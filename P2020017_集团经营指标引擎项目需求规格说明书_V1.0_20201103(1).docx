
<file path=[Content_Types].xml><?xml version="1.0" encoding="utf-8"?>
<Types xmlns="http://schemas.openxmlformats.org/package/2006/content-types">
  <Default Extension="xml" ContentType="application/xml"/>
  <Default Extension="bin" ContentType="application/vnd.openxmlformats-officedocument.oleObject"/>
  <Default Extension="jpeg" ContentType="image/jpeg"/>
  <Default Extension="png" ContentType="image/png"/>
  <Default Extension="emf" ContentType="image/x-e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omments.xml" ContentType="application/vnd.openxmlformats-officedocument.wordprocessingml.comments+xml"/>
  <Override PartName="/word/commentsExtended.xml" ContentType="application/vnd.openxmlformats-officedocument.wordprocessingml.commentsExtended+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people.xml" ContentType="application/vnd.openxmlformats-officedocument.wordprocessingml.peop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6"/>
        <w:spacing w:before="0" w:after="0"/>
        <w:jc w:val="both"/>
        <w:rPr>
          <w:rFonts w:hint="eastAsia" w:eastAsia="宋体" w:cs="Arial"/>
          <w:color w:val="FF0000"/>
          <w:sz w:val="52"/>
          <w:lang w:eastAsia="zh-CN"/>
        </w:rPr>
      </w:pPr>
    </w:p>
    <w:p>
      <w:pPr>
        <w:pStyle w:val="26"/>
        <w:spacing w:before="0" w:after="0"/>
        <w:jc w:val="both"/>
        <w:rPr>
          <w:rFonts w:cs="Arial"/>
          <w:color w:val="FF0000"/>
          <w:sz w:val="52"/>
          <w:lang w:eastAsia="zh-CN"/>
        </w:rPr>
      </w:pPr>
      <w:r>
        <w:rPr>
          <w:rFonts w:hint="eastAsia" w:eastAsia="宋体" w:cs="Arial"/>
          <w:color w:val="FF0000"/>
          <w:sz w:val="52"/>
          <w:lang w:eastAsia="zh-CN"/>
        </w:rPr>
        <w:t xml:space="preserve">   </w:t>
      </w:r>
    </w:p>
    <w:p>
      <w:pPr>
        <w:pStyle w:val="26"/>
        <w:spacing w:before="0" w:after="0"/>
        <w:rPr>
          <w:sz w:val="84"/>
          <w:szCs w:val="84"/>
          <w:lang w:eastAsia="zh-CN"/>
        </w:rPr>
      </w:pPr>
    </w:p>
    <w:p>
      <w:pPr>
        <w:pStyle w:val="26"/>
        <w:spacing w:before="0" w:after="0"/>
        <w:rPr>
          <w:rFonts w:ascii="黑体" w:eastAsia="黑体"/>
          <w:sz w:val="72"/>
          <w:szCs w:val="72"/>
          <w:lang w:eastAsia="zh-CN"/>
        </w:rPr>
      </w:pPr>
      <w:r>
        <w:rPr>
          <w:rFonts w:hint="eastAsia" w:ascii="黑体" w:eastAsia="宋体"/>
          <w:sz w:val="72"/>
          <w:szCs w:val="72"/>
          <w:lang w:eastAsia="zh-CN"/>
        </w:rPr>
        <w:t>中国太平保险集团</w:t>
      </w:r>
    </w:p>
    <w:p>
      <w:pPr>
        <w:pStyle w:val="26"/>
        <w:spacing w:before="0" w:after="0"/>
        <w:rPr>
          <w:ins w:id="0" w:author="周婷" w:date="2020-11-04T10:34:21Z"/>
          <w:rFonts w:hint="eastAsia" w:ascii="黑体" w:eastAsia="宋体"/>
          <w:sz w:val="72"/>
          <w:szCs w:val="72"/>
          <w:lang w:eastAsia="zh-CN"/>
        </w:rPr>
      </w:pPr>
      <w:ins w:id="1" w:author="周婷" w:date="2020-11-04T10:34:01Z">
        <w:r>
          <w:rPr>
            <w:rFonts w:hint="eastAsia" w:ascii="黑体" w:eastAsia="宋体"/>
            <w:sz w:val="72"/>
            <w:szCs w:val="72"/>
            <w:lang w:eastAsia="zh-CN"/>
          </w:rPr>
          <w:t>经营指标引擎项目</w:t>
        </w:r>
      </w:ins>
    </w:p>
    <w:p>
      <w:pPr>
        <w:pStyle w:val="26"/>
        <w:spacing w:before="0" w:after="0"/>
        <w:rPr>
          <w:rFonts w:ascii="黑体" w:eastAsia="黑体"/>
          <w:sz w:val="72"/>
          <w:szCs w:val="72"/>
          <w:lang w:eastAsia="zh-CN"/>
        </w:rPr>
      </w:pPr>
      <w:ins w:id="2" w:author="周婷" w:date="2020-11-04T10:34:01Z">
        <w:r>
          <w:rPr>
            <w:rFonts w:hint="eastAsia" w:ascii="黑体" w:eastAsia="宋体"/>
            <w:sz w:val="72"/>
            <w:szCs w:val="72"/>
            <w:lang w:eastAsia="zh-CN"/>
          </w:rPr>
          <w:t>需求规格说明书</w:t>
        </w:r>
      </w:ins>
    </w:p>
    <w:p>
      <w:pPr>
        <w:pStyle w:val="62"/>
        <w:spacing w:before="120" w:after="120"/>
        <w:jc w:val="both"/>
        <w:rPr>
          <w:rFonts w:cs="Arial"/>
          <w:b/>
          <w:bCs/>
          <w:i w:val="0"/>
          <w:iCs/>
          <w:sz w:val="28"/>
          <w:szCs w:val="28"/>
          <w:lang w:eastAsia="zh-CN"/>
        </w:rPr>
      </w:pPr>
    </w:p>
    <w:p>
      <w:pPr>
        <w:pStyle w:val="62"/>
        <w:spacing w:before="120" w:after="120"/>
        <w:jc w:val="both"/>
        <w:rPr>
          <w:rFonts w:cs="Arial"/>
          <w:b/>
          <w:bCs/>
          <w:i w:val="0"/>
          <w:iCs/>
          <w:sz w:val="28"/>
          <w:szCs w:val="28"/>
          <w:lang w:eastAsia="zh-CN"/>
        </w:rPr>
      </w:pPr>
    </w:p>
    <w:p>
      <w:pPr>
        <w:pStyle w:val="62"/>
        <w:spacing w:before="120" w:after="120"/>
        <w:jc w:val="both"/>
        <w:rPr>
          <w:rFonts w:cs="Arial"/>
          <w:b/>
          <w:bCs/>
          <w:i w:val="0"/>
          <w:iCs/>
          <w:sz w:val="28"/>
          <w:szCs w:val="28"/>
          <w:lang w:eastAsia="zh-CN"/>
        </w:rPr>
      </w:pPr>
    </w:p>
    <w:p>
      <w:pPr>
        <w:pStyle w:val="62"/>
        <w:spacing w:before="120" w:after="120"/>
        <w:jc w:val="both"/>
        <w:rPr>
          <w:rFonts w:cs="Arial"/>
          <w:b/>
          <w:bCs/>
          <w:i w:val="0"/>
          <w:iCs/>
          <w:sz w:val="28"/>
          <w:szCs w:val="28"/>
          <w:lang w:eastAsia="zh-CN"/>
        </w:rPr>
      </w:pPr>
    </w:p>
    <w:p>
      <w:pPr>
        <w:pStyle w:val="62"/>
        <w:spacing w:before="120" w:after="120"/>
        <w:jc w:val="both"/>
        <w:rPr>
          <w:rFonts w:cs="Arial"/>
          <w:b/>
          <w:bCs/>
          <w:i w:val="0"/>
          <w:iCs/>
          <w:sz w:val="28"/>
          <w:szCs w:val="28"/>
          <w:lang w:eastAsia="zh-CN"/>
        </w:rPr>
      </w:pPr>
    </w:p>
    <w:tbl>
      <w:tblPr>
        <w:tblStyle w:val="31"/>
        <w:tblpPr w:leftFromText="180" w:rightFromText="180" w:vertAnchor="text" w:horzAnchor="margin" w:tblpXSpec="center" w:tblpY="374"/>
        <w:tblW w:w="760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01"/>
        <w:gridCol w:w="650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370" w:hRule="exact"/>
        </w:trPr>
        <w:tc>
          <w:tcPr>
            <w:tcW w:w="1101" w:type="dxa"/>
            <w:shd w:val="clear" w:color="auto" w:fill="D9D9D9"/>
            <w:vAlign w:val="center"/>
          </w:tcPr>
          <w:p>
            <w:pPr>
              <w:keepNext w:val="0"/>
              <w:keepLines w:val="0"/>
              <w:widowControl/>
              <w:suppressLineNumbers w:val="0"/>
              <w:spacing w:before="0" w:beforeAutospacing="0" w:after="0" w:afterAutospacing="0"/>
              <w:ind w:left="0" w:right="0"/>
              <w:rPr>
                <w:rFonts w:hint="default" w:ascii="Arial" w:hAnsi="Arial" w:cs="Arial"/>
                <w:b/>
                <w:szCs w:val="21"/>
              </w:rPr>
            </w:pPr>
            <w:r>
              <w:rPr>
                <w:rFonts w:hint="default" w:ascii="Arial" w:hAnsi="Arial" w:eastAsia="宋体" w:cs="Arial"/>
                <w:b/>
                <w:szCs w:val="21"/>
              </w:rPr>
              <w:t>当前版本</w:t>
            </w:r>
          </w:p>
        </w:tc>
        <w:tc>
          <w:tcPr>
            <w:tcW w:w="6507" w:type="dxa"/>
            <w:vAlign w:val="center"/>
          </w:tcPr>
          <w:p>
            <w:pPr>
              <w:keepNext w:val="0"/>
              <w:keepLines w:val="0"/>
              <w:widowControl/>
              <w:suppressLineNumbers w:val="0"/>
              <w:spacing w:before="0" w:beforeAutospacing="0" w:after="0" w:afterAutospacing="0"/>
              <w:ind w:left="0" w:right="0"/>
              <w:rPr>
                <w:rFonts w:hint="default" w:ascii="Arial" w:hAnsi="Arial" w:cs="Arial"/>
                <w:b/>
                <w:color w:val="0000FF"/>
                <w:szCs w:val="21"/>
              </w:rPr>
            </w:pPr>
            <w:r>
              <w:rPr>
                <w:rFonts w:hint="eastAsia" w:ascii="Arial" w:hAnsi="Arial" w:eastAsia="宋体" w:cs="Arial"/>
                <w:b/>
                <w:color w:val="0000FF"/>
                <w:szCs w:val="21"/>
              </w:rPr>
              <w:t>【例如：V1.0】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777" w:hRule="exact"/>
        </w:trPr>
        <w:tc>
          <w:tcPr>
            <w:tcW w:w="1101" w:type="dxa"/>
            <w:shd w:val="clear" w:color="auto" w:fill="D9D9D9"/>
            <w:vAlign w:val="center"/>
          </w:tcPr>
          <w:p>
            <w:pPr>
              <w:keepNext w:val="0"/>
              <w:keepLines w:val="0"/>
              <w:widowControl/>
              <w:suppressLineNumbers w:val="0"/>
              <w:spacing w:before="0" w:beforeAutospacing="0" w:after="0" w:afterAutospacing="0"/>
              <w:ind w:left="0" w:right="0"/>
              <w:rPr>
                <w:rFonts w:hint="default" w:ascii="Arial" w:hAnsi="Arial" w:cs="Arial"/>
                <w:b/>
                <w:szCs w:val="21"/>
              </w:rPr>
            </w:pPr>
            <w:r>
              <w:rPr>
                <w:rFonts w:hint="eastAsia" w:ascii="Arial" w:hAnsi="Arial" w:eastAsia="宋体" w:cs="Arial"/>
                <w:b/>
                <w:szCs w:val="21"/>
              </w:rPr>
              <w:t>文档状态</w:t>
            </w:r>
          </w:p>
        </w:tc>
        <w:tc>
          <w:tcPr>
            <w:tcW w:w="6507" w:type="dxa"/>
            <w:vAlign w:val="center"/>
          </w:tcPr>
          <w:p>
            <w:pPr>
              <w:keepNext w:val="0"/>
              <w:keepLines w:val="0"/>
              <w:widowControl/>
              <w:suppressLineNumbers w:val="0"/>
              <w:spacing w:before="0" w:beforeAutospacing="0" w:after="0" w:afterAutospacing="0"/>
              <w:ind w:left="0" w:right="0"/>
              <w:rPr>
                <w:rFonts w:hint="default" w:ascii="Arial" w:hAnsi="Arial" w:cs="Arial"/>
                <w:b/>
                <w:color w:val="0000FF"/>
                <w:szCs w:val="21"/>
              </w:rPr>
            </w:pPr>
            <w:r>
              <w:rPr>
                <w:rFonts w:hint="default" w:ascii="Arial" w:hAnsi="Arial" w:eastAsia="宋体" w:cs="Arial"/>
                <w:b/>
                <w:szCs w:val="21"/>
              </w:rPr>
              <w:t>[</w:t>
            </w:r>
            <w:r>
              <w:rPr>
                <w:rFonts w:hint="eastAsia" w:ascii="Arial" w:hAnsi="Arial" w:eastAsia="宋体" w:cs="Arial"/>
                <w:b/>
                <w:szCs w:val="21"/>
              </w:rPr>
              <w:t xml:space="preserve">  </w:t>
            </w:r>
            <w:r>
              <w:rPr>
                <w:rFonts w:hint="default" w:ascii="Arial" w:hAnsi="Arial" w:eastAsia="宋体" w:cs="Arial"/>
                <w:b/>
                <w:szCs w:val="21"/>
              </w:rPr>
              <w:t>] 初稿</w:t>
            </w:r>
            <w:r>
              <w:rPr>
                <w:rFonts w:hint="eastAsia" w:ascii="Arial" w:hAnsi="Arial" w:eastAsia="宋体" w:cs="Arial"/>
                <w:b/>
                <w:szCs w:val="21"/>
              </w:rPr>
              <w:t xml:space="preserve">   </w:t>
            </w:r>
            <w:r>
              <w:rPr>
                <w:rFonts w:hint="default" w:ascii="Arial" w:hAnsi="Arial" w:eastAsia="宋体" w:cs="Arial"/>
                <w:b/>
                <w:szCs w:val="21"/>
              </w:rPr>
              <w:t>[</w:t>
            </w:r>
            <w:r>
              <w:rPr>
                <w:rFonts w:hint="eastAsia" w:ascii="Arial" w:hAnsi="Arial" w:eastAsia="宋体" w:cs="Arial"/>
                <w:b/>
                <w:szCs w:val="21"/>
              </w:rPr>
              <w:t xml:space="preserve">  </w:t>
            </w:r>
            <w:r>
              <w:rPr>
                <w:rFonts w:hint="default" w:ascii="Arial" w:hAnsi="Arial" w:eastAsia="宋体" w:cs="Arial"/>
                <w:b/>
                <w:szCs w:val="21"/>
              </w:rPr>
              <w:t>] 审核通过</w:t>
            </w:r>
            <w:r>
              <w:rPr>
                <w:rFonts w:hint="eastAsia" w:ascii="Arial" w:hAnsi="Arial" w:eastAsia="宋体" w:cs="Arial"/>
                <w:b/>
                <w:szCs w:val="21"/>
              </w:rPr>
              <w:t xml:space="preserve">   [  </w:t>
            </w:r>
            <w:r>
              <w:rPr>
                <w:rFonts w:hint="default" w:ascii="Arial" w:hAnsi="Arial" w:eastAsia="宋体" w:cs="Arial"/>
                <w:b/>
                <w:szCs w:val="21"/>
              </w:rPr>
              <w:t>] 发布</w:t>
            </w:r>
            <w:r>
              <w:rPr>
                <w:rFonts w:hint="eastAsia" w:ascii="Arial" w:hAnsi="Arial" w:eastAsia="宋体" w:cs="Arial"/>
                <w:b/>
                <w:szCs w:val="21"/>
              </w:rPr>
              <w:t xml:space="preserve">    </w:t>
            </w:r>
            <w:r>
              <w:rPr>
                <w:rFonts w:hint="default" w:ascii="Arial" w:hAnsi="Arial" w:eastAsia="宋体" w:cs="Arial"/>
                <w:b/>
                <w:szCs w:val="21"/>
              </w:rPr>
              <w:t>[</w:t>
            </w:r>
            <w:r>
              <w:rPr>
                <w:rFonts w:hint="eastAsia" w:ascii="Arial" w:hAnsi="Arial" w:eastAsia="宋体" w:cs="Arial"/>
                <w:b/>
                <w:szCs w:val="21"/>
              </w:rPr>
              <w:t xml:space="preserve">  </w:t>
            </w:r>
            <w:r>
              <w:rPr>
                <w:rFonts w:hint="default" w:ascii="Arial" w:hAnsi="Arial" w:eastAsia="宋体" w:cs="Arial"/>
                <w:b/>
                <w:szCs w:val="21"/>
              </w:rPr>
              <w:t>] 修改</w:t>
            </w:r>
            <w:r>
              <w:rPr>
                <w:rFonts w:hint="eastAsia" w:ascii="Arial" w:hAnsi="Arial" w:eastAsia="宋体" w:cs="Arial"/>
                <w:b/>
                <w:szCs w:val="21"/>
              </w:rPr>
              <w:t xml:space="preserve">   </w:t>
            </w:r>
            <w:r>
              <w:rPr>
                <w:rFonts w:hint="default" w:ascii="Arial" w:hAnsi="Arial" w:eastAsia="宋体" w:cs="Arial"/>
                <w:b/>
                <w:szCs w:val="21"/>
              </w:rPr>
              <w:t>[</w:t>
            </w:r>
            <w:r>
              <w:rPr>
                <w:rFonts w:hint="eastAsia" w:ascii="Arial" w:hAnsi="Arial" w:eastAsia="宋体" w:cs="Arial"/>
                <w:b/>
                <w:szCs w:val="21"/>
              </w:rPr>
              <w:t xml:space="preserve">  </w:t>
            </w:r>
            <w:r>
              <w:rPr>
                <w:rFonts w:hint="default" w:ascii="Arial" w:hAnsi="Arial" w:eastAsia="宋体" w:cs="Arial"/>
                <w:b/>
                <w:szCs w:val="21"/>
              </w:rPr>
              <w:t>] 作废</w:t>
            </w:r>
          </w:p>
        </w:tc>
      </w:tr>
    </w:tbl>
    <w:p>
      <w:pPr>
        <w:pStyle w:val="62"/>
        <w:spacing w:before="120" w:after="120"/>
        <w:jc w:val="both"/>
        <w:rPr>
          <w:rFonts w:cs="Arial"/>
          <w:b/>
          <w:bCs/>
          <w:i w:val="0"/>
          <w:iCs/>
          <w:sz w:val="28"/>
          <w:szCs w:val="28"/>
          <w:lang w:eastAsia="zh-CN"/>
        </w:rPr>
      </w:pPr>
    </w:p>
    <w:p>
      <w:pPr>
        <w:jc w:val="center"/>
        <w:rPr>
          <w:rFonts w:ascii="Arial" w:hAnsi="Arial" w:cs="Arial"/>
          <w:b/>
          <w:sz w:val="32"/>
          <w:szCs w:val="32"/>
        </w:rPr>
      </w:pPr>
      <w:r>
        <w:br w:type="page"/>
      </w:r>
      <w:r>
        <w:rPr>
          <w:rFonts w:hint="eastAsia" w:ascii="Arial" w:hAnsi="Arial" w:eastAsia="宋体" w:cs="Arial"/>
          <w:b/>
          <w:sz w:val="32"/>
          <w:szCs w:val="32"/>
        </w:rPr>
        <w:t>文档控制信息</w:t>
      </w:r>
    </w:p>
    <w:p>
      <w:pPr>
        <w:autoSpaceDE w:val="0"/>
        <w:autoSpaceDN w:val="0"/>
        <w:adjustRightInd w:val="0"/>
        <w:jc w:val="center"/>
        <w:rPr>
          <w:rFonts w:ascii="Arial" w:hAnsi="Arial" w:cs="Arial"/>
          <w:b/>
          <w:sz w:val="32"/>
          <w:szCs w:val="32"/>
        </w:rPr>
      </w:pPr>
    </w:p>
    <w:p>
      <w:pPr>
        <w:spacing w:line="480" w:lineRule="auto"/>
        <w:rPr>
          <w:rFonts w:ascii="Arial" w:hAnsi="Arial" w:cs="Arial"/>
          <w:b/>
          <w:bCs/>
        </w:rPr>
      </w:pPr>
      <w:r>
        <w:rPr>
          <w:rFonts w:ascii="Arial" w:hAnsi="Arial" w:eastAsia="宋体" w:cs="Arial"/>
          <w:b/>
          <w:bCs/>
        </w:rPr>
        <w:t>文档</w:t>
      </w:r>
      <w:r>
        <w:rPr>
          <w:rFonts w:hint="eastAsia" w:ascii="Arial" w:hAnsi="Arial" w:eastAsia="宋体" w:cs="Arial"/>
          <w:b/>
          <w:bCs/>
        </w:rPr>
        <w:t>修订信息</w:t>
      </w:r>
    </w:p>
    <w:tbl>
      <w:tblPr>
        <w:tblStyle w:val="31"/>
        <w:tblW w:w="986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89"/>
        <w:gridCol w:w="1252"/>
        <w:gridCol w:w="1350"/>
        <w:gridCol w:w="1800"/>
        <w:gridCol w:w="437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2" w:hRule="exact"/>
        </w:trPr>
        <w:tc>
          <w:tcPr>
            <w:tcW w:w="1089" w:type="dxa"/>
            <w:shd w:val="clear" w:color="000000" w:fill="E6E6E6"/>
            <w:vAlign w:val="center"/>
          </w:tcPr>
          <w:p>
            <w:pPr>
              <w:keepNext w:val="0"/>
              <w:keepLines w:val="0"/>
              <w:widowControl/>
              <w:suppressLineNumbers w:val="0"/>
              <w:spacing w:before="0" w:beforeAutospacing="0" w:after="0" w:afterAutospacing="0"/>
              <w:ind w:left="0" w:right="0"/>
              <w:jc w:val="center"/>
              <w:rPr>
                <w:rFonts w:hint="default" w:ascii="Arial" w:hAnsi="Arial" w:cs="Arial"/>
                <w:b/>
                <w:szCs w:val="21"/>
              </w:rPr>
            </w:pPr>
            <w:r>
              <w:rPr>
                <w:rFonts w:hint="default" w:ascii="Arial" w:hAnsi="Arial" w:eastAsia="宋体" w:cs="Arial"/>
                <w:b/>
                <w:szCs w:val="21"/>
              </w:rPr>
              <w:t>版本号</w:t>
            </w:r>
          </w:p>
        </w:tc>
        <w:tc>
          <w:tcPr>
            <w:tcW w:w="1252" w:type="dxa"/>
            <w:shd w:val="clear" w:color="000000" w:fill="E6E6E6"/>
            <w:vAlign w:val="center"/>
          </w:tcPr>
          <w:p>
            <w:pPr>
              <w:keepNext w:val="0"/>
              <w:keepLines w:val="0"/>
              <w:widowControl/>
              <w:suppressLineNumbers w:val="0"/>
              <w:spacing w:before="0" w:beforeAutospacing="0" w:after="0" w:afterAutospacing="0"/>
              <w:ind w:left="0" w:right="0"/>
              <w:jc w:val="center"/>
              <w:rPr>
                <w:rFonts w:hint="default" w:ascii="Arial" w:hAnsi="Arial" w:cs="Arial"/>
                <w:b/>
                <w:szCs w:val="21"/>
              </w:rPr>
            </w:pPr>
            <w:r>
              <w:rPr>
                <w:rFonts w:hint="default" w:ascii="Arial" w:hAnsi="Arial" w:eastAsia="宋体" w:cs="Arial"/>
                <w:b/>
                <w:szCs w:val="21"/>
              </w:rPr>
              <w:t>作者</w:t>
            </w:r>
          </w:p>
        </w:tc>
        <w:tc>
          <w:tcPr>
            <w:tcW w:w="1350" w:type="dxa"/>
            <w:shd w:val="clear" w:color="000000" w:fill="E6E6E6"/>
            <w:vAlign w:val="center"/>
          </w:tcPr>
          <w:p>
            <w:pPr>
              <w:keepNext w:val="0"/>
              <w:keepLines w:val="0"/>
              <w:widowControl/>
              <w:suppressLineNumbers w:val="0"/>
              <w:spacing w:before="0" w:beforeAutospacing="0" w:after="0" w:afterAutospacing="0"/>
              <w:ind w:left="0" w:right="0"/>
              <w:jc w:val="center"/>
              <w:rPr>
                <w:rFonts w:hint="default" w:ascii="Arial" w:hAnsi="Arial" w:cs="Arial"/>
                <w:b/>
                <w:szCs w:val="21"/>
              </w:rPr>
            </w:pPr>
            <w:r>
              <w:rPr>
                <w:rFonts w:hint="default" w:ascii="Arial" w:hAnsi="Arial" w:eastAsia="宋体" w:cs="Arial"/>
                <w:b/>
                <w:szCs w:val="21"/>
              </w:rPr>
              <w:t>操作</w:t>
            </w:r>
          </w:p>
        </w:tc>
        <w:tc>
          <w:tcPr>
            <w:tcW w:w="1800" w:type="dxa"/>
            <w:shd w:val="clear" w:color="000000" w:fill="E6E6E6"/>
            <w:vAlign w:val="center"/>
          </w:tcPr>
          <w:p>
            <w:pPr>
              <w:keepNext w:val="0"/>
              <w:keepLines w:val="0"/>
              <w:widowControl/>
              <w:suppressLineNumbers w:val="0"/>
              <w:spacing w:before="0" w:beforeAutospacing="0" w:after="0" w:afterAutospacing="0"/>
              <w:ind w:left="0" w:right="0"/>
              <w:jc w:val="center"/>
              <w:rPr>
                <w:rFonts w:hint="default" w:ascii="Arial" w:hAnsi="Arial" w:cs="Arial"/>
                <w:b/>
                <w:szCs w:val="21"/>
              </w:rPr>
            </w:pPr>
            <w:r>
              <w:rPr>
                <w:rFonts w:hint="default" w:ascii="Arial" w:hAnsi="Arial" w:eastAsia="宋体" w:cs="Arial"/>
                <w:b/>
                <w:szCs w:val="21"/>
              </w:rPr>
              <w:t>日期</w:t>
            </w:r>
          </w:p>
        </w:tc>
        <w:tc>
          <w:tcPr>
            <w:tcW w:w="4371" w:type="dxa"/>
            <w:shd w:val="clear" w:color="000000" w:fill="E6E6E6"/>
            <w:vAlign w:val="center"/>
          </w:tcPr>
          <w:p>
            <w:pPr>
              <w:keepNext w:val="0"/>
              <w:keepLines w:val="0"/>
              <w:widowControl/>
              <w:suppressLineNumbers w:val="0"/>
              <w:spacing w:before="0" w:beforeAutospacing="0" w:after="0" w:afterAutospacing="0"/>
              <w:ind w:left="0" w:right="0"/>
              <w:jc w:val="center"/>
              <w:rPr>
                <w:rFonts w:hint="default" w:ascii="Arial" w:hAnsi="Arial" w:cs="Arial"/>
                <w:b/>
                <w:szCs w:val="21"/>
              </w:rPr>
            </w:pPr>
            <w:r>
              <w:rPr>
                <w:rFonts w:hint="default" w:ascii="Arial" w:hAnsi="Arial" w:eastAsia="宋体" w:cs="Arial"/>
                <w:b/>
                <w:szCs w:val="21"/>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01" w:hRule="exact"/>
        </w:trPr>
        <w:tc>
          <w:tcPr>
            <w:tcW w:w="1089" w:type="dxa"/>
            <w:vAlign w:val="center"/>
          </w:tcPr>
          <w:p>
            <w:pPr>
              <w:keepNext w:val="0"/>
              <w:keepLines w:val="0"/>
              <w:widowControl/>
              <w:suppressLineNumbers w:val="0"/>
              <w:spacing w:before="0" w:beforeAutospacing="0" w:after="0" w:afterAutospacing="0"/>
              <w:ind w:left="0" w:right="0"/>
              <w:jc w:val="center"/>
              <w:rPr>
                <w:rFonts w:hint="default" w:ascii="Arial" w:hAnsi="Arial" w:eastAsia="宋体" w:cs="Arial"/>
                <w:bCs/>
                <w:szCs w:val="21"/>
                <w:lang w:val="en-US" w:eastAsia="zh-CN"/>
              </w:rPr>
            </w:pPr>
          </w:p>
        </w:tc>
        <w:tc>
          <w:tcPr>
            <w:tcW w:w="1252" w:type="dxa"/>
            <w:vAlign w:val="center"/>
          </w:tcPr>
          <w:p>
            <w:pPr>
              <w:keepNext w:val="0"/>
              <w:keepLines w:val="0"/>
              <w:widowControl/>
              <w:suppressLineNumbers w:val="0"/>
              <w:spacing w:before="0" w:beforeAutospacing="0" w:after="0" w:afterAutospacing="0"/>
              <w:ind w:left="0" w:right="0"/>
              <w:rPr>
                <w:rFonts w:hint="eastAsia" w:ascii="Arial" w:hAnsi="Arial" w:eastAsia="宋体" w:cs="Arial"/>
                <w:bCs/>
                <w:szCs w:val="21"/>
                <w:lang w:eastAsia="zh-CN"/>
              </w:rPr>
            </w:pPr>
          </w:p>
        </w:tc>
        <w:tc>
          <w:tcPr>
            <w:tcW w:w="1350" w:type="dxa"/>
            <w:vAlign w:val="center"/>
          </w:tcPr>
          <w:p>
            <w:pPr>
              <w:keepNext w:val="0"/>
              <w:keepLines w:val="0"/>
              <w:widowControl/>
              <w:suppressLineNumbers w:val="0"/>
              <w:spacing w:before="0" w:beforeAutospacing="0" w:after="0" w:afterAutospacing="0"/>
              <w:ind w:left="0" w:right="0"/>
              <w:rPr>
                <w:rFonts w:hint="eastAsia" w:ascii="Arial" w:hAnsi="Arial" w:eastAsia="宋体" w:cs="Arial"/>
                <w:bCs/>
                <w:szCs w:val="21"/>
                <w:lang w:eastAsia="zh-CN"/>
              </w:rPr>
            </w:pPr>
          </w:p>
        </w:tc>
        <w:tc>
          <w:tcPr>
            <w:tcW w:w="1800" w:type="dxa"/>
            <w:vAlign w:val="center"/>
          </w:tcPr>
          <w:p>
            <w:pPr>
              <w:keepNext w:val="0"/>
              <w:keepLines w:val="0"/>
              <w:widowControl/>
              <w:suppressLineNumbers w:val="0"/>
              <w:spacing w:before="0" w:beforeAutospacing="0" w:after="0" w:afterAutospacing="0"/>
              <w:ind w:left="0" w:right="0"/>
              <w:rPr>
                <w:rFonts w:hint="default" w:ascii="Arial" w:hAnsi="Arial" w:eastAsia="宋体" w:cs="Arial"/>
                <w:bCs/>
                <w:szCs w:val="21"/>
                <w:lang w:val="en-US" w:eastAsia="zh-CN"/>
              </w:rPr>
            </w:pPr>
          </w:p>
        </w:tc>
        <w:tc>
          <w:tcPr>
            <w:tcW w:w="4371" w:type="dxa"/>
            <w:vAlign w:val="center"/>
          </w:tcPr>
          <w:p>
            <w:pPr>
              <w:keepNext w:val="0"/>
              <w:keepLines w:val="0"/>
              <w:widowControl/>
              <w:suppressLineNumbers w:val="0"/>
              <w:spacing w:before="0" w:beforeAutospacing="0" w:after="0" w:afterAutospacing="0"/>
              <w:ind w:left="0" w:right="0"/>
              <w:rPr>
                <w:rFonts w:hint="default" w:ascii="Arial" w:hAnsi="Arial" w:cs="Arial"/>
                <w:b/>
                <w:bCs w:val="0"/>
                <w:szCs w:val="21"/>
                <w:lang w:val="en-US" w:eastAsia="zh-CN"/>
              </w:rPr>
            </w:pPr>
          </w:p>
        </w:tc>
      </w:tr>
    </w:tbl>
    <w:p>
      <w:pPr>
        <w:rPr>
          <w:rFonts w:ascii="Arial" w:hAnsi="Arial" w:cs="Arial"/>
          <w:b/>
          <w:bCs/>
          <w:sz w:val="28"/>
        </w:rPr>
      </w:pPr>
    </w:p>
    <w:p>
      <w:pPr>
        <w:rPr>
          <w:rFonts w:ascii="Arial" w:hAnsi="Arial" w:cs="Arial"/>
          <w:b/>
          <w:bCs/>
          <w:sz w:val="28"/>
        </w:rPr>
      </w:pPr>
    </w:p>
    <w:p>
      <w:pPr>
        <w:spacing w:line="480" w:lineRule="auto"/>
        <w:rPr>
          <w:rFonts w:ascii="Arial" w:hAnsi="Arial" w:cs="Arial"/>
          <w:b/>
          <w:bCs/>
        </w:rPr>
      </w:pPr>
      <w:r>
        <w:rPr>
          <w:rFonts w:ascii="Arial" w:hAnsi="Arial" w:eastAsia="宋体" w:cs="Arial"/>
          <w:b/>
          <w:bCs/>
        </w:rPr>
        <w:t>文档审核</w:t>
      </w:r>
      <w:r>
        <w:rPr>
          <w:rFonts w:hint="eastAsia" w:ascii="Arial" w:hAnsi="Arial" w:eastAsia="宋体" w:cs="Arial"/>
          <w:b/>
          <w:bCs/>
        </w:rPr>
        <w:t>信息</w:t>
      </w:r>
    </w:p>
    <w:tbl>
      <w:tblPr>
        <w:tblStyle w:val="31"/>
        <w:tblW w:w="986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89"/>
        <w:gridCol w:w="1536"/>
        <w:gridCol w:w="1675"/>
        <w:gridCol w:w="1643"/>
        <w:gridCol w:w="391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exact"/>
        </w:trPr>
        <w:tc>
          <w:tcPr>
            <w:tcW w:w="1089" w:type="dxa"/>
            <w:shd w:val="clear" w:color="000000" w:fill="E6E6E6"/>
            <w:vAlign w:val="center"/>
          </w:tcPr>
          <w:p>
            <w:pPr>
              <w:keepNext w:val="0"/>
              <w:keepLines w:val="0"/>
              <w:widowControl/>
              <w:suppressLineNumbers w:val="0"/>
              <w:spacing w:before="0" w:beforeAutospacing="0" w:after="0" w:afterAutospacing="0"/>
              <w:ind w:left="0" w:right="0"/>
              <w:jc w:val="center"/>
              <w:rPr>
                <w:rFonts w:hint="default" w:ascii="Arial" w:hAnsi="Arial" w:cs="Arial"/>
                <w:b/>
                <w:szCs w:val="21"/>
              </w:rPr>
            </w:pPr>
            <w:r>
              <w:rPr>
                <w:rFonts w:hint="default" w:ascii="Arial" w:hAnsi="Arial" w:eastAsia="宋体" w:cs="Arial"/>
                <w:b/>
                <w:szCs w:val="21"/>
              </w:rPr>
              <w:t>版本号</w:t>
            </w:r>
          </w:p>
        </w:tc>
        <w:tc>
          <w:tcPr>
            <w:tcW w:w="1536" w:type="dxa"/>
            <w:shd w:val="clear" w:color="000000" w:fill="E6E6E6"/>
            <w:vAlign w:val="center"/>
          </w:tcPr>
          <w:p>
            <w:pPr>
              <w:keepNext w:val="0"/>
              <w:keepLines w:val="0"/>
              <w:widowControl/>
              <w:suppressLineNumbers w:val="0"/>
              <w:spacing w:before="0" w:beforeAutospacing="0" w:after="0" w:afterAutospacing="0"/>
              <w:ind w:left="0" w:right="0"/>
              <w:jc w:val="center"/>
              <w:rPr>
                <w:rFonts w:hint="default" w:ascii="Arial" w:hAnsi="Arial" w:cs="Arial"/>
                <w:b/>
                <w:szCs w:val="21"/>
              </w:rPr>
            </w:pPr>
            <w:r>
              <w:rPr>
                <w:rFonts w:hint="default" w:ascii="Arial" w:hAnsi="Arial" w:eastAsia="宋体" w:cs="Arial"/>
                <w:b/>
                <w:szCs w:val="21"/>
              </w:rPr>
              <w:t>审核人</w:t>
            </w:r>
          </w:p>
        </w:tc>
        <w:tc>
          <w:tcPr>
            <w:tcW w:w="1675" w:type="dxa"/>
            <w:shd w:val="clear" w:color="000000" w:fill="E6E6E6"/>
            <w:vAlign w:val="center"/>
          </w:tcPr>
          <w:p>
            <w:pPr>
              <w:keepNext w:val="0"/>
              <w:keepLines w:val="0"/>
              <w:widowControl/>
              <w:suppressLineNumbers w:val="0"/>
              <w:spacing w:before="0" w:beforeAutospacing="0" w:after="0" w:afterAutospacing="0"/>
              <w:ind w:left="0" w:right="0"/>
              <w:jc w:val="center"/>
              <w:rPr>
                <w:rFonts w:hint="default" w:ascii="Arial" w:hAnsi="Arial" w:cs="Arial"/>
                <w:b/>
                <w:szCs w:val="21"/>
              </w:rPr>
            </w:pPr>
            <w:r>
              <w:rPr>
                <w:rFonts w:hint="default" w:ascii="Arial" w:hAnsi="Arial" w:eastAsia="宋体" w:cs="Arial"/>
                <w:b/>
                <w:szCs w:val="21"/>
              </w:rPr>
              <w:t>审核人签字</w:t>
            </w:r>
          </w:p>
        </w:tc>
        <w:tc>
          <w:tcPr>
            <w:tcW w:w="1643" w:type="dxa"/>
            <w:shd w:val="clear" w:color="000000" w:fill="E6E6E6"/>
            <w:vAlign w:val="center"/>
          </w:tcPr>
          <w:p>
            <w:pPr>
              <w:keepNext w:val="0"/>
              <w:keepLines w:val="0"/>
              <w:widowControl/>
              <w:suppressLineNumbers w:val="0"/>
              <w:spacing w:before="0" w:beforeAutospacing="0" w:after="0" w:afterAutospacing="0"/>
              <w:ind w:left="0" w:right="0"/>
              <w:jc w:val="center"/>
              <w:rPr>
                <w:rFonts w:hint="default" w:ascii="Arial" w:hAnsi="Arial" w:cs="Arial"/>
                <w:b/>
                <w:szCs w:val="21"/>
              </w:rPr>
            </w:pPr>
            <w:r>
              <w:rPr>
                <w:rFonts w:hint="default" w:ascii="Arial" w:hAnsi="Arial" w:eastAsia="宋体" w:cs="Arial"/>
                <w:b/>
                <w:szCs w:val="21"/>
              </w:rPr>
              <w:t>审核日期</w:t>
            </w:r>
          </w:p>
        </w:tc>
        <w:tc>
          <w:tcPr>
            <w:tcW w:w="3919" w:type="dxa"/>
            <w:shd w:val="clear" w:color="000000" w:fill="E6E6E6"/>
            <w:vAlign w:val="center"/>
          </w:tcPr>
          <w:p>
            <w:pPr>
              <w:keepNext w:val="0"/>
              <w:keepLines w:val="0"/>
              <w:widowControl/>
              <w:suppressLineNumbers w:val="0"/>
              <w:spacing w:before="0" w:beforeAutospacing="0" w:after="0" w:afterAutospacing="0"/>
              <w:ind w:left="0" w:right="0"/>
              <w:jc w:val="center"/>
              <w:rPr>
                <w:rFonts w:hint="default" w:ascii="Arial" w:hAnsi="Arial" w:cs="Arial"/>
                <w:b/>
                <w:szCs w:val="21"/>
              </w:rPr>
            </w:pPr>
            <w:r>
              <w:rPr>
                <w:rFonts w:hint="default" w:ascii="Arial" w:hAnsi="Arial" w:eastAsia="宋体" w:cs="Arial"/>
                <w:b/>
                <w:szCs w:val="21"/>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exact"/>
        </w:trPr>
        <w:tc>
          <w:tcPr>
            <w:tcW w:w="1089" w:type="dxa"/>
            <w:vAlign w:val="center"/>
          </w:tcPr>
          <w:p>
            <w:pPr>
              <w:keepNext w:val="0"/>
              <w:keepLines w:val="0"/>
              <w:widowControl/>
              <w:suppressLineNumbers w:val="0"/>
              <w:spacing w:before="0" w:beforeAutospacing="0" w:after="0" w:afterAutospacing="0"/>
              <w:ind w:left="0" w:right="0"/>
              <w:jc w:val="center"/>
              <w:rPr>
                <w:rFonts w:hint="default" w:ascii="Arial" w:hAnsi="Arial" w:cs="Arial"/>
                <w:bCs/>
                <w:szCs w:val="21"/>
              </w:rPr>
            </w:pPr>
          </w:p>
        </w:tc>
        <w:tc>
          <w:tcPr>
            <w:tcW w:w="1536" w:type="dxa"/>
            <w:vAlign w:val="center"/>
          </w:tcPr>
          <w:p>
            <w:pPr>
              <w:keepNext w:val="0"/>
              <w:keepLines w:val="0"/>
              <w:widowControl/>
              <w:suppressLineNumbers w:val="0"/>
              <w:spacing w:before="0" w:beforeAutospacing="0" w:after="0" w:afterAutospacing="0"/>
              <w:ind w:left="0" w:right="0"/>
              <w:rPr>
                <w:rFonts w:hint="default" w:ascii="Arial" w:hAnsi="Arial" w:cs="Arial"/>
                <w:bCs/>
                <w:szCs w:val="21"/>
              </w:rPr>
            </w:pPr>
          </w:p>
        </w:tc>
        <w:tc>
          <w:tcPr>
            <w:tcW w:w="1675" w:type="dxa"/>
            <w:vAlign w:val="center"/>
          </w:tcPr>
          <w:p>
            <w:pPr>
              <w:keepNext w:val="0"/>
              <w:keepLines w:val="0"/>
              <w:widowControl/>
              <w:suppressLineNumbers w:val="0"/>
              <w:spacing w:before="0" w:beforeAutospacing="0" w:after="0" w:afterAutospacing="0"/>
              <w:ind w:left="0" w:right="0"/>
              <w:rPr>
                <w:rFonts w:hint="default" w:ascii="Arial" w:hAnsi="Arial" w:cs="Arial"/>
                <w:bCs/>
                <w:szCs w:val="21"/>
              </w:rPr>
            </w:pPr>
          </w:p>
        </w:tc>
        <w:tc>
          <w:tcPr>
            <w:tcW w:w="1643" w:type="dxa"/>
            <w:vAlign w:val="center"/>
          </w:tcPr>
          <w:p>
            <w:pPr>
              <w:keepNext w:val="0"/>
              <w:keepLines w:val="0"/>
              <w:widowControl/>
              <w:suppressLineNumbers w:val="0"/>
              <w:spacing w:before="0" w:beforeAutospacing="0" w:after="0" w:afterAutospacing="0"/>
              <w:ind w:left="0" w:right="0"/>
              <w:rPr>
                <w:rFonts w:hint="default" w:ascii="Arial" w:hAnsi="Arial" w:cs="Arial"/>
                <w:bCs/>
                <w:szCs w:val="21"/>
              </w:rPr>
            </w:pPr>
          </w:p>
        </w:tc>
        <w:tc>
          <w:tcPr>
            <w:tcW w:w="3919" w:type="dxa"/>
            <w:vAlign w:val="center"/>
          </w:tcPr>
          <w:p>
            <w:pPr>
              <w:keepNext w:val="0"/>
              <w:keepLines w:val="0"/>
              <w:widowControl/>
              <w:suppressLineNumbers w:val="0"/>
              <w:spacing w:before="0" w:beforeAutospacing="0" w:after="0" w:afterAutospacing="0"/>
              <w:ind w:left="0" w:right="0"/>
              <w:rPr>
                <w:rFonts w:hint="default" w:ascii="Arial" w:hAnsi="Arial" w:cs="Arial"/>
                <w:bCs/>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exact"/>
        </w:trPr>
        <w:tc>
          <w:tcPr>
            <w:tcW w:w="1089" w:type="dxa"/>
            <w:vAlign w:val="center"/>
          </w:tcPr>
          <w:p>
            <w:pPr>
              <w:keepNext w:val="0"/>
              <w:keepLines w:val="0"/>
              <w:widowControl/>
              <w:suppressLineNumbers w:val="0"/>
              <w:spacing w:before="0" w:beforeAutospacing="0" w:after="0" w:afterAutospacing="0"/>
              <w:ind w:left="0" w:right="0"/>
              <w:jc w:val="center"/>
              <w:rPr>
                <w:rFonts w:hint="default" w:ascii="Arial" w:hAnsi="Arial" w:cs="Arial"/>
                <w:bCs/>
                <w:szCs w:val="21"/>
              </w:rPr>
            </w:pPr>
          </w:p>
        </w:tc>
        <w:tc>
          <w:tcPr>
            <w:tcW w:w="1536" w:type="dxa"/>
            <w:vAlign w:val="center"/>
          </w:tcPr>
          <w:p>
            <w:pPr>
              <w:keepNext w:val="0"/>
              <w:keepLines w:val="0"/>
              <w:widowControl/>
              <w:suppressLineNumbers w:val="0"/>
              <w:spacing w:before="0" w:beforeAutospacing="0" w:after="0" w:afterAutospacing="0"/>
              <w:ind w:left="0" w:right="0"/>
              <w:rPr>
                <w:rFonts w:hint="default" w:ascii="Arial" w:hAnsi="Arial" w:cs="Arial"/>
                <w:bCs/>
                <w:szCs w:val="21"/>
              </w:rPr>
            </w:pPr>
          </w:p>
        </w:tc>
        <w:tc>
          <w:tcPr>
            <w:tcW w:w="1675" w:type="dxa"/>
            <w:vAlign w:val="center"/>
          </w:tcPr>
          <w:p>
            <w:pPr>
              <w:keepNext w:val="0"/>
              <w:keepLines w:val="0"/>
              <w:widowControl/>
              <w:suppressLineNumbers w:val="0"/>
              <w:spacing w:before="0" w:beforeAutospacing="0" w:after="0" w:afterAutospacing="0"/>
              <w:ind w:left="0" w:right="0"/>
              <w:rPr>
                <w:rFonts w:hint="default" w:ascii="Arial" w:hAnsi="Arial" w:cs="Arial"/>
                <w:bCs/>
                <w:szCs w:val="21"/>
              </w:rPr>
            </w:pPr>
          </w:p>
        </w:tc>
        <w:tc>
          <w:tcPr>
            <w:tcW w:w="1643" w:type="dxa"/>
            <w:vAlign w:val="center"/>
          </w:tcPr>
          <w:p>
            <w:pPr>
              <w:keepNext w:val="0"/>
              <w:keepLines w:val="0"/>
              <w:widowControl/>
              <w:suppressLineNumbers w:val="0"/>
              <w:spacing w:before="0" w:beforeAutospacing="0" w:after="0" w:afterAutospacing="0"/>
              <w:ind w:left="0" w:right="0"/>
              <w:rPr>
                <w:rFonts w:hint="default" w:ascii="Arial" w:hAnsi="Arial" w:cs="Arial"/>
                <w:bCs/>
                <w:szCs w:val="21"/>
              </w:rPr>
            </w:pPr>
          </w:p>
        </w:tc>
        <w:tc>
          <w:tcPr>
            <w:tcW w:w="3919" w:type="dxa"/>
            <w:vAlign w:val="center"/>
          </w:tcPr>
          <w:p>
            <w:pPr>
              <w:keepNext w:val="0"/>
              <w:keepLines w:val="0"/>
              <w:widowControl/>
              <w:suppressLineNumbers w:val="0"/>
              <w:spacing w:before="0" w:beforeAutospacing="0" w:after="0" w:afterAutospacing="0"/>
              <w:ind w:left="0" w:right="0"/>
              <w:rPr>
                <w:rFonts w:hint="default" w:ascii="Arial" w:hAnsi="Arial" w:cs="Arial"/>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exact"/>
        </w:trPr>
        <w:tc>
          <w:tcPr>
            <w:tcW w:w="1089" w:type="dxa"/>
            <w:vAlign w:val="center"/>
          </w:tcPr>
          <w:p>
            <w:pPr>
              <w:keepNext w:val="0"/>
              <w:keepLines w:val="0"/>
              <w:widowControl/>
              <w:suppressLineNumbers w:val="0"/>
              <w:spacing w:before="0" w:beforeAutospacing="0" w:after="0" w:afterAutospacing="0"/>
              <w:ind w:left="0" w:right="0"/>
              <w:jc w:val="center"/>
              <w:rPr>
                <w:rFonts w:hint="default" w:ascii="Arial" w:hAnsi="Arial" w:cs="Arial"/>
                <w:bCs/>
                <w:szCs w:val="21"/>
              </w:rPr>
            </w:pPr>
          </w:p>
        </w:tc>
        <w:tc>
          <w:tcPr>
            <w:tcW w:w="1536" w:type="dxa"/>
            <w:vAlign w:val="center"/>
          </w:tcPr>
          <w:p>
            <w:pPr>
              <w:keepNext w:val="0"/>
              <w:keepLines w:val="0"/>
              <w:widowControl/>
              <w:suppressLineNumbers w:val="0"/>
              <w:spacing w:before="0" w:beforeAutospacing="0" w:after="0" w:afterAutospacing="0"/>
              <w:ind w:left="0" w:right="0"/>
              <w:rPr>
                <w:rFonts w:hint="default" w:ascii="Arial" w:hAnsi="Arial" w:cs="Arial"/>
                <w:bCs/>
                <w:szCs w:val="21"/>
              </w:rPr>
            </w:pPr>
          </w:p>
        </w:tc>
        <w:tc>
          <w:tcPr>
            <w:tcW w:w="1675" w:type="dxa"/>
            <w:vAlign w:val="center"/>
          </w:tcPr>
          <w:p>
            <w:pPr>
              <w:keepNext w:val="0"/>
              <w:keepLines w:val="0"/>
              <w:widowControl/>
              <w:suppressLineNumbers w:val="0"/>
              <w:spacing w:before="0" w:beforeAutospacing="0" w:after="0" w:afterAutospacing="0"/>
              <w:ind w:left="0" w:right="0"/>
              <w:rPr>
                <w:rFonts w:hint="default" w:ascii="Arial" w:hAnsi="Arial" w:cs="Arial"/>
                <w:bCs/>
                <w:szCs w:val="21"/>
              </w:rPr>
            </w:pPr>
          </w:p>
        </w:tc>
        <w:tc>
          <w:tcPr>
            <w:tcW w:w="1643" w:type="dxa"/>
            <w:vAlign w:val="center"/>
          </w:tcPr>
          <w:p>
            <w:pPr>
              <w:keepNext w:val="0"/>
              <w:keepLines w:val="0"/>
              <w:widowControl/>
              <w:suppressLineNumbers w:val="0"/>
              <w:spacing w:before="0" w:beforeAutospacing="0" w:after="0" w:afterAutospacing="0"/>
              <w:ind w:left="0" w:right="0"/>
              <w:rPr>
                <w:rFonts w:hint="default" w:ascii="Arial" w:hAnsi="Arial" w:cs="Arial"/>
                <w:bCs/>
                <w:szCs w:val="21"/>
              </w:rPr>
            </w:pPr>
          </w:p>
        </w:tc>
        <w:tc>
          <w:tcPr>
            <w:tcW w:w="3919" w:type="dxa"/>
          </w:tcPr>
          <w:p>
            <w:pPr>
              <w:keepNext w:val="0"/>
              <w:keepLines w:val="0"/>
              <w:widowControl/>
              <w:suppressLineNumbers w:val="0"/>
              <w:spacing w:before="0" w:beforeAutospacing="0" w:after="0" w:afterAutospacing="0"/>
              <w:ind w:left="0" w:right="0"/>
              <w:rPr>
                <w:rFonts w:hint="default" w:ascii="Arial" w:hAnsi="Arial" w:cs="Arial"/>
                <w:bCs/>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exact"/>
        </w:trPr>
        <w:tc>
          <w:tcPr>
            <w:tcW w:w="1089" w:type="dxa"/>
          </w:tcPr>
          <w:p>
            <w:pPr>
              <w:keepNext w:val="0"/>
              <w:keepLines w:val="0"/>
              <w:widowControl/>
              <w:suppressLineNumbers w:val="0"/>
              <w:spacing w:before="0" w:beforeAutospacing="0" w:after="0" w:afterAutospacing="0"/>
              <w:ind w:left="0" w:right="0"/>
              <w:jc w:val="center"/>
              <w:rPr>
                <w:rFonts w:hint="default" w:ascii="Arial" w:hAnsi="Arial" w:cs="Arial"/>
                <w:bCs/>
                <w:szCs w:val="21"/>
              </w:rPr>
            </w:pPr>
          </w:p>
        </w:tc>
        <w:tc>
          <w:tcPr>
            <w:tcW w:w="1536" w:type="dxa"/>
          </w:tcPr>
          <w:p>
            <w:pPr>
              <w:keepNext w:val="0"/>
              <w:keepLines w:val="0"/>
              <w:widowControl/>
              <w:suppressLineNumbers w:val="0"/>
              <w:spacing w:before="0" w:beforeAutospacing="0" w:after="0" w:afterAutospacing="0"/>
              <w:ind w:left="0" w:right="0"/>
              <w:rPr>
                <w:rFonts w:hint="default" w:ascii="Arial" w:hAnsi="Arial" w:cs="Arial"/>
                <w:bCs/>
                <w:szCs w:val="21"/>
              </w:rPr>
            </w:pPr>
          </w:p>
        </w:tc>
        <w:tc>
          <w:tcPr>
            <w:tcW w:w="1675" w:type="dxa"/>
          </w:tcPr>
          <w:p>
            <w:pPr>
              <w:keepNext w:val="0"/>
              <w:keepLines w:val="0"/>
              <w:widowControl/>
              <w:suppressLineNumbers w:val="0"/>
              <w:spacing w:before="0" w:beforeAutospacing="0" w:after="0" w:afterAutospacing="0"/>
              <w:ind w:left="0" w:right="0"/>
              <w:rPr>
                <w:rFonts w:hint="default" w:ascii="Arial" w:hAnsi="Arial" w:cs="Arial"/>
                <w:bCs/>
                <w:szCs w:val="21"/>
              </w:rPr>
            </w:pPr>
          </w:p>
        </w:tc>
        <w:tc>
          <w:tcPr>
            <w:tcW w:w="1643" w:type="dxa"/>
          </w:tcPr>
          <w:p>
            <w:pPr>
              <w:keepNext w:val="0"/>
              <w:keepLines w:val="0"/>
              <w:widowControl/>
              <w:suppressLineNumbers w:val="0"/>
              <w:spacing w:before="0" w:beforeAutospacing="0" w:after="0" w:afterAutospacing="0"/>
              <w:ind w:left="0" w:right="0"/>
              <w:rPr>
                <w:rFonts w:hint="default" w:ascii="Arial" w:hAnsi="Arial" w:cs="Arial"/>
                <w:bCs/>
                <w:szCs w:val="21"/>
              </w:rPr>
            </w:pPr>
          </w:p>
        </w:tc>
        <w:tc>
          <w:tcPr>
            <w:tcW w:w="3919" w:type="dxa"/>
          </w:tcPr>
          <w:p>
            <w:pPr>
              <w:keepNext w:val="0"/>
              <w:keepLines w:val="0"/>
              <w:widowControl/>
              <w:suppressLineNumbers w:val="0"/>
              <w:spacing w:before="0" w:beforeAutospacing="0" w:after="0" w:afterAutospacing="0"/>
              <w:ind w:left="0" w:right="0"/>
              <w:rPr>
                <w:rFonts w:hint="default" w:ascii="Arial" w:hAnsi="Arial" w:cs="Arial"/>
                <w:bCs/>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exact"/>
        </w:trPr>
        <w:tc>
          <w:tcPr>
            <w:tcW w:w="1089" w:type="dxa"/>
          </w:tcPr>
          <w:p>
            <w:pPr>
              <w:keepNext w:val="0"/>
              <w:keepLines w:val="0"/>
              <w:widowControl/>
              <w:suppressLineNumbers w:val="0"/>
              <w:spacing w:before="0" w:beforeAutospacing="0" w:after="0" w:afterAutospacing="0"/>
              <w:ind w:left="0" w:right="0"/>
              <w:jc w:val="center"/>
              <w:rPr>
                <w:rFonts w:hint="default" w:ascii="Arial" w:hAnsi="Arial" w:cs="Arial"/>
                <w:bCs/>
                <w:szCs w:val="21"/>
              </w:rPr>
            </w:pPr>
          </w:p>
        </w:tc>
        <w:tc>
          <w:tcPr>
            <w:tcW w:w="1536" w:type="dxa"/>
          </w:tcPr>
          <w:p>
            <w:pPr>
              <w:keepNext w:val="0"/>
              <w:keepLines w:val="0"/>
              <w:widowControl/>
              <w:suppressLineNumbers w:val="0"/>
              <w:spacing w:before="0" w:beforeAutospacing="0" w:after="0" w:afterAutospacing="0"/>
              <w:ind w:left="0" w:right="0"/>
              <w:rPr>
                <w:rFonts w:hint="default" w:ascii="Arial" w:hAnsi="Arial" w:cs="Arial"/>
                <w:bCs/>
                <w:szCs w:val="21"/>
              </w:rPr>
            </w:pPr>
          </w:p>
        </w:tc>
        <w:tc>
          <w:tcPr>
            <w:tcW w:w="1675" w:type="dxa"/>
          </w:tcPr>
          <w:p>
            <w:pPr>
              <w:keepNext w:val="0"/>
              <w:keepLines w:val="0"/>
              <w:widowControl/>
              <w:suppressLineNumbers w:val="0"/>
              <w:spacing w:before="0" w:beforeAutospacing="0" w:after="0" w:afterAutospacing="0"/>
              <w:ind w:left="0" w:right="0"/>
              <w:rPr>
                <w:rFonts w:hint="default" w:ascii="Arial" w:hAnsi="Arial" w:cs="Arial"/>
                <w:bCs/>
                <w:szCs w:val="21"/>
              </w:rPr>
            </w:pPr>
          </w:p>
        </w:tc>
        <w:tc>
          <w:tcPr>
            <w:tcW w:w="1643" w:type="dxa"/>
          </w:tcPr>
          <w:p>
            <w:pPr>
              <w:keepNext w:val="0"/>
              <w:keepLines w:val="0"/>
              <w:widowControl/>
              <w:suppressLineNumbers w:val="0"/>
              <w:spacing w:before="0" w:beforeAutospacing="0" w:after="0" w:afterAutospacing="0"/>
              <w:ind w:left="0" w:right="0"/>
              <w:rPr>
                <w:rFonts w:hint="default" w:ascii="Arial" w:hAnsi="Arial" w:cs="Arial"/>
                <w:bCs/>
                <w:szCs w:val="21"/>
              </w:rPr>
            </w:pPr>
          </w:p>
        </w:tc>
        <w:tc>
          <w:tcPr>
            <w:tcW w:w="3919" w:type="dxa"/>
          </w:tcPr>
          <w:p>
            <w:pPr>
              <w:keepNext w:val="0"/>
              <w:keepLines w:val="0"/>
              <w:widowControl/>
              <w:suppressLineNumbers w:val="0"/>
              <w:spacing w:before="0" w:beforeAutospacing="0" w:after="0" w:afterAutospacing="0"/>
              <w:ind w:left="0" w:right="0"/>
              <w:rPr>
                <w:rFonts w:hint="default" w:ascii="Arial" w:hAnsi="Arial" w:cs="Arial"/>
                <w:bCs/>
                <w:szCs w:val="21"/>
              </w:rPr>
            </w:pPr>
          </w:p>
        </w:tc>
      </w:tr>
    </w:tbl>
    <w:p>
      <w:pPr>
        <w:rPr>
          <w:rFonts w:ascii="Arial" w:hAnsi="Arial" w:cs="Arial"/>
          <w:b/>
          <w:bCs/>
          <w:sz w:val="28"/>
        </w:rPr>
      </w:pPr>
    </w:p>
    <w:p>
      <w:pPr>
        <w:pStyle w:val="63"/>
        <w:spacing w:before="156" w:after="156"/>
        <w:sectPr>
          <w:headerReference r:id="rId6" w:type="first"/>
          <w:headerReference r:id="rId5" w:type="default"/>
          <w:footerReference r:id="rId7" w:type="default"/>
          <w:footerReference r:id="rId8" w:type="even"/>
          <w:pgSz w:w="11906" w:h="16838"/>
          <w:pgMar w:top="1701" w:right="1134" w:bottom="1418" w:left="1134" w:header="851" w:footer="992" w:gutter="0"/>
          <w:pgNumType w:start="1"/>
          <w:cols w:space="720" w:num="1"/>
          <w:docGrid w:type="linesAndChars" w:linePitch="312" w:charSpace="0"/>
        </w:sectPr>
      </w:pPr>
    </w:p>
    <w:p>
      <w:pPr>
        <w:jc w:val="center"/>
        <w:rPr>
          <w:rFonts w:ascii="黑体" w:eastAsia="黑体"/>
          <w:b/>
          <w:sz w:val="32"/>
          <w:szCs w:val="32"/>
        </w:rPr>
      </w:pPr>
      <w:r>
        <w:rPr>
          <w:rFonts w:hint="eastAsia" w:eastAsia="宋体"/>
          <w:b/>
          <w:sz w:val="32"/>
          <w:szCs w:val="32"/>
        </w:rPr>
        <w:t>目  录</w:t>
      </w:r>
    </w:p>
    <w:p>
      <w:pPr>
        <w:rPr>
          <w:szCs w:val="21"/>
        </w:rPr>
      </w:pPr>
    </w:p>
    <w:p>
      <w:pPr>
        <w:pStyle w:val="24"/>
        <w:tabs>
          <w:tab w:val="right" w:leader="dot" w:pos="9638"/>
        </w:tabs>
      </w:pPr>
      <w:r>
        <w:rPr>
          <w:sz w:val="21"/>
          <w:szCs w:val="21"/>
        </w:rPr>
        <w:fldChar w:fldCharType="begin"/>
      </w:r>
      <w:r>
        <w:rPr>
          <w:sz w:val="21"/>
          <w:szCs w:val="21"/>
        </w:rPr>
        <w:instrText xml:space="preserve"> TOC \o "1-3" \h \z \u </w:instrText>
      </w:r>
      <w:r>
        <w:rPr>
          <w:sz w:val="21"/>
          <w:szCs w:val="21"/>
        </w:rPr>
        <w:fldChar w:fldCharType="separate"/>
      </w:r>
      <w:r>
        <w:rPr>
          <w:szCs w:val="21"/>
        </w:rPr>
        <w:fldChar w:fldCharType="begin"/>
      </w:r>
      <w:r>
        <w:rPr>
          <w:szCs w:val="21"/>
        </w:rPr>
        <w:instrText xml:space="preserve"> HYPERLINK \l _Toc32340 </w:instrText>
      </w:r>
      <w:r>
        <w:rPr>
          <w:szCs w:val="21"/>
        </w:rPr>
        <w:fldChar w:fldCharType="separate"/>
      </w:r>
      <w:r>
        <w:rPr>
          <w:rFonts w:hint="eastAsia" w:eastAsia="宋体"/>
        </w:rPr>
        <w:t>1 概述</w:t>
      </w:r>
      <w:r>
        <w:tab/>
      </w:r>
      <w:r>
        <w:fldChar w:fldCharType="begin"/>
      </w:r>
      <w:r>
        <w:instrText xml:space="preserve"> PAGEREF _Toc32340 </w:instrText>
      </w:r>
      <w:r>
        <w:fldChar w:fldCharType="separate"/>
      </w:r>
      <w:r>
        <w:t>1</w:t>
      </w:r>
      <w:r>
        <w:fldChar w:fldCharType="end"/>
      </w:r>
      <w:r>
        <w:rPr>
          <w:szCs w:val="21"/>
        </w:rPr>
        <w:fldChar w:fldCharType="end"/>
      </w:r>
    </w:p>
    <w:p>
      <w:pPr>
        <w:pStyle w:val="28"/>
        <w:tabs>
          <w:tab w:val="right" w:leader="dot" w:pos="9638"/>
        </w:tabs>
      </w:pPr>
      <w:r>
        <w:rPr>
          <w:caps/>
          <w:kern w:val="2"/>
          <w:szCs w:val="21"/>
        </w:rPr>
        <w:fldChar w:fldCharType="begin"/>
      </w:r>
      <w:r>
        <w:rPr>
          <w:caps/>
          <w:kern w:val="2"/>
          <w:szCs w:val="21"/>
        </w:rPr>
        <w:instrText xml:space="preserve"> HYPERLINK \l _Toc8481 </w:instrText>
      </w:r>
      <w:r>
        <w:rPr>
          <w:caps/>
          <w:kern w:val="2"/>
          <w:szCs w:val="21"/>
        </w:rPr>
        <w:fldChar w:fldCharType="separate"/>
      </w:r>
      <w:r>
        <w:rPr>
          <w:rFonts w:hint="eastAsia"/>
          <w:szCs w:val="24"/>
          <w:lang w:eastAsia="zh-CN"/>
        </w:rPr>
        <w:t xml:space="preserve">1.1 </w:t>
      </w:r>
      <w:r>
        <w:rPr>
          <w:rFonts w:hint="eastAsia" w:eastAsia="宋体"/>
          <w:lang w:eastAsia="zh-CN"/>
        </w:rPr>
        <w:t>目标</w:t>
      </w:r>
      <w:r>
        <w:tab/>
      </w:r>
      <w:r>
        <w:fldChar w:fldCharType="begin"/>
      </w:r>
      <w:r>
        <w:instrText xml:space="preserve"> PAGEREF _Toc8481 </w:instrText>
      </w:r>
      <w:r>
        <w:fldChar w:fldCharType="separate"/>
      </w:r>
      <w:r>
        <w:t>1</w:t>
      </w:r>
      <w:r>
        <w:fldChar w:fldCharType="end"/>
      </w:r>
      <w:r>
        <w:rPr>
          <w:caps/>
          <w:kern w:val="2"/>
          <w:szCs w:val="21"/>
        </w:rPr>
        <w:fldChar w:fldCharType="end"/>
      </w:r>
    </w:p>
    <w:p>
      <w:pPr>
        <w:pStyle w:val="17"/>
        <w:tabs>
          <w:tab w:val="right" w:leader="dot" w:pos="9638"/>
        </w:tabs>
      </w:pPr>
      <w:r>
        <w:rPr>
          <w:caps/>
          <w:kern w:val="2"/>
          <w:szCs w:val="21"/>
        </w:rPr>
        <w:fldChar w:fldCharType="begin"/>
      </w:r>
      <w:r>
        <w:rPr>
          <w:caps/>
          <w:kern w:val="2"/>
          <w:szCs w:val="21"/>
        </w:rPr>
        <w:instrText xml:space="preserve"> HYPERLINK \l _Toc28984 </w:instrText>
      </w:r>
      <w:r>
        <w:rPr>
          <w:caps/>
          <w:kern w:val="2"/>
          <w:szCs w:val="21"/>
        </w:rPr>
        <w:fldChar w:fldCharType="separate"/>
      </w:r>
      <w:r>
        <w:rPr>
          <w:rFonts w:hint="eastAsia" w:ascii="宋体" w:hAnsi="宋体" w:eastAsia="宋体"/>
          <w:lang w:eastAsia="zh-CN"/>
        </w:rPr>
        <w:t xml:space="preserve">1.1.1 </w:t>
      </w:r>
      <w:r>
        <w:rPr>
          <w:rFonts w:hint="eastAsia"/>
        </w:rPr>
        <w:t>背景</w:t>
      </w:r>
      <w:r>
        <w:tab/>
      </w:r>
      <w:r>
        <w:fldChar w:fldCharType="begin"/>
      </w:r>
      <w:r>
        <w:instrText xml:space="preserve"> PAGEREF _Toc28984 </w:instrText>
      </w:r>
      <w:r>
        <w:fldChar w:fldCharType="separate"/>
      </w:r>
      <w:r>
        <w:t>1</w:t>
      </w:r>
      <w:r>
        <w:fldChar w:fldCharType="end"/>
      </w:r>
      <w:r>
        <w:rPr>
          <w:caps/>
          <w:kern w:val="2"/>
          <w:szCs w:val="21"/>
        </w:rPr>
        <w:fldChar w:fldCharType="end"/>
      </w:r>
    </w:p>
    <w:p>
      <w:pPr>
        <w:pStyle w:val="17"/>
        <w:tabs>
          <w:tab w:val="right" w:leader="dot" w:pos="9638"/>
        </w:tabs>
      </w:pPr>
      <w:r>
        <w:rPr>
          <w:caps/>
          <w:kern w:val="2"/>
          <w:szCs w:val="21"/>
        </w:rPr>
        <w:fldChar w:fldCharType="begin"/>
      </w:r>
      <w:r>
        <w:rPr>
          <w:caps/>
          <w:kern w:val="2"/>
          <w:szCs w:val="21"/>
        </w:rPr>
        <w:instrText xml:space="preserve"> HYPERLINK \l _Toc23018 </w:instrText>
      </w:r>
      <w:r>
        <w:rPr>
          <w:caps/>
          <w:kern w:val="2"/>
          <w:szCs w:val="21"/>
        </w:rPr>
        <w:fldChar w:fldCharType="separate"/>
      </w:r>
      <w:r>
        <w:rPr>
          <w:rFonts w:hint="eastAsia" w:ascii="宋体" w:hAnsi="宋体" w:eastAsia="宋体"/>
        </w:rPr>
        <w:t xml:space="preserve">1.1.2 </w:t>
      </w:r>
      <w:r>
        <w:rPr>
          <w:rFonts w:hint="eastAsia"/>
        </w:rPr>
        <w:t>目标</w:t>
      </w:r>
      <w:r>
        <w:tab/>
      </w:r>
      <w:r>
        <w:fldChar w:fldCharType="begin"/>
      </w:r>
      <w:r>
        <w:instrText xml:space="preserve"> PAGEREF _Toc23018 </w:instrText>
      </w:r>
      <w:r>
        <w:fldChar w:fldCharType="separate"/>
      </w:r>
      <w:r>
        <w:t>1</w:t>
      </w:r>
      <w:r>
        <w:fldChar w:fldCharType="end"/>
      </w:r>
      <w:r>
        <w:rPr>
          <w:caps/>
          <w:kern w:val="2"/>
          <w:szCs w:val="21"/>
        </w:rPr>
        <w:fldChar w:fldCharType="end"/>
      </w:r>
    </w:p>
    <w:p>
      <w:pPr>
        <w:pStyle w:val="28"/>
        <w:tabs>
          <w:tab w:val="right" w:leader="dot" w:pos="9638"/>
        </w:tabs>
      </w:pPr>
      <w:r>
        <w:rPr>
          <w:caps/>
          <w:kern w:val="2"/>
          <w:szCs w:val="21"/>
        </w:rPr>
        <w:fldChar w:fldCharType="begin"/>
      </w:r>
      <w:r>
        <w:rPr>
          <w:caps/>
          <w:kern w:val="2"/>
          <w:szCs w:val="21"/>
        </w:rPr>
        <w:instrText xml:space="preserve"> HYPERLINK \l _Toc19875 </w:instrText>
      </w:r>
      <w:r>
        <w:rPr>
          <w:caps/>
          <w:kern w:val="2"/>
          <w:szCs w:val="21"/>
        </w:rPr>
        <w:fldChar w:fldCharType="separate"/>
      </w:r>
      <w:r>
        <w:rPr>
          <w:rFonts w:hint="eastAsia"/>
          <w:szCs w:val="24"/>
          <w:lang w:eastAsia="zh-CN"/>
        </w:rPr>
        <w:t xml:space="preserve">1.2 </w:t>
      </w:r>
      <w:r>
        <w:rPr>
          <w:rFonts w:hint="eastAsia" w:eastAsia="宋体"/>
          <w:lang w:eastAsia="zh-CN"/>
        </w:rPr>
        <w:t>范围</w:t>
      </w:r>
      <w:r>
        <w:tab/>
      </w:r>
      <w:r>
        <w:fldChar w:fldCharType="begin"/>
      </w:r>
      <w:r>
        <w:instrText xml:space="preserve"> PAGEREF _Toc19875 </w:instrText>
      </w:r>
      <w:r>
        <w:fldChar w:fldCharType="separate"/>
      </w:r>
      <w:r>
        <w:t>2</w:t>
      </w:r>
      <w:r>
        <w:fldChar w:fldCharType="end"/>
      </w:r>
      <w:r>
        <w:rPr>
          <w:caps/>
          <w:kern w:val="2"/>
          <w:szCs w:val="21"/>
        </w:rPr>
        <w:fldChar w:fldCharType="end"/>
      </w:r>
    </w:p>
    <w:p>
      <w:pPr>
        <w:pStyle w:val="17"/>
        <w:tabs>
          <w:tab w:val="right" w:leader="dot" w:pos="9638"/>
        </w:tabs>
      </w:pPr>
      <w:r>
        <w:rPr>
          <w:caps/>
          <w:kern w:val="2"/>
          <w:szCs w:val="21"/>
        </w:rPr>
        <w:fldChar w:fldCharType="begin"/>
      </w:r>
      <w:r>
        <w:rPr>
          <w:caps/>
          <w:kern w:val="2"/>
          <w:szCs w:val="21"/>
        </w:rPr>
        <w:instrText xml:space="preserve"> HYPERLINK \l _Toc32513 </w:instrText>
      </w:r>
      <w:r>
        <w:rPr>
          <w:caps/>
          <w:kern w:val="2"/>
          <w:szCs w:val="21"/>
        </w:rPr>
        <w:fldChar w:fldCharType="separate"/>
      </w:r>
      <w:r>
        <w:rPr>
          <w:rFonts w:hint="eastAsia" w:ascii="宋体" w:hAnsi="宋体" w:eastAsia="宋体"/>
          <w:lang w:eastAsia="zh-CN"/>
        </w:rPr>
        <w:t xml:space="preserve">1.2.1 </w:t>
      </w:r>
      <w:r>
        <w:rPr>
          <w:rFonts w:hint="eastAsia" w:eastAsia="宋体"/>
          <w:lang w:eastAsia="zh-CN"/>
        </w:rPr>
        <w:t>项目</w:t>
      </w:r>
      <w:r>
        <w:rPr>
          <w:rFonts w:hint="eastAsia"/>
        </w:rPr>
        <w:t>范围</w:t>
      </w:r>
      <w:r>
        <w:tab/>
      </w:r>
      <w:r>
        <w:fldChar w:fldCharType="begin"/>
      </w:r>
      <w:r>
        <w:instrText xml:space="preserve"> PAGEREF _Toc32513 </w:instrText>
      </w:r>
      <w:r>
        <w:fldChar w:fldCharType="separate"/>
      </w:r>
      <w:r>
        <w:t>2</w:t>
      </w:r>
      <w:r>
        <w:fldChar w:fldCharType="end"/>
      </w:r>
      <w:r>
        <w:rPr>
          <w:caps/>
          <w:kern w:val="2"/>
          <w:szCs w:val="21"/>
        </w:rPr>
        <w:fldChar w:fldCharType="end"/>
      </w:r>
    </w:p>
    <w:p>
      <w:pPr>
        <w:pStyle w:val="17"/>
        <w:tabs>
          <w:tab w:val="right" w:leader="dot" w:pos="9638"/>
        </w:tabs>
      </w:pPr>
      <w:r>
        <w:rPr>
          <w:caps/>
          <w:kern w:val="2"/>
          <w:szCs w:val="21"/>
        </w:rPr>
        <w:fldChar w:fldCharType="begin"/>
      </w:r>
      <w:r>
        <w:rPr>
          <w:caps/>
          <w:kern w:val="2"/>
          <w:szCs w:val="21"/>
        </w:rPr>
        <w:instrText xml:space="preserve"> HYPERLINK \l _Toc17272 </w:instrText>
      </w:r>
      <w:r>
        <w:rPr>
          <w:caps/>
          <w:kern w:val="2"/>
          <w:szCs w:val="21"/>
        </w:rPr>
        <w:fldChar w:fldCharType="separate"/>
      </w:r>
      <w:r>
        <w:rPr>
          <w:rFonts w:hint="eastAsia" w:ascii="宋体" w:hAnsi="宋体" w:eastAsia="宋体"/>
          <w:lang w:eastAsia="zh-CN"/>
        </w:rPr>
        <w:t xml:space="preserve">1.2.2 </w:t>
      </w:r>
      <w:r>
        <w:rPr>
          <w:rFonts w:hint="eastAsia"/>
        </w:rPr>
        <w:t>功能模块范围</w:t>
      </w:r>
      <w:r>
        <w:tab/>
      </w:r>
      <w:r>
        <w:fldChar w:fldCharType="begin"/>
      </w:r>
      <w:r>
        <w:instrText xml:space="preserve"> PAGEREF _Toc17272 </w:instrText>
      </w:r>
      <w:r>
        <w:fldChar w:fldCharType="separate"/>
      </w:r>
      <w:r>
        <w:t>3</w:t>
      </w:r>
      <w:r>
        <w:fldChar w:fldCharType="end"/>
      </w:r>
      <w:r>
        <w:rPr>
          <w:caps/>
          <w:kern w:val="2"/>
          <w:szCs w:val="21"/>
        </w:rPr>
        <w:fldChar w:fldCharType="end"/>
      </w:r>
    </w:p>
    <w:p>
      <w:pPr>
        <w:pStyle w:val="28"/>
        <w:tabs>
          <w:tab w:val="right" w:leader="dot" w:pos="9638"/>
        </w:tabs>
      </w:pPr>
      <w:r>
        <w:rPr>
          <w:caps/>
          <w:kern w:val="2"/>
          <w:szCs w:val="21"/>
        </w:rPr>
        <w:fldChar w:fldCharType="begin"/>
      </w:r>
      <w:r>
        <w:rPr>
          <w:caps/>
          <w:kern w:val="2"/>
          <w:szCs w:val="21"/>
        </w:rPr>
        <w:instrText xml:space="preserve"> HYPERLINK \l _Toc12747 </w:instrText>
      </w:r>
      <w:r>
        <w:rPr>
          <w:caps/>
          <w:kern w:val="2"/>
          <w:szCs w:val="21"/>
        </w:rPr>
        <w:fldChar w:fldCharType="separate"/>
      </w:r>
      <w:r>
        <w:rPr>
          <w:rFonts w:hint="eastAsia"/>
          <w:szCs w:val="24"/>
          <w:lang w:eastAsia="zh-CN"/>
        </w:rPr>
        <w:t xml:space="preserve">1.3 </w:t>
      </w:r>
      <w:r>
        <w:rPr>
          <w:rFonts w:hint="eastAsia"/>
        </w:rPr>
        <w:t>约定</w:t>
      </w:r>
      <w:r>
        <w:rPr>
          <w:rFonts w:hint="eastAsia" w:eastAsia="宋体"/>
          <w:lang w:eastAsia="zh-CN"/>
        </w:rPr>
        <w:t>、限制及假设</w:t>
      </w:r>
      <w:r>
        <w:tab/>
      </w:r>
      <w:r>
        <w:fldChar w:fldCharType="begin"/>
      </w:r>
      <w:r>
        <w:instrText xml:space="preserve"> PAGEREF _Toc12747 </w:instrText>
      </w:r>
      <w:r>
        <w:fldChar w:fldCharType="separate"/>
      </w:r>
      <w:r>
        <w:t>3</w:t>
      </w:r>
      <w:r>
        <w:fldChar w:fldCharType="end"/>
      </w:r>
      <w:r>
        <w:rPr>
          <w:caps/>
          <w:kern w:val="2"/>
          <w:szCs w:val="21"/>
        </w:rPr>
        <w:fldChar w:fldCharType="end"/>
      </w:r>
    </w:p>
    <w:p>
      <w:pPr>
        <w:pStyle w:val="28"/>
        <w:tabs>
          <w:tab w:val="right" w:leader="dot" w:pos="9638"/>
        </w:tabs>
      </w:pPr>
      <w:r>
        <w:rPr>
          <w:caps/>
          <w:kern w:val="2"/>
          <w:szCs w:val="21"/>
        </w:rPr>
        <w:fldChar w:fldCharType="begin"/>
      </w:r>
      <w:r>
        <w:rPr>
          <w:caps/>
          <w:kern w:val="2"/>
          <w:szCs w:val="21"/>
        </w:rPr>
        <w:instrText xml:space="preserve"> HYPERLINK \l _Toc9052 </w:instrText>
      </w:r>
      <w:r>
        <w:rPr>
          <w:caps/>
          <w:kern w:val="2"/>
          <w:szCs w:val="21"/>
        </w:rPr>
        <w:fldChar w:fldCharType="separate"/>
      </w:r>
      <w:r>
        <w:rPr>
          <w:rFonts w:hint="eastAsia"/>
          <w:szCs w:val="24"/>
          <w:lang w:eastAsia="zh-CN"/>
        </w:rPr>
        <w:t xml:space="preserve">1.4 </w:t>
      </w:r>
      <w:r>
        <w:rPr>
          <w:rFonts w:hint="eastAsia" w:eastAsia="宋体"/>
          <w:lang w:eastAsia="zh-CN"/>
        </w:rPr>
        <w:t>适用读者</w:t>
      </w:r>
      <w:r>
        <w:tab/>
      </w:r>
      <w:r>
        <w:fldChar w:fldCharType="begin"/>
      </w:r>
      <w:r>
        <w:instrText xml:space="preserve"> PAGEREF _Toc9052 </w:instrText>
      </w:r>
      <w:r>
        <w:fldChar w:fldCharType="separate"/>
      </w:r>
      <w:r>
        <w:t>3</w:t>
      </w:r>
      <w:r>
        <w:fldChar w:fldCharType="end"/>
      </w:r>
      <w:r>
        <w:rPr>
          <w:caps/>
          <w:kern w:val="2"/>
          <w:szCs w:val="21"/>
        </w:rPr>
        <w:fldChar w:fldCharType="end"/>
      </w:r>
    </w:p>
    <w:p>
      <w:pPr>
        <w:pStyle w:val="28"/>
        <w:tabs>
          <w:tab w:val="right" w:leader="dot" w:pos="9638"/>
        </w:tabs>
      </w:pPr>
      <w:r>
        <w:rPr>
          <w:caps/>
          <w:kern w:val="2"/>
          <w:szCs w:val="21"/>
        </w:rPr>
        <w:fldChar w:fldCharType="begin"/>
      </w:r>
      <w:r>
        <w:rPr>
          <w:caps/>
          <w:kern w:val="2"/>
          <w:szCs w:val="21"/>
        </w:rPr>
        <w:instrText xml:space="preserve"> HYPERLINK \l _Toc2562 </w:instrText>
      </w:r>
      <w:r>
        <w:rPr>
          <w:caps/>
          <w:kern w:val="2"/>
          <w:szCs w:val="21"/>
        </w:rPr>
        <w:fldChar w:fldCharType="separate"/>
      </w:r>
      <w:r>
        <w:rPr>
          <w:rFonts w:hint="eastAsia"/>
          <w:szCs w:val="24"/>
        </w:rPr>
        <w:t xml:space="preserve">1.5 </w:t>
      </w:r>
      <w:r>
        <w:rPr>
          <w:rFonts w:hint="eastAsia"/>
        </w:rPr>
        <w:t>参考文档</w:t>
      </w:r>
      <w:r>
        <w:tab/>
      </w:r>
      <w:r>
        <w:fldChar w:fldCharType="begin"/>
      </w:r>
      <w:r>
        <w:instrText xml:space="preserve"> PAGEREF _Toc2562 </w:instrText>
      </w:r>
      <w:r>
        <w:fldChar w:fldCharType="separate"/>
      </w:r>
      <w:r>
        <w:t>3</w:t>
      </w:r>
      <w:r>
        <w:fldChar w:fldCharType="end"/>
      </w:r>
      <w:r>
        <w:rPr>
          <w:caps/>
          <w:kern w:val="2"/>
          <w:szCs w:val="21"/>
        </w:rPr>
        <w:fldChar w:fldCharType="end"/>
      </w:r>
    </w:p>
    <w:p>
      <w:pPr>
        <w:pStyle w:val="28"/>
        <w:tabs>
          <w:tab w:val="right" w:leader="dot" w:pos="9638"/>
        </w:tabs>
      </w:pPr>
      <w:r>
        <w:rPr>
          <w:caps/>
          <w:kern w:val="2"/>
          <w:szCs w:val="21"/>
        </w:rPr>
        <w:fldChar w:fldCharType="begin"/>
      </w:r>
      <w:r>
        <w:rPr>
          <w:caps/>
          <w:kern w:val="2"/>
          <w:szCs w:val="21"/>
        </w:rPr>
        <w:instrText xml:space="preserve"> HYPERLINK \l _Toc4402 </w:instrText>
      </w:r>
      <w:r>
        <w:rPr>
          <w:caps/>
          <w:kern w:val="2"/>
          <w:szCs w:val="21"/>
        </w:rPr>
        <w:fldChar w:fldCharType="separate"/>
      </w:r>
      <w:r>
        <w:rPr>
          <w:rFonts w:hint="eastAsia"/>
          <w:szCs w:val="24"/>
          <w:lang w:eastAsia="zh-CN"/>
        </w:rPr>
        <w:t xml:space="preserve">1.6 </w:t>
      </w:r>
      <w:r>
        <w:rPr>
          <w:rFonts w:hint="eastAsia"/>
        </w:rPr>
        <w:t>名词</w:t>
      </w:r>
      <w:r>
        <w:rPr>
          <w:rFonts w:hint="eastAsia" w:eastAsia="宋体"/>
          <w:lang w:eastAsia="zh-CN"/>
        </w:rPr>
        <w:t>和缩略语</w:t>
      </w:r>
      <w:r>
        <w:tab/>
      </w:r>
      <w:r>
        <w:fldChar w:fldCharType="begin"/>
      </w:r>
      <w:r>
        <w:instrText xml:space="preserve"> PAGEREF _Toc4402 </w:instrText>
      </w:r>
      <w:r>
        <w:fldChar w:fldCharType="separate"/>
      </w:r>
      <w:r>
        <w:t>4</w:t>
      </w:r>
      <w:r>
        <w:fldChar w:fldCharType="end"/>
      </w:r>
      <w:r>
        <w:rPr>
          <w:caps/>
          <w:kern w:val="2"/>
          <w:szCs w:val="21"/>
        </w:rPr>
        <w:fldChar w:fldCharType="end"/>
      </w:r>
    </w:p>
    <w:p>
      <w:pPr>
        <w:pStyle w:val="24"/>
        <w:tabs>
          <w:tab w:val="right" w:leader="dot" w:pos="9638"/>
        </w:tabs>
      </w:pPr>
      <w:r>
        <w:rPr>
          <w:caps/>
          <w:kern w:val="2"/>
          <w:szCs w:val="21"/>
        </w:rPr>
        <w:fldChar w:fldCharType="begin"/>
      </w:r>
      <w:r>
        <w:rPr>
          <w:caps/>
          <w:kern w:val="2"/>
          <w:szCs w:val="21"/>
        </w:rPr>
        <w:instrText xml:space="preserve"> HYPERLINK \l _Toc17063 </w:instrText>
      </w:r>
      <w:r>
        <w:rPr>
          <w:caps/>
          <w:kern w:val="2"/>
          <w:szCs w:val="21"/>
        </w:rPr>
        <w:fldChar w:fldCharType="separate"/>
      </w:r>
      <w:r>
        <w:rPr>
          <w:rFonts w:hint="eastAsia" w:eastAsia="宋体"/>
        </w:rPr>
        <w:t>2 功能性需求</w:t>
      </w:r>
      <w:r>
        <w:tab/>
      </w:r>
      <w:r>
        <w:fldChar w:fldCharType="begin"/>
      </w:r>
      <w:r>
        <w:instrText xml:space="preserve"> PAGEREF _Toc17063 </w:instrText>
      </w:r>
      <w:r>
        <w:fldChar w:fldCharType="separate"/>
      </w:r>
      <w:r>
        <w:t>4</w:t>
      </w:r>
      <w:r>
        <w:fldChar w:fldCharType="end"/>
      </w:r>
      <w:r>
        <w:rPr>
          <w:caps/>
          <w:kern w:val="2"/>
          <w:szCs w:val="21"/>
        </w:rPr>
        <w:fldChar w:fldCharType="end"/>
      </w:r>
    </w:p>
    <w:p>
      <w:pPr>
        <w:pStyle w:val="28"/>
        <w:tabs>
          <w:tab w:val="right" w:leader="dot" w:pos="9638"/>
        </w:tabs>
      </w:pPr>
      <w:r>
        <w:rPr>
          <w:caps/>
          <w:kern w:val="2"/>
          <w:szCs w:val="21"/>
        </w:rPr>
        <w:fldChar w:fldCharType="begin"/>
      </w:r>
      <w:r>
        <w:rPr>
          <w:caps/>
          <w:kern w:val="2"/>
          <w:szCs w:val="21"/>
        </w:rPr>
        <w:instrText xml:space="preserve"> HYPERLINK \l _Toc12263 </w:instrText>
      </w:r>
      <w:r>
        <w:rPr>
          <w:caps/>
          <w:kern w:val="2"/>
          <w:szCs w:val="21"/>
        </w:rPr>
        <w:fldChar w:fldCharType="separate"/>
      </w:r>
      <w:r>
        <w:rPr>
          <w:rFonts w:hint="eastAsia"/>
          <w:szCs w:val="24"/>
        </w:rPr>
        <w:t xml:space="preserve">2.1 </w:t>
      </w:r>
      <w:r>
        <w:rPr>
          <w:rFonts w:hint="eastAsia" w:eastAsia="宋体"/>
          <w:lang w:eastAsia="zh-CN"/>
        </w:rPr>
        <w:t>概述</w:t>
      </w:r>
      <w:r>
        <w:tab/>
      </w:r>
      <w:r>
        <w:fldChar w:fldCharType="begin"/>
      </w:r>
      <w:r>
        <w:instrText xml:space="preserve"> PAGEREF _Toc12263 </w:instrText>
      </w:r>
      <w:r>
        <w:fldChar w:fldCharType="separate"/>
      </w:r>
      <w:r>
        <w:t>4</w:t>
      </w:r>
      <w:r>
        <w:fldChar w:fldCharType="end"/>
      </w:r>
      <w:r>
        <w:rPr>
          <w:caps/>
          <w:kern w:val="2"/>
          <w:szCs w:val="21"/>
        </w:rPr>
        <w:fldChar w:fldCharType="end"/>
      </w:r>
    </w:p>
    <w:p>
      <w:pPr>
        <w:pStyle w:val="17"/>
        <w:tabs>
          <w:tab w:val="right" w:leader="dot" w:pos="9638"/>
        </w:tabs>
      </w:pPr>
      <w:r>
        <w:rPr>
          <w:caps/>
          <w:kern w:val="2"/>
          <w:szCs w:val="21"/>
        </w:rPr>
        <w:fldChar w:fldCharType="begin"/>
      </w:r>
      <w:r>
        <w:rPr>
          <w:caps/>
          <w:kern w:val="2"/>
          <w:szCs w:val="21"/>
        </w:rPr>
        <w:instrText xml:space="preserve"> HYPERLINK \l _Toc7998 </w:instrText>
      </w:r>
      <w:r>
        <w:rPr>
          <w:caps/>
          <w:kern w:val="2"/>
          <w:szCs w:val="21"/>
        </w:rPr>
        <w:fldChar w:fldCharType="separate"/>
      </w:r>
      <w:r>
        <w:rPr>
          <w:rFonts w:hint="eastAsia" w:ascii="宋体" w:hAnsi="宋体" w:eastAsia="宋体"/>
        </w:rPr>
        <w:t xml:space="preserve">2.1.1 </w:t>
      </w:r>
      <w:r>
        <w:rPr>
          <w:rFonts w:hint="eastAsia"/>
          <w:lang w:eastAsia="zh-CN"/>
        </w:rPr>
        <w:t>角色和操作组关系</w:t>
      </w:r>
      <w:r>
        <w:tab/>
      </w:r>
      <w:r>
        <w:fldChar w:fldCharType="begin"/>
      </w:r>
      <w:r>
        <w:instrText xml:space="preserve"> PAGEREF _Toc7998 </w:instrText>
      </w:r>
      <w:r>
        <w:fldChar w:fldCharType="separate"/>
      </w:r>
      <w:r>
        <w:t>4</w:t>
      </w:r>
      <w:r>
        <w:fldChar w:fldCharType="end"/>
      </w:r>
      <w:r>
        <w:rPr>
          <w:caps/>
          <w:kern w:val="2"/>
          <w:szCs w:val="21"/>
        </w:rPr>
        <w:fldChar w:fldCharType="end"/>
      </w:r>
    </w:p>
    <w:p>
      <w:pPr>
        <w:pStyle w:val="17"/>
        <w:tabs>
          <w:tab w:val="right" w:leader="dot" w:pos="9638"/>
        </w:tabs>
      </w:pPr>
      <w:r>
        <w:rPr>
          <w:caps/>
          <w:kern w:val="2"/>
          <w:szCs w:val="21"/>
        </w:rPr>
        <w:fldChar w:fldCharType="begin"/>
      </w:r>
      <w:r>
        <w:rPr>
          <w:caps/>
          <w:kern w:val="2"/>
          <w:szCs w:val="21"/>
        </w:rPr>
        <w:instrText xml:space="preserve"> HYPERLINK \l _Toc14376 </w:instrText>
      </w:r>
      <w:r>
        <w:rPr>
          <w:caps/>
          <w:kern w:val="2"/>
          <w:szCs w:val="21"/>
        </w:rPr>
        <w:fldChar w:fldCharType="separate"/>
      </w:r>
      <w:r>
        <w:rPr>
          <w:rFonts w:hint="eastAsia" w:ascii="宋体" w:hAnsi="宋体" w:eastAsia="宋体"/>
        </w:rPr>
        <w:t xml:space="preserve">2.1.2 </w:t>
      </w:r>
      <w:r>
        <w:rPr>
          <w:rFonts w:hint="eastAsia"/>
          <w:lang w:eastAsia="zh-CN"/>
        </w:rPr>
        <w:t>按钮</w:t>
      </w:r>
      <w:r>
        <w:tab/>
      </w:r>
      <w:r>
        <w:fldChar w:fldCharType="begin"/>
      </w:r>
      <w:r>
        <w:instrText xml:space="preserve"> PAGEREF _Toc14376 </w:instrText>
      </w:r>
      <w:r>
        <w:fldChar w:fldCharType="separate"/>
      </w:r>
      <w:r>
        <w:t>5</w:t>
      </w:r>
      <w:r>
        <w:fldChar w:fldCharType="end"/>
      </w:r>
      <w:r>
        <w:rPr>
          <w:caps/>
          <w:kern w:val="2"/>
          <w:szCs w:val="21"/>
        </w:rPr>
        <w:fldChar w:fldCharType="end"/>
      </w:r>
    </w:p>
    <w:p>
      <w:pPr>
        <w:pStyle w:val="28"/>
        <w:tabs>
          <w:tab w:val="right" w:leader="dot" w:pos="9638"/>
        </w:tabs>
      </w:pPr>
      <w:r>
        <w:rPr>
          <w:caps/>
          <w:kern w:val="2"/>
          <w:szCs w:val="21"/>
        </w:rPr>
        <w:fldChar w:fldCharType="begin"/>
      </w:r>
      <w:r>
        <w:rPr>
          <w:caps/>
          <w:kern w:val="2"/>
          <w:szCs w:val="21"/>
        </w:rPr>
        <w:instrText xml:space="preserve"> HYPERLINK \l _Toc21514 </w:instrText>
      </w:r>
      <w:r>
        <w:rPr>
          <w:caps/>
          <w:kern w:val="2"/>
          <w:szCs w:val="21"/>
        </w:rPr>
        <w:fldChar w:fldCharType="separate"/>
      </w:r>
      <w:r>
        <w:rPr>
          <w:rFonts w:hint="eastAsia"/>
          <w:szCs w:val="24"/>
          <w:lang w:eastAsia="zh-CN"/>
        </w:rPr>
        <w:t xml:space="preserve">2.2 </w:t>
      </w:r>
      <w:r>
        <w:rPr>
          <w:rFonts w:hint="eastAsia" w:eastAsia="宋体"/>
          <w:lang w:eastAsia="zh-CN"/>
        </w:rPr>
        <w:t>业务需求</w:t>
      </w:r>
      <w:r>
        <w:tab/>
      </w:r>
      <w:r>
        <w:fldChar w:fldCharType="begin"/>
      </w:r>
      <w:r>
        <w:instrText xml:space="preserve"> PAGEREF _Toc21514 </w:instrText>
      </w:r>
      <w:r>
        <w:fldChar w:fldCharType="separate"/>
      </w:r>
      <w:r>
        <w:t>7</w:t>
      </w:r>
      <w:r>
        <w:fldChar w:fldCharType="end"/>
      </w:r>
      <w:r>
        <w:rPr>
          <w:caps/>
          <w:kern w:val="2"/>
          <w:szCs w:val="21"/>
        </w:rPr>
        <w:fldChar w:fldCharType="end"/>
      </w:r>
    </w:p>
    <w:p>
      <w:pPr>
        <w:pStyle w:val="17"/>
        <w:tabs>
          <w:tab w:val="right" w:leader="dot" w:pos="9638"/>
        </w:tabs>
      </w:pPr>
      <w:r>
        <w:rPr>
          <w:caps/>
          <w:kern w:val="2"/>
          <w:szCs w:val="21"/>
        </w:rPr>
        <w:fldChar w:fldCharType="begin"/>
      </w:r>
      <w:r>
        <w:rPr>
          <w:caps/>
          <w:kern w:val="2"/>
          <w:szCs w:val="21"/>
        </w:rPr>
        <w:instrText xml:space="preserve"> HYPERLINK \l _Toc14901 </w:instrText>
      </w:r>
      <w:r>
        <w:rPr>
          <w:caps/>
          <w:kern w:val="2"/>
          <w:szCs w:val="21"/>
        </w:rPr>
        <w:fldChar w:fldCharType="separate"/>
      </w:r>
      <w:r>
        <w:rPr>
          <w:rFonts w:hint="eastAsia" w:ascii="宋体" w:hAnsi="宋体" w:eastAsia="宋体"/>
          <w:lang w:eastAsia="zh-CN"/>
        </w:rPr>
        <w:t xml:space="preserve">2.2.1 </w:t>
      </w:r>
      <w:r>
        <w:rPr>
          <w:rFonts w:hint="eastAsia" w:eastAsia="宋体"/>
          <w:lang w:eastAsia="zh-CN"/>
        </w:rPr>
        <w:t>报表报送</w:t>
      </w:r>
      <w:r>
        <w:tab/>
      </w:r>
      <w:r>
        <w:fldChar w:fldCharType="begin"/>
      </w:r>
      <w:r>
        <w:instrText xml:space="preserve"> PAGEREF _Toc14901 </w:instrText>
      </w:r>
      <w:r>
        <w:fldChar w:fldCharType="separate"/>
      </w:r>
      <w:r>
        <w:t>7</w:t>
      </w:r>
      <w:r>
        <w:fldChar w:fldCharType="end"/>
      </w:r>
      <w:r>
        <w:rPr>
          <w:caps/>
          <w:kern w:val="2"/>
          <w:szCs w:val="21"/>
        </w:rPr>
        <w:fldChar w:fldCharType="end"/>
      </w:r>
    </w:p>
    <w:p>
      <w:pPr>
        <w:pStyle w:val="17"/>
        <w:tabs>
          <w:tab w:val="right" w:leader="dot" w:pos="9638"/>
        </w:tabs>
      </w:pPr>
      <w:r>
        <w:rPr>
          <w:caps/>
          <w:kern w:val="2"/>
          <w:szCs w:val="21"/>
        </w:rPr>
        <w:fldChar w:fldCharType="begin"/>
      </w:r>
      <w:r>
        <w:rPr>
          <w:caps/>
          <w:kern w:val="2"/>
          <w:szCs w:val="21"/>
        </w:rPr>
        <w:instrText xml:space="preserve"> HYPERLINK \l _Toc20784 </w:instrText>
      </w:r>
      <w:r>
        <w:rPr>
          <w:caps/>
          <w:kern w:val="2"/>
          <w:szCs w:val="21"/>
        </w:rPr>
        <w:fldChar w:fldCharType="separate"/>
      </w:r>
      <w:r>
        <w:rPr>
          <w:rFonts w:hint="default" w:ascii="宋体" w:hAnsi="宋体" w:eastAsia="宋体" w:cs="宋体"/>
          <w:szCs w:val="24"/>
          <w:lang w:eastAsia="zh-CN"/>
        </w:rPr>
        <w:t xml:space="preserve">2.2.2 </w:t>
      </w:r>
      <w:r>
        <w:rPr>
          <w:rFonts w:hint="eastAsia" w:eastAsia="宋体"/>
          <w:szCs w:val="24"/>
          <w:lang w:eastAsia="zh-CN"/>
        </w:rPr>
        <w:t>委托</w:t>
      </w:r>
      <w:r>
        <w:tab/>
      </w:r>
      <w:r>
        <w:fldChar w:fldCharType="begin"/>
      </w:r>
      <w:r>
        <w:instrText xml:space="preserve"> PAGEREF _Toc20784 </w:instrText>
      </w:r>
      <w:r>
        <w:fldChar w:fldCharType="separate"/>
      </w:r>
      <w:r>
        <w:t>70</w:t>
      </w:r>
      <w:r>
        <w:fldChar w:fldCharType="end"/>
      </w:r>
      <w:r>
        <w:rPr>
          <w:caps/>
          <w:kern w:val="2"/>
          <w:szCs w:val="21"/>
        </w:rPr>
        <w:fldChar w:fldCharType="end"/>
      </w:r>
    </w:p>
    <w:p>
      <w:pPr>
        <w:pStyle w:val="17"/>
        <w:tabs>
          <w:tab w:val="right" w:leader="dot" w:pos="9638"/>
        </w:tabs>
      </w:pPr>
      <w:r>
        <w:rPr>
          <w:caps/>
          <w:kern w:val="2"/>
          <w:szCs w:val="21"/>
        </w:rPr>
        <w:fldChar w:fldCharType="begin"/>
      </w:r>
      <w:r>
        <w:rPr>
          <w:caps/>
          <w:kern w:val="2"/>
          <w:szCs w:val="21"/>
        </w:rPr>
        <w:instrText xml:space="preserve"> HYPERLINK \l _Toc2807 </w:instrText>
      </w:r>
      <w:r>
        <w:rPr>
          <w:caps/>
          <w:kern w:val="2"/>
          <w:szCs w:val="21"/>
        </w:rPr>
        <w:fldChar w:fldCharType="separate"/>
      </w:r>
      <w:r>
        <w:rPr>
          <w:rFonts w:hint="default" w:ascii="宋体" w:hAnsi="宋体" w:eastAsia="宋体" w:cs="宋体"/>
          <w:szCs w:val="24"/>
          <w:lang w:eastAsia="zh-CN"/>
        </w:rPr>
        <w:t xml:space="preserve">2.2.2 </w:t>
      </w:r>
      <w:r>
        <w:rPr>
          <w:rFonts w:hint="eastAsia"/>
          <w:szCs w:val="24"/>
          <w:lang w:eastAsia="zh-CN"/>
        </w:rPr>
        <w:t>配置管理</w:t>
      </w:r>
      <w:r>
        <w:rPr>
          <w:rFonts w:hint="eastAsia"/>
          <w:szCs w:val="24"/>
          <w:lang w:val="en-US" w:eastAsia="zh-CN"/>
        </w:rPr>
        <w:t>-报表配置</w:t>
      </w:r>
      <w:r>
        <w:tab/>
      </w:r>
      <w:r>
        <w:fldChar w:fldCharType="begin"/>
      </w:r>
      <w:r>
        <w:instrText xml:space="preserve"> PAGEREF _Toc2807 </w:instrText>
      </w:r>
      <w:r>
        <w:fldChar w:fldCharType="separate"/>
      </w:r>
      <w:r>
        <w:t>74</w:t>
      </w:r>
      <w:r>
        <w:fldChar w:fldCharType="end"/>
      </w:r>
      <w:r>
        <w:rPr>
          <w:caps/>
          <w:kern w:val="2"/>
          <w:szCs w:val="21"/>
        </w:rPr>
        <w:fldChar w:fldCharType="end"/>
      </w:r>
    </w:p>
    <w:p>
      <w:pPr>
        <w:pStyle w:val="17"/>
        <w:tabs>
          <w:tab w:val="right" w:leader="dot" w:pos="9638"/>
        </w:tabs>
      </w:pPr>
      <w:r>
        <w:rPr>
          <w:caps/>
          <w:kern w:val="2"/>
          <w:szCs w:val="21"/>
        </w:rPr>
        <w:fldChar w:fldCharType="begin"/>
      </w:r>
      <w:r>
        <w:rPr>
          <w:caps/>
          <w:kern w:val="2"/>
          <w:szCs w:val="21"/>
        </w:rPr>
        <w:instrText xml:space="preserve"> HYPERLINK \l _Toc4072 </w:instrText>
      </w:r>
      <w:r>
        <w:rPr>
          <w:caps/>
          <w:kern w:val="2"/>
          <w:szCs w:val="21"/>
        </w:rPr>
        <w:fldChar w:fldCharType="separate"/>
      </w:r>
      <w:r>
        <w:rPr>
          <w:rFonts w:hint="default" w:ascii="宋体" w:hAnsi="宋体" w:eastAsia="宋体" w:cs="宋体"/>
          <w:szCs w:val="24"/>
          <w:lang w:eastAsia="zh-CN"/>
        </w:rPr>
        <w:t xml:space="preserve">2.2.3 </w:t>
      </w:r>
      <w:r>
        <w:rPr>
          <w:rFonts w:hint="eastAsia"/>
          <w:szCs w:val="24"/>
          <w:lang w:eastAsia="zh-CN"/>
        </w:rPr>
        <w:t>工作台</w:t>
      </w:r>
      <w:r>
        <w:rPr>
          <w:rFonts w:hint="eastAsia"/>
          <w:szCs w:val="24"/>
          <w:lang w:val="en-US" w:eastAsia="zh-CN"/>
        </w:rPr>
        <w:t>-</w:t>
      </w:r>
      <w:r>
        <w:rPr>
          <w:rFonts w:hint="eastAsia"/>
          <w:szCs w:val="24"/>
          <w:lang w:eastAsia="zh-CN"/>
        </w:rPr>
        <w:t>我的消息</w:t>
      </w:r>
      <w:r>
        <w:tab/>
      </w:r>
      <w:r>
        <w:fldChar w:fldCharType="begin"/>
      </w:r>
      <w:r>
        <w:instrText xml:space="preserve"> PAGEREF _Toc4072 </w:instrText>
      </w:r>
      <w:r>
        <w:fldChar w:fldCharType="separate"/>
      </w:r>
      <w:r>
        <w:t>78</w:t>
      </w:r>
      <w:r>
        <w:fldChar w:fldCharType="end"/>
      </w:r>
      <w:r>
        <w:rPr>
          <w:caps/>
          <w:kern w:val="2"/>
          <w:szCs w:val="21"/>
        </w:rPr>
        <w:fldChar w:fldCharType="end"/>
      </w:r>
    </w:p>
    <w:p>
      <w:pPr>
        <w:pStyle w:val="17"/>
        <w:tabs>
          <w:tab w:val="right" w:leader="dot" w:pos="9638"/>
        </w:tabs>
      </w:pPr>
      <w:r>
        <w:rPr>
          <w:caps/>
          <w:kern w:val="2"/>
          <w:szCs w:val="21"/>
        </w:rPr>
        <w:fldChar w:fldCharType="begin"/>
      </w:r>
      <w:r>
        <w:rPr>
          <w:caps/>
          <w:kern w:val="2"/>
          <w:szCs w:val="21"/>
        </w:rPr>
        <w:instrText xml:space="preserve"> HYPERLINK \l _Toc7927 </w:instrText>
      </w:r>
      <w:r>
        <w:rPr>
          <w:caps/>
          <w:kern w:val="2"/>
          <w:szCs w:val="21"/>
        </w:rPr>
        <w:fldChar w:fldCharType="separate"/>
      </w:r>
      <w:r>
        <w:rPr>
          <w:rFonts w:hint="default" w:ascii="宋体" w:hAnsi="宋体" w:eastAsia="宋体" w:cs="宋体"/>
          <w:szCs w:val="24"/>
          <w:lang w:eastAsia="zh-CN"/>
        </w:rPr>
        <w:t xml:space="preserve">2.2.4 </w:t>
      </w:r>
      <w:r>
        <w:rPr>
          <w:rFonts w:hint="eastAsia"/>
          <w:szCs w:val="24"/>
          <w:lang w:eastAsia="zh-CN"/>
        </w:rPr>
        <w:t>工作台</w:t>
      </w:r>
      <w:r>
        <w:rPr>
          <w:rFonts w:hint="eastAsia"/>
          <w:szCs w:val="24"/>
          <w:lang w:val="en-US" w:eastAsia="zh-CN"/>
        </w:rPr>
        <w:t>-我的待办</w:t>
      </w:r>
      <w:r>
        <w:tab/>
      </w:r>
      <w:r>
        <w:fldChar w:fldCharType="begin"/>
      </w:r>
      <w:r>
        <w:instrText xml:space="preserve"> PAGEREF _Toc7927 </w:instrText>
      </w:r>
      <w:r>
        <w:fldChar w:fldCharType="separate"/>
      </w:r>
      <w:r>
        <w:t>79</w:t>
      </w:r>
      <w:r>
        <w:fldChar w:fldCharType="end"/>
      </w:r>
      <w:r>
        <w:rPr>
          <w:caps/>
          <w:kern w:val="2"/>
          <w:szCs w:val="21"/>
        </w:rPr>
        <w:fldChar w:fldCharType="end"/>
      </w:r>
    </w:p>
    <w:p>
      <w:pPr>
        <w:pStyle w:val="17"/>
        <w:tabs>
          <w:tab w:val="right" w:leader="dot" w:pos="9638"/>
        </w:tabs>
      </w:pPr>
      <w:r>
        <w:rPr>
          <w:caps/>
          <w:kern w:val="2"/>
          <w:szCs w:val="21"/>
        </w:rPr>
        <w:fldChar w:fldCharType="begin"/>
      </w:r>
      <w:r>
        <w:rPr>
          <w:caps/>
          <w:kern w:val="2"/>
          <w:szCs w:val="21"/>
        </w:rPr>
        <w:instrText xml:space="preserve"> HYPERLINK \l _Toc14874 </w:instrText>
      </w:r>
      <w:r>
        <w:rPr>
          <w:caps/>
          <w:kern w:val="2"/>
          <w:szCs w:val="21"/>
        </w:rPr>
        <w:fldChar w:fldCharType="separate"/>
      </w:r>
      <w:r>
        <w:rPr>
          <w:rFonts w:hint="default" w:ascii="宋体" w:hAnsi="宋体" w:eastAsia="宋体" w:cs="宋体"/>
          <w:szCs w:val="28"/>
          <w:lang w:eastAsia="zh-CN"/>
        </w:rPr>
        <w:t xml:space="preserve">2.2.5 </w:t>
      </w:r>
      <w:r>
        <w:rPr>
          <w:rFonts w:hint="eastAsia"/>
          <w:szCs w:val="28"/>
          <w:lang w:eastAsia="zh-CN"/>
        </w:rPr>
        <w:t>工作台</w:t>
      </w:r>
      <w:r>
        <w:rPr>
          <w:rFonts w:hint="eastAsia"/>
          <w:szCs w:val="28"/>
          <w:lang w:val="en-US" w:eastAsia="zh-CN"/>
        </w:rPr>
        <w:t>-报表报送</w:t>
      </w:r>
      <w:r>
        <w:tab/>
      </w:r>
      <w:r>
        <w:fldChar w:fldCharType="begin"/>
      </w:r>
      <w:r>
        <w:instrText xml:space="preserve"> PAGEREF _Toc14874 </w:instrText>
      </w:r>
      <w:r>
        <w:fldChar w:fldCharType="separate"/>
      </w:r>
      <w:r>
        <w:t>80</w:t>
      </w:r>
      <w:r>
        <w:fldChar w:fldCharType="end"/>
      </w:r>
      <w:r>
        <w:rPr>
          <w:caps/>
          <w:kern w:val="2"/>
          <w:szCs w:val="21"/>
        </w:rPr>
        <w:fldChar w:fldCharType="end"/>
      </w:r>
    </w:p>
    <w:p>
      <w:pPr>
        <w:pStyle w:val="17"/>
        <w:tabs>
          <w:tab w:val="right" w:leader="dot" w:pos="9638"/>
        </w:tabs>
      </w:pPr>
      <w:r>
        <w:rPr>
          <w:caps/>
          <w:kern w:val="2"/>
          <w:szCs w:val="21"/>
        </w:rPr>
        <w:fldChar w:fldCharType="begin"/>
      </w:r>
      <w:r>
        <w:rPr>
          <w:caps/>
          <w:kern w:val="2"/>
          <w:szCs w:val="21"/>
        </w:rPr>
        <w:instrText xml:space="preserve"> HYPERLINK \l _Toc27119 </w:instrText>
      </w:r>
      <w:r>
        <w:rPr>
          <w:caps/>
          <w:kern w:val="2"/>
          <w:szCs w:val="21"/>
        </w:rPr>
        <w:fldChar w:fldCharType="separate"/>
      </w:r>
      <w:r>
        <w:rPr>
          <w:rFonts w:hint="default" w:ascii="宋体" w:hAnsi="宋体" w:eastAsia="宋体" w:cs="宋体"/>
          <w:szCs w:val="24"/>
          <w:lang w:eastAsia="zh-CN"/>
        </w:rPr>
        <w:t xml:space="preserve">2.2.5 </w:t>
      </w:r>
      <w:r>
        <w:rPr>
          <w:rFonts w:hint="eastAsia"/>
          <w:szCs w:val="24"/>
          <w:lang w:eastAsia="zh-CN"/>
        </w:rPr>
        <w:t>系统管理</w:t>
      </w:r>
      <w:r>
        <w:rPr>
          <w:rFonts w:hint="eastAsia"/>
          <w:szCs w:val="24"/>
          <w:lang w:val="en-US" w:eastAsia="zh-CN"/>
        </w:rPr>
        <w:t>-</w:t>
      </w:r>
      <w:r>
        <w:rPr>
          <w:rFonts w:hint="eastAsia" w:eastAsia="宋体"/>
          <w:szCs w:val="24"/>
          <w:lang w:eastAsia="zh-CN"/>
        </w:rPr>
        <w:t>主数据管理</w:t>
      </w:r>
      <w:r>
        <w:tab/>
      </w:r>
      <w:r>
        <w:fldChar w:fldCharType="begin"/>
      </w:r>
      <w:r>
        <w:instrText xml:space="preserve"> PAGEREF _Toc27119 </w:instrText>
      </w:r>
      <w:r>
        <w:fldChar w:fldCharType="separate"/>
      </w:r>
      <w:r>
        <w:t>81</w:t>
      </w:r>
      <w:r>
        <w:fldChar w:fldCharType="end"/>
      </w:r>
      <w:r>
        <w:rPr>
          <w:caps/>
          <w:kern w:val="2"/>
          <w:szCs w:val="21"/>
        </w:rPr>
        <w:fldChar w:fldCharType="end"/>
      </w:r>
    </w:p>
    <w:p>
      <w:pPr>
        <w:pStyle w:val="17"/>
        <w:tabs>
          <w:tab w:val="right" w:leader="dot" w:pos="9638"/>
        </w:tabs>
      </w:pPr>
      <w:r>
        <w:rPr>
          <w:caps/>
          <w:kern w:val="2"/>
          <w:szCs w:val="21"/>
        </w:rPr>
        <w:fldChar w:fldCharType="begin"/>
      </w:r>
      <w:r>
        <w:rPr>
          <w:caps/>
          <w:kern w:val="2"/>
          <w:szCs w:val="21"/>
        </w:rPr>
        <w:instrText xml:space="preserve"> HYPERLINK \l _Toc2085 </w:instrText>
      </w:r>
      <w:r>
        <w:rPr>
          <w:caps/>
          <w:kern w:val="2"/>
          <w:szCs w:val="21"/>
        </w:rPr>
        <w:fldChar w:fldCharType="separate"/>
      </w:r>
      <w:r>
        <w:rPr>
          <w:rFonts w:hint="default" w:ascii="宋体" w:hAnsi="宋体" w:eastAsia="宋体" w:cs="宋体"/>
          <w:szCs w:val="24"/>
          <w:lang w:eastAsia="zh-CN"/>
        </w:rPr>
        <w:t xml:space="preserve">2.2.6 </w:t>
      </w:r>
      <w:r>
        <w:rPr>
          <w:rFonts w:hint="eastAsia"/>
          <w:szCs w:val="24"/>
          <w:lang w:eastAsia="zh-CN"/>
        </w:rPr>
        <w:t>系统管理</w:t>
      </w:r>
      <w:r>
        <w:rPr>
          <w:rFonts w:hint="eastAsia"/>
          <w:szCs w:val="24"/>
          <w:lang w:val="en-US" w:eastAsia="zh-CN"/>
        </w:rPr>
        <w:t>-日志</w:t>
      </w:r>
      <w:r>
        <w:rPr>
          <w:rFonts w:hint="eastAsia" w:eastAsia="宋体"/>
          <w:szCs w:val="24"/>
          <w:lang w:eastAsia="zh-CN"/>
        </w:rPr>
        <w:t>管理</w:t>
      </w:r>
      <w:r>
        <w:tab/>
      </w:r>
      <w:r>
        <w:fldChar w:fldCharType="begin"/>
      </w:r>
      <w:r>
        <w:instrText xml:space="preserve"> PAGEREF _Toc2085 </w:instrText>
      </w:r>
      <w:r>
        <w:fldChar w:fldCharType="separate"/>
      </w:r>
      <w:r>
        <w:t>84</w:t>
      </w:r>
      <w:r>
        <w:fldChar w:fldCharType="end"/>
      </w:r>
      <w:r>
        <w:rPr>
          <w:caps/>
          <w:kern w:val="2"/>
          <w:szCs w:val="21"/>
        </w:rPr>
        <w:fldChar w:fldCharType="end"/>
      </w:r>
    </w:p>
    <w:p>
      <w:pPr>
        <w:pStyle w:val="17"/>
        <w:tabs>
          <w:tab w:val="right" w:leader="dot" w:pos="9638"/>
        </w:tabs>
      </w:pPr>
      <w:r>
        <w:rPr>
          <w:caps/>
          <w:kern w:val="2"/>
          <w:szCs w:val="21"/>
        </w:rPr>
        <w:fldChar w:fldCharType="begin"/>
      </w:r>
      <w:r>
        <w:rPr>
          <w:caps/>
          <w:kern w:val="2"/>
          <w:szCs w:val="21"/>
        </w:rPr>
        <w:instrText xml:space="preserve"> HYPERLINK \l _Toc20494 </w:instrText>
      </w:r>
      <w:r>
        <w:rPr>
          <w:caps/>
          <w:kern w:val="2"/>
          <w:szCs w:val="21"/>
        </w:rPr>
        <w:fldChar w:fldCharType="separate"/>
      </w:r>
      <w:r>
        <w:rPr>
          <w:rFonts w:hint="default" w:ascii="宋体" w:hAnsi="宋体" w:eastAsia="宋体" w:cs="宋体"/>
          <w:szCs w:val="24"/>
          <w:lang w:eastAsia="zh-CN"/>
        </w:rPr>
        <w:t xml:space="preserve">2.2.6 </w:t>
      </w:r>
      <w:r>
        <w:rPr>
          <w:rFonts w:hint="eastAsia"/>
          <w:szCs w:val="24"/>
          <w:lang w:eastAsia="zh-CN"/>
        </w:rPr>
        <w:t>系统管理</w:t>
      </w:r>
      <w:r>
        <w:rPr>
          <w:rFonts w:hint="eastAsia"/>
          <w:szCs w:val="24"/>
          <w:lang w:val="en-US" w:eastAsia="zh-CN"/>
        </w:rPr>
        <w:t>-角色管理</w:t>
      </w:r>
      <w:r>
        <w:tab/>
      </w:r>
      <w:r>
        <w:fldChar w:fldCharType="begin"/>
      </w:r>
      <w:r>
        <w:instrText xml:space="preserve"> PAGEREF _Toc20494 </w:instrText>
      </w:r>
      <w:r>
        <w:fldChar w:fldCharType="separate"/>
      </w:r>
      <w:r>
        <w:t>85</w:t>
      </w:r>
      <w:r>
        <w:fldChar w:fldCharType="end"/>
      </w:r>
      <w:r>
        <w:rPr>
          <w:caps/>
          <w:kern w:val="2"/>
          <w:szCs w:val="21"/>
        </w:rPr>
        <w:fldChar w:fldCharType="end"/>
      </w:r>
    </w:p>
    <w:p>
      <w:pPr>
        <w:pStyle w:val="28"/>
        <w:tabs>
          <w:tab w:val="right" w:leader="dot" w:pos="9638"/>
        </w:tabs>
      </w:pPr>
      <w:r>
        <w:rPr>
          <w:caps/>
          <w:kern w:val="2"/>
          <w:szCs w:val="21"/>
        </w:rPr>
        <w:fldChar w:fldCharType="begin"/>
      </w:r>
      <w:r>
        <w:rPr>
          <w:caps/>
          <w:kern w:val="2"/>
          <w:szCs w:val="21"/>
        </w:rPr>
        <w:instrText xml:space="preserve"> HYPERLINK \l _Toc24098 </w:instrText>
      </w:r>
      <w:r>
        <w:rPr>
          <w:caps/>
          <w:kern w:val="2"/>
          <w:szCs w:val="21"/>
        </w:rPr>
        <w:fldChar w:fldCharType="separate"/>
      </w:r>
      <w:r>
        <w:rPr>
          <w:rFonts w:hint="default" w:ascii="宋体" w:hAnsi="宋体" w:eastAsia="宋体" w:cs="宋体"/>
          <w:szCs w:val="24"/>
          <w:lang w:eastAsia="zh-CN"/>
        </w:rPr>
        <w:t xml:space="preserve">2.2 </w:t>
      </w:r>
      <w:r>
        <w:rPr>
          <w:rFonts w:hint="eastAsia" w:eastAsia="宋体"/>
          <w:lang w:eastAsia="zh-CN"/>
        </w:rPr>
        <w:t>与周边系统的关系</w:t>
      </w:r>
      <w:r>
        <w:tab/>
      </w:r>
      <w:r>
        <w:fldChar w:fldCharType="begin"/>
      </w:r>
      <w:r>
        <w:instrText xml:space="preserve"> PAGEREF _Toc24098 </w:instrText>
      </w:r>
      <w:r>
        <w:fldChar w:fldCharType="separate"/>
      </w:r>
      <w:r>
        <w:t>87</w:t>
      </w:r>
      <w:r>
        <w:fldChar w:fldCharType="end"/>
      </w:r>
      <w:r>
        <w:rPr>
          <w:caps/>
          <w:kern w:val="2"/>
          <w:szCs w:val="21"/>
        </w:rPr>
        <w:fldChar w:fldCharType="end"/>
      </w:r>
    </w:p>
    <w:p>
      <w:pPr>
        <w:pStyle w:val="17"/>
        <w:tabs>
          <w:tab w:val="right" w:leader="dot" w:pos="9638"/>
        </w:tabs>
      </w:pPr>
      <w:r>
        <w:rPr>
          <w:caps/>
          <w:kern w:val="2"/>
          <w:szCs w:val="21"/>
        </w:rPr>
        <w:fldChar w:fldCharType="begin"/>
      </w:r>
      <w:r>
        <w:rPr>
          <w:caps/>
          <w:kern w:val="2"/>
          <w:szCs w:val="21"/>
        </w:rPr>
        <w:instrText xml:space="preserve"> HYPERLINK \l _Toc13658 </w:instrText>
      </w:r>
      <w:r>
        <w:rPr>
          <w:caps/>
          <w:kern w:val="2"/>
          <w:szCs w:val="21"/>
        </w:rPr>
        <w:fldChar w:fldCharType="separate"/>
      </w:r>
      <w:r>
        <w:rPr>
          <w:rFonts w:hint="default" w:ascii="宋体" w:hAnsi="宋体" w:eastAsia="宋体" w:cs="宋体"/>
          <w:lang w:eastAsia="zh-CN"/>
        </w:rPr>
        <w:t xml:space="preserve">2.2.1 </w:t>
      </w:r>
      <w:r>
        <w:rPr>
          <w:rFonts w:hint="eastAsia" w:eastAsia="宋体"/>
          <w:lang w:eastAsia="zh-CN"/>
        </w:rPr>
        <w:t>与BI产品的交互</w:t>
      </w:r>
      <w:r>
        <w:tab/>
      </w:r>
      <w:r>
        <w:fldChar w:fldCharType="begin"/>
      </w:r>
      <w:r>
        <w:instrText xml:space="preserve"> PAGEREF _Toc13658 </w:instrText>
      </w:r>
      <w:r>
        <w:fldChar w:fldCharType="separate"/>
      </w:r>
      <w:r>
        <w:t>87</w:t>
      </w:r>
      <w:r>
        <w:fldChar w:fldCharType="end"/>
      </w:r>
      <w:r>
        <w:rPr>
          <w:caps/>
          <w:kern w:val="2"/>
          <w:szCs w:val="21"/>
        </w:rPr>
        <w:fldChar w:fldCharType="end"/>
      </w:r>
    </w:p>
    <w:p>
      <w:pPr>
        <w:pStyle w:val="17"/>
        <w:tabs>
          <w:tab w:val="right" w:leader="dot" w:pos="9638"/>
        </w:tabs>
      </w:pPr>
      <w:r>
        <w:rPr>
          <w:caps/>
          <w:kern w:val="2"/>
          <w:szCs w:val="21"/>
        </w:rPr>
        <w:fldChar w:fldCharType="begin"/>
      </w:r>
      <w:r>
        <w:rPr>
          <w:caps/>
          <w:kern w:val="2"/>
          <w:szCs w:val="21"/>
        </w:rPr>
        <w:instrText xml:space="preserve"> HYPERLINK \l _Toc26691 </w:instrText>
      </w:r>
      <w:r>
        <w:rPr>
          <w:caps/>
          <w:kern w:val="2"/>
          <w:szCs w:val="21"/>
        </w:rPr>
        <w:fldChar w:fldCharType="separate"/>
      </w:r>
      <w:r>
        <w:rPr>
          <w:rFonts w:hint="default" w:ascii="宋体" w:hAnsi="宋体" w:eastAsia="宋体" w:cs="宋体"/>
          <w:lang w:eastAsia="zh-CN"/>
        </w:rPr>
        <w:t xml:space="preserve">2.2.2 </w:t>
      </w:r>
      <w:r>
        <w:rPr>
          <w:rFonts w:hint="eastAsia" w:eastAsia="宋体"/>
          <w:lang w:eastAsia="zh-CN"/>
        </w:rPr>
        <w:t>与数据补录平台的交互</w:t>
      </w:r>
      <w:r>
        <w:tab/>
      </w:r>
      <w:r>
        <w:fldChar w:fldCharType="begin"/>
      </w:r>
      <w:r>
        <w:instrText xml:space="preserve"> PAGEREF _Toc26691 </w:instrText>
      </w:r>
      <w:r>
        <w:fldChar w:fldCharType="separate"/>
      </w:r>
      <w:r>
        <w:t>88</w:t>
      </w:r>
      <w:r>
        <w:fldChar w:fldCharType="end"/>
      </w:r>
      <w:r>
        <w:rPr>
          <w:caps/>
          <w:kern w:val="2"/>
          <w:szCs w:val="21"/>
        </w:rPr>
        <w:fldChar w:fldCharType="end"/>
      </w:r>
    </w:p>
    <w:p>
      <w:pPr>
        <w:pStyle w:val="24"/>
        <w:tabs>
          <w:tab w:val="right" w:leader="dot" w:pos="9638"/>
        </w:tabs>
      </w:pPr>
      <w:r>
        <w:rPr>
          <w:caps/>
          <w:kern w:val="2"/>
          <w:szCs w:val="21"/>
        </w:rPr>
        <w:fldChar w:fldCharType="begin"/>
      </w:r>
      <w:r>
        <w:rPr>
          <w:caps/>
          <w:kern w:val="2"/>
          <w:szCs w:val="21"/>
        </w:rPr>
        <w:instrText xml:space="preserve"> HYPERLINK \l _Toc28101 </w:instrText>
      </w:r>
      <w:r>
        <w:rPr>
          <w:caps/>
          <w:kern w:val="2"/>
          <w:szCs w:val="21"/>
        </w:rPr>
        <w:fldChar w:fldCharType="separate"/>
      </w:r>
      <w:r>
        <w:rPr>
          <w:rFonts w:hint="default" w:ascii="宋体" w:hAnsi="宋体" w:eastAsia="宋体" w:cs="宋体"/>
        </w:rPr>
        <w:t xml:space="preserve">3 </w:t>
      </w:r>
      <w:r>
        <w:rPr>
          <w:rFonts w:hint="eastAsia" w:eastAsia="宋体"/>
        </w:rPr>
        <w:t>非功能性需求</w:t>
      </w:r>
      <w:r>
        <w:tab/>
      </w:r>
      <w:r>
        <w:fldChar w:fldCharType="begin"/>
      </w:r>
      <w:r>
        <w:instrText xml:space="preserve"> PAGEREF _Toc28101 </w:instrText>
      </w:r>
      <w:r>
        <w:fldChar w:fldCharType="separate"/>
      </w:r>
      <w:r>
        <w:t>88</w:t>
      </w:r>
      <w:r>
        <w:fldChar w:fldCharType="end"/>
      </w:r>
      <w:r>
        <w:rPr>
          <w:caps/>
          <w:kern w:val="2"/>
          <w:szCs w:val="21"/>
        </w:rPr>
        <w:fldChar w:fldCharType="end"/>
      </w:r>
    </w:p>
    <w:p>
      <w:pPr>
        <w:pStyle w:val="28"/>
        <w:tabs>
          <w:tab w:val="right" w:leader="dot" w:pos="9638"/>
        </w:tabs>
      </w:pPr>
      <w:r>
        <w:rPr>
          <w:caps/>
          <w:kern w:val="2"/>
          <w:szCs w:val="21"/>
        </w:rPr>
        <w:fldChar w:fldCharType="begin"/>
      </w:r>
      <w:r>
        <w:rPr>
          <w:caps/>
          <w:kern w:val="2"/>
          <w:szCs w:val="21"/>
        </w:rPr>
        <w:instrText xml:space="preserve"> HYPERLINK \l _Toc27323 </w:instrText>
      </w:r>
      <w:r>
        <w:rPr>
          <w:caps/>
          <w:kern w:val="2"/>
          <w:szCs w:val="21"/>
        </w:rPr>
        <w:fldChar w:fldCharType="separate"/>
      </w:r>
      <w:r>
        <w:rPr>
          <w:rFonts w:hint="default" w:ascii="宋体" w:hAnsi="宋体" w:eastAsia="宋体" w:cs="宋体"/>
          <w:szCs w:val="24"/>
          <w:lang w:eastAsia="zh-CN"/>
        </w:rPr>
        <w:t xml:space="preserve">3.2 </w:t>
      </w:r>
      <w:r>
        <w:rPr>
          <w:rFonts w:eastAsia="宋体"/>
          <w:lang w:eastAsia="zh-CN"/>
        </w:rPr>
        <w:t>用户界面</w:t>
      </w:r>
      <w:r>
        <w:rPr>
          <w:rFonts w:hint="eastAsia" w:eastAsia="宋体"/>
          <w:lang w:eastAsia="zh-CN"/>
        </w:rPr>
        <w:t>及易用性</w:t>
      </w:r>
      <w:r>
        <w:rPr>
          <w:rFonts w:eastAsia="宋体"/>
          <w:lang w:eastAsia="zh-CN"/>
        </w:rPr>
        <w:t>需求</w:t>
      </w:r>
      <w:r>
        <w:tab/>
      </w:r>
      <w:r>
        <w:fldChar w:fldCharType="begin"/>
      </w:r>
      <w:r>
        <w:instrText xml:space="preserve"> PAGEREF _Toc27323 </w:instrText>
      </w:r>
      <w:r>
        <w:fldChar w:fldCharType="separate"/>
      </w:r>
      <w:r>
        <w:t>88</w:t>
      </w:r>
      <w:r>
        <w:fldChar w:fldCharType="end"/>
      </w:r>
      <w:r>
        <w:rPr>
          <w:caps/>
          <w:kern w:val="2"/>
          <w:szCs w:val="21"/>
        </w:rPr>
        <w:fldChar w:fldCharType="end"/>
      </w:r>
    </w:p>
    <w:p>
      <w:pPr>
        <w:pStyle w:val="28"/>
        <w:tabs>
          <w:tab w:val="right" w:leader="dot" w:pos="9638"/>
        </w:tabs>
      </w:pPr>
      <w:r>
        <w:rPr>
          <w:caps/>
          <w:kern w:val="2"/>
          <w:szCs w:val="21"/>
        </w:rPr>
        <w:fldChar w:fldCharType="begin"/>
      </w:r>
      <w:r>
        <w:rPr>
          <w:caps/>
          <w:kern w:val="2"/>
          <w:szCs w:val="21"/>
        </w:rPr>
        <w:instrText xml:space="preserve"> HYPERLINK \l _Toc21207 </w:instrText>
      </w:r>
      <w:r>
        <w:rPr>
          <w:caps/>
          <w:kern w:val="2"/>
          <w:szCs w:val="21"/>
        </w:rPr>
        <w:fldChar w:fldCharType="separate"/>
      </w:r>
      <w:r>
        <w:rPr>
          <w:rFonts w:hint="default" w:ascii="宋体" w:hAnsi="宋体" w:eastAsia="宋体" w:cs="宋体"/>
          <w:szCs w:val="24"/>
          <w:lang w:eastAsia="zh-CN"/>
        </w:rPr>
        <w:t xml:space="preserve">3.3 </w:t>
      </w:r>
      <w:r>
        <w:rPr>
          <w:rFonts w:eastAsia="宋体"/>
          <w:lang w:eastAsia="zh-CN"/>
        </w:rPr>
        <w:t>安全性需求</w:t>
      </w:r>
      <w:r>
        <w:tab/>
      </w:r>
      <w:r>
        <w:fldChar w:fldCharType="begin"/>
      </w:r>
      <w:r>
        <w:instrText xml:space="preserve"> PAGEREF _Toc21207 </w:instrText>
      </w:r>
      <w:r>
        <w:fldChar w:fldCharType="separate"/>
      </w:r>
      <w:r>
        <w:t>88</w:t>
      </w:r>
      <w:r>
        <w:fldChar w:fldCharType="end"/>
      </w:r>
      <w:r>
        <w:rPr>
          <w:caps/>
          <w:kern w:val="2"/>
          <w:szCs w:val="21"/>
        </w:rPr>
        <w:fldChar w:fldCharType="end"/>
      </w:r>
    </w:p>
    <w:p>
      <w:pPr>
        <w:pStyle w:val="28"/>
        <w:tabs>
          <w:tab w:val="right" w:leader="dot" w:pos="9638"/>
        </w:tabs>
      </w:pPr>
      <w:r>
        <w:rPr>
          <w:caps/>
          <w:kern w:val="2"/>
          <w:szCs w:val="21"/>
        </w:rPr>
        <w:fldChar w:fldCharType="begin"/>
      </w:r>
      <w:r>
        <w:rPr>
          <w:caps/>
          <w:kern w:val="2"/>
          <w:szCs w:val="21"/>
        </w:rPr>
        <w:instrText xml:space="preserve"> HYPERLINK \l _Toc10041 </w:instrText>
      </w:r>
      <w:r>
        <w:rPr>
          <w:caps/>
          <w:kern w:val="2"/>
          <w:szCs w:val="21"/>
        </w:rPr>
        <w:fldChar w:fldCharType="separate"/>
      </w:r>
      <w:r>
        <w:rPr>
          <w:rFonts w:hint="default" w:ascii="宋体" w:hAnsi="宋体" w:eastAsia="宋体" w:cs="宋体"/>
          <w:szCs w:val="24"/>
          <w:lang w:eastAsia="zh-CN"/>
        </w:rPr>
        <w:t xml:space="preserve">3.4 </w:t>
      </w:r>
      <w:r>
        <w:rPr>
          <w:rFonts w:eastAsia="宋体"/>
          <w:lang w:eastAsia="zh-CN"/>
        </w:rPr>
        <w:t>可靠性需求</w:t>
      </w:r>
      <w:r>
        <w:tab/>
      </w:r>
      <w:r>
        <w:fldChar w:fldCharType="begin"/>
      </w:r>
      <w:r>
        <w:instrText xml:space="preserve"> PAGEREF _Toc10041 </w:instrText>
      </w:r>
      <w:r>
        <w:fldChar w:fldCharType="separate"/>
      </w:r>
      <w:r>
        <w:t>90</w:t>
      </w:r>
      <w:r>
        <w:fldChar w:fldCharType="end"/>
      </w:r>
      <w:r>
        <w:rPr>
          <w:caps/>
          <w:kern w:val="2"/>
          <w:szCs w:val="21"/>
        </w:rPr>
        <w:fldChar w:fldCharType="end"/>
      </w:r>
    </w:p>
    <w:p>
      <w:pPr>
        <w:pStyle w:val="28"/>
        <w:tabs>
          <w:tab w:val="right" w:leader="dot" w:pos="9638"/>
        </w:tabs>
      </w:pPr>
      <w:r>
        <w:rPr>
          <w:caps/>
          <w:kern w:val="2"/>
          <w:szCs w:val="21"/>
        </w:rPr>
        <w:fldChar w:fldCharType="begin"/>
      </w:r>
      <w:r>
        <w:rPr>
          <w:caps/>
          <w:kern w:val="2"/>
          <w:szCs w:val="21"/>
        </w:rPr>
        <w:instrText xml:space="preserve"> HYPERLINK \l _Toc18150 </w:instrText>
      </w:r>
      <w:r>
        <w:rPr>
          <w:caps/>
          <w:kern w:val="2"/>
          <w:szCs w:val="21"/>
        </w:rPr>
        <w:fldChar w:fldCharType="separate"/>
      </w:r>
      <w:r>
        <w:rPr>
          <w:rFonts w:hint="default" w:ascii="宋体" w:hAnsi="宋体" w:eastAsia="宋体" w:cs="宋体"/>
          <w:szCs w:val="24"/>
          <w:lang w:eastAsia="zh-CN"/>
        </w:rPr>
        <w:t xml:space="preserve">3.5 </w:t>
      </w:r>
      <w:r>
        <w:rPr>
          <w:rFonts w:eastAsia="宋体"/>
          <w:lang w:eastAsia="zh-CN"/>
        </w:rPr>
        <w:t>性能需求</w:t>
      </w:r>
      <w:r>
        <w:tab/>
      </w:r>
      <w:r>
        <w:fldChar w:fldCharType="begin"/>
      </w:r>
      <w:r>
        <w:instrText xml:space="preserve"> PAGEREF _Toc18150 </w:instrText>
      </w:r>
      <w:r>
        <w:fldChar w:fldCharType="separate"/>
      </w:r>
      <w:r>
        <w:t>90</w:t>
      </w:r>
      <w:r>
        <w:fldChar w:fldCharType="end"/>
      </w:r>
      <w:r>
        <w:rPr>
          <w:caps/>
          <w:kern w:val="2"/>
          <w:szCs w:val="21"/>
        </w:rPr>
        <w:fldChar w:fldCharType="end"/>
      </w:r>
    </w:p>
    <w:p>
      <w:pPr>
        <w:pStyle w:val="28"/>
        <w:tabs>
          <w:tab w:val="right" w:leader="dot" w:pos="9638"/>
        </w:tabs>
      </w:pPr>
      <w:r>
        <w:rPr>
          <w:caps/>
          <w:kern w:val="2"/>
          <w:szCs w:val="21"/>
        </w:rPr>
        <w:fldChar w:fldCharType="begin"/>
      </w:r>
      <w:r>
        <w:rPr>
          <w:caps/>
          <w:kern w:val="2"/>
          <w:szCs w:val="21"/>
        </w:rPr>
        <w:instrText xml:space="preserve"> HYPERLINK \l _Toc2194 </w:instrText>
      </w:r>
      <w:r>
        <w:rPr>
          <w:caps/>
          <w:kern w:val="2"/>
          <w:szCs w:val="21"/>
        </w:rPr>
        <w:fldChar w:fldCharType="separate"/>
      </w:r>
      <w:r>
        <w:rPr>
          <w:rFonts w:hint="default" w:ascii="宋体" w:hAnsi="宋体" w:eastAsia="宋体" w:cs="宋体"/>
          <w:szCs w:val="24"/>
          <w:lang w:eastAsia="zh-CN"/>
        </w:rPr>
        <w:t xml:space="preserve">3.6 </w:t>
      </w:r>
      <w:r>
        <w:rPr>
          <w:rFonts w:eastAsia="宋体"/>
          <w:lang w:eastAsia="zh-CN"/>
        </w:rPr>
        <w:t>外购</w:t>
      </w:r>
      <w:r>
        <w:rPr>
          <w:rFonts w:hint="eastAsia" w:eastAsia="宋体"/>
          <w:lang w:eastAsia="zh-CN"/>
        </w:rPr>
        <w:t>软件</w:t>
      </w:r>
      <w:r>
        <w:tab/>
      </w:r>
      <w:r>
        <w:fldChar w:fldCharType="begin"/>
      </w:r>
      <w:r>
        <w:instrText xml:space="preserve"> PAGEREF _Toc2194 </w:instrText>
      </w:r>
      <w:r>
        <w:fldChar w:fldCharType="separate"/>
      </w:r>
      <w:r>
        <w:t>91</w:t>
      </w:r>
      <w:r>
        <w:fldChar w:fldCharType="end"/>
      </w:r>
      <w:r>
        <w:rPr>
          <w:caps/>
          <w:kern w:val="2"/>
          <w:szCs w:val="21"/>
        </w:rPr>
        <w:fldChar w:fldCharType="end"/>
      </w:r>
    </w:p>
    <w:p>
      <w:pPr>
        <w:pStyle w:val="28"/>
        <w:tabs>
          <w:tab w:val="right" w:leader="dot" w:pos="9638"/>
        </w:tabs>
      </w:pPr>
      <w:r>
        <w:rPr>
          <w:caps/>
          <w:kern w:val="2"/>
          <w:szCs w:val="21"/>
        </w:rPr>
        <w:fldChar w:fldCharType="begin"/>
      </w:r>
      <w:r>
        <w:rPr>
          <w:caps/>
          <w:kern w:val="2"/>
          <w:szCs w:val="21"/>
        </w:rPr>
        <w:instrText xml:space="preserve"> HYPERLINK \l _Toc15332 </w:instrText>
      </w:r>
      <w:r>
        <w:rPr>
          <w:caps/>
          <w:kern w:val="2"/>
          <w:szCs w:val="21"/>
        </w:rPr>
        <w:fldChar w:fldCharType="separate"/>
      </w:r>
      <w:r>
        <w:rPr>
          <w:rFonts w:hint="default" w:ascii="宋体" w:hAnsi="宋体" w:eastAsia="宋体" w:cs="宋体"/>
          <w:szCs w:val="24"/>
          <w:lang w:eastAsia="zh-CN"/>
        </w:rPr>
        <w:t xml:space="preserve">3.7 </w:t>
      </w:r>
      <w:r>
        <w:rPr>
          <w:rFonts w:eastAsia="宋体"/>
          <w:lang w:eastAsia="zh-CN"/>
        </w:rPr>
        <w:t>适用</w:t>
      </w:r>
      <w:r>
        <w:rPr>
          <w:rFonts w:hint="eastAsia" w:eastAsia="宋体"/>
          <w:lang w:eastAsia="zh-CN"/>
        </w:rPr>
        <w:t>的</w:t>
      </w:r>
      <w:r>
        <w:rPr>
          <w:rFonts w:eastAsia="宋体"/>
          <w:lang w:eastAsia="zh-CN"/>
        </w:rPr>
        <w:t>标准</w:t>
      </w:r>
      <w:r>
        <w:tab/>
      </w:r>
      <w:r>
        <w:fldChar w:fldCharType="begin"/>
      </w:r>
      <w:r>
        <w:instrText xml:space="preserve"> PAGEREF _Toc15332 </w:instrText>
      </w:r>
      <w:r>
        <w:fldChar w:fldCharType="separate"/>
      </w:r>
      <w:r>
        <w:t>91</w:t>
      </w:r>
      <w:r>
        <w:fldChar w:fldCharType="end"/>
      </w:r>
      <w:r>
        <w:rPr>
          <w:caps/>
          <w:kern w:val="2"/>
          <w:szCs w:val="21"/>
        </w:rPr>
        <w:fldChar w:fldCharType="end"/>
      </w:r>
    </w:p>
    <w:p>
      <w:pPr>
        <w:pStyle w:val="28"/>
        <w:tabs>
          <w:tab w:val="right" w:leader="dot" w:pos="9638"/>
        </w:tabs>
      </w:pPr>
      <w:r>
        <w:rPr>
          <w:caps/>
          <w:kern w:val="2"/>
          <w:szCs w:val="21"/>
        </w:rPr>
        <w:fldChar w:fldCharType="begin"/>
      </w:r>
      <w:r>
        <w:rPr>
          <w:caps/>
          <w:kern w:val="2"/>
          <w:szCs w:val="21"/>
        </w:rPr>
        <w:instrText xml:space="preserve"> HYPERLINK \l _Toc27039 </w:instrText>
      </w:r>
      <w:r>
        <w:rPr>
          <w:caps/>
          <w:kern w:val="2"/>
          <w:szCs w:val="21"/>
        </w:rPr>
        <w:fldChar w:fldCharType="separate"/>
      </w:r>
      <w:r>
        <w:rPr>
          <w:rFonts w:hint="default" w:ascii="宋体" w:hAnsi="宋体" w:eastAsia="宋体" w:cs="宋体"/>
          <w:szCs w:val="24"/>
          <w:lang w:eastAsia="zh-CN"/>
        </w:rPr>
        <w:t xml:space="preserve">3.8 </w:t>
      </w:r>
      <w:r>
        <w:rPr>
          <w:rFonts w:eastAsia="宋体"/>
          <w:lang w:eastAsia="zh-CN"/>
        </w:rPr>
        <w:t>法律、版权及其他声明</w:t>
      </w:r>
      <w:r>
        <w:tab/>
      </w:r>
      <w:r>
        <w:fldChar w:fldCharType="begin"/>
      </w:r>
      <w:r>
        <w:instrText xml:space="preserve"> PAGEREF _Toc27039 </w:instrText>
      </w:r>
      <w:r>
        <w:fldChar w:fldCharType="separate"/>
      </w:r>
      <w:r>
        <w:t>91</w:t>
      </w:r>
      <w:r>
        <w:fldChar w:fldCharType="end"/>
      </w:r>
      <w:r>
        <w:rPr>
          <w:caps/>
          <w:kern w:val="2"/>
          <w:szCs w:val="21"/>
        </w:rPr>
        <w:fldChar w:fldCharType="end"/>
      </w:r>
    </w:p>
    <w:p>
      <w:pPr>
        <w:pStyle w:val="28"/>
        <w:tabs>
          <w:tab w:val="right" w:leader="dot" w:pos="9638"/>
        </w:tabs>
      </w:pPr>
      <w:r>
        <w:rPr>
          <w:caps/>
          <w:kern w:val="2"/>
          <w:szCs w:val="21"/>
        </w:rPr>
        <w:fldChar w:fldCharType="begin"/>
      </w:r>
      <w:r>
        <w:rPr>
          <w:caps/>
          <w:kern w:val="2"/>
          <w:szCs w:val="21"/>
        </w:rPr>
        <w:instrText xml:space="preserve"> HYPERLINK \l _Toc14149 </w:instrText>
      </w:r>
      <w:r>
        <w:rPr>
          <w:caps/>
          <w:kern w:val="2"/>
          <w:szCs w:val="21"/>
        </w:rPr>
        <w:fldChar w:fldCharType="separate"/>
      </w:r>
      <w:r>
        <w:rPr>
          <w:rFonts w:hint="default" w:ascii="宋体" w:hAnsi="宋体" w:eastAsia="宋体" w:cs="宋体"/>
          <w:szCs w:val="24"/>
          <w:lang w:eastAsia="zh-CN"/>
        </w:rPr>
        <w:t xml:space="preserve">3.9 </w:t>
      </w:r>
      <w:r>
        <w:rPr>
          <w:rFonts w:eastAsia="宋体"/>
          <w:lang w:eastAsia="zh-CN"/>
        </w:rPr>
        <w:t>可扩展性</w:t>
      </w:r>
      <w:r>
        <w:rPr>
          <w:rFonts w:hint="eastAsia" w:eastAsia="宋体"/>
          <w:lang w:eastAsia="zh-CN"/>
        </w:rPr>
        <w:t>及可维护性</w:t>
      </w:r>
      <w:r>
        <w:rPr>
          <w:rFonts w:eastAsia="宋体"/>
          <w:lang w:eastAsia="zh-CN"/>
        </w:rPr>
        <w:t>需求</w:t>
      </w:r>
      <w:r>
        <w:tab/>
      </w:r>
      <w:r>
        <w:fldChar w:fldCharType="begin"/>
      </w:r>
      <w:r>
        <w:instrText xml:space="preserve"> PAGEREF _Toc14149 </w:instrText>
      </w:r>
      <w:r>
        <w:fldChar w:fldCharType="separate"/>
      </w:r>
      <w:r>
        <w:t>91</w:t>
      </w:r>
      <w:r>
        <w:fldChar w:fldCharType="end"/>
      </w:r>
      <w:r>
        <w:rPr>
          <w:caps/>
          <w:kern w:val="2"/>
          <w:szCs w:val="21"/>
        </w:rPr>
        <w:fldChar w:fldCharType="end"/>
      </w:r>
    </w:p>
    <w:p>
      <w:pPr>
        <w:pStyle w:val="28"/>
        <w:tabs>
          <w:tab w:val="right" w:leader="dot" w:pos="9638"/>
        </w:tabs>
      </w:pPr>
      <w:r>
        <w:rPr>
          <w:caps/>
          <w:kern w:val="2"/>
          <w:szCs w:val="21"/>
        </w:rPr>
        <w:fldChar w:fldCharType="begin"/>
      </w:r>
      <w:r>
        <w:rPr>
          <w:caps/>
          <w:kern w:val="2"/>
          <w:szCs w:val="21"/>
        </w:rPr>
        <w:instrText xml:space="preserve"> HYPERLINK \l _Toc32765 </w:instrText>
      </w:r>
      <w:r>
        <w:rPr>
          <w:caps/>
          <w:kern w:val="2"/>
          <w:szCs w:val="21"/>
        </w:rPr>
        <w:fldChar w:fldCharType="separate"/>
      </w:r>
      <w:r>
        <w:rPr>
          <w:rFonts w:hint="default" w:ascii="宋体" w:hAnsi="宋体" w:eastAsia="宋体" w:cs="宋体"/>
          <w:szCs w:val="24"/>
          <w:lang w:eastAsia="zh-CN"/>
        </w:rPr>
        <w:t xml:space="preserve">3.10 </w:t>
      </w:r>
      <w:r>
        <w:rPr>
          <w:rFonts w:eastAsia="宋体"/>
          <w:lang w:eastAsia="zh-CN"/>
        </w:rPr>
        <w:t>监控需求</w:t>
      </w:r>
      <w:r>
        <w:tab/>
      </w:r>
      <w:r>
        <w:fldChar w:fldCharType="begin"/>
      </w:r>
      <w:r>
        <w:instrText xml:space="preserve"> PAGEREF _Toc32765 </w:instrText>
      </w:r>
      <w:r>
        <w:fldChar w:fldCharType="separate"/>
      </w:r>
      <w:r>
        <w:t>91</w:t>
      </w:r>
      <w:r>
        <w:fldChar w:fldCharType="end"/>
      </w:r>
      <w:r>
        <w:rPr>
          <w:caps/>
          <w:kern w:val="2"/>
          <w:szCs w:val="21"/>
        </w:rPr>
        <w:fldChar w:fldCharType="end"/>
      </w:r>
    </w:p>
    <w:p>
      <w:pPr>
        <w:pStyle w:val="17"/>
        <w:tabs>
          <w:tab w:val="right" w:leader="dot" w:pos="9638"/>
        </w:tabs>
      </w:pPr>
      <w:r>
        <w:rPr>
          <w:caps/>
          <w:kern w:val="2"/>
          <w:szCs w:val="21"/>
        </w:rPr>
        <w:fldChar w:fldCharType="begin"/>
      </w:r>
      <w:r>
        <w:rPr>
          <w:caps/>
          <w:kern w:val="2"/>
          <w:szCs w:val="21"/>
        </w:rPr>
        <w:instrText xml:space="preserve"> HYPERLINK \l _Toc11853 </w:instrText>
      </w:r>
      <w:r>
        <w:rPr>
          <w:caps/>
          <w:kern w:val="2"/>
          <w:szCs w:val="21"/>
        </w:rPr>
        <w:fldChar w:fldCharType="separate"/>
      </w:r>
      <w:r>
        <w:rPr>
          <w:rFonts w:hint="eastAsia" w:eastAsia="宋体"/>
          <w:lang w:eastAsia="zh-CN"/>
        </w:rPr>
        <w:t>1、</w:t>
      </w:r>
      <w:r>
        <w:rPr>
          <w:rFonts w:hint="eastAsia"/>
        </w:rPr>
        <w:t>应用监控</w:t>
      </w:r>
      <w:r>
        <w:tab/>
      </w:r>
      <w:r>
        <w:fldChar w:fldCharType="begin"/>
      </w:r>
      <w:r>
        <w:instrText xml:space="preserve"> PAGEREF _Toc11853 </w:instrText>
      </w:r>
      <w:r>
        <w:fldChar w:fldCharType="separate"/>
      </w:r>
      <w:r>
        <w:t>91</w:t>
      </w:r>
      <w:r>
        <w:fldChar w:fldCharType="end"/>
      </w:r>
      <w:r>
        <w:rPr>
          <w:caps/>
          <w:kern w:val="2"/>
          <w:szCs w:val="21"/>
        </w:rPr>
        <w:fldChar w:fldCharType="end"/>
      </w:r>
    </w:p>
    <w:p>
      <w:pPr>
        <w:pStyle w:val="17"/>
        <w:tabs>
          <w:tab w:val="right" w:leader="dot" w:pos="9638"/>
        </w:tabs>
      </w:pPr>
      <w:r>
        <w:rPr>
          <w:caps/>
          <w:kern w:val="2"/>
          <w:szCs w:val="21"/>
        </w:rPr>
        <w:fldChar w:fldCharType="begin"/>
      </w:r>
      <w:r>
        <w:rPr>
          <w:caps/>
          <w:kern w:val="2"/>
          <w:szCs w:val="21"/>
        </w:rPr>
        <w:instrText xml:space="preserve"> HYPERLINK \l _Toc29098 </w:instrText>
      </w:r>
      <w:r>
        <w:rPr>
          <w:caps/>
          <w:kern w:val="2"/>
          <w:szCs w:val="21"/>
        </w:rPr>
        <w:fldChar w:fldCharType="separate"/>
      </w:r>
      <w:r>
        <w:rPr>
          <w:rFonts w:hint="eastAsia" w:eastAsia="宋体"/>
          <w:lang w:eastAsia="zh-CN"/>
        </w:rPr>
        <w:t>2、</w:t>
      </w:r>
      <w:r>
        <w:rPr>
          <w:rFonts w:hint="eastAsia"/>
        </w:rPr>
        <w:t>基础平台监控</w:t>
      </w:r>
      <w:r>
        <w:tab/>
      </w:r>
      <w:r>
        <w:fldChar w:fldCharType="begin"/>
      </w:r>
      <w:r>
        <w:instrText xml:space="preserve"> PAGEREF _Toc29098 </w:instrText>
      </w:r>
      <w:r>
        <w:fldChar w:fldCharType="separate"/>
      </w:r>
      <w:r>
        <w:t>91</w:t>
      </w:r>
      <w:r>
        <w:fldChar w:fldCharType="end"/>
      </w:r>
      <w:r>
        <w:rPr>
          <w:caps/>
          <w:kern w:val="2"/>
          <w:szCs w:val="21"/>
        </w:rPr>
        <w:fldChar w:fldCharType="end"/>
      </w:r>
    </w:p>
    <w:p>
      <w:pPr>
        <w:pStyle w:val="24"/>
        <w:tabs>
          <w:tab w:val="right" w:leader="dot" w:pos="9638"/>
        </w:tabs>
      </w:pPr>
      <w:r>
        <w:rPr>
          <w:caps/>
          <w:kern w:val="2"/>
          <w:szCs w:val="21"/>
        </w:rPr>
        <w:fldChar w:fldCharType="begin"/>
      </w:r>
      <w:r>
        <w:rPr>
          <w:caps/>
          <w:kern w:val="2"/>
          <w:szCs w:val="21"/>
        </w:rPr>
        <w:instrText xml:space="preserve"> HYPERLINK \l _Toc17816 </w:instrText>
      </w:r>
      <w:r>
        <w:rPr>
          <w:caps/>
          <w:kern w:val="2"/>
          <w:szCs w:val="21"/>
        </w:rPr>
        <w:fldChar w:fldCharType="separate"/>
      </w:r>
      <w:r>
        <w:rPr>
          <w:rFonts w:hint="eastAsia" w:eastAsia="宋体"/>
        </w:rPr>
        <w:t>附录一 故障等级及服务时效要求</w:t>
      </w:r>
      <w:r>
        <w:tab/>
      </w:r>
      <w:r>
        <w:fldChar w:fldCharType="begin"/>
      </w:r>
      <w:r>
        <w:instrText xml:space="preserve"> PAGEREF _Toc17816 </w:instrText>
      </w:r>
      <w:r>
        <w:fldChar w:fldCharType="separate"/>
      </w:r>
      <w:r>
        <w:t>92</w:t>
      </w:r>
      <w:r>
        <w:fldChar w:fldCharType="end"/>
      </w:r>
      <w:r>
        <w:rPr>
          <w:caps/>
          <w:kern w:val="2"/>
          <w:szCs w:val="21"/>
        </w:rPr>
        <w:fldChar w:fldCharType="end"/>
      </w:r>
    </w:p>
    <w:p>
      <w:pPr>
        <w:pStyle w:val="24"/>
        <w:tabs>
          <w:tab w:val="right" w:leader="dot" w:pos="9638"/>
        </w:tabs>
      </w:pPr>
      <w:r>
        <w:rPr>
          <w:caps/>
          <w:kern w:val="2"/>
          <w:szCs w:val="21"/>
        </w:rPr>
        <w:fldChar w:fldCharType="begin"/>
      </w:r>
      <w:r>
        <w:rPr>
          <w:caps/>
          <w:kern w:val="2"/>
          <w:szCs w:val="21"/>
        </w:rPr>
        <w:instrText xml:space="preserve"> HYPERLINK \l _Toc5352 </w:instrText>
      </w:r>
      <w:r>
        <w:rPr>
          <w:caps/>
          <w:kern w:val="2"/>
          <w:szCs w:val="21"/>
        </w:rPr>
        <w:fldChar w:fldCharType="separate"/>
      </w:r>
      <w:r>
        <w:rPr>
          <w:rFonts w:hint="eastAsia" w:eastAsia="宋体"/>
        </w:rPr>
        <w:t>附录二 项目移交文档</w:t>
      </w:r>
      <w:r>
        <w:tab/>
      </w:r>
      <w:r>
        <w:fldChar w:fldCharType="begin"/>
      </w:r>
      <w:r>
        <w:instrText xml:space="preserve"> PAGEREF _Toc5352 </w:instrText>
      </w:r>
      <w:r>
        <w:fldChar w:fldCharType="separate"/>
      </w:r>
      <w:r>
        <w:t>92</w:t>
      </w:r>
      <w:r>
        <w:fldChar w:fldCharType="end"/>
      </w:r>
      <w:r>
        <w:rPr>
          <w:caps/>
          <w:kern w:val="2"/>
          <w:szCs w:val="21"/>
        </w:rPr>
        <w:fldChar w:fldCharType="end"/>
      </w:r>
    </w:p>
    <w:p>
      <w:pPr>
        <w:pStyle w:val="24"/>
        <w:tabs>
          <w:tab w:val="right" w:leader="dot" w:pos="9638"/>
        </w:tabs>
      </w:pPr>
      <w:r>
        <w:rPr>
          <w:caps/>
          <w:kern w:val="2"/>
          <w:szCs w:val="21"/>
        </w:rPr>
        <w:fldChar w:fldCharType="begin"/>
      </w:r>
      <w:r>
        <w:rPr>
          <w:caps/>
          <w:kern w:val="2"/>
          <w:szCs w:val="21"/>
        </w:rPr>
        <w:instrText xml:space="preserve"> HYPERLINK \l _Toc5661 </w:instrText>
      </w:r>
      <w:r>
        <w:rPr>
          <w:caps/>
          <w:kern w:val="2"/>
          <w:szCs w:val="21"/>
        </w:rPr>
        <w:fldChar w:fldCharType="separate"/>
      </w:r>
      <w:r>
        <w:rPr>
          <w:rFonts w:hint="eastAsia" w:eastAsia="宋体"/>
        </w:rPr>
        <w:t>附录三 信息系统安全分级管理办法</w:t>
      </w:r>
      <w:r>
        <w:tab/>
      </w:r>
      <w:r>
        <w:fldChar w:fldCharType="begin"/>
      </w:r>
      <w:r>
        <w:instrText xml:space="preserve"> PAGEREF _Toc5661 </w:instrText>
      </w:r>
      <w:r>
        <w:fldChar w:fldCharType="separate"/>
      </w:r>
      <w:r>
        <w:t>93</w:t>
      </w:r>
      <w:r>
        <w:fldChar w:fldCharType="end"/>
      </w:r>
      <w:r>
        <w:rPr>
          <w:caps/>
          <w:kern w:val="2"/>
          <w:szCs w:val="21"/>
        </w:rPr>
        <w:fldChar w:fldCharType="end"/>
      </w:r>
    </w:p>
    <w:p>
      <w:pPr>
        <w:pStyle w:val="24"/>
        <w:tabs>
          <w:tab w:val="right" w:leader="dot" w:pos="9638"/>
        </w:tabs>
      </w:pPr>
      <w:r>
        <w:rPr>
          <w:caps/>
          <w:kern w:val="2"/>
          <w:szCs w:val="21"/>
        </w:rPr>
        <w:fldChar w:fldCharType="begin"/>
      </w:r>
      <w:r>
        <w:rPr>
          <w:caps/>
          <w:kern w:val="2"/>
          <w:szCs w:val="21"/>
        </w:rPr>
        <w:instrText xml:space="preserve"> HYPERLINK \l _Toc5059 </w:instrText>
      </w:r>
      <w:r>
        <w:rPr>
          <w:caps/>
          <w:kern w:val="2"/>
          <w:szCs w:val="21"/>
        </w:rPr>
        <w:fldChar w:fldCharType="separate"/>
      </w:r>
      <w:r>
        <w:rPr>
          <w:rFonts w:hint="eastAsia" w:eastAsia="宋体"/>
        </w:rPr>
        <w:t>附录四 信息系统安全控制基本要求</w:t>
      </w:r>
      <w:r>
        <w:tab/>
      </w:r>
      <w:r>
        <w:fldChar w:fldCharType="begin"/>
      </w:r>
      <w:r>
        <w:instrText xml:space="preserve"> PAGEREF _Toc5059 </w:instrText>
      </w:r>
      <w:r>
        <w:fldChar w:fldCharType="separate"/>
      </w:r>
      <w:r>
        <w:t>94</w:t>
      </w:r>
      <w:r>
        <w:fldChar w:fldCharType="end"/>
      </w:r>
      <w:r>
        <w:rPr>
          <w:caps/>
          <w:kern w:val="2"/>
          <w:szCs w:val="21"/>
        </w:rPr>
        <w:fldChar w:fldCharType="end"/>
      </w:r>
    </w:p>
    <w:p>
      <w:pPr>
        <w:pStyle w:val="63"/>
        <w:spacing w:before="156" w:after="156"/>
        <w:sectPr>
          <w:pgSz w:w="11906" w:h="16838"/>
          <w:pgMar w:top="1701" w:right="1134" w:bottom="1418" w:left="1134" w:header="851" w:footer="992" w:gutter="0"/>
          <w:pgNumType w:start="1"/>
          <w:cols w:space="720" w:num="1"/>
          <w:titlePg/>
          <w:docGrid w:type="linesAndChars" w:linePitch="312" w:charSpace="0"/>
        </w:sectPr>
      </w:pPr>
      <w:r>
        <w:rPr>
          <w:caps/>
          <w:kern w:val="2"/>
          <w:szCs w:val="21"/>
        </w:rPr>
        <w:fldChar w:fldCharType="end"/>
      </w:r>
    </w:p>
    <w:p>
      <w:pPr>
        <w:pStyle w:val="2"/>
        <w:keepLines/>
        <w:adjustRightInd/>
        <w:snapToGrid/>
        <w:spacing w:before="340" w:after="330" w:line="578" w:lineRule="auto"/>
        <w:jc w:val="both"/>
        <w:rPr>
          <w:rFonts w:eastAsia="宋体"/>
        </w:rPr>
      </w:pPr>
      <w:bookmarkStart w:id="0" w:name="_Toc18095"/>
      <w:bookmarkStart w:id="1" w:name="_Toc32340"/>
      <w:r>
        <w:rPr>
          <w:rFonts w:hint="eastAsia" w:eastAsia="宋体"/>
        </w:rPr>
        <w:t>概述</w:t>
      </w:r>
      <w:bookmarkEnd w:id="0"/>
      <w:bookmarkEnd w:id="1"/>
    </w:p>
    <w:p>
      <w:pPr>
        <w:pStyle w:val="3"/>
        <w:rPr>
          <w:lang w:eastAsia="zh-CN"/>
        </w:rPr>
      </w:pPr>
      <w:bookmarkStart w:id="2" w:name="_Toc8481"/>
      <w:bookmarkStart w:id="3" w:name="_Toc3163"/>
      <w:bookmarkStart w:id="4" w:name="_Toc209966401"/>
      <w:bookmarkStart w:id="5" w:name="_Toc203798088"/>
      <w:r>
        <w:rPr>
          <w:rFonts w:hint="eastAsia" w:eastAsia="宋体"/>
          <w:lang w:eastAsia="zh-CN"/>
        </w:rPr>
        <w:t>目标</w:t>
      </w:r>
      <w:bookmarkEnd w:id="2"/>
      <w:bookmarkEnd w:id="3"/>
    </w:p>
    <w:p>
      <w:pPr>
        <w:pStyle w:val="4"/>
        <w:rPr>
          <w:lang w:eastAsia="zh-CN"/>
        </w:rPr>
      </w:pPr>
      <w:bookmarkStart w:id="6" w:name="_Toc29470"/>
      <w:bookmarkStart w:id="7" w:name="_Toc28984"/>
      <w:r>
        <w:rPr>
          <w:rFonts w:hint="eastAsia"/>
        </w:rPr>
        <w:t>背景</w:t>
      </w:r>
      <w:bookmarkEnd w:id="6"/>
      <w:bookmarkEnd w:id="7"/>
    </w:p>
    <w:p>
      <w:pPr>
        <w:spacing w:line="360" w:lineRule="auto"/>
        <w:ind w:firstLine="400"/>
        <w:rPr>
          <w:rFonts w:cs="仿宋"/>
          <w:szCs w:val="21"/>
        </w:rPr>
      </w:pPr>
      <w:r>
        <w:rPr>
          <w:rFonts w:hint="eastAsia" w:eastAsia="宋体" w:cs="仿宋"/>
          <w:szCs w:val="21"/>
        </w:rPr>
        <w:t>2019年集团数据治理咨询项目的调研分析，太平集团各条线，业务、财务、投资、风险、产品数据应用服务入口分散，分析手段简单，数据分析手段主要以固定的统计报表为主，缺乏统一完善的数据应用模式，并且现有的数据应用存在数据不够准确、不够及时、不够灵活，不够自动化、缺乏体系等问题，分别体现的以下方面：</w:t>
      </w:r>
    </w:p>
    <w:p>
      <w:pPr>
        <w:numPr>
          <w:ilvl w:val="0"/>
          <w:numId w:val="3"/>
        </w:numPr>
        <w:spacing w:line="360" w:lineRule="auto"/>
        <w:ind w:firstLine="480" w:firstLineChars="200"/>
        <w:rPr>
          <w:rFonts w:cs="仿宋"/>
          <w:szCs w:val="21"/>
        </w:rPr>
      </w:pPr>
      <w:r>
        <w:rPr>
          <w:rFonts w:hint="eastAsia" w:eastAsia="宋体" w:cs="仿宋"/>
          <w:szCs w:val="21"/>
        </w:rPr>
        <w:t>集团业务条线数据应用主要是报表和指标的统计分析，应用系统以MIS系统为主，但是系统使用情况并不理想，系统的年活跃用户比例只有18%，主要问题是数据及时性不理想以及缺乏明细数据分析。</w:t>
      </w:r>
    </w:p>
    <w:p>
      <w:pPr>
        <w:numPr>
          <w:ilvl w:val="0"/>
          <w:numId w:val="3"/>
        </w:numPr>
        <w:spacing w:line="360" w:lineRule="auto"/>
        <w:ind w:firstLine="480" w:firstLineChars="200"/>
        <w:rPr>
          <w:rFonts w:cs="仿宋"/>
          <w:szCs w:val="21"/>
        </w:rPr>
      </w:pPr>
      <w:r>
        <w:rPr>
          <w:rFonts w:hint="eastAsia" w:eastAsia="宋体" w:cs="仿宋"/>
          <w:szCs w:val="21"/>
        </w:rPr>
        <w:t>集团财务条线除了财务报表外，目前财务部门的数据分析工作基本为线下进行，缺乏比较好的分析工具和环境，基于财务数据的深度分析较为困难。</w:t>
      </w:r>
    </w:p>
    <w:p>
      <w:pPr>
        <w:numPr>
          <w:ilvl w:val="0"/>
          <w:numId w:val="3"/>
        </w:numPr>
        <w:spacing w:line="360" w:lineRule="auto"/>
        <w:ind w:firstLine="480" w:firstLineChars="200"/>
        <w:rPr>
          <w:rFonts w:cs="仿宋"/>
          <w:szCs w:val="21"/>
        </w:rPr>
      </w:pPr>
      <w:r>
        <w:rPr>
          <w:rFonts w:hint="eastAsia" w:eastAsia="宋体" w:cs="仿宋"/>
          <w:szCs w:val="21"/>
        </w:rPr>
        <w:t>集团投资条线目前主要应用MIS的报表系统，应用体验比较欠缺，以静态报表为主，缺乏可分析、可交互的手段，各投资平台系统建设情况不一，数据处理和数据共享存在一定障碍。</w:t>
      </w:r>
    </w:p>
    <w:p>
      <w:pPr>
        <w:numPr>
          <w:ilvl w:val="0"/>
          <w:numId w:val="3"/>
        </w:numPr>
        <w:spacing w:line="360" w:lineRule="auto"/>
        <w:ind w:firstLine="480" w:firstLineChars="200"/>
        <w:rPr>
          <w:rFonts w:cs="仿宋"/>
          <w:szCs w:val="21"/>
        </w:rPr>
      </w:pPr>
      <w:r>
        <w:rPr>
          <w:rFonts w:hint="eastAsia" w:eastAsia="宋体" w:cs="仿宋"/>
          <w:szCs w:val="21"/>
        </w:rPr>
        <w:t>集团风险条线由于风险数据主要来源于其他条线，风险管理的相关系统目前的数据主要以其他条线提供的汇总的中间数据为主，明细数据相对较少，数据获取频率较低，数据质量有待提高，部分数据不保留历史，无法进行比较分析。</w:t>
      </w:r>
    </w:p>
    <w:p>
      <w:pPr>
        <w:numPr>
          <w:ilvl w:val="0"/>
          <w:numId w:val="3"/>
        </w:numPr>
        <w:spacing w:line="360" w:lineRule="auto"/>
        <w:ind w:firstLine="480" w:firstLineChars="200"/>
        <w:rPr>
          <w:rFonts w:cs="仿宋"/>
          <w:szCs w:val="21"/>
        </w:rPr>
      </w:pPr>
      <w:r>
        <w:rPr>
          <w:rFonts w:hint="eastAsia" w:eastAsia="宋体" w:cs="仿宋"/>
          <w:szCs w:val="21"/>
        </w:rPr>
        <w:t>集团产品条线目前主要以产品管理系统为主，但产品系统对于外部数据，目前还是以人工的，零散的方式进行收集整合，在数据明细程度、自动化、报表时效性方面有待提升。</w:t>
      </w:r>
    </w:p>
    <w:p/>
    <w:p>
      <w:pPr>
        <w:pStyle w:val="4"/>
      </w:pPr>
      <w:bookmarkStart w:id="8" w:name="_Toc23018"/>
      <w:bookmarkStart w:id="9" w:name="_Toc6189"/>
      <w:r>
        <w:rPr>
          <w:rFonts w:hint="eastAsia"/>
        </w:rPr>
        <w:t>目标</w:t>
      </w:r>
      <w:bookmarkEnd w:id="8"/>
      <w:bookmarkEnd w:id="9"/>
    </w:p>
    <w:bookmarkEnd w:id="4"/>
    <w:bookmarkEnd w:id="5"/>
    <w:p>
      <w:pPr>
        <w:numPr>
          <w:ilvl w:val="0"/>
          <w:numId w:val="0"/>
        </w:numPr>
        <w:tabs>
          <w:tab w:val="left" w:pos="0"/>
        </w:tabs>
        <w:spacing w:line="360" w:lineRule="auto"/>
        <w:ind w:firstLine="480" w:firstLineChars="200"/>
        <w:rPr>
          <w:rFonts w:hint="eastAsia" w:cs="仿宋"/>
          <w:szCs w:val="21"/>
          <w:lang w:val="zh-CN"/>
        </w:rPr>
      </w:pPr>
      <w:bookmarkStart w:id="10" w:name="_Toc203798089"/>
      <w:bookmarkStart w:id="11" w:name="_Toc209966402"/>
      <w:r>
        <w:rPr>
          <w:rFonts w:hint="eastAsia" w:eastAsia="宋体" w:cs="仿宋"/>
          <w:szCs w:val="21"/>
          <w:lang w:val="zh-CN"/>
        </w:rPr>
        <w:t>为实现集团对经营业务指标的智能化</w:t>
      </w:r>
      <w:r>
        <w:rPr>
          <w:rFonts w:hint="eastAsia" w:eastAsia="宋体" w:cs="仿宋"/>
          <w:szCs w:val="21"/>
          <w:lang w:val="en-US" w:eastAsia="zh-CN"/>
        </w:rPr>
        <w:t>管理目标</w:t>
      </w:r>
      <w:r>
        <w:rPr>
          <w:rFonts w:hint="eastAsia" w:eastAsia="宋体" w:cs="仿宋"/>
          <w:szCs w:val="21"/>
          <w:lang w:val="zh-CN"/>
        </w:rPr>
        <w:t>，</w:t>
      </w:r>
      <w:r>
        <w:rPr>
          <w:rFonts w:hint="eastAsia" w:eastAsia="宋体" w:cs="仿宋"/>
          <w:szCs w:val="21"/>
          <w:lang w:val="en-US" w:eastAsia="zh-CN"/>
        </w:rPr>
        <w:t>以经营管理逻辑为基础、以技术为手段进行关键指标图谱建设</w:t>
      </w:r>
      <w:r>
        <w:rPr>
          <w:rFonts w:hint="eastAsia" w:eastAsia="宋体" w:cs="仿宋"/>
          <w:szCs w:val="21"/>
          <w:lang w:val="zh-CN"/>
        </w:rPr>
        <w:t>，</w:t>
      </w:r>
      <w:r>
        <w:rPr>
          <w:rFonts w:hint="eastAsia" w:eastAsia="宋体" w:cs="仿宋"/>
          <w:szCs w:val="21"/>
          <w:lang w:val="en-US" w:eastAsia="zh-CN"/>
        </w:rPr>
        <w:t>通过指标之间的有效关联准确定位经营问题并实现问题的闭环管理。同时利用大数据、人工智能等技术实现数据报表的准确定位和差异化展示，并能对经营结果进行分析和预测。</w:t>
      </w:r>
    </w:p>
    <w:p>
      <w:pPr>
        <w:numPr>
          <w:ilvl w:val="0"/>
          <w:numId w:val="0"/>
        </w:numPr>
        <w:tabs>
          <w:tab w:val="left" w:pos="0"/>
        </w:tabs>
        <w:spacing w:line="360" w:lineRule="auto"/>
        <w:ind w:firstLine="480" w:firstLineChars="200"/>
        <w:rPr>
          <w:ins w:id="3" w:author="周婷" w:date="2020-11-04T11:05:14Z"/>
          <w:rFonts w:hint="eastAsia" w:cs="仿宋"/>
          <w:szCs w:val="21"/>
          <w:lang w:val="zh-CN"/>
        </w:rPr>
      </w:pPr>
      <w:ins w:id="4" w:author="周婷" w:date="2020-11-04T11:04:06Z">
        <w:r>
          <w:rPr>
            <w:rFonts w:hint="eastAsia" w:eastAsia="宋体" w:cs="仿宋"/>
            <w:szCs w:val="21"/>
            <w:lang w:val="zh-CN"/>
          </w:rPr>
          <w:t>基于集团统一数据平台提供的统一数据模型和基于大数据架构的计算能力，根据集团各业务管理条线对于经营指标的业务需求，建立一套基于核心业务指标之上的包含指标智能搜索、关联指标间的智能可视化图谱、指标智能预告警，指标问题追踪管理，智能信息推送和等功能的指标智能引擎系统，实现集团对经营业务指标的智能化管控建设</w:t>
        </w:r>
      </w:ins>
      <w:ins w:id="5" w:author="周婷" w:date="2020-11-04T11:04:58Z">
        <w:r>
          <w:rPr>
            <w:rFonts w:hint="eastAsia" w:cs="仿宋"/>
            <w:szCs w:val="21"/>
            <w:lang w:val="zh-CN"/>
          </w:rPr>
          <w:t>。</w:t>
        </w:r>
      </w:ins>
    </w:p>
    <w:p>
      <w:pPr>
        <w:numPr>
          <w:ilvl w:val="0"/>
          <w:numId w:val="0"/>
        </w:numPr>
        <w:tabs>
          <w:tab w:val="left" w:pos="0"/>
        </w:tabs>
        <w:spacing w:line="360" w:lineRule="auto"/>
        <w:ind w:firstLine="480" w:firstLineChars="200"/>
        <w:rPr>
          <w:ins w:id="6" w:author="周婷" w:date="2020-11-04T11:05:19Z"/>
          <w:rFonts w:hint="eastAsia" w:cs="仿宋"/>
          <w:b/>
          <w:bCs/>
          <w:szCs w:val="21"/>
          <w:lang w:val="zh-CN"/>
        </w:rPr>
      </w:pPr>
      <w:ins w:id="7" w:author="周婷" w:date="2020-11-04T11:05:18Z">
        <w:r>
          <w:rPr>
            <w:rFonts w:hint="eastAsia" w:cs="仿宋"/>
            <w:b/>
            <w:bCs/>
            <w:szCs w:val="21"/>
            <w:lang w:val="zh-CN"/>
          </w:rPr>
          <w:t>智能化</w:t>
        </w:r>
      </w:ins>
    </w:p>
    <w:p>
      <w:pPr>
        <w:numPr>
          <w:ilvl w:val="0"/>
          <w:numId w:val="0"/>
        </w:numPr>
        <w:tabs>
          <w:tab w:val="left" w:pos="0"/>
        </w:tabs>
        <w:spacing w:line="360" w:lineRule="auto"/>
        <w:ind w:firstLine="480" w:firstLineChars="200"/>
        <w:rPr>
          <w:ins w:id="8" w:author="周婷" w:date="2020-11-04T11:05:28Z"/>
          <w:rFonts w:hint="eastAsia" w:cs="仿宋"/>
          <w:szCs w:val="21"/>
          <w:lang w:val="zh-CN"/>
        </w:rPr>
      </w:pPr>
      <w:ins w:id="9" w:author="周婷" w:date="2020-11-04T11:05:20Z">
        <w:r>
          <w:rPr>
            <w:rFonts w:hint="eastAsia" w:cs="仿宋"/>
            <w:szCs w:val="21"/>
            <w:lang w:val="zh-CN"/>
          </w:rPr>
          <w:t>运用大数据和、图计算、搜索算法、推荐算法来实现系统使用的智能化，其中搜索功能是最为重要的载体</w:t>
        </w:r>
      </w:ins>
      <w:ins w:id="10" w:author="周婷" w:date="2020-11-04T11:07:43Z">
        <w:r>
          <w:rPr>
            <w:rFonts w:hint="eastAsia" w:cs="仿宋"/>
            <w:szCs w:val="21"/>
            <w:lang w:val="zh-CN"/>
          </w:rPr>
          <w:t>。</w:t>
        </w:r>
      </w:ins>
    </w:p>
    <w:p>
      <w:pPr>
        <w:numPr>
          <w:ilvl w:val="0"/>
          <w:numId w:val="0"/>
        </w:numPr>
        <w:tabs>
          <w:tab w:val="left" w:pos="0"/>
        </w:tabs>
        <w:spacing w:line="360" w:lineRule="auto"/>
        <w:ind w:firstLine="480" w:firstLineChars="200"/>
        <w:rPr>
          <w:ins w:id="11" w:author="周婷" w:date="2020-11-04T11:05:46Z"/>
          <w:rFonts w:hint="eastAsia" w:cs="仿宋"/>
          <w:b/>
          <w:bCs/>
          <w:szCs w:val="21"/>
          <w:lang w:val="zh-CN"/>
        </w:rPr>
      </w:pPr>
      <w:ins w:id="12" w:author="周婷" w:date="2020-11-04T11:05:45Z">
        <w:r>
          <w:rPr>
            <w:rFonts w:hint="eastAsia" w:cs="仿宋"/>
            <w:b/>
            <w:bCs/>
            <w:szCs w:val="21"/>
            <w:lang w:val="zh-CN"/>
          </w:rPr>
          <w:t>自动化</w:t>
        </w:r>
      </w:ins>
    </w:p>
    <w:p>
      <w:pPr>
        <w:numPr>
          <w:ilvl w:val="0"/>
          <w:numId w:val="0"/>
        </w:numPr>
        <w:tabs>
          <w:tab w:val="left" w:pos="0"/>
        </w:tabs>
        <w:spacing w:line="360" w:lineRule="auto"/>
        <w:ind w:firstLine="480" w:firstLineChars="200"/>
        <w:rPr>
          <w:ins w:id="13" w:author="周婷" w:date="2020-11-04T11:05:50Z"/>
          <w:rFonts w:hint="eastAsia" w:cs="仿宋"/>
          <w:szCs w:val="21"/>
          <w:lang w:val="zh-CN"/>
        </w:rPr>
      </w:pPr>
      <w:ins w:id="14" w:author="周婷" w:date="2020-11-04T11:05:50Z">
        <w:r>
          <w:rPr>
            <w:rFonts w:hint="eastAsia" w:cs="仿宋"/>
            <w:szCs w:val="21"/>
            <w:lang w:val="zh-CN"/>
          </w:rPr>
          <w:t>通过系统功能设计，提升自动化的水平，降低对操作人员的技术要求</w:t>
        </w:r>
      </w:ins>
      <w:ins w:id="15" w:author="周婷" w:date="2020-11-04T11:07:42Z">
        <w:r>
          <w:rPr>
            <w:rFonts w:hint="eastAsia" w:cs="仿宋"/>
            <w:szCs w:val="21"/>
            <w:lang w:val="zh-CN"/>
          </w:rPr>
          <w:t>。</w:t>
        </w:r>
      </w:ins>
    </w:p>
    <w:p>
      <w:pPr>
        <w:numPr>
          <w:ilvl w:val="0"/>
          <w:numId w:val="0"/>
        </w:numPr>
        <w:tabs>
          <w:tab w:val="left" w:pos="0"/>
        </w:tabs>
        <w:spacing w:line="360" w:lineRule="auto"/>
        <w:ind w:firstLine="480" w:firstLineChars="200"/>
        <w:rPr>
          <w:ins w:id="16" w:author="周婷" w:date="2020-11-04T11:06:12Z"/>
          <w:rFonts w:hint="eastAsia" w:cs="仿宋"/>
          <w:b/>
          <w:bCs/>
          <w:szCs w:val="21"/>
          <w:lang w:val="zh-CN"/>
        </w:rPr>
      </w:pPr>
      <w:ins w:id="17" w:author="周婷" w:date="2020-11-04T11:06:12Z">
        <w:r>
          <w:rPr>
            <w:rFonts w:hint="eastAsia" w:cs="仿宋"/>
            <w:b/>
            <w:bCs/>
            <w:szCs w:val="21"/>
            <w:lang w:val="zh-CN"/>
          </w:rPr>
          <w:t>系统化</w:t>
        </w:r>
      </w:ins>
    </w:p>
    <w:p>
      <w:pPr>
        <w:numPr>
          <w:ilvl w:val="0"/>
          <w:numId w:val="0"/>
        </w:numPr>
        <w:tabs>
          <w:tab w:val="left" w:pos="0"/>
        </w:tabs>
        <w:spacing w:line="360" w:lineRule="auto"/>
        <w:ind w:firstLine="480" w:firstLineChars="200"/>
        <w:rPr>
          <w:ins w:id="18" w:author="周婷" w:date="2020-11-04T11:06:12Z"/>
          <w:rFonts w:hint="eastAsia" w:cs="仿宋"/>
          <w:szCs w:val="21"/>
          <w:lang w:val="zh-CN"/>
        </w:rPr>
      </w:pPr>
      <w:ins w:id="19" w:author="周婷" w:date="2020-11-04T11:06:12Z">
        <w:r>
          <w:rPr>
            <w:rFonts w:hint="eastAsia" w:cs="仿宋"/>
            <w:szCs w:val="21"/>
            <w:lang w:val="zh-CN"/>
          </w:rPr>
          <w:t>系统化梳理集团及专业公司重点指标，建立完善且使用的指标监控体系</w:t>
        </w:r>
      </w:ins>
      <w:ins w:id="20" w:author="周婷" w:date="2020-11-04T11:07:41Z">
        <w:r>
          <w:rPr>
            <w:rFonts w:hint="eastAsia" w:cs="仿宋"/>
            <w:szCs w:val="21"/>
            <w:lang w:val="zh-CN"/>
          </w:rPr>
          <w:t>。</w:t>
        </w:r>
      </w:ins>
    </w:p>
    <w:p>
      <w:pPr>
        <w:numPr>
          <w:ilvl w:val="0"/>
          <w:numId w:val="0"/>
        </w:numPr>
        <w:tabs>
          <w:tab w:val="left" w:pos="0"/>
        </w:tabs>
        <w:spacing w:line="360" w:lineRule="auto"/>
        <w:ind w:firstLine="480" w:firstLineChars="200"/>
        <w:rPr>
          <w:ins w:id="21" w:author="周婷" w:date="2020-11-04T11:06:28Z"/>
          <w:rFonts w:hint="eastAsia" w:cs="仿宋"/>
          <w:b/>
          <w:bCs/>
          <w:szCs w:val="21"/>
          <w:lang w:val="zh-CN"/>
        </w:rPr>
      </w:pPr>
      <w:ins w:id="22" w:author="周婷" w:date="2020-11-04T11:06:25Z">
        <w:r>
          <w:rPr>
            <w:rFonts w:hint="eastAsia" w:cs="仿宋"/>
            <w:b/>
            <w:bCs/>
            <w:szCs w:val="21"/>
            <w:lang w:val="zh-CN"/>
          </w:rPr>
          <w:t>准确</w:t>
        </w:r>
      </w:ins>
      <w:ins w:id="23" w:author="周婷" w:date="2020-11-04T11:06:26Z">
        <w:r>
          <w:rPr>
            <w:rFonts w:hint="eastAsia" w:cs="仿宋"/>
            <w:b/>
            <w:bCs/>
            <w:szCs w:val="21"/>
            <w:lang w:val="zh-CN"/>
          </w:rPr>
          <w:t>、</w:t>
        </w:r>
      </w:ins>
      <w:ins w:id="24" w:author="周婷" w:date="2020-11-04T11:06:27Z">
        <w:r>
          <w:rPr>
            <w:rFonts w:hint="eastAsia" w:cs="仿宋"/>
            <w:b/>
            <w:bCs/>
            <w:szCs w:val="21"/>
            <w:lang w:val="zh-CN"/>
          </w:rPr>
          <w:t>安全</w:t>
        </w:r>
      </w:ins>
    </w:p>
    <w:p>
      <w:pPr>
        <w:numPr>
          <w:ilvl w:val="0"/>
          <w:numId w:val="0"/>
        </w:numPr>
        <w:tabs>
          <w:tab w:val="left" w:pos="0"/>
        </w:tabs>
        <w:spacing w:line="360" w:lineRule="auto"/>
        <w:ind w:firstLine="480" w:firstLineChars="200"/>
        <w:rPr>
          <w:ins w:id="26" w:author="周婷" w:date="2020-11-04T11:06:40Z"/>
          <w:rFonts w:hint="eastAsia" w:cs="仿宋"/>
          <w:szCs w:val="21"/>
          <w:lang w:val="zh-CN"/>
        </w:rPr>
        <w:pPrChange w:id="25" w:author="周婷" w:date="2020-11-04T11:06:32Z">
          <w:pPr>
            <w:numPr>
              <w:ilvl w:val="0"/>
              <w:numId w:val="0"/>
            </w:numPr>
            <w:tabs>
              <w:tab w:val="left" w:pos="0"/>
            </w:tabs>
            <w:spacing w:line="360" w:lineRule="auto"/>
            <w:ind w:firstLine="480" w:firstLineChars="200"/>
          </w:pPr>
        </w:pPrChange>
      </w:pPr>
      <w:ins w:id="27" w:author="周婷" w:date="2020-11-04T11:06:28Z">
        <w:r>
          <w:rPr>
            <w:rFonts w:hint="eastAsia" w:cs="仿宋"/>
            <w:szCs w:val="21"/>
            <w:lang w:val="zh-CN"/>
          </w:rPr>
          <w:t>务必保证数据的准确性</w:t>
        </w:r>
      </w:ins>
      <w:ins w:id="28" w:author="周婷" w:date="2020-11-04T11:06:36Z">
        <w:r>
          <w:rPr>
            <w:rFonts w:hint="eastAsia" w:cs="仿宋"/>
            <w:szCs w:val="21"/>
            <w:lang w:val="zh-CN"/>
          </w:rPr>
          <w:t>、</w:t>
        </w:r>
      </w:ins>
      <w:ins w:id="29" w:author="周婷" w:date="2020-11-04T11:06:28Z">
        <w:r>
          <w:rPr>
            <w:rFonts w:hint="eastAsia" w:cs="仿宋"/>
            <w:szCs w:val="21"/>
            <w:lang w:val="zh-CN"/>
          </w:rPr>
          <w:t>实现数据的分级权限控制</w:t>
        </w:r>
      </w:ins>
      <w:ins w:id="30" w:author="周婷" w:date="2020-11-04T11:07:40Z">
        <w:r>
          <w:rPr>
            <w:rFonts w:hint="eastAsia" w:cs="仿宋"/>
            <w:szCs w:val="21"/>
            <w:lang w:val="zh-CN"/>
          </w:rPr>
          <w:t>。</w:t>
        </w:r>
      </w:ins>
    </w:p>
    <w:p>
      <w:pPr>
        <w:numPr>
          <w:ilvl w:val="0"/>
          <w:numId w:val="0"/>
        </w:numPr>
        <w:tabs>
          <w:tab w:val="left" w:pos="0"/>
        </w:tabs>
        <w:spacing w:line="360" w:lineRule="auto"/>
        <w:ind w:firstLine="480" w:firstLineChars="200"/>
        <w:rPr>
          <w:ins w:id="32" w:author="周婷" w:date="2020-11-04T11:06:54Z"/>
          <w:rFonts w:hint="eastAsia" w:cs="仿宋"/>
          <w:b/>
          <w:bCs/>
          <w:szCs w:val="21"/>
          <w:lang w:val="zh-CN"/>
        </w:rPr>
        <w:pPrChange w:id="31" w:author="周婷" w:date="2020-11-04T11:06:32Z">
          <w:pPr>
            <w:numPr>
              <w:ilvl w:val="0"/>
              <w:numId w:val="0"/>
            </w:numPr>
            <w:tabs>
              <w:tab w:val="left" w:pos="0"/>
            </w:tabs>
            <w:spacing w:line="360" w:lineRule="auto"/>
            <w:ind w:firstLine="480" w:firstLineChars="200"/>
          </w:pPr>
        </w:pPrChange>
      </w:pPr>
      <w:ins w:id="33" w:author="周婷" w:date="2020-11-04T11:06:53Z">
        <w:r>
          <w:rPr>
            <w:rFonts w:hint="eastAsia" w:cs="仿宋"/>
            <w:b/>
            <w:bCs/>
            <w:szCs w:val="21"/>
            <w:lang w:val="zh-CN"/>
          </w:rPr>
          <w:t>展现</w:t>
        </w:r>
      </w:ins>
      <w:ins w:id="34" w:author="周婷" w:date="2020-11-04T11:06:54Z">
        <w:r>
          <w:rPr>
            <w:rFonts w:hint="eastAsia" w:cs="仿宋"/>
            <w:b/>
            <w:bCs/>
            <w:szCs w:val="21"/>
            <w:lang w:val="zh-CN"/>
          </w:rPr>
          <w:t>美观</w:t>
        </w:r>
      </w:ins>
    </w:p>
    <w:p>
      <w:pPr>
        <w:numPr>
          <w:ilvl w:val="0"/>
          <w:numId w:val="0"/>
        </w:numPr>
        <w:tabs>
          <w:tab w:val="left" w:pos="0"/>
        </w:tabs>
        <w:spacing w:line="360" w:lineRule="auto"/>
        <w:ind w:firstLine="480" w:firstLineChars="200"/>
        <w:rPr>
          <w:ins w:id="36" w:author="周婷" w:date="2020-11-04T11:06:55Z"/>
          <w:rFonts w:hint="eastAsia" w:cs="仿宋"/>
          <w:szCs w:val="21"/>
          <w:lang w:val="zh-CN"/>
        </w:rPr>
        <w:pPrChange w:id="35" w:author="周婷" w:date="2020-11-04T11:06:32Z">
          <w:pPr>
            <w:numPr>
              <w:ilvl w:val="0"/>
              <w:numId w:val="0"/>
            </w:numPr>
            <w:tabs>
              <w:tab w:val="left" w:pos="0"/>
            </w:tabs>
            <w:spacing w:line="360" w:lineRule="auto"/>
            <w:ind w:firstLine="480" w:firstLineChars="200"/>
          </w:pPr>
        </w:pPrChange>
      </w:pPr>
      <w:ins w:id="37" w:author="周婷" w:date="2020-11-04T11:06:55Z">
        <w:r>
          <w:rPr>
            <w:rFonts w:hint="eastAsia" w:cs="仿宋"/>
            <w:szCs w:val="21"/>
            <w:lang w:val="zh-CN"/>
          </w:rPr>
          <w:t>优化功能界面，提供更加美观和符业务习惯的展现风格</w:t>
        </w:r>
      </w:ins>
      <w:ins w:id="38" w:author="周婷" w:date="2020-11-04T11:07:39Z">
        <w:r>
          <w:rPr>
            <w:rFonts w:hint="eastAsia" w:cs="仿宋"/>
            <w:szCs w:val="21"/>
            <w:lang w:val="zh-CN"/>
          </w:rPr>
          <w:t>。</w:t>
        </w:r>
      </w:ins>
    </w:p>
    <w:p>
      <w:pPr>
        <w:numPr>
          <w:ilvl w:val="0"/>
          <w:numId w:val="0"/>
        </w:numPr>
        <w:tabs>
          <w:tab w:val="left" w:pos="0"/>
        </w:tabs>
        <w:spacing w:line="360" w:lineRule="auto"/>
        <w:ind w:firstLine="480" w:firstLineChars="200"/>
        <w:rPr>
          <w:ins w:id="40" w:author="周婷" w:date="2020-11-04T11:07:14Z"/>
          <w:rFonts w:hint="eastAsia" w:cs="仿宋"/>
          <w:b/>
          <w:bCs/>
          <w:szCs w:val="21"/>
          <w:lang w:val="zh-CN"/>
        </w:rPr>
        <w:pPrChange w:id="39" w:author="周婷" w:date="2020-11-04T11:06:32Z">
          <w:pPr>
            <w:numPr>
              <w:ilvl w:val="0"/>
              <w:numId w:val="0"/>
            </w:numPr>
            <w:tabs>
              <w:tab w:val="left" w:pos="0"/>
            </w:tabs>
            <w:spacing w:line="360" w:lineRule="auto"/>
            <w:ind w:firstLine="480" w:firstLineChars="200"/>
          </w:pPr>
        </w:pPrChange>
      </w:pPr>
      <w:ins w:id="41" w:author="周婷" w:date="2020-11-04T11:07:07Z">
        <w:r>
          <w:rPr>
            <w:rFonts w:hint="eastAsia" w:cs="仿宋"/>
            <w:b/>
            <w:bCs/>
            <w:szCs w:val="21"/>
            <w:lang w:val="zh-CN"/>
          </w:rPr>
          <w:t>操作</w:t>
        </w:r>
      </w:ins>
      <w:ins w:id="42" w:author="周婷" w:date="2020-11-04T11:07:14Z">
        <w:r>
          <w:rPr>
            <w:rFonts w:hint="eastAsia" w:cs="仿宋"/>
            <w:b/>
            <w:bCs/>
            <w:szCs w:val="21"/>
            <w:lang w:val="zh-CN"/>
          </w:rPr>
          <w:t>友好</w:t>
        </w:r>
      </w:ins>
    </w:p>
    <w:p>
      <w:pPr>
        <w:numPr>
          <w:ilvl w:val="0"/>
          <w:numId w:val="0"/>
        </w:numPr>
        <w:tabs>
          <w:tab w:val="left" w:pos="0"/>
        </w:tabs>
        <w:spacing w:line="360" w:lineRule="auto"/>
        <w:ind w:firstLine="480" w:firstLineChars="200"/>
        <w:rPr>
          <w:ins w:id="44" w:author="周婷" w:date="2020-11-04T11:04:06Z"/>
          <w:rFonts w:hint="eastAsia" w:cs="仿宋"/>
          <w:szCs w:val="21"/>
          <w:lang w:val="zh-CN"/>
        </w:rPr>
        <w:pPrChange w:id="43" w:author="周婷" w:date="2020-11-04T11:08:04Z">
          <w:pPr>
            <w:numPr>
              <w:ilvl w:val="0"/>
              <w:numId w:val="0"/>
            </w:numPr>
            <w:tabs>
              <w:tab w:val="left" w:pos="0"/>
            </w:tabs>
            <w:spacing w:line="360" w:lineRule="auto"/>
            <w:ind w:firstLine="480" w:firstLineChars="200"/>
          </w:pPr>
        </w:pPrChange>
      </w:pPr>
      <w:ins w:id="45" w:author="周婷" w:date="2020-11-04T11:07:14Z">
        <w:r>
          <w:rPr>
            <w:rFonts w:hint="eastAsia" w:cs="仿宋"/>
            <w:szCs w:val="21"/>
            <w:lang w:val="zh-CN"/>
          </w:rPr>
          <w:t>通过拖拉拽的形式实现基本操作</w:t>
        </w:r>
      </w:ins>
      <w:ins w:id="46" w:author="周婷" w:date="2020-11-04T11:07:37Z">
        <w:r>
          <w:rPr>
            <w:rFonts w:hint="eastAsia" w:cs="仿宋"/>
            <w:szCs w:val="21"/>
            <w:lang w:val="zh-CN"/>
          </w:rPr>
          <w:t>，</w:t>
        </w:r>
      </w:ins>
      <w:ins w:id="47" w:author="周婷" w:date="2020-11-04T11:07:14Z">
        <w:r>
          <w:rPr>
            <w:rFonts w:hint="eastAsia" w:cs="仿宋"/>
            <w:szCs w:val="21"/>
            <w:lang w:val="zh-CN"/>
          </w:rPr>
          <w:t>不断优化系统功能，提升系统的友好程度</w:t>
        </w:r>
      </w:ins>
      <w:ins w:id="48" w:author="周婷" w:date="2020-11-04T11:07:38Z">
        <w:r>
          <w:rPr>
            <w:rFonts w:hint="eastAsia" w:cs="仿宋"/>
            <w:szCs w:val="21"/>
            <w:lang w:val="zh-CN"/>
          </w:rPr>
          <w:t>。</w:t>
        </w:r>
      </w:ins>
    </w:p>
    <w:p>
      <w:pPr>
        <w:numPr>
          <w:ilvl w:val="0"/>
          <w:numId w:val="0"/>
        </w:numPr>
        <w:tabs>
          <w:tab w:val="left" w:pos="0"/>
        </w:tabs>
        <w:spacing w:line="360" w:lineRule="auto"/>
        <w:ind w:firstLine="480" w:firstLineChars="200"/>
        <w:rPr>
          <w:rFonts w:hint="eastAsia" w:eastAsia="宋体" w:cs="仿宋"/>
          <w:szCs w:val="21"/>
          <w:lang w:val="zh-CN"/>
        </w:rPr>
      </w:pPr>
    </w:p>
    <w:p>
      <w:pPr>
        <w:pStyle w:val="3"/>
        <w:rPr>
          <w:lang w:eastAsia="zh-CN"/>
        </w:rPr>
      </w:pPr>
      <w:bookmarkStart w:id="12" w:name="_Toc19875"/>
      <w:bookmarkStart w:id="13" w:name="_Toc23276"/>
      <w:r>
        <w:rPr>
          <w:rFonts w:hint="eastAsia" w:eastAsia="宋体"/>
          <w:lang w:eastAsia="zh-CN"/>
        </w:rPr>
        <w:t>范围</w:t>
      </w:r>
      <w:bookmarkEnd w:id="12"/>
      <w:bookmarkEnd w:id="13"/>
    </w:p>
    <w:p>
      <w:pPr>
        <w:pStyle w:val="4"/>
        <w:rPr>
          <w:lang w:eastAsia="zh-CN"/>
        </w:rPr>
      </w:pPr>
      <w:bookmarkStart w:id="14" w:name="_Toc796"/>
      <w:bookmarkStart w:id="15" w:name="_Toc32513"/>
      <w:r>
        <w:rPr>
          <w:rFonts w:hint="eastAsia" w:eastAsia="宋体"/>
          <w:lang w:eastAsia="zh-CN"/>
        </w:rPr>
        <w:t>项目</w:t>
      </w:r>
      <w:r>
        <w:rPr>
          <w:rFonts w:hint="eastAsia"/>
        </w:rPr>
        <w:t>范围</w:t>
      </w:r>
      <w:bookmarkEnd w:id="14"/>
      <w:bookmarkEnd w:id="15"/>
    </w:p>
    <w:p>
      <w:pPr>
        <w:pStyle w:val="74"/>
        <w:widowControl/>
        <w:numPr>
          <w:ilvl w:val="1"/>
          <w:numId w:val="4"/>
        </w:numPr>
        <w:overflowPunct w:val="0"/>
        <w:autoSpaceDE w:val="0"/>
        <w:autoSpaceDN w:val="0"/>
        <w:adjustRightInd w:val="0"/>
        <w:snapToGrid w:val="0"/>
        <w:spacing w:line="360" w:lineRule="auto"/>
        <w:ind w:firstLineChars="0"/>
        <w:textAlignment w:val="baseline"/>
        <w:rPr>
          <w:rFonts w:hint="eastAsia" w:ascii="宋体" w:hAnsi="宋体" w:eastAsia="宋体" w:cs="仿宋"/>
          <w:sz w:val="24"/>
          <w:szCs w:val="21"/>
          <w:lang w:val="zh-CN" w:eastAsia="zh-CN" w:bidi="ar-SA"/>
        </w:rPr>
      </w:pPr>
      <w:r>
        <w:rPr>
          <w:rFonts w:hint="eastAsia" w:ascii="宋体" w:hAnsi="宋体" w:eastAsia="宋体" w:cs="仿宋"/>
          <w:sz w:val="24"/>
          <w:szCs w:val="21"/>
          <w:lang w:val="zh-CN" w:eastAsia="zh-CN" w:bidi="ar-SA"/>
        </w:rPr>
        <w:t>本项目涉及机构包含但不限于太平集团、太平人寿、太平财险、太平养老、太平资产、太平投资、太平金科、太平金服、太平石化金租、太平科技、太平养管、太平再保险（中国）、太平香港、太平再保险（香港）、太平金控、太寿香港、太平再保顾问、太平澳门、太平英国、太平新加坡、太平印尼等机构相关人员。指标智能引擎系统主要实现功能包括但不限于：</w:t>
      </w:r>
    </w:p>
    <w:p>
      <w:pPr>
        <w:pStyle w:val="74"/>
        <w:widowControl/>
        <w:numPr>
          <w:ilvl w:val="0"/>
          <w:numId w:val="0"/>
        </w:numPr>
        <w:overflowPunct w:val="0"/>
        <w:autoSpaceDE w:val="0"/>
        <w:autoSpaceDN w:val="0"/>
        <w:adjustRightInd w:val="0"/>
        <w:snapToGrid w:val="0"/>
        <w:spacing w:line="360" w:lineRule="auto"/>
        <w:ind w:leftChars="0"/>
        <w:textAlignment w:val="baseline"/>
        <w:rPr>
          <w:rFonts w:hint="eastAsia" w:ascii="宋体" w:hAnsi="宋体" w:eastAsia="宋体" w:cs="仿宋"/>
          <w:sz w:val="24"/>
          <w:szCs w:val="21"/>
          <w:lang w:val="zh-CN" w:eastAsia="zh-CN" w:bidi="ar-SA"/>
        </w:rPr>
      </w:pPr>
      <w:r>
        <w:rPr>
          <w:rFonts w:hint="eastAsia" w:ascii="宋体" w:hAnsi="宋体" w:eastAsia="宋体" w:cs="仿宋"/>
          <w:sz w:val="24"/>
          <w:szCs w:val="21"/>
          <w:lang w:val="zh-CN" w:eastAsia="zh-CN" w:bidi="ar-SA"/>
        </w:rPr>
        <w:t>1)指标智能搜索功能</w:t>
      </w:r>
    </w:p>
    <w:p>
      <w:pPr>
        <w:pStyle w:val="74"/>
        <w:widowControl/>
        <w:numPr>
          <w:ilvl w:val="0"/>
          <w:numId w:val="0"/>
        </w:numPr>
        <w:overflowPunct w:val="0"/>
        <w:autoSpaceDE w:val="0"/>
        <w:autoSpaceDN w:val="0"/>
        <w:adjustRightInd w:val="0"/>
        <w:snapToGrid w:val="0"/>
        <w:spacing w:line="360" w:lineRule="auto"/>
        <w:ind w:leftChars="0"/>
        <w:textAlignment w:val="baseline"/>
        <w:rPr>
          <w:rFonts w:hint="default" w:ascii="宋体" w:hAnsi="宋体" w:eastAsia="宋体" w:cs="仿宋"/>
          <w:sz w:val="24"/>
          <w:szCs w:val="21"/>
          <w:lang w:val="en-US" w:eastAsia="zh-CN" w:bidi="ar-SA"/>
        </w:rPr>
      </w:pPr>
      <w:r>
        <w:rPr>
          <w:rFonts w:hint="eastAsia" w:ascii="宋体" w:hAnsi="宋体" w:eastAsia="宋体" w:cs="仿宋"/>
          <w:sz w:val="24"/>
          <w:szCs w:val="21"/>
          <w:lang w:val="zh-CN" w:eastAsia="zh-CN" w:bidi="ar-SA"/>
        </w:rPr>
        <w:t>该功能支持对指标关键字的模糊和精准搜索，当用户在模糊搜索时，可查询相关全部信息，例如：输入“寿险”，即可查询寿险相关全部经营定量指标。当用户对指标精准搜索时，可查询该指标的全部相关信息，及与其关联的数据。同时在搜索输入过程中，基于用户的历史信息查询习惯，及相似用户的历史搜索及系统预设的关键字库，支持联想搜索，联想用户的可能关注点。</w:t>
      </w:r>
    </w:p>
    <w:p>
      <w:pPr>
        <w:pStyle w:val="74"/>
        <w:widowControl/>
        <w:numPr>
          <w:ilvl w:val="0"/>
          <w:numId w:val="0"/>
        </w:numPr>
        <w:overflowPunct w:val="0"/>
        <w:autoSpaceDE w:val="0"/>
        <w:autoSpaceDN w:val="0"/>
        <w:adjustRightInd w:val="0"/>
        <w:snapToGrid w:val="0"/>
        <w:spacing w:line="360" w:lineRule="auto"/>
        <w:ind w:leftChars="0"/>
        <w:textAlignment w:val="baseline"/>
        <w:rPr>
          <w:rFonts w:hint="eastAsia" w:ascii="宋体" w:hAnsi="宋体" w:eastAsia="宋体" w:cs="仿宋"/>
          <w:sz w:val="24"/>
          <w:szCs w:val="21"/>
          <w:lang w:val="zh-CN" w:eastAsia="zh-CN" w:bidi="ar-SA"/>
        </w:rPr>
      </w:pPr>
      <w:r>
        <w:rPr>
          <w:rFonts w:hint="eastAsia" w:ascii="宋体" w:hAnsi="宋体" w:eastAsia="宋体" w:cs="仿宋"/>
          <w:sz w:val="24"/>
          <w:szCs w:val="21"/>
          <w:lang w:val="zh-CN" w:eastAsia="zh-CN" w:bidi="ar-SA"/>
        </w:rPr>
        <w:t>2)指标图谱关联功能</w:t>
      </w:r>
    </w:p>
    <w:p>
      <w:pPr>
        <w:pStyle w:val="74"/>
        <w:widowControl/>
        <w:numPr>
          <w:ilvl w:val="0"/>
          <w:numId w:val="0"/>
        </w:numPr>
        <w:overflowPunct w:val="0"/>
        <w:autoSpaceDE w:val="0"/>
        <w:autoSpaceDN w:val="0"/>
        <w:adjustRightInd w:val="0"/>
        <w:snapToGrid w:val="0"/>
        <w:spacing w:line="360" w:lineRule="auto"/>
        <w:ind w:leftChars="0"/>
        <w:textAlignment w:val="baseline"/>
        <w:rPr>
          <w:rFonts w:hint="eastAsia" w:ascii="宋体" w:hAnsi="宋体" w:eastAsia="宋体" w:cs="仿宋"/>
          <w:sz w:val="24"/>
          <w:szCs w:val="21"/>
          <w:lang w:val="zh-CN" w:eastAsia="zh-CN" w:bidi="ar-SA"/>
        </w:rPr>
      </w:pPr>
      <w:r>
        <w:rPr>
          <w:rFonts w:hint="eastAsia" w:ascii="宋体" w:hAnsi="宋体" w:eastAsia="宋体" w:cs="仿宋"/>
          <w:sz w:val="24"/>
          <w:szCs w:val="21"/>
          <w:lang w:val="zh-CN" w:eastAsia="zh-CN" w:bidi="ar-SA"/>
        </w:rPr>
        <w:t>该功能支持根据战略规划和年度经营管理计划设置核心指标库，通过大数据等技术挖掘指标之间的关联关系，构建指标图谱。</w:t>
      </w:r>
    </w:p>
    <w:p>
      <w:pPr>
        <w:pStyle w:val="74"/>
        <w:widowControl/>
        <w:numPr>
          <w:ilvl w:val="0"/>
          <w:numId w:val="0"/>
        </w:numPr>
        <w:overflowPunct w:val="0"/>
        <w:autoSpaceDE w:val="0"/>
        <w:autoSpaceDN w:val="0"/>
        <w:adjustRightInd w:val="0"/>
        <w:snapToGrid w:val="0"/>
        <w:spacing w:line="360" w:lineRule="auto"/>
        <w:ind w:leftChars="0"/>
        <w:textAlignment w:val="baseline"/>
        <w:rPr>
          <w:rFonts w:hint="eastAsia" w:ascii="宋体" w:hAnsi="宋体" w:eastAsia="宋体" w:cs="仿宋"/>
          <w:sz w:val="24"/>
          <w:szCs w:val="21"/>
          <w:lang w:val="zh-CN" w:eastAsia="zh-CN" w:bidi="ar-SA"/>
        </w:rPr>
      </w:pPr>
      <w:r>
        <w:rPr>
          <w:rFonts w:hint="eastAsia" w:ascii="宋体" w:hAnsi="宋体" w:eastAsia="宋体" w:cs="仿宋"/>
          <w:sz w:val="24"/>
          <w:szCs w:val="21"/>
          <w:lang w:val="zh-CN" w:eastAsia="zh-CN" w:bidi="ar-SA"/>
        </w:rPr>
        <w:t>3）数据问题追踪管理功能</w:t>
      </w:r>
    </w:p>
    <w:p>
      <w:pPr>
        <w:pStyle w:val="74"/>
        <w:widowControl/>
        <w:numPr>
          <w:ilvl w:val="0"/>
          <w:numId w:val="0"/>
        </w:numPr>
        <w:overflowPunct w:val="0"/>
        <w:autoSpaceDE w:val="0"/>
        <w:autoSpaceDN w:val="0"/>
        <w:adjustRightInd w:val="0"/>
        <w:snapToGrid w:val="0"/>
        <w:spacing w:line="360" w:lineRule="auto"/>
        <w:ind w:leftChars="0"/>
        <w:textAlignment w:val="baseline"/>
        <w:rPr>
          <w:rFonts w:hint="eastAsia" w:ascii="宋体" w:hAnsi="宋体" w:eastAsia="宋体" w:cs="仿宋"/>
          <w:sz w:val="24"/>
          <w:szCs w:val="21"/>
          <w:lang w:val="zh-CN" w:eastAsia="zh-CN" w:bidi="ar-SA"/>
        </w:rPr>
      </w:pPr>
      <w:r>
        <w:rPr>
          <w:rFonts w:hint="eastAsia" w:ascii="宋体" w:hAnsi="宋体" w:eastAsia="宋体" w:cs="仿宋"/>
          <w:sz w:val="24"/>
          <w:szCs w:val="21"/>
          <w:lang w:val="zh-CN" w:eastAsia="zh-CN" w:bidi="ar-SA"/>
        </w:rPr>
        <w:t>该功能支持对异常核心指标进行关联指标分析，并将问题通过邮件、短信等形式定向发送给相关责任人，要求相关责任人进行及时处理并反馈，实现对异常指标的管理闭环。</w:t>
      </w:r>
    </w:p>
    <w:p>
      <w:pPr>
        <w:pStyle w:val="74"/>
        <w:widowControl/>
        <w:numPr>
          <w:ilvl w:val="0"/>
          <w:numId w:val="0"/>
        </w:numPr>
        <w:overflowPunct w:val="0"/>
        <w:autoSpaceDE w:val="0"/>
        <w:autoSpaceDN w:val="0"/>
        <w:adjustRightInd w:val="0"/>
        <w:snapToGrid w:val="0"/>
        <w:spacing w:line="360" w:lineRule="auto"/>
        <w:ind w:leftChars="0"/>
        <w:textAlignment w:val="baseline"/>
        <w:rPr>
          <w:rFonts w:hint="eastAsia" w:ascii="宋体" w:hAnsi="宋体" w:eastAsia="宋体" w:cs="仿宋"/>
          <w:sz w:val="24"/>
          <w:szCs w:val="21"/>
          <w:lang w:val="zh-CN" w:eastAsia="zh-CN" w:bidi="ar-SA"/>
        </w:rPr>
      </w:pPr>
      <w:r>
        <w:rPr>
          <w:rFonts w:hint="eastAsia" w:ascii="宋体" w:hAnsi="宋体" w:eastAsia="宋体" w:cs="仿宋"/>
          <w:sz w:val="24"/>
          <w:szCs w:val="21"/>
          <w:lang w:val="zh-CN" w:eastAsia="zh-CN" w:bidi="ar-SA"/>
        </w:rPr>
        <w:t>4)智能推送功能</w:t>
      </w:r>
    </w:p>
    <w:p>
      <w:pPr>
        <w:pStyle w:val="74"/>
        <w:widowControl/>
        <w:numPr>
          <w:ilvl w:val="0"/>
          <w:numId w:val="0"/>
        </w:numPr>
        <w:overflowPunct w:val="0"/>
        <w:autoSpaceDE w:val="0"/>
        <w:autoSpaceDN w:val="0"/>
        <w:adjustRightInd w:val="0"/>
        <w:snapToGrid w:val="0"/>
        <w:spacing w:line="360" w:lineRule="auto"/>
        <w:ind w:leftChars="0"/>
        <w:textAlignment w:val="baseline"/>
        <w:rPr>
          <w:rFonts w:hint="eastAsia" w:ascii="宋体" w:hAnsi="宋体" w:eastAsia="宋体" w:cs="仿宋"/>
          <w:sz w:val="24"/>
          <w:szCs w:val="21"/>
          <w:lang w:val="zh-CN" w:eastAsia="zh-CN" w:bidi="ar-SA"/>
        </w:rPr>
      </w:pPr>
      <w:r>
        <w:rPr>
          <w:rFonts w:hint="eastAsia" w:ascii="宋体" w:hAnsi="宋体" w:eastAsia="宋体" w:cs="仿宋"/>
          <w:sz w:val="24"/>
          <w:szCs w:val="21"/>
          <w:lang w:val="zh-CN" w:eastAsia="zh-CN" w:bidi="ar-SA"/>
        </w:rPr>
        <w:t>该功能支持基于千人千面的信息推送，基于用户画像，分析用户关注的报表或核心指标信息，定制化智能推送内容并进行每日推送。</w:t>
      </w:r>
    </w:p>
    <w:p>
      <w:pPr>
        <w:pStyle w:val="74"/>
        <w:widowControl/>
        <w:numPr>
          <w:ilvl w:val="0"/>
          <w:numId w:val="0"/>
        </w:numPr>
        <w:overflowPunct w:val="0"/>
        <w:autoSpaceDE w:val="0"/>
        <w:autoSpaceDN w:val="0"/>
        <w:adjustRightInd w:val="0"/>
        <w:snapToGrid w:val="0"/>
        <w:spacing w:line="360" w:lineRule="auto"/>
        <w:ind w:leftChars="0"/>
        <w:textAlignment w:val="baseline"/>
        <w:rPr>
          <w:rFonts w:hint="eastAsia" w:ascii="宋体" w:hAnsi="宋体" w:eastAsia="宋体" w:cs="仿宋"/>
          <w:sz w:val="24"/>
          <w:szCs w:val="21"/>
          <w:lang w:val="zh-CN" w:eastAsia="zh-CN" w:bidi="ar-SA"/>
        </w:rPr>
      </w:pPr>
      <w:r>
        <w:rPr>
          <w:rFonts w:hint="eastAsia" w:ascii="宋体" w:hAnsi="宋体" w:eastAsia="宋体" w:cs="仿宋"/>
          <w:sz w:val="24"/>
          <w:szCs w:val="21"/>
          <w:lang w:val="zh-CN" w:eastAsia="zh-CN" w:bidi="ar-SA"/>
        </w:rPr>
        <w:t>5）</w:t>
      </w:r>
      <w:r>
        <w:rPr>
          <w:rFonts w:hint="eastAsia" w:ascii="宋体" w:hAnsi="宋体" w:eastAsia="宋体" w:cs="仿宋"/>
          <w:sz w:val="24"/>
          <w:szCs w:val="21"/>
          <w:lang w:val="en-US" w:eastAsia="zh-CN" w:bidi="ar-SA"/>
        </w:rPr>
        <w:t>监管</w:t>
      </w:r>
      <w:r>
        <w:rPr>
          <w:rFonts w:hint="eastAsia" w:ascii="宋体" w:hAnsi="宋体" w:eastAsia="宋体" w:cs="仿宋"/>
          <w:sz w:val="24"/>
          <w:szCs w:val="21"/>
          <w:lang w:val="zh-CN" w:eastAsia="zh-CN" w:bidi="ar-SA"/>
        </w:rPr>
        <w:t>信息报备管理功能</w:t>
      </w:r>
    </w:p>
    <w:p>
      <w:pPr>
        <w:pStyle w:val="74"/>
        <w:widowControl/>
        <w:numPr>
          <w:ilvl w:val="0"/>
          <w:numId w:val="0"/>
        </w:numPr>
        <w:overflowPunct w:val="0"/>
        <w:autoSpaceDE w:val="0"/>
        <w:autoSpaceDN w:val="0"/>
        <w:adjustRightInd w:val="0"/>
        <w:snapToGrid w:val="0"/>
        <w:spacing w:line="360" w:lineRule="auto"/>
        <w:ind w:leftChars="0"/>
        <w:textAlignment w:val="baseline"/>
        <w:rPr>
          <w:rFonts w:hint="eastAsia" w:ascii="宋体" w:hAnsi="宋体" w:eastAsia="宋体" w:cs="仿宋"/>
          <w:sz w:val="24"/>
          <w:szCs w:val="21"/>
          <w:lang w:val="zh-CN" w:eastAsia="zh-CN" w:bidi="ar-SA"/>
        </w:rPr>
      </w:pPr>
      <w:r>
        <w:rPr>
          <w:rFonts w:hint="eastAsia" w:ascii="宋体" w:hAnsi="宋体" w:eastAsia="宋体" w:cs="仿宋"/>
          <w:sz w:val="24"/>
          <w:szCs w:val="21"/>
          <w:lang w:val="zh-CN" w:eastAsia="zh-CN" w:bidi="ar-SA"/>
        </w:rPr>
        <w:t>集团及各专业公司会定期向监管部门报送经营管理信息，该功能实现对报送的经营管理信息进行报备管理，报送主体用户可以进行报送信息的录入，包括报送时间、报送文件名称、监管机构名称等并可以上传报送文档；报备管理用户可以查询各机构的报送情况和相关的材料信息，并支持对报备信息从不同维度的统计、分析。</w:t>
      </w:r>
    </w:p>
    <w:p>
      <w:pPr>
        <w:pStyle w:val="74"/>
        <w:widowControl/>
        <w:numPr>
          <w:ilvl w:val="0"/>
          <w:numId w:val="0"/>
        </w:numPr>
        <w:overflowPunct w:val="0"/>
        <w:autoSpaceDE w:val="0"/>
        <w:autoSpaceDN w:val="0"/>
        <w:adjustRightInd w:val="0"/>
        <w:snapToGrid w:val="0"/>
        <w:spacing w:line="360" w:lineRule="auto"/>
        <w:ind w:leftChars="0"/>
        <w:textAlignment w:val="baseline"/>
        <w:rPr>
          <w:rFonts w:hint="eastAsia" w:ascii="宋体" w:hAnsi="宋体" w:eastAsia="宋体" w:cs="仿宋"/>
          <w:sz w:val="24"/>
          <w:szCs w:val="21"/>
          <w:lang w:val="zh-CN" w:eastAsia="zh-CN" w:bidi="ar-SA"/>
        </w:rPr>
      </w:pPr>
      <w:r>
        <w:rPr>
          <w:rFonts w:hint="eastAsia" w:cs="仿宋"/>
          <w:sz w:val="24"/>
          <w:szCs w:val="21"/>
          <w:lang w:val="en-US" w:eastAsia="zh-CN" w:bidi="ar-SA"/>
        </w:rPr>
        <w:t>6</w:t>
      </w:r>
      <w:r>
        <w:rPr>
          <w:rFonts w:hint="eastAsia" w:ascii="宋体" w:hAnsi="宋体" w:eastAsia="宋体" w:cs="仿宋"/>
          <w:sz w:val="24"/>
          <w:szCs w:val="21"/>
          <w:lang w:val="zh-CN" w:eastAsia="zh-CN" w:bidi="ar-SA"/>
        </w:rPr>
        <w:t>）</w:t>
      </w:r>
      <w:r>
        <w:rPr>
          <w:rFonts w:hint="eastAsia" w:ascii="宋体" w:hAnsi="宋体" w:eastAsia="宋体" w:cs="仿宋"/>
          <w:sz w:val="24"/>
          <w:szCs w:val="21"/>
          <w:lang w:val="en-US" w:eastAsia="zh-CN" w:bidi="ar-SA"/>
        </w:rPr>
        <w:t>数据</w:t>
      </w:r>
      <w:r>
        <w:rPr>
          <w:rFonts w:hint="eastAsia" w:ascii="宋体" w:hAnsi="宋体" w:eastAsia="宋体" w:cs="仿宋"/>
          <w:sz w:val="24"/>
          <w:szCs w:val="21"/>
          <w:lang w:val="zh-CN" w:eastAsia="zh-CN" w:bidi="ar-SA"/>
        </w:rPr>
        <w:t>报表报送管理功能</w:t>
      </w:r>
    </w:p>
    <w:p>
      <w:pPr>
        <w:pStyle w:val="74"/>
        <w:widowControl/>
        <w:numPr>
          <w:ilvl w:val="0"/>
          <w:numId w:val="0"/>
        </w:numPr>
        <w:overflowPunct w:val="0"/>
        <w:autoSpaceDE w:val="0"/>
        <w:autoSpaceDN w:val="0"/>
        <w:adjustRightInd w:val="0"/>
        <w:snapToGrid w:val="0"/>
        <w:spacing w:line="360" w:lineRule="auto"/>
        <w:ind w:leftChars="0"/>
        <w:textAlignment w:val="baseline"/>
        <w:rPr>
          <w:rFonts w:hint="eastAsia" w:ascii="宋体" w:hAnsi="宋体" w:eastAsia="宋体" w:cs="仿宋"/>
          <w:sz w:val="24"/>
          <w:szCs w:val="21"/>
          <w:lang w:val="zh-CN" w:eastAsia="zh-CN" w:bidi="ar-SA"/>
        </w:rPr>
      </w:pPr>
      <w:r>
        <w:rPr>
          <w:rFonts w:hint="eastAsia" w:ascii="宋体" w:hAnsi="宋体" w:eastAsia="宋体" w:cs="仿宋"/>
          <w:sz w:val="24"/>
          <w:szCs w:val="21"/>
          <w:lang w:val="en-US" w:eastAsia="zh-CN" w:bidi="ar-SA"/>
        </w:rPr>
        <w:t>根据集团数据报表报送要求支持对专业公司上报数据的生成、填列、审核和提交，实现上报数据的归档和查询，同时支持对报送管理流程的灵活配置，对报送时效进行追踪管理。</w:t>
      </w:r>
    </w:p>
    <w:p>
      <w:pPr>
        <w:adjustRightInd w:val="0"/>
        <w:snapToGrid w:val="0"/>
        <w:spacing w:line="360" w:lineRule="auto"/>
        <w:ind w:firstLine="480" w:firstLineChars="200"/>
      </w:pPr>
    </w:p>
    <w:p>
      <w:pPr>
        <w:pStyle w:val="4"/>
        <w:rPr>
          <w:lang w:eastAsia="zh-CN"/>
        </w:rPr>
      </w:pPr>
      <w:bookmarkStart w:id="16" w:name="_Toc26292"/>
      <w:bookmarkStart w:id="17" w:name="_Toc17272"/>
      <w:r>
        <w:rPr>
          <w:rFonts w:hint="eastAsia"/>
        </w:rPr>
        <w:t>功能模块范围</w:t>
      </w:r>
      <w:bookmarkEnd w:id="16"/>
      <w:bookmarkEnd w:id="17"/>
    </w:p>
    <w:p>
      <w:pPr>
        <w:rPr>
          <w:lang w:eastAsia="zh-CN"/>
        </w:rPr>
      </w:pPr>
      <w:r>
        <w:drawing>
          <wp:inline distT="0" distB="0" distL="114300" distR="114300">
            <wp:extent cx="6118225" cy="3180715"/>
            <wp:effectExtent l="0" t="0" r="15875" b="635"/>
            <wp:docPr id="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7"/>
                    <pic:cNvPicPr>
                      <a:picLocks noChangeAspect="1"/>
                    </pic:cNvPicPr>
                  </pic:nvPicPr>
                  <pic:blipFill>
                    <a:blip r:embed="rId12"/>
                    <a:stretch>
                      <a:fillRect/>
                    </a:stretch>
                  </pic:blipFill>
                  <pic:spPr>
                    <a:xfrm>
                      <a:off x="0" y="0"/>
                      <a:ext cx="6118225" cy="3180715"/>
                    </a:xfrm>
                    <a:prstGeom prst="rect">
                      <a:avLst/>
                    </a:prstGeom>
                    <a:noFill/>
                    <a:ln>
                      <a:noFill/>
                    </a:ln>
                  </pic:spPr>
                </pic:pic>
              </a:graphicData>
            </a:graphic>
          </wp:inline>
        </w:drawing>
      </w:r>
    </w:p>
    <w:bookmarkEnd w:id="10"/>
    <w:bookmarkEnd w:id="11"/>
    <w:p>
      <w:pPr>
        <w:pStyle w:val="3"/>
        <w:rPr>
          <w:lang w:eastAsia="zh-CN"/>
        </w:rPr>
      </w:pPr>
      <w:bookmarkStart w:id="18" w:name="_Toc12747"/>
      <w:bookmarkStart w:id="19" w:name="_Toc24350"/>
      <w:r>
        <w:rPr>
          <w:rFonts w:hint="eastAsia"/>
        </w:rPr>
        <w:t>约定</w:t>
      </w:r>
      <w:r>
        <w:rPr>
          <w:rFonts w:hint="eastAsia" w:eastAsia="宋体"/>
          <w:lang w:eastAsia="zh-CN"/>
        </w:rPr>
        <w:t>、限制及假设</w:t>
      </w:r>
      <w:bookmarkEnd w:id="18"/>
      <w:bookmarkEnd w:id="19"/>
    </w:p>
    <w:p>
      <w:pPr>
        <w:adjustRightInd w:val="0"/>
        <w:snapToGrid w:val="0"/>
        <w:spacing w:line="360" w:lineRule="auto"/>
        <w:ind w:firstLine="480" w:firstLineChars="200"/>
        <w:rPr>
          <w:rFonts w:cs="仿宋"/>
          <w:szCs w:val="21"/>
        </w:rPr>
      </w:pPr>
      <w:r>
        <w:rPr>
          <w:rFonts w:eastAsia="宋体" w:cs="仿宋"/>
          <w:szCs w:val="21"/>
        </w:rPr>
        <w:t>无</w:t>
      </w:r>
    </w:p>
    <w:p>
      <w:pPr>
        <w:pStyle w:val="3"/>
        <w:rPr>
          <w:lang w:eastAsia="zh-CN"/>
        </w:rPr>
      </w:pPr>
      <w:bookmarkStart w:id="20" w:name="_Toc9052"/>
      <w:bookmarkStart w:id="21" w:name="_Toc9531"/>
      <w:r>
        <w:rPr>
          <w:rFonts w:hint="eastAsia" w:eastAsia="宋体"/>
          <w:lang w:eastAsia="zh-CN"/>
        </w:rPr>
        <w:t>适用读者</w:t>
      </w:r>
      <w:bookmarkEnd w:id="20"/>
      <w:bookmarkEnd w:id="21"/>
      <w:bookmarkStart w:id="22" w:name="_Toc209966403"/>
      <w:bookmarkStart w:id="23" w:name="_Toc203798090"/>
    </w:p>
    <w:p>
      <w:pPr>
        <w:adjustRightInd w:val="0"/>
        <w:snapToGrid w:val="0"/>
        <w:spacing w:line="360" w:lineRule="auto"/>
        <w:ind w:firstLine="480" w:firstLineChars="200"/>
        <w:rPr>
          <w:rFonts w:cs="仿宋"/>
          <w:szCs w:val="21"/>
        </w:rPr>
      </w:pPr>
      <w:r>
        <w:rPr>
          <w:rFonts w:hint="eastAsia" w:eastAsia="宋体" w:cs="仿宋"/>
          <w:szCs w:val="21"/>
        </w:rPr>
        <w:t>本项目相关的业务部门、技术部门、项目开发团队</w:t>
      </w:r>
    </w:p>
    <w:bookmarkEnd w:id="22"/>
    <w:bookmarkEnd w:id="23"/>
    <w:p>
      <w:pPr>
        <w:pStyle w:val="3"/>
      </w:pPr>
      <w:bookmarkStart w:id="24" w:name="_Toc2562"/>
      <w:bookmarkStart w:id="25" w:name="_Toc14850"/>
      <w:r>
        <w:rPr>
          <w:rFonts w:hint="eastAsia"/>
        </w:rPr>
        <w:t>参考文档</w:t>
      </w:r>
      <w:bookmarkEnd w:id="24"/>
      <w:bookmarkEnd w:id="25"/>
      <w:bookmarkStart w:id="26" w:name="_Toc191466255"/>
      <w:bookmarkEnd w:id="26"/>
      <w:bookmarkStart w:id="27" w:name="_Toc191468360"/>
      <w:bookmarkEnd w:id="27"/>
      <w:bookmarkStart w:id="28" w:name="_Toc191466258"/>
      <w:bookmarkEnd w:id="28"/>
      <w:bookmarkStart w:id="29" w:name="_Toc191466254"/>
      <w:bookmarkEnd w:id="29"/>
      <w:bookmarkStart w:id="30" w:name="_Toc191468362"/>
      <w:bookmarkEnd w:id="30"/>
      <w:bookmarkStart w:id="31" w:name="_Toc191466256"/>
      <w:bookmarkEnd w:id="31"/>
      <w:bookmarkStart w:id="32" w:name="_Toc191468359"/>
      <w:bookmarkEnd w:id="32"/>
      <w:bookmarkStart w:id="33" w:name="_Toc191466257"/>
      <w:bookmarkEnd w:id="33"/>
      <w:bookmarkStart w:id="34" w:name="_Toc191468363"/>
      <w:bookmarkEnd w:id="34"/>
      <w:bookmarkStart w:id="35" w:name="_Toc191468365"/>
      <w:bookmarkEnd w:id="35"/>
      <w:bookmarkStart w:id="36" w:name="_Toc191468361"/>
      <w:bookmarkEnd w:id="36"/>
      <w:bookmarkStart w:id="37" w:name="_Toc191466253"/>
      <w:bookmarkEnd w:id="37"/>
      <w:bookmarkStart w:id="38" w:name="_Toc191468364"/>
      <w:bookmarkEnd w:id="38"/>
      <w:bookmarkStart w:id="39" w:name="_Toc191466252"/>
      <w:bookmarkEnd w:id="39"/>
    </w:p>
    <w:p>
      <w:pPr>
        <w:adjustRightInd w:val="0"/>
        <w:snapToGrid w:val="0"/>
        <w:spacing w:line="360" w:lineRule="auto"/>
        <w:ind w:firstLine="480" w:firstLineChars="200"/>
        <w:rPr>
          <w:rFonts w:cs="仿宋"/>
          <w:szCs w:val="21"/>
        </w:rPr>
      </w:pPr>
      <w:r>
        <w:rPr>
          <w:rFonts w:eastAsia="宋体" w:cs="仿宋"/>
          <w:szCs w:val="21"/>
        </w:rPr>
        <w:t>【指标智能引擎项目立项报告_20191017】</w:t>
      </w:r>
    </w:p>
    <w:p>
      <w:pPr>
        <w:adjustRightInd w:val="0"/>
        <w:snapToGrid w:val="0"/>
        <w:spacing w:line="360" w:lineRule="auto"/>
        <w:ind w:firstLine="480" w:firstLineChars="200"/>
        <w:rPr>
          <w:rFonts w:hint="eastAsia" w:eastAsia="宋体" w:cs="仿宋"/>
          <w:szCs w:val="21"/>
          <w:lang w:eastAsia="zh-CN"/>
        </w:rPr>
      </w:pPr>
      <w:r>
        <w:rPr>
          <w:rFonts w:hint="eastAsia" w:eastAsia="宋体" w:cs="仿宋"/>
          <w:szCs w:val="21"/>
          <w:lang w:eastAsia="zh-CN"/>
        </w:rPr>
        <w:t>【招标需求-集团经营指标智能引擎项目招标需求说明书_v0.8_0623】</w:t>
      </w:r>
    </w:p>
    <w:p>
      <w:pPr>
        <w:pStyle w:val="3"/>
        <w:rPr>
          <w:lang w:eastAsia="zh-CN"/>
        </w:rPr>
      </w:pPr>
      <w:bookmarkStart w:id="40" w:name="_Toc4402"/>
      <w:bookmarkStart w:id="41" w:name="_Toc9927"/>
      <w:r>
        <w:rPr>
          <w:rFonts w:hint="eastAsia"/>
        </w:rPr>
        <w:t>名词</w:t>
      </w:r>
      <w:r>
        <w:rPr>
          <w:rFonts w:hint="eastAsia" w:eastAsia="宋体"/>
          <w:lang w:eastAsia="zh-CN"/>
        </w:rPr>
        <w:t>和缩略语</w:t>
      </w:r>
      <w:bookmarkEnd w:id="40"/>
      <w:bookmarkEnd w:id="41"/>
    </w:p>
    <w:p>
      <w:pPr>
        <w:adjustRightInd w:val="0"/>
        <w:snapToGrid w:val="0"/>
        <w:spacing w:line="360" w:lineRule="auto"/>
        <w:rPr>
          <w:rFonts w:hint="eastAsia" w:eastAsia="宋体"/>
          <w:bCs/>
          <w:kern w:val="44"/>
          <w:szCs w:val="21"/>
          <w:lang w:eastAsia="zh-CN"/>
        </w:rPr>
      </w:pPr>
      <w:r>
        <w:rPr>
          <w:rFonts w:hint="eastAsia" w:eastAsia="宋体" w:cs="仿宋"/>
          <w:szCs w:val="21"/>
          <w:lang w:eastAsia="zh-CN"/>
        </w:rPr>
        <w:t>【模糊搜索】：输入一串字符或者数字，只有搜索范围中包含该信息且信息顺序也一致并且连贯的内容才会筛选出来</w:t>
      </w:r>
      <w:r>
        <w:rPr>
          <w:rFonts w:hint="eastAsia" w:eastAsia="宋体"/>
          <w:bCs/>
          <w:kern w:val="44"/>
          <w:szCs w:val="21"/>
          <w:lang w:eastAsia="zh-CN"/>
        </w:rPr>
        <w:t>。例子：如果有一张报表名称为“累计有效风险保额”，则输入“累计有效”可以搜索出该张报表，输入“累计效”不能搜索出该张报表。</w:t>
      </w:r>
    </w:p>
    <w:p>
      <w:pPr>
        <w:adjustRightInd w:val="0"/>
        <w:snapToGrid w:val="0"/>
        <w:spacing w:line="360" w:lineRule="auto"/>
        <w:rPr>
          <w:rFonts w:hint="default"/>
          <w:bCs/>
          <w:kern w:val="44"/>
          <w:szCs w:val="21"/>
          <w:lang w:val="en-US" w:eastAsia="zh-CN"/>
        </w:rPr>
      </w:pPr>
      <w:r>
        <w:rPr>
          <w:rFonts w:hint="eastAsia"/>
          <w:bCs/>
          <w:kern w:val="44"/>
          <w:szCs w:val="21"/>
          <w:lang w:val="en-US" w:eastAsia="zh-CN"/>
        </w:rPr>
        <w:t>【暂存项】：在输入一个指标计算公式后，系统解析后在图谱中展示，为了方便展示指标之间的层级关系，将同一层级指标运算的到的结果用一个新的节点展示出来，则称这个新的节点为暂存项。如输入“满期保费其他费用率=(运营及IT费用+内勤人事费用+行政费用)/满期保费”，下图中指标1为暂存项：</w:t>
      </w:r>
    </w:p>
    <w:p>
      <w:pPr>
        <w:adjustRightInd w:val="0"/>
        <w:snapToGrid w:val="0"/>
        <w:spacing w:line="360" w:lineRule="auto"/>
        <w:rPr>
          <w:ins w:id="49" w:author="周婷" w:date="2020-11-03T21:51:16Z"/>
        </w:rPr>
      </w:pPr>
      <w:r>
        <w:drawing>
          <wp:inline distT="0" distB="0" distL="114300" distR="114300">
            <wp:extent cx="5172075" cy="2162175"/>
            <wp:effectExtent l="0" t="0" r="9525" b="9525"/>
            <wp:docPr id="21"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04"/>
                    <pic:cNvPicPr>
                      <a:picLocks noChangeAspect="1"/>
                    </pic:cNvPicPr>
                  </pic:nvPicPr>
                  <pic:blipFill>
                    <a:blip r:embed="rId13"/>
                    <a:stretch>
                      <a:fillRect/>
                    </a:stretch>
                  </pic:blipFill>
                  <pic:spPr>
                    <a:xfrm>
                      <a:off x="0" y="0"/>
                      <a:ext cx="5172075" cy="2162175"/>
                    </a:xfrm>
                    <a:prstGeom prst="rect">
                      <a:avLst/>
                    </a:prstGeom>
                    <a:noFill/>
                    <a:ln>
                      <a:noFill/>
                    </a:ln>
                  </pic:spPr>
                </pic:pic>
              </a:graphicData>
            </a:graphic>
          </wp:inline>
        </w:drawing>
      </w:r>
    </w:p>
    <w:p>
      <w:pPr>
        <w:adjustRightInd w:val="0"/>
        <w:snapToGrid w:val="0"/>
        <w:spacing w:line="360" w:lineRule="auto"/>
        <w:rPr>
          <w:ins w:id="50" w:author="周婷" w:date="2020-11-03T21:51:16Z"/>
          <w:rFonts w:hint="eastAsia" w:eastAsia="宋体"/>
          <w:lang w:val="en-US" w:eastAsia="zh-CN"/>
        </w:rPr>
      </w:pPr>
      <w:ins w:id="51" w:author="周婷" w:date="2020-11-03T21:51:16Z">
        <w:r>
          <w:rPr>
            <w:rFonts w:hint="eastAsia"/>
            <w:lang w:eastAsia="zh-CN"/>
          </w:rPr>
          <w:t>【上架时间】该词语解释</w:t>
        </w:r>
      </w:ins>
      <w:ins w:id="52" w:author="周婷" w:date="2020-11-03T21:51:20Z">
        <w:r>
          <w:rPr>
            <w:rFonts w:hint="eastAsia"/>
            <w:lang w:eastAsia="zh-CN"/>
          </w:rPr>
          <w:t>仅</w:t>
        </w:r>
      </w:ins>
      <w:ins w:id="53" w:author="周婷" w:date="2020-11-03T21:51:22Z">
        <w:r>
          <w:rPr>
            <w:rFonts w:hint="eastAsia"/>
            <w:lang w:eastAsia="zh-CN"/>
          </w:rPr>
          <w:t>针对</w:t>
        </w:r>
      </w:ins>
      <w:ins w:id="54" w:author="周婷" w:date="2020-11-03T21:51:42Z">
        <w:r>
          <w:rPr>
            <w:rFonts w:hint="eastAsia"/>
            <w:lang w:eastAsia="zh-CN"/>
          </w:rPr>
          <w:t>经营指标</w:t>
        </w:r>
      </w:ins>
      <w:ins w:id="55" w:author="周婷" w:date="2020-11-03T21:51:50Z">
        <w:r>
          <w:rPr>
            <w:rFonts w:hint="eastAsia"/>
            <w:lang w:eastAsia="zh-CN"/>
          </w:rPr>
          <w:t>引擎</w:t>
        </w:r>
      </w:ins>
      <w:ins w:id="56" w:author="周婷" w:date="2020-11-03T21:51:54Z">
        <w:r>
          <w:rPr>
            <w:rFonts w:hint="eastAsia"/>
            <w:lang w:eastAsia="zh-CN"/>
          </w:rPr>
          <w:t>项目</w:t>
        </w:r>
      </w:ins>
      <w:ins w:id="57" w:author="周婷" w:date="2020-11-03T21:53:51Z">
        <w:r>
          <w:rPr>
            <w:rFonts w:hint="eastAsia"/>
            <w:lang w:eastAsia="zh-CN"/>
          </w:rPr>
          <w:t>中</w:t>
        </w:r>
      </w:ins>
      <w:ins w:id="58" w:author="周婷" w:date="2020-11-03T21:53:58Z">
        <w:r>
          <w:rPr>
            <w:rFonts w:hint="eastAsia"/>
            <w:lang w:eastAsia="zh-CN"/>
          </w:rPr>
          <w:t>智能</w:t>
        </w:r>
      </w:ins>
      <w:ins w:id="59" w:author="周婷" w:date="2020-11-03T21:53:59Z">
        <w:r>
          <w:rPr>
            <w:rFonts w:hint="eastAsia"/>
            <w:lang w:eastAsia="zh-CN"/>
          </w:rPr>
          <w:t>搜索</w:t>
        </w:r>
      </w:ins>
      <w:ins w:id="60" w:author="周婷" w:date="2020-11-03T21:54:00Z">
        <w:r>
          <w:rPr>
            <w:rFonts w:hint="eastAsia"/>
            <w:lang w:eastAsia="zh-CN"/>
          </w:rPr>
          <w:t>和</w:t>
        </w:r>
      </w:ins>
      <w:ins w:id="61" w:author="周婷" w:date="2020-11-03T21:54:02Z">
        <w:r>
          <w:rPr>
            <w:rFonts w:hint="eastAsia"/>
            <w:lang w:eastAsia="zh-CN"/>
          </w:rPr>
          <w:t>智能</w:t>
        </w:r>
      </w:ins>
      <w:ins w:id="62" w:author="周婷" w:date="2020-11-03T21:54:04Z">
        <w:r>
          <w:rPr>
            <w:rFonts w:hint="eastAsia"/>
            <w:lang w:eastAsia="zh-CN"/>
          </w:rPr>
          <w:t>推荐</w:t>
        </w:r>
      </w:ins>
      <w:ins w:id="63" w:author="周婷" w:date="2020-11-03T21:54:07Z">
        <w:r>
          <w:rPr>
            <w:rFonts w:hint="eastAsia"/>
            <w:lang w:eastAsia="zh-CN"/>
          </w:rPr>
          <w:t>章节</w:t>
        </w:r>
      </w:ins>
      <w:ins w:id="64" w:author="周婷" w:date="2020-11-03T21:54:08Z">
        <w:r>
          <w:rPr>
            <w:rFonts w:hint="eastAsia"/>
            <w:lang w:eastAsia="zh-CN"/>
          </w:rPr>
          <w:t>。</w:t>
        </w:r>
      </w:ins>
      <w:ins w:id="65" w:author="周婷" w:date="2020-11-03T21:56:54Z">
        <w:r>
          <w:rPr>
            <w:rFonts w:hint="eastAsia"/>
            <w:lang w:eastAsia="zh-CN"/>
          </w:rPr>
          <w:t>对于</w:t>
        </w:r>
      </w:ins>
      <w:ins w:id="66" w:author="周婷" w:date="2020-11-03T21:56:55Z">
        <w:r>
          <w:rPr>
            <w:rFonts w:hint="eastAsia"/>
            <w:lang w:eastAsia="zh-CN"/>
          </w:rPr>
          <w:t>指标</w:t>
        </w:r>
      </w:ins>
      <w:ins w:id="67" w:author="周婷" w:date="2020-11-03T21:56:59Z">
        <w:r>
          <w:rPr>
            <w:rFonts w:hint="eastAsia"/>
            <w:lang w:eastAsia="zh-CN"/>
          </w:rPr>
          <w:t>来说</w:t>
        </w:r>
      </w:ins>
      <w:ins w:id="68" w:author="周婷" w:date="2020-11-03T21:57:00Z">
        <w:r>
          <w:rPr>
            <w:rFonts w:hint="eastAsia"/>
            <w:lang w:eastAsia="zh-CN"/>
          </w:rPr>
          <w:t>，</w:t>
        </w:r>
      </w:ins>
      <w:ins w:id="69" w:author="周婷" w:date="2020-11-03T21:58:21Z">
        <w:r>
          <w:rPr>
            <w:rFonts w:hint="eastAsia"/>
            <w:lang w:eastAsia="zh-CN"/>
          </w:rPr>
          <w:t>上架</w:t>
        </w:r>
      </w:ins>
      <w:ins w:id="70" w:author="周婷" w:date="2020-11-03T21:58:22Z">
        <w:r>
          <w:rPr>
            <w:rFonts w:hint="eastAsia"/>
            <w:lang w:eastAsia="zh-CN"/>
          </w:rPr>
          <w:t>时间</w:t>
        </w:r>
      </w:ins>
      <w:ins w:id="71" w:author="周婷" w:date="2020-11-03T22:03:26Z">
        <w:r>
          <w:rPr>
            <w:rFonts w:hint="eastAsia"/>
            <w:lang w:eastAsia="zh-CN"/>
          </w:rPr>
          <w:t>是</w:t>
        </w:r>
      </w:ins>
      <w:ins w:id="72" w:author="周婷" w:date="2020-11-03T21:58:46Z">
        <w:r>
          <w:rPr>
            <w:rFonts w:hint="eastAsia"/>
            <w:lang w:eastAsia="zh-CN"/>
          </w:rPr>
          <w:t>指标</w:t>
        </w:r>
      </w:ins>
      <w:ins w:id="73" w:author="周婷" w:date="2020-11-03T21:58:47Z">
        <w:r>
          <w:rPr>
            <w:rFonts w:hint="eastAsia"/>
            <w:lang w:eastAsia="zh-CN"/>
          </w:rPr>
          <w:t>卡</w:t>
        </w:r>
      </w:ins>
      <w:ins w:id="74" w:author="周婷" w:date="2020-11-03T21:58:48Z">
        <w:r>
          <w:rPr>
            <w:rFonts w:hint="eastAsia"/>
            <w:lang w:eastAsia="zh-CN"/>
          </w:rPr>
          <w:t>上架</w:t>
        </w:r>
      </w:ins>
      <w:ins w:id="75" w:author="周婷" w:date="2020-11-03T21:59:27Z">
        <w:r>
          <w:rPr>
            <w:rFonts w:hint="eastAsia"/>
            <w:lang w:eastAsia="zh-CN"/>
          </w:rPr>
          <w:t>至</w:t>
        </w:r>
      </w:ins>
      <w:ins w:id="76" w:author="周婷" w:date="2020-11-03T21:58:52Z">
        <w:r>
          <w:rPr>
            <w:rFonts w:hint="eastAsia"/>
            <w:lang w:eastAsia="zh-CN"/>
          </w:rPr>
          <w:t>指标</w:t>
        </w:r>
      </w:ins>
      <w:ins w:id="77" w:author="周婷" w:date="2020-11-03T21:58:54Z">
        <w:r>
          <w:rPr>
            <w:rFonts w:hint="eastAsia"/>
            <w:lang w:eastAsia="zh-CN"/>
          </w:rPr>
          <w:t>管理</w:t>
        </w:r>
      </w:ins>
      <w:ins w:id="78" w:author="周婷" w:date="2020-11-03T21:58:56Z">
        <w:r>
          <w:rPr>
            <w:rFonts w:hint="eastAsia"/>
            <w:lang w:eastAsia="zh-CN"/>
          </w:rPr>
          <w:t>指标</w:t>
        </w:r>
      </w:ins>
      <w:ins w:id="79" w:author="周婷" w:date="2020-11-03T21:58:57Z">
        <w:r>
          <w:rPr>
            <w:rFonts w:hint="eastAsia"/>
            <w:lang w:eastAsia="zh-CN"/>
          </w:rPr>
          <w:t>下</w:t>
        </w:r>
      </w:ins>
      <w:ins w:id="80" w:author="周婷" w:date="2020-11-03T21:58:58Z">
        <w:r>
          <w:rPr>
            <w:rFonts w:hint="eastAsia"/>
            <w:lang w:eastAsia="zh-CN"/>
          </w:rPr>
          <w:t>的</w:t>
        </w:r>
      </w:ins>
      <w:ins w:id="81" w:author="周婷" w:date="2020-11-03T21:59:01Z">
        <w:r>
          <w:rPr>
            <w:rFonts w:hint="eastAsia"/>
            <w:lang w:eastAsia="zh-CN"/>
          </w:rPr>
          <w:t>时间</w:t>
        </w:r>
      </w:ins>
      <w:ins w:id="82" w:author="周婷" w:date="2020-11-03T21:59:03Z">
        <w:r>
          <w:rPr>
            <w:rFonts w:hint="eastAsia"/>
            <w:lang w:eastAsia="zh-CN"/>
          </w:rPr>
          <w:t>；</w:t>
        </w:r>
      </w:ins>
      <w:ins w:id="83" w:author="周婷" w:date="2020-11-03T21:59:05Z">
        <w:r>
          <w:rPr>
            <w:rFonts w:hint="eastAsia"/>
            <w:lang w:eastAsia="zh-CN"/>
          </w:rPr>
          <w:t>对于</w:t>
        </w:r>
      </w:ins>
      <w:ins w:id="84" w:author="周婷" w:date="2020-11-03T21:59:10Z">
        <w:r>
          <w:rPr>
            <w:rFonts w:hint="eastAsia"/>
            <w:lang w:eastAsia="zh-CN"/>
          </w:rPr>
          <w:t>报表</w:t>
        </w:r>
      </w:ins>
      <w:ins w:id="85" w:author="周婷" w:date="2020-11-03T21:59:11Z">
        <w:r>
          <w:rPr>
            <w:rFonts w:hint="eastAsia"/>
            <w:lang w:eastAsia="zh-CN"/>
          </w:rPr>
          <w:t>来说</w:t>
        </w:r>
      </w:ins>
      <w:ins w:id="86" w:author="周婷" w:date="2020-11-03T21:59:12Z">
        <w:r>
          <w:rPr>
            <w:rFonts w:hint="eastAsia"/>
            <w:lang w:eastAsia="zh-CN"/>
          </w:rPr>
          <w:t>，</w:t>
        </w:r>
      </w:ins>
      <w:ins w:id="87" w:author="周婷" w:date="2020-11-03T21:59:13Z">
        <w:r>
          <w:rPr>
            <w:rFonts w:hint="eastAsia"/>
            <w:lang w:eastAsia="zh-CN"/>
          </w:rPr>
          <w:t>上架</w:t>
        </w:r>
      </w:ins>
      <w:ins w:id="88" w:author="周婷" w:date="2020-11-03T21:59:14Z">
        <w:r>
          <w:rPr>
            <w:rFonts w:hint="eastAsia"/>
            <w:lang w:eastAsia="zh-CN"/>
          </w:rPr>
          <w:t>时间</w:t>
        </w:r>
      </w:ins>
      <w:ins w:id="89" w:author="周婷" w:date="2020-11-03T22:03:30Z">
        <w:r>
          <w:rPr>
            <w:rFonts w:hint="eastAsia"/>
            <w:lang w:eastAsia="zh-CN"/>
          </w:rPr>
          <w:t>是</w:t>
        </w:r>
      </w:ins>
      <w:ins w:id="90" w:author="周婷" w:date="2020-11-03T21:59:19Z">
        <w:r>
          <w:rPr>
            <w:rFonts w:hint="eastAsia"/>
            <w:lang w:eastAsia="zh-CN"/>
          </w:rPr>
          <w:t>报表</w:t>
        </w:r>
      </w:ins>
      <w:ins w:id="91" w:author="周婷" w:date="2020-11-03T21:59:21Z">
        <w:r>
          <w:rPr>
            <w:rFonts w:hint="eastAsia"/>
            <w:lang w:eastAsia="zh-CN"/>
          </w:rPr>
          <w:t>上架</w:t>
        </w:r>
      </w:ins>
      <w:ins w:id="92" w:author="周婷" w:date="2020-11-03T21:59:23Z">
        <w:r>
          <w:rPr>
            <w:rFonts w:hint="eastAsia"/>
            <w:lang w:eastAsia="zh-CN"/>
          </w:rPr>
          <w:t>至</w:t>
        </w:r>
      </w:ins>
      <w:ins w:id="93" w:author="周婷" w:date="2020-11-03T21:59:31Z">
        <w:r>
          <w:rPr>
            <w:rFonts w:hint="eastAsia"/>
            <w:lang w:eastAsia="zh-CN"/>
          </w:rPr>
          <w:t>报表</w:t>
        </w:r>
      </w:ins>
      <w:ins w:id="94" w:author="周婷" w:date="2020-11-03T21:59:32Z">
        <w:r>
          <w:rPr>
            <w:rFonts w:hint="eastAsia"/>
            <w:lang w:eastAsia="zh-CN"/>
          </w:rPr>
          <w:t>管理</w:t>
        </w:r>
      </w:ins>
      <w:ins w:id="95" w:author="周婷" w:date="2020-11-03T21:59:33Z">
        <w:r>
          <w:rPr>
            <w:rFonts w:hint="eastAsia"/>
            <w:lang w:eastAsia="zh-CN"/>
          </w:rPr>
          <w:t>的</w:t>
        </w:r>
      </w:ins>
      <w:ins w:id="96" w:author="周婷" w:date="2020-11-03T21:59:34Z">
        <w:r>
          <w:rPr>
            <w:rFonts w:hint="eastAsia"/>
            <w:lang w:eastAsia="zh-CN"/>
          </w:rPr>
          <w:t>时间</w:t>
        </w:r>
      </w:ins>
      <w:ins w:id="97" w:author="周婷" w:date="2020-11-03T21:59:35Z">
        <w:r>
          <w:rPr>
            <w:rFonts w:hint="eastAsia"/>
            <w:lang w:eastAsia="zh-CN"/>
          </w:rPr>
          <w:t>；</w:t>
        </w:r>
      </w:ins>
      <w:ins w:id="98" w:author="周婷" w:date="2020-11-03T21:59:36Z">
        <w:r>
          <w:rPr>
            <w:rFonts w:hint="eastAsia"/>
            <w:lang w:eastAsia="zh-CN"/>
          </w:rPr>
          <w:t>对于</w:t>
        </w:r>
      </w:ins>
      <w:ins w:id="99" w:author="周婷" w:date="2020-11-03T22:01:12Z">
        <w:r>
          <w:rPr>
            <w:rFonts w:hint="eastAsia"/>
            <w:lang w:eastAsia="zh-CN"/>
          </w:rPr>
          <w:t>系统生成的图谱</w:t>
        </w:r>
      </w:ins>
      <w:ins w:id="100" w:author="周婷" w:date="2020-11-03T21:59:50Z">
        <w:r>
          <w:rPr>
            <w:rFonts w:hint="eastAsia"/>
            <w:lang w:eastAsia="zh-CN"/>
          </w:rPr>
          <w:t>来说</w:t>
        </w:r>
      </w:ins>
      <w:ins w:id="101" w:author="周婷" w:date="2020-11-03T21:59:51Z">
        <w:r>
          <w:rPr>
            <w:rFonts w:hint="eastAsia"/>
            <w:lang w:eastAsia="zh-CN"/>
          </w:rPr>
          <w:t>，</w:t>
        </w:r>
      </w:ins>
      <w:ins w:id="102" w:author="周婷" w:date="2020-11-03T22:01:21Z">
        <w:r>
          <w:rPr>
            <w:rFonts w:hint="eastAsia"/>
            <w:lang w:eastAsia="zh-CN"/>
          </w:rPr>
          <w:t>上架</w:t>
        </w:r>
      </w:ins>
      <w:ins w:id="103" w:author="周婷" w:date="2020-11-03T21:59:54Z">
        <w:r>
          <w:rPr>
            <w:rFonts w:hint="eastAsia"/>
            <w:lang w:eastAsia="zh-CN"/>
          </w:rPr>
          <w:t>时</w:t>
        </w:r>
      </w:ins>
      <w:ins w:id="104" w:author="周婷" w:date="2020-11-03T21:59:55Z">
        <w:r>
          <w:rPr>
            <w:rFonts w:hint="eastAsia"/>
            <w:lang w:eastAsia="zh-CN"/>
          </w:rPr>
          <w:t>间是</w:t>
        </w:r>
      </w:ins>
      <w:ins w:id="105" w:author="周婷" w:date="2020-11-03T22:02:31Z">
        <w:r>
          <w:rPr>
            <w:rFonts w:hint="eastAsia"/>
            <w:lang w:eastAsia="zh-CN"/>
          </w:rPr>
          <w:t>系统</w:t>
        </w:r>
      </w:ins>
      <w:ins w:id="106" w:author="周婷" w:date="2020-11-03T22:02:33Z">
        <w:r>
          <w:rPr>
            <w:rFonts w:hint="eastAsia"/>
            <w:lang w:eastAsia="zh-CN"/>
          </w:rPr>
          <w:t>初始化</w:t>
        </w:r>
      </w:ins>
      <w:ins w:id="107" w:author="周婷" w:date="2020-11-03T22:02:38Z">
        <w:r>
          <w:rPr>
            <w:rFonts w:hint="eastAsia"/>
            <w:lang w:eastAsia="zh-CN"/>
          </w:rPr>
          <w:t>图谱的</w:t>
        </w:r>
      </w:ins>
      <w:ins w:id="108" w:author="周婷" w:date="2020-11-03T22:02:39Z">
        <w:r>
          <w:rPr>
            <w:rFonts w:hint="eastAsia"/>
            <w:lang w:eastAsia="zh-CN"/>
          </w:rPr>
          <w:t>时间</w:t>
        </w:r>
      </w:ins>
      <w:ins w:id="109" w:author="周婷" w:date="2020-11-03T22:02:42Z">
        <w:r>
          <w:rPr>
            <w:rFonts w:hint="eastAsia"/>
            <w:lang w:eastAsia="zh-CN"/>
          </w:rPr>
          <w:t>，</w:t>
        </w:r>
      </w:ins>
      <w:ins w:id="110" w:author="周婷" w:date="2020-11-03T22:02:44Z">
        <w:r>
          <w:rPr>
            <w:rFonts w:hint="eastAsia"/>
            <w:lang w:eastAsia="zh-CN"/>
          </w:rPr>
          <w:t>对于</w:t>
        </w:r>
      </w:ins>
      <w:ins w:id="111" w:author="周婷" w:date="2020-11-03T22:02:50Z">
        <w:r>
          <w:rPr>
            <w:rFonts w:hint="eastAsia"/>
            <w:lang w:eastAsia="zh-CN"/>
          </w:rPr>
          <w:t>用户自定义的</w:t>
        </w:r>
      </w:ins>
      <w:ins w:id="112" w:author="周婷" w:date="2020-11-03T22:02:51Z">
        <w:r>
          <w:rPr>
            <w:rFonts w:hint="eastAsia"/>
            <w:lang w:eastAsia="zh-CN"/>
          </w:rPr>
          <w:t>图谱</w:t>
        </w:r>
      </w:ins>
      <w:ins w:id="113" w:author="周婷" w:date="2020-11-03T22:02:53Z">
        <w:r>
          <w:rPr>
            <w:rFonts w:hint="eastAsia"/>
            <w:lang w:eastAsia="zh-CN"/>
          </w:rPr>
          <w:t>来说</w:t>
        </w:r>
      </w:ins>
      <w:ins w:id="114" w:author="周婷" w:date="2020-11-03T22:02:54Z">
        <w:r>
          <w:rPr>
            <w:rFonts w:hint="eastAsia"/>
            <w:lang w:eastAsia="zh-CN"/>
          </w:rPr>
          <w:t>，</w:t>
        </w:r>
      </w:ins>
      <w:ins w:id="115" w:author="周婷" w:date="2020-11-03T22:02:56Z">
        <w:r>
          <w:rPr>
            <w:rFonts w:hint="eastAsia"/>
            <w:lang w:eastAsia="zh-CN"/>
          </w:rPr>
          <w:t>上架</w:t>
        </w:r>
      </w:ins>
      <w:ins w:id="116" w:author="周婷" w:date="2020-11-03T22:02:57Z">
        <w:r>
          <w:rPr>
            <w:rFonts w:hint="eastAsia"/>
            <w:lang w:eastAsia="zh-CN"/>
          </w:rPr>
          <w:t>时间</w:t>
        </w:r>
      </w:ins>
      <w:ins w:id="117" w:author="周婷" w:date="2020-11-03T22:03:22Z">
        <w:r>
          <w:rPr>
            <w:rFonts w:hint="eastAsia"/>
            <w:lang w:eastAsia="zh-CN"/>
          </w:rPr>
          <w:t>是</w:t>
        </w:r>
      </w:ins>
      <w:ins w:id="118" w:author="周婷" w:date="2020-11-03T22:03:35Z">
        <w:r>
          <w:rPr>
            <w:rFonts w:hint="eastAsia"/>
            <w:lang w:eastAsia="zh-CN"/>
          </w:rPr>
          <w:t>用户</w:t>
        </w:r>
      </w:ins>
      <w:ins w:id="119" w:author="周婷" w:date="2020-11-03T22:03:37Z">
        <w:r>
          <w:rPr>
            <w:rFonts w:hint="eastAsia"/>
            <w:lang w:eastAsia="zh-CN"/>
          </w:rPr>
          <w:t>创建</w:t>
        </w:r>
      </w:ins>
      <w:ins w:id="120" w:author="周婷" w:date="2020-11-03T22:03:42Z">
        <w:r>
          <w:rPr>
            <w:rFonts w:hint="eastAsia"/>
            <w:lang w:eastAsia="zh-CN"/>
          </w:rPr>
          <w:t>图谱的</w:t>
        </w:r>
      </w:ins>
      <w:ins w:id="121" w:author="周婷" w:date="2020-11-03T22:03:44Z">
        <w:r>
          <w:rPr>
            <w:rFonts w:hint="eastAsia"/>
            <w:lang w:eastAsia="zh-CN"/>
          </w:rPr>
          <w:t>时间</w:t>
        </w:r>
      </w:ins>
      <w:ins w:id="122" w:author="周婷" w:date="2020-11-03T22:03:46Z">
        <w:r>
          <w:rPr>
            <w:rFonts w:hint="eastAsia"/>
            <w:lang w:eastAsia="zh-CN"/>
          </w:rPr>
          <w:t>。</w:t>
        </w:r>
      </w:ins>
    </w:p>
    <w:p>
      <w:pPr>
        <w:adjustRightInd w:val="0"/>
        <w:snapToGrid w:val="0"/>
        <w:spacing w:line="360" w:lineRule="auto"/>
      </w:pPr>
    </w:p>
    <w:p>
      <w:pPr>
        <w:pStyle w:val="2"/>
        <w:keepLines/>
        <w:adjustRightInd/>
        <w:snapToGrid/>
        <w:spacing w:before="340" w:after="330" w:line="578" w:lineRule="auto"/>
        <w:jc w:val="both"/>
        <w:rPr>
          <w:rFonts w:eastAsia="宋体"/>
        </w:rPr>
      </w:pPr>
      <w:bookmarkStart w:id="42" w:name="_Toc32223"/>
      <w:bookmarkStart w:id="43" w:name="_Toc209966405"/>
      <w:bookmarkStart w:id="44" w:name="_Toc17063"/>
      <w:bookmarkStart w:id="45" w:name="_Toc203798092"/>
      <w:r>
        <w:rPr>
          <w:rFonts w:hint="eastAsia" w:eastAsia="宋体"/>
        </w:rPr>
        <w:t>功能性需求</w:t>
      </w:r>
      <w:bookmarkEnd w:id="42"/>
      <w:bookmarkEnd w:id="43"/>
      <w:bookmarkEnd w:id="44"/>
      <w:bookmarkEnd w:id="45"/>
    </w:p>
    <w:p>
      <w:pPr>
        <w:pStyle w:val="3"/>
      </w:pPr>
      <w:bookmarkStart w:id="46" w:name="_Toc12263"/>
      <w:bookmarkStart w:id="47" w:name="_Toc203798093"/>
      <w:bookmarkStart w:id="48" w:name="_Toc209966406"/>
      <w:bookmarkStart w:id="49" w:name="_Toc1102"/>
      <w:r>
        <w:rPr>
          <w:rFonts w:hint="eastAsia" w:eastAsia="宋体"/>
          <w:lang w:eastAsia="zh-CN"/>
        </w:rPr>
        <w:t>概述</w:t>
      </w:r>
      <w:bookmarkEnd w:id="46"/>
      <w:bookmarkEnd w:id="47"/>
      <w:bookmarkEnd w:id="48"/>
      <w:bookmarkEnd w:id="49"/>
    </w:p>
    <w:p>
      <w:pPr>
        <w:widowControl/>
        <w:spacing w:after="0" w:line="360" w:lineRule="auto"/>
        <w:ind w:firstLine="480" w:firstLineChars="200"/>
        <w:jc w:val="left"/>
        <w:rPr>
          <w:rFonts w:hint="eastAsia" w:ascii="宋体" w:hAnsi="宋体" w:cs="宋体"/>
          <w:kern w:val="0"/>
          <w:sz w:val="24"/>
          <w:lang w:val="zh-CN"/>
        </w:rPr>
      </w:pPr>
      <w:r>
        <w:rPr>
          <w:rFonts w:hint="eastAsia" w:ascii="宋体" w:hAnsi="宋体" w:cs="宋体"/>
          <w:kern w:val="0"/>
          <w:sz w:val="24"/>
          <w:lang w:val="zh-CN"/>
        </w:rPr>
        <w:t>指标智能引擎建设</w:t>
      </w:r>
      <w:r>
        <w:rPr>
          <w:rFonts w:hint="eastAsia" w:ascii="宋体" w:hAnsi="宋体" w:cs="宋体"/>
          <w:kern w:val="0"/>
          <w:sz w:val="24"/>
        </w:rPr>
        <w:t>主要</w:t>
      </w:r>
      <w:r>
        <w:rPr>
          <w:rFonts w:hint="eastAsia" w:ascii="宋体" w:hAnsi="宋体" w:cs="宋体"/>
          <w:kern w:val="0"/>
          <w:sz w:val="24"/>
          <w:lang w:val="zh-CN"/>
        </w:rPr>
        <w:t>包括指标引擎库的基础建设、指标图谱管理、指标</w:t>
      </w:r>
      <w:r>
        <w:rPr>
          <w:rFonts w:hint="eastAsia" w:ascii="宋体" w:hAnsi="宋体" w:cs="宋体"/>
          <w:kern w:val="0"/>
          <w:sz w:val="24"/>
        </w:rPr>
        <w:t>智能</w:t>
      </w:r>
      <w:r>
        <w:rPr>
          <w:rFonts w:hint="eastAsia" w:ascii="宋体" w:hAnsi="宋体" w:cs="宋体"/>
          <w:kern w:val="0"/>
          <w:sz w:val="24"/>
          <w:lang w:val="zh-CN"/>
        </w:rPr>
        <w:t>预警，</w:t>
      </w:r>
      <w:r>
        <w:rPr>
          <w:rFonts w:hint="eastAsia" w:ascii="宋体" w:hAnsi="宋体" w:cs="宋体"/>
          <w:kern w:val="0"/>
          <w:sz w:val="24"/>
        </w:rPr>
        <w:t>数据问题</w:t>
      </w:r>
      <w:r>
        <w:rPr>
          <w:rFonts w:hint="eastAsia" w:ascii="宋体" w:hAnsi="宋体" w:cs="宋体"/>
          <w:kern w:val="0"/>
          <w:sz w:val="24"/>
          <w:lang w:val="zh-CN"/>
        </w:rPr>
        <w:t>追踪管理、指标智能搜索、智能推荐、</w:t>
      </w:r>
      <w:r>
        <w:rPr>
          <w:rFonts w:hint="eastAsia" w:ascii="宋体" w:hAnsi="宋体" w:cs="宋体"/>
          <w:kern w:val="0"/>
          <w:sz w:val="24"/>
        </w:rPr>
        <w:t>监管</w:t>
      </w:r>
      <w:r>
        <w:rPr>
          <w:rFonts w:hint="eastAsia" w:ascii="宋体" w:hAnsi="宋体" w:cs="宋体"/>
          <w:kern w:val="0"/>
          <w:sz w:val="24"/>
          <w:lang w:val="zh-CN"/>
        </w:rPr>
        <w:t>信息报备管理、</w:t>
      </w:r>
      <w:r>
        <w:rPr>
          <w:rFonts w:hint="eastAsia" w:ascii="宋体" w:hAnsi="宋体" w:cs="宋体"/>
          <w:kern w:val="0"/>
          <w:sz w:val="24"/>
        </w:rPr>
        <w:t>数据</w:t>
      </w:r>
      <w:r>
        <w:rPr>
          <w:rFonts w:hint="eastAsia" w:ascii="宋体" w:hAnsi="宋体" w:cs="宋体"/>
          <w:kern w:val="0"/>
          <w:sz w:val="24"/>
          <w:lang w:val="zh-CN"/>
        </w:rPr>
        <w:t>报表报送管理、以及指标管理涉及的基础功能。数据管控平台提供指标元数据、业务口径、技术口径支持，指标图谱的维护由指标引擎完成。</w:t>
      </w:r>
    </w:p>
    <w:p>
      <w:pPr>
        <w:widowControl/>
        <w:spacing w:after="0" w:line="360" w:lineRule="auto"/>
        <w:ind w:firstLine="480" w:firstLineChars="200"/>
        <w:jc w:val="left"/>
        <w:rPr>
          <w:rFonts w:hint="eastAsia" w:ascii="宋体" w:hAnsi="宋体" w:cs="宋体"/>
          <w:kern w:val="0"/>
          <w:sz w:val="24"/>
          <w:lang w:val="zh-CN"/>
        </w:rPr>
      </w:pPr>
      <w:r>
        <w:rPr>
          <w:rFonts w:hint="eastAsia" w:ascii="宋体" w:hAnsi="宋体" w:cs="宋体"/>
          <w:kern w:val="0"/>
          <w:sz w:val="24"/>
          <w:lang w:val="zh-CN"/>
        </w:rPr>
        <w:t>指标图谱数据存放于GraphBase，指标引擎完成指标图谱管理功能（新建、修改、启用、停用等）</w:t>
      </w:r>
    </w:p>
    <w:p>
      <w:pPr>
        <w:widowControl/>
        <w:spacing w:after="0" w:line="360" w:lineRule="auto"/>
        <w:ind w:firstLine="480" w:firstLineChars="200"/>
        <w:jc w:val="left"/>
        <w:rPr>
          <w:rFonts w:hint="eastAsia" w:ascii="宋体" w:hAnsi="宋体" w:cs="宋体"/>
          <w:kern w:val="0"/>
          <w:sz w:val="24"/>
          <w:lang w:val="zh-CN"/>
        </w:rPr>
      </w:pPr>
      <w:r>
        <w:rPr>
          <w:rFonts w:hint="eastAsia" w:ascii="宋体" w:hAnsi="宋体" w:cs="宋体"/>
          <w:kern w:val="0"/>
          <w:sz w:val="24"/>
          <w:lang w:val="zh-CN"/>
        </w:rPr>
        <w:t>基于大数据平台建设统一搜索和统一推荐功能，支持经分平台的指标智能搜索和智能推荐；也支持将搜索和推荐以服务引擎的方式为其他应用系统提供服务，如自助服务平台等，从而形成平台基础服务能力。</w:t>
      </w:r>
    </w:p>
    <w:p>
      <w:pPr>
        <w:widowControl/>
        <w:spacing w:after="0" w:line="360" w:lineRule="auto"/>
        <w:ind w:firstLine="480" w:firstLineChars="200"/>
        <w:jc w:val="left"/>
        <w:rPr>
          <w:rFonts w:hint="eastAsia" w:ascii="宋体" w:hAnsi="宋体" w:cs="宋体"/>
          <w:kern w:val="0"/>
          <w:sz w:val="24"/>
        </w:rPr>
      </w:pPr>
      <w:r>
        <w:rPr>
          <w:rFonts w:hint="eastAsia" w:ascii="宋体" w:hAnsi="宋体" w:cs="宋体"/>
          <w:kern w:val="0"/>
          <w:sz w:val="24"/>
        </w:rPr>
        <w:drawing>
          <wp:inline distT="0" distB="0" distL="114300" distR="114300">
            <wp:extent cx="5269230" cy="1767205"/>
            <wp:effectExtent l="0" t="0" r="7620" b="4445"/>
            <wp:docPr id="22" name="图片 13" descr="指标智能引擎整体应用架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3" descr="指标智能引擎整体应用架构"/>
                    <pic:cNvPicPr>
                      <a:picLocks noChangeAspect="1"/>
                    </pic:cNvPicPr>
                  </pic:nvPicPr>
                  <pic:blipFill>
                    <a:blip r:embed="rId14"/>
                    <a:stretch>
                      <a:fillRect/>
                    </a:stretch>
                  </pic:blipFill>
                  <pic:spPr>
                    <a:xfrm>
                      <a:off x="0" y="0"/>
                      <a:ext cx="5269230" cy="1767205"/>
                    </a:xfrm>
                    <a:prstGeom prst="rect">
                      <a:avLst/>
                    </a:prstGeom>
                    <a:noFill/>
                    <a:ln>
                      <a:noFill/>
                    </a:ln>
                  </pic:spPr>
                </pic:pic>
              </a:graphicData>
            </a:graphic>
          </wp:inline>
        </w:drawing>
      </w:r>
    </w:p>
    <w:p>
      <w:pPr>
        <w:widowControl/>
        <w:spacing w:after="0" w:line="360" w:lineRule="auto"/>
        <w:ind w:firstLine="480" w:firstLineChars="200"/>
        <w:jc w:val="center"/>
        <w:rPr>
          <w:rFonts w:hint="eastAsia" w:ascii="宋体" w:hAnsi="宋体" w:cs="宋体"/>
          <w:kern w:val="0"/>
          <w:sz w:val="24"/>
        </w:rPr>
      </w:pPr>
      <w:r>
        <w:rPr>
          <w:rFonts w:hint="eastAsia" w:ascii="宋体" w:hAnsi="宋体" w:cs="宋体"/>
          <w:kern w:val="0"/>
          <w:sz w:val="24"/>
        </w:rPr>
        <w:t>图一:指标智能引擎建设内容</w:t>
      </w:r>
    </w:p>
    <w:p/>
    <w:p>
      <w:pPr>
        <w:pStyle w:val="3"/>
        <w:rPr>
          <w:lang w:eastAsia="zh-CN"/>
        </w:rPr>
      </w:pPr>
      <w:bookmarkStart w:id="50" w:name="_Toc21514"/>
      <w:bookmarkStart w:id="51" w:name="_Toc22671"/>
      <w:r>
        <w:rPr>
          <w:rFonts w:hint="eastAsia" w:eastAsia="宋体"/>
          <w:lang w:eastAsia="zh-CN"/>
        </w:rPr>
        <w:t>业务需求</w:t>
      </w:r>
      <w:bookmarkEnd w:id="50"/>
      <w:bookmarkEnd w:id="51"/>
    </w:p>
    <w:p>
      <w:pPr>
        <w:pStyle w:val="4"/>
        <w:bidi w:val="0"/>
        <w:rPr>
          <w:rFonts w:hint="default"/>
          <w:lang w:val="en-US" w:eastAsia="zh-CN"/>
        </w:rPr>
      </w:pPr>
      <w:r>
        <w:rPr>
          <w:rFonts w:hint="eastAsia"/>
          <w:lang w:val="en-US" w:eastAsia="zh-CN"/>
        </w:rPr>
        <w:t>智能搜索和智能推荐</w:t>
      </w:r>
    </w:p>
    <w:p>
      <w:pPr>
        <w:widowControl/>
        <w:spacing w:after="0" w:line="360" w:lineRule="auto"/>
        <w:ind w:firstLine="480" w:firstLineChars="200"/>
        <w:jc w:val="left"/>
        <w:rPr>
          <w:rFonts w:hint="eastAsia" w:ascii="宋体" w:hAnsi="宋体" w:cs="宋体"/>
          <w:kern w:val="0"/>
          <w:sz w:val="24"/>
        </w:rPr>
      </w:pPr>
      <w:r>
        <w:rPr>
          <w:rFonts w:hint="eastAsia" w:ascii="宋体" w:hAnsi="宋体" w:cs="宋体"/>
          <w:kern w:val="0"/>
          <w:sz w:val="24"/>
        </w:rPr>
        <w:t>可支持指标、报表、图谱、汇率的搜索</w:t>
      </w:r>
    </w:p>
    <w:p>
      <w:pPr>
        <w:pStyle w:val="5"/>
        <w:bidi w:val="0"/>
        <w:rPr>
          <w:rFonts w:hint="eastAsia"/>
        </w:rPr>
      </w:pPr>
      <w:r>
        <w:rPr>
          <w:rFonts w:hint="eastAsia"/>
        </w:rPr>
        <w:t>参与者</w:t>
      </w:r>
    </w:p>
    <w:p>
      <w:pPr>
        <w:widowControl/>
        <w:spacing w:after="0" w:line="360" w:lineRule="auto"/>
        <w:ind w:firstLine="480" w:firstLineChars="200"/>
        <w:jc w:val="left"/>
        <w:rPr>
          <w:rFonts w:hint="eastAsia" w:ascii="宋体" w:hAnsi="宋体" w:cs="宋体"/>
          <w:kern w:val="0"/>
          <w:sz w:val="24"/>
        </w:rPr>
      </w:pPr>
      <w:r>
        <w:rPr>
          <w:rFonts w:hint="eastAsia" w:ascii="宋体" w:hAnsi="宋体" w:cs="宋体"/>
          <w:kern w:val="0"/>
          <w:sz w:val="24"/>
        </w:rPr>
        <w:t>经分全</w:t>
      </w:r>
      <w:r>
        <w:rPr>
          <w:rFonts w:hint="eastAsia" w:ascii="宋体" w:hAnsi="宋体" w:cs="宋体"/>
          <w:kern w:val="0"/>
          <w:sz w:val="24"/>
          <w:lang w:eastAsia="zh-CN"/>
        </w:rPr>
        <w:t>体</w:t>
      </w:r>
      <w:r>
        <w:rPr>
          <w:rFonts w:hint="eastAsia" w:ascii="宋体" w:hAnsi="宋体" w:cs="宋体"/>
          <w:kern w:val="0"/>
          <w:sz w:val="24"/>
        </w:rPr>
        <w:t>用户</w:t>
      </w:r>
    </w:p>
    <w:p>
      <w:pPr>
        <w:pStyle w:val="5"/>
        <w:bidi w:val="0"/>
        <w:rPr>
          <w:rFonts w:hint="eastAsia"/>
        </w:rPr>
      </w:pPr>
      <w:r>
        <w:rPr>
          <w:rFonts w:hint="eastAsia"/>
        </w:rPr>
        <w:t>输入与输出</w:t>
      </w:r>
    </w:p>
    <w:p>
      <w:pPr>
        <w:widowControl/>
        <w:spacing w:after="0" w:line="360" w:lineRule="auto"/>
        <w:ind w:firstLine="480" w:firstLineChars="200"/>
        <w:jc w:val="left"/>
        <w:rPr>
          <w:rFonts w:hint="eastAsia" w:ascii="宋体" w:hAnsi="宋体" w:cs="宋体"/>
          <w:kern w:val="0"/>
          <w:sz w:val="24"/>
        </w:rPr>
      </w:pPr>
      <w:r>
        <w:rPr>
          <w:rFonts w:hint="eastAsia" w:ascii="宋体" w:hAnsi="宋体" w:cs="宋体"/>
          <w:kern w:val="0"/>
          <w:sz w:val="24"/>
        </w:rPr>
        <w:t>输入：</w:t>
      </w:r>
      <w:r>
        <w:rPr>
          <w:rFonts w:hint="eastAsia" w:ascii="宋体" w:hAnsi="宋体" w:cs="宋体"/>
          <w:kern w:val="0"/>
          <w:sz w:val="24"/>
          <w:lang w:eastAsia="zh-CN"/>
        </w:rPr>
        <w:t>选择搜索类型、</w:t>
      </w:r>
      <w:r>
        <w:rPr>
          <w:rFonts w:hint="eastAsia" w:ascii="宋体" w:hAnsi="宋体" w:cs="宋体"/>
          <w:kern w:val="0"/>
          <w:sz w:val="24"/>
        </w:rPr>
        <w:t>输入</w:t>
      </w:r>
      <w:r>
        <w:rPr>
          <w:rFonts w:hint="eastAsia" w:ascii="宋体" w:hAnsi="宋体" w:cs="宋体"/>
          <w:kern w:val="0"/>
          <w:sz w:val="24"/>
          <w:lang w:eastAsia="zh-CN"/>
        </w:rPr>
        <w:t>关键词</w:t>
      </w:r>
      <w:r>
        <w:rPr>
          <w:rFonts w:hint="eastAsia" w:ascii="宋体" w:hAnsi="宋体" w:cs="宋体"/>
          <w:kern w:val="0"/>
          <w:sz w:val="24"/>
        </w:rPr>
        <w:t>、选择机构；</w:t>
      </w:r>
    </w:p>
    <w:p>
      <w:pPr>
        <w:widowControl/>
        <w:spacing w:after="0" w:line="360" w:lineRule="auto"/>
        <w:ind w:firstLine="480" w:firstLineChars="200"/>
        <w:jc w:val="left"/>
        <w:rPr>
          <w:rFonts w:hint="eastAsia" w:ascii="宋体" w:hAnsi="宋体" w:cs="宋体"/>
          <w:kern w:val="0"/>
          <w:sz w:val="24"/>
        </w:rPr>
      </w:pPr>
      <w:r>
        <w:rPr>
          <w:rFonts w:hint="eastAsia" w:ascii="宋体" w:hAnsi="宋体" w:cs="宋体"/>
          <w:kern w:val="0"/>
          <w:sz w:val="24"/>
        </w:rPr>
        <w:t>输出：相关指标</w:t>
      </w:r>
      <w:r>
        <w:rPr>
          <w:rFonts w:hint="eastAsia" w:ascii="宋体" w:hAnsi="宋体" w:cs="宋体"/>
          <w:kern w:val="0"/>
          <w:sz w:val="24"/>
          <w:lang w:eastAsia="zh-CN"/>
        </w:rPr>
        <w:t>、</w:t>
      </w:r>
      <w:r>
        <w:rPr>
          <w:rFonts w:hint="eastAsia" w:ascii="宋体" w:hAnsi="宋体" w:cs="宋体"/>
          <w:kern w:val="0"/>
          <w:sz w:val="24"/>
        </w:rPr>
        <w:t>报表</w:t>
      </w:r>
      <w:r>
        <w:rPr>
          <w:rFonts w:hint="eastAsia" w:ascii="宋体" w:hAnsi="宋体" w:cs="宋体"/>
          <w:kern w:val="0"/>
          <w:sz w:val="24"/>
          <w:lang w:eastAsia="zh-CN"/>
        </w:rPr>
        <w:t>、图谱、汇率</w:t>
      </w:r>
      <w:r>
        <w:rPr>
          <w:rFonts w:hint="eastAsia" w:ascii="宋体" w:hAnsi="宋体" w:cs="宋体"/>
          <w:kern w:val="0"/>
          <w:sz w:val="24"/>
        </w:rPr>
        <w:t>信息</w:t>
      </w:r>
    </w:p>
    <w:p>
      <w:pPr>
        <w:pStyle w:val="5"/>
        <w:bidi w:val="0"/>
        <w:rPr>
          <w:rFonts w:hint="eastAsia"/>
        </w:rPr>
      </w:pPr>
      <w:r>
        <w:rPr>
          <w:rFonts w:hint="eastAsia"/>
        </w:rPr>
        <w:t>前置条件与后置条件</w:t>
      </w:r>
    </w:p>
    <w:p>
      <w:pPr>
        <w:widowControl/>
        <w:spacing w:after="0" w:line="360" w:lineRule="auto"/>
        <w:ind w:firstLine="480" w:firstLineChars="200"/>
        <w:jc w:val="left"/>
        <w:rPr>
          <w:rFonts w:hint="eastAsia" w:ascii="宋体" w:hAnsi="宋体" w:eastAsia="宋体" w:cs="宋体"/>
          <w:kern w:val="0"/>
          <w:sz w:val="24"/>
          <w:lang w:eastAsia="zh-CN"/>
        </w:rPr>
      </w:pPr>
      <w:r>
        <w:rPr>
          <w:rFonts w:hint="eastAsia" w:ascii="宋体" w:hAnsi="宋体" w:cs="宋体"/>
          <w:kern w:val="0"/>
          <w:sz w:val="24"/>
        </w:rPr>
        <w:t>前置条件：</w:t>
      </w:r>
      <w:r>
        <w:rPr>
          <w:rFonts w:hint="eastAsia" w:ascii="宋体" w:hAnsi="宋体" w:cs="宋体"/>
          <w:kern w:val="0"/>
          <w:sz w:val="24"/>
          <w:lang w:eastAsia="zh-CN"/>
        </w:rPr>
        <w:t>提前将指标、报表和图谱梳理好</w:t>
      </w:r>
    </w:p>
    <w:p>
      <w:pPr>
        <w:widowControl/>
        <w:spacing w:after="0" w:line="360" w:lineRule="auto"/>
        <w:ind w:firstLine="480" w:firstLineChars="200"/>
        <w:jc w:val="left"/>
        <w:rPr>
          <w:rFonts w:hint="eastAsia" w:ascii="宋体" w:hAnsi="宋体" w:cs="宋体"/>
          <w:kern w:val="0"/>
          <w:sz w:val="24"/>
        </w:rPr>
      </w:pPr>
      <w:r>
        <w:rPr>
          <w:rFonts w:hint="eastAsia" w:ascii="宋体" w:hAnsi="宋体" w:cs="宋体"/>
          <w:kern w:val="0"/>
          <w:sz w:val="24"/>
        </w:rPr>
        <w:t>后置条件：无。</w:t>
      </w:r>
    </w:p>
    <w:p>
      <w:pPr>
        <w:pStyle w:val="5"/>
        <w:bidi w:val="0"/>
        <w:rPr>
          <w:rFonts w:hint="eastAsia"/>
        </w:rPr>
      </w:pPr>
      <w:r>
        <w:rPr>
          <w:rFonts w:hint="eastAsia"/>
        </w:rPr>
        <w:t>业务规则</w:t>
      </w:r>
    </w:p>
    <w:p>
      <w:pPr>
        <w:widowControl/>
        <w:numPr>
          <w:ilvl w:val="0"/>
          <w:numId w:val="5"/>
        </w:numPr>
        <w:spacing w:after="0" w:line="360" w:lineRule="auto"/>
        <w:jc w:val="left"/>
        <w:rPr>
          <w:rFonts w:hint="eastAsia" w:ascii="宋体" w:hAnsi="宋体" w:cs="宋体"/>
          <w:color w:val="000000"/>
          <w:kern w:val="0"/>
          <w:sz w:val="24"/>
        </w:rPr>
      </w:pPr>
      <w:r>
        <w:rPr>
          <w:rFonts w:hint="eastAsia" w:ascii="宋体" w:hAnsi="宋体" w:cs="宋体"/>
          <w:color w:val="000000"/>
          <w:kern w:val="0"/>
          <w:sz w:val="24"/>
        </w:rPr>
        <w:t>在我的工作台页面上方展示搜索框，搜索框</w:t>
      </w:r>
      <w:r>
        <w:rPr>
          <w:rFonts w:hint="eastAsia" w:ascii="宋体" w:hAnsi="宋体" w:cs="宋体"/>
          <w:color w:val="000000"/>
          <w:kern w:val="0"/>
          <w:sz w:val="24"/>
          <w:lang w:eastAsia="zh-CN"/>
        </w:rPr>
        <w:t>上方</w:t>
      </w:r>
      <w:r>
        <w:rPr>
          <w:rFonts w:hint="eastAsia" w:ascii="宋体" w:hAnsi="宋体" w:cs="宋体"/>
          <w:color w:val="000000"/>
          <w:kern w:val="0"/>
          <w:sz w:val="24"/>
        </w:rPr>
        <w:t>可以切换搜索的类型，</w:t>
      </w:r>
      <w:r>
        <w:rPr>
          <w:rFonts w:hint="eastAsia" w:ascii="宋体" w:hAnsi="宋体" w:cs="宋体"/>
          <w:color w:val="000000"/>
          <w:kern w:val="0"/>
          <w:sz w:val="24"/>
          <w:lang w:eastAsia="zh-CN"/>
        </w:rPr>
        <w:t>类型有</w:t>
      </w:r>
      <w:r>
        <w:rPr>
          <w:rFonts w:hint="eastAsia" w:ascii="宋体" w:hAnsi="宋体" w:cs="宋体"/>
          <w:color w:val="000000"/>
          <w:kern w:val="0"/>
          <w:sz w:val="24"/>
        </w:rPr>
        <w:t>全部、指标、报表、图谱</w:t>
      </w:r>
      <w:r>
        <w:rPr>
          <w:rFonts w:hint="eastAsia" w:ascii="宋体" w:hAnsi="宋体" w:cs="宋体"/>
          <w:color w:val="000000"/>
          <w:kern w:val="0"/>
          <w:sz w:val="24"/>
          <w:lang w:eastAsia="zh-CN"/>
        </w:rPr>
        <w:t>、汇率共</w:t>
      </w:r>
      <w:r>
        <w:rPr>
          <w:rFonts w:hint="eastAsia" w:ascii="宋体" w:hAnsi="宋体" w:cs="宋体"/>
          <w:color w:val="000000"/>
          <w:kern w:val="0"/>
          <w:sz w:val="24"/>
          <w:lang w:val="en-US" w:eastAsia="zh-CN"/>
        </w:rPr>
        <w:t>5类</w:t>
      </w:r>
      <w:r>
        <w:rPr>
          <w:rFonts w:hint="eastAsia" w:ascii="宋体" w:hAnsi="宋体" w:cs="宋体"/>
          <w:color w:val="000000"/>
          <w:kern w:val="0"/>
          <w:sz w:val="24"/>
        </w:rPr>
        <w:t>。默认</w:t>
      </w:r>
      <w:r>
        <w:rPr>
          <w:rFonts w:hint="eastAsia" w:ascii="宋体" w:hAnsi="宋体" w:cs="宋体"/>
          <w:color w:val="000000"/>
          <w:kern w:val="0"/>
          <w:sz w:val="24"/>
          <w:lang w:eastAsia="zh-CN"/>
        </w:rPr>
        <w:t>选中</w:t>
      </w:r>
      <w:r>
        <w:rPr>
          <w:rFonts w:hint="eastAsia" w:ascii="宋体" w:hAnsi="宋体" w:cs="宋体"/>
          <w:color w:val="000000"/>
          <w:kern w:val="0"/>
          <w:sz w:val="24"/>
        </w:rPr>
        <w:t>全部，可以切换其他类型进行搜索。</w:t>
      </w:r>
    </w:p>
    <w:p>
      <w:pPr>
        <w:widowControl/>
        <w:numPr>
          <w:ilvl w:val="0"/>
          <w:numId w:val="5"/>
        </w:numPr>
        <w:spacing w:after="0" w:line="360" w:lineRule="auto"/>
        <w:jc w:val="left"/>
        <w:rPr>
          <w:rFonts w:hint="eastAsia" w:ascii="宋体" w:hAnsi="宋体" w:cs="宋体"/>
          <w:color w:val="000000"/>
          <w:kern w:val="0"/>
          <w:sz w:val="24"/>
        </w:rPr>
      </w:pPr>
      <w:r>
        <w:rPr>
          <w:rFonts w:hint="eastAsia" w:ascii="宋体" w:hAnsi="宋体" w:cs="宋体"/>
          <w:color w:val="000000"/>
          <w:kern w:val="0"/>
          <w:sz w:val="24"/>
          <w:lang w:eastAsia="zh-CN"/>
        </w:rPr>
        <w:t>工作台右上方没有搜索快捷入口，</w:t>
      </w:r>
      <w:r>
        <w:rPr>
          <w:rFonts w:hint="eastAsia" w:ascii="宋体" w:hAnsi="宋体" w:cs="宋体"/>
          <w:color w:val="000000"/>
          <w:kern w:val="0"/>
          <w:sz w:val="24"/>
        </w:rPr>
        <w:t>其他页面右上角有搜索的快捷入口，可进行搜索。</w:t>
      </w:r>
    </w:p>
    <w:p>
      <w:pPr>
        <w:widowControl/>
        <w:numPr>
          <w:ilvl w:val="0"/>
          <w:numId w:val="5"/>
        </w:numPr>
        <w:spacing w:after="0" w:line="360" w:lineRule="auto"/>
        <w:jc w:val="left"/>
        <w:rPr>
          <w:rFonts w:hint="eastAsia" w:ascii="宋体" w:hAnsi="宋体" w:cs="宋体"/>
          <w:color w:val="000000"/>
          <w:kern w:val="0"/>
          <w:sz w:val="24"/>
        </w:rPr>
      </w:pPr>
      <w:r>
        <w:rPr>
          <w:rFonts w:hint="eastAsia" w:ascii="宋体" w:hAnsi="宋体" w:cs="宋体"/>
          <w:color w:val="000000"/>
          <w:kern w:val="0"/>
          <w:sz w:val="24"/>
        </w:rPr>
        <w:t>搜索框下方展示用户有权限看到的一级机构名称简写，包括集团和专业公司名称。如果用户有权限看到的一级机构较多，则默认展示一排，用户可以点击</w:t>
      </w:r>
      <w:r>
        <w:rPr>
          <w:rFonts w:hint="eastAsia" w:ascii="宋体" w:hAnsi="宋体" w:cs="宋体"/>
          <w:color w:val="000000"/>
          <w:kern w:val="0"/>
          <w:sz w:val="24"/>
          <w:lang w:eastAsia="zh-CN"/>
        </w:rPr>
        <w:t>更多</w:t>
      </w:r>
      <w:r>
        <w:rPr>
          <w:rFonts w:hint="eastAsia" w:ascii="宋体" w:hAnsi="宋体" w:cs="宋体"/>
          <w:color w:val="000000"/>
          <w:kern w:val="0"/>
          <w:sz w:val="24"/>
        </w:rPr>
        <w:t>按钮查看全部一级机构。</w:t>
      </w:r>
    </w:p>
    <w:p>
      <w:pPr>
        <w:widowControl/>
        <w:numPr>
          <w:ilvl w:val="0"/>
          <w:numId w:val="5"/>
        </w:numPr>
        <w:spacing w:after="0" w:line="360" w:lineRule="auto"/>
        <w:jc w:val="left"/>
        <w:rPr>
          <w:rFonts w:hint="eastAsia" w:ascii="宋体" w:hAnsi="宋体" w:cs="宋体"/>
          <w:color w:val="000000"/>
          <w:kern w:val="0"/>
          <w:sz w:val="24"/>
        </w:rPr>
      </w:pPr>
      <w:r>
        <w:rPr>
          <w:rFonts w:hint="eastAsia" w:ascii="宋体" w:hAnsi="宋体" w:cs="宋体"/>
          <w:color w:val="000000"/>
          <w:kern w:val="0"/>
          <w:sz w:val="24"/>
        </w:rPr>
        <w:t>系统默认</w:t>
      </w:r>
      <w:r>
        <w:rPr>
          <w:rFonts w:hint="eastAsia" w:ascii="宋体" w:hAnsi="宋体" w:cs="宋体"/>
          <w:color w:val="000000"/>
          <w:kern w:val="0"/>
          <w:sz w:val="24"/>
          <w:lang w:eastAsia="zh-CN"/>
        </w:rPr>
        <w:t>不</w:t>
      </w:r>
      <w:r>
        <w:rPr>
          <w:rFonts w:hint="eastAsia" w:ascii="宋体" w:hAnsi="宋体" w:cs="宋体"/>
          <w:color w:val="000000"/>
          <w:kern w:val="0"/>
          <w:sz w:val="24"/>
        </w:rPr>
        <w:t>勾选</w:t>
      </w:r>
      <w:r>
        <w:rPr>
          <w:rFonts w:hint="eastAsia" w:ascii="宋体" w:hAnsi="宋体" w:cs="宋体"/>
          <w:color w:val="000000"/>
          <w:kern w:val="0"/>
          <w:sz w:val="24"/>
          <w:lang w:eastAsia="zh-CN"/>
        </w:rPr>
        <w:t>一级机构</w:t>
      </w:r>
      <w:r>
        <w:rPr>
          <w:rFonts w:hint="eastAsia" w:ascii="宋体" w:hAnsi="宋体" w:cs="宋体"/>
          <w:color w:val="000000"/>
          <w:kern w:val="0"/>
          <w:sz w:val="24"/>
        </w:rPr>
        <w:t>，</w:t>
      </w:r>
      <w:r>
        <w:rPr>
          <w:rFonts w:hint="eastAsia" w:ascii="宋体" w:hAnsi="宋体" w:cs="宋体"/>
          <w:color w:val="000000"/>
          <w:kern w:val="0"/>
          <w:sz w:val="24"/>
          <w:lang w:eastAsia="zh-CN"/>
        </w:rPr>
        <w:t>用户第一次使用搜索功能，则第一排默认展示用户有权限看到的一级机构名称；</w:t>
      </w:r>
      <w:r>
        <w:rPr>
          <w:rFonts w:hint="default" w:cs="宋体"/>
          <w:color w:val="000000"/>
          <w:kern w:val="0"/>
          <w:sz w:val="24"/>
          <w:lang w:eastAsia="zh-CN"/>
        </w:rPr>
        <w:t>一级机构排序规则，前</w:t>
      </w:r>
      <w:r>
        <w:rPr>
          <w:rFonts w:hint="eastAsia" w:cs="宋体"/>
          <w:color w:val="000000"/>
          <w:kern w:val="0"/>
          <w:sz w:val="24"/>
          <w:lang w:val="en-US" w:eastAsia="zh-CN"/>
        </w:rPr>
        <w:t>6</w:t>
      </w:r>
      <w:r>
        <w:rPr>
          <w:rFonts w:hint="default" w:cs="宋体"/>
          <w:color w:val="000000"/>
          <w:kern w:val="0"/>
          <w:sz w:val="24"/>
          <w:lang w:eastAsia="zh-CN"/>
        </w:rPr>
        <w:t>个机构是集团、太平人寿、太平财险、太平养老、太平再、太平资产，其他机构根据机构编码从小到大排序。</w:t>
      </w:r>
      <w:r>
        <w:rPr>
          <w:rFonts w:hint="eastAsia" w:ascii="宋体" w:hAnsi="宋体" w:cs="宋体"/>
          <w:color w:val="000000"/>
          <w:kern w:val="0"/>
          <w:sz w:val="24"/>
          <w:lang w:eastAsia="zh-CN"/>
        </w:rPr>
        <w:t>用户在使用搜索功能且选过机构，则第一排默认展示上次勾选的机构</w:t>
      </w:r>
      <w:r>
        <w:rPr>
          <w:rFonts w:hint="default" w:cs="宋体"/>
          <w:color w:val="000000"/>
          <w:kern w:val="0"/>
          <w:sz w:val="24"/>
          <w:lang w:eastAsia="zh-CN"/>
        </w:rPr>
        <w:t>，如果第一排展示不完整，则用最后用...</w:t>
      </w:r>
      <w:r>
        <w:rPr>
          <w:rFonts w:hint="eastAsia" w:ascii="宋体" w:hAnsi="宋体" w:cs="宋体"/>
          <w:color w:val="000000"/>
          <w:kern w:val="0"/>
          <w:sz w:val="24"/>
          <w:lang w:eastAsia="zh-CN"/>
        </w:rPr>
        <w:t>。</w:t>
      </w:r>
    </w:p>
    <w:p>
      <w:pPr>
        <w:widowControl/>
        <w:numPr>
          <w:ilvl w:val="0"/>
          <w:numId w:val="5"/>
        </w:numPr>
        <w:spacing w:after="0" w:line="360" w:lineRule="auto"/>
        <w:jc w:val="left"/>
        <w:rPr>
          <w:rFonts w:hint="eastAsia" w:ascii="宋体" w:hAnsi="宋体" w:cs="宋体"/>
          <w:color w:val="000000"/>
          <w:kern w:val="0"/>
          <w:sz w:val="24"/>
        </w:rPr>
      </w:pPr>
      <w:r>
        <w:rPr>
          <w:rFonts w:hint="eastAsia" w:ascii="宋体" w:hAnsi="宋体" w:cs="宋体"/>
          <w:color w:val="000000"/>
          <w:kern w:val="0"/>
          <w:sz w:val="24"/>
        </w:rPr>
        <w:t>用户可以根据自己的适用情况通过全选、反选的方式快速</w:t>
      </w:r>
      <w:r>
        <w:rPr>
          <w:rFonts w:hint="eastAsia" w:ascii="宋体" w:hAnsi="宋体" w:cs="宋体"/>
          <w:color w:val="000000"/>
          <w:kern w:val="0"/>
          <w:sz w:val="24"/>
          <w:lang w:eastAsia="zh-CN"/>
        </w:rPr>
        <w:t>勾选</w:t>
      </w:r>
      <w:r>
        <w:rPr>
          <w:rFonts w:hint="eastAsia" w:ascii="宋体" w:hAnsi="宋体" w:cs="宋体"/>
          <w:color w:val="000000"/>
          <w:kern w:val="0"/>
          <w:sz w:val="24"/>
        </w:rPr>
        <w:t>一级机构。用户可以选择一级机构限定查看适用公司为所选一级机构的指标</w:t>
      </w:r>
      <w:r>
        <w:rPr>
          <w:rFonts w:hint="eastAsia" w:ascii="宋体" w:hAnsi="宋体" w:cs="宋体"/>
          <w:color w:val="000000"/>
          <w:kern w:val="0"/>
          <w:sz w:val="24"/>
          <w:lang w:eastAsia="zh-CN"/>
        </w:rPr>
        <w:t>、</w:t>
      </w:r>
      <w:r>
        <w:rPr>
          <w:rFonts w:hint="eastAsia" w:ascii="宋体" w:hAnsi="宋体" w:cs="宋体"/>
          <w:color w:val="000000"/>
          <w:kern w:val="0"/>
          <w:sz w:val="24"/>
        </w:rPr>
        <w:t>报表</w:t>
      </w:r>
      <w:r>
        <w:rPr>
          <w:rFonts w:hint="eastAsia" w:ascii="宋体" w:hAnsi="宋体" w:cs="宋体"/>
          <w:color w:val="000000"/>
          <w:kern w:val="0"/>
          <w:sz w:val="24"/>
          <w:lang w:eastAsia="zh-CN"/>
        </w:rPr>
        <w:t>、图谱</w:t>
      </w:r>
      <w:r>
        <w:rPr>
          <w:rFonts w:hint="eastAsia" w:ascii="宋体" w:hAnsi="宋体" w:cs="宋体"/>
          <w:color w:val="000000"/>
          <w:kern w:val="0"/>
          <w:sz w:val="24"/>
        </w:rPr>
        <w:t>。</w:t>
      </w:r>
    </w:p>
    <w:p>
      <w:pPr>
        <w:widowControl/>
        <w:numPr>
          <w:ilvl w:val="0"/>
          <w:numId w:val="5"/>
        </w:numPr>
        <w:spacing w:after="0" w:line="360" w:lineRule="auto"/>
        <w:jc w:val="left"/>
        <w:rPr>
          <w:rFonts w:hint="eastAsia" w:ascii="宋体" w:hAnsi="宋体" w:cs="宋体"/>
          <w:color w:val="000000"/>
          <w:kern w:val="0"/>
          <w:sz w:val="24"/>
        </w:rPr>
      </w:pPr>
      <w:r>
        <w:rPr>
          <w:rFonts w:hint="eastAsia" w:ascii="宋体" w:hAnsi="宋体" w:cs="宋体"/>
          <w:color w:val="000000"/>
          <w:kern w:val="0"/>
          <w:sz w:val="24"/>
          <w:lang w:eastAsia="zh-CN"/>
        </w:rPr>
        <w:t>如果用户勾选了多个机构，则可以点击清空按钮清空所选机构。</w:t>
      </w:r>
    </w:p>
    <w:p>
      <w:pPr>
        <w:widowControl/>
        <w:numPr>
          <w:ilvl w:val="0"/>
          <w:numId w:val="5"/>
        </w:numPr>
        <w:spacing w:after="0" w:line="360" w:lineRule="auto"/>
        <w:jc w:val="left"/>
        <w:rPr>
          <w:rFonts w:hint="eastAsia" w:ascii="宋体" w:hAnsi="宋体" w:cs="宋体"/>
          <w:color w:val="000000"/>
          <w:kern w:val="0"/>
          <w:sz w:val="24"/>
        </w:rPr>
      </w:pPr>
      <w:r>
        <w:rPr>
          <w:rFonts w:hint="eastAsia" w:ascii="宋体" w:hAnsi="宋体" w:cs="宋体"/>
          <w:color w:val="000000"/>
          <w:kern w:val="0"/>
          <w:sz w:val="24"/>
        </w:rPr>
        <w:t>鼠标点击输入框时，系统会根据用户操作习惯和系统更新推荐热门搜索和最新指标</w:t>
      </w:r>
      <w:r>
        <w:rPr>
          <w:rFonts w:hint="eastAsia" w:ascii="宋体" w:hAnsi="宋体" w:cs="宋体"/>
          <w:color w:val="000000"/>
          <w:kern w:val="0"/>
          <w:sz w:val="24"/>
          <w:lang w:eastAsia="zh-CN"/>
        </w:rPr>
        <w:t>、</w:t>
      </w:r>
      <w:r>
        <w:rPr>
          <w:rFonts w:hint="eastAsia" w:ascii="宋体" w:hAnsi="宋体" w:cs="宋体"/>
          <w:color w:val="000000"/>
          <w:kern w:val="0"/>
          <w:sz w:val="24"/>
        </w:rPr>
        <w:t>报表</w:t>
      </w:r>
      <w:r>
        <w:rPr>
          <w:rFonts w:hint="eastAsia" w:ascii="宋体" w:hAnsi="宋体" w:cs="宋体"/>
          <w:color w:val="000000"/>
          <w:kern w:val="0"/>
          <w:sz w:val="24"/>
          <w:lang w:eastAsia="zh-CN"/>
        </w:rPr>
        <w:t>、图谱</w:t>
      </w:r>
      <w:r>
        <w:rPr>
          <w:rFonts w:hint="eastAsia" w:ascii="宋体" w:hAnsi="宋体" w:cs="宋体"/>
          <w:color w:val="000000"/>
          <w:kern w:val="0"/>
          <w:sz w:val="24"/>
        </w:rPr>
        <w:t>。</w:t>
      </w:r>
    </w:p>
    <w:p>
      <w:pPr>
        <w:widowControl/>
        <w:numPr>
          <w:ilvl w:val="0"/>
          <w:numId w:val="5"/>
        </w:numPr>
        <w:spacing w:after="0" w:line="360" w:lineRule="auto"/>
        <w:jc w:val="left"/>
        <w:rPr>
          <w:rFonts w:hint="eastAsia" w:ascii="宋体" w:hAnsi="宋体" w:cs="宋体"/>
        </w:rPr>
      </w:pPr>
      <w:r>
        <w:rPr>
          <w:rFonts w:hint="eastAsia" w:ascii="宋体" w:hAnsi="宋体" w:cs="宋体"/>
          <w:color w:val="000000"/>
          <w:kern w:val="0"/>
          <w:sz w:val="24"/>
        </w:rPr>
        <w:t>用户可以输入关键词进行搜素，系统根据输入的</w:t>
      </w:r>
      <w:r>
        <w:rPr>
          <w:rFonts w:hint="eastAsia" w:ascii="宋体" w:hAnsi="宋体" w:cs="宋体"/>
          <w:color w:val="000000"/>
          <w:kern w:val="0"/>
          <w:sz w:val="24"/>
          <w:lang w:eastAsia="zh-CN"/>
        </w:rPr>
        <w:t>关键词</w:t>
      </w:r>
      <w:r>
        <w:rPr>
          <w:rFonts w:hint="eastAsia" w:ascii="宋体" w:hAnsi="宋体" w:cs="宋体"/>
          <w:color w:val="000000"/>
          <w:kern w:val="0"/>
          <w:sz w:val="24"/>
        </w:rPr>
        <w:t>匹配情况展示相关内容。</w:t>
      </w:r>
    </w:p>
    <w:p>
      <w:pPr>
        <w:widowControl/>
        <w:numPr>
          <w:ilvl w:val="0"/>
          <w:numId w:val="5"/>
        </w:numPr>
        <w:spacing w:after="0" w:line="360" w:lineRule="auto"/>
        <w:jc w:val="left"/>
        <w:rPr>
          <w:rFonts w:hint="eastAsia" w:ascii="宋体" w:hAnsi="宋体" w:cs="宋体"/>
        </w:rPr>
      </w:pPr>
      <w:r>
        <w:rPr>
          <w:rFonts w:hint="eastAsia" w:cs="宋体"/>
          <w:sz w:val="24"/>
          <w:lang w:eastAsia="zh-CN"/>
        </w:rPr>
        <w:t>输入关键词后系统根据关键词匹配，</w:t>
      </w:r>
      <w:r>
        <w:rPr>
          <w:rFonts w:hint="eastAsia" w:ascii="宋体" w:hAnsi="宋体" w:cs="宋体"/>
          <w:sz w:val="24"/>
          <w:lang w:eastAsia="zh-CN"/>
        </w:rPr>
        <w:t>关键词包括全部关键词、关键词中的词语</w:t>
      </w:r>
      <w:r>
        <w:rPr>
          <w:rFonts w:hint="eastAsia" w:cs="宋体"/>
          <w:sz w:val="24"/>
          <w:lang w:eastAsia="zh-CN"/>
        </w:rPr>
        <w:t>。</w:t>
      </w:r>
    </w:p>
    <w:p>
      <w:pPr>
        <w:widowControl/>
        <w:numPr>
          <w:ilvl w:val="0"/>
          <w:numId w:val="5"/>
        </w:numPr>
        <w:spacing w:after="0" w:line="360" w:lineRule="auto"/>
        <w:jc w:val="left"/>
        <w:rPr>
          <w:rFonts w:hint="eastAsia" w:ascii="宋体" w:hAnsi="宋体" w:cs="宋体"/>
        </w:rPr>
      </w:pPr>
      <w:r>
        <w:rPr>
          <w:rFonts w:hint="eastAsia" w:ascii="宋体" w:hAnsi="宋体" w:cs="宋体"/>
        </w:rPr>
        <w:t>关键词中包含机构全称或简称的，不论机构全称或简称是在关键词的前面、中间或后面，需要提取机构全称或机构简称。先用关键词进行精确匹配，精确匹配的指标、报表、图谱展示在前，如果不能全部匹配的话，则用关键词中除去机构名称的部分模糊搜索，根据匹配度排序，如果关键词中除去机构名称的部分包含多个词语，则先展示匹配关键词字数多的指标、报表、图谱。</w:t>
      </w:r>
    </w:p>
    <w:p>
      <w:pPr>
        <w:widowControl/>
        <w:numPr>
          <w:ilvl w:val="0"/>
          <w:numId w:val="5"/>
        </w:numPr>
        <w:spacing w:after="0" w:line="360" w:lineRule="auto"/>
        <w:jc w:val="left"/>
        <w:rPr>
          <w:rFonts w:hint="eastAsia" w:ascii="宋体" w:hAnsi="宋体" w:cs="宋体"/>
        </w:rPr>
      </w:pPr>
      <w:r>
        <w:rPr>
          <w:rFonts w:hint="eastAsia" w:ascii="宋体" w:hAnsi="宋体" w:cs="宋体"/>
        </w:rPr>
        <w:t>如果有输入内容、有勾选机构，则先用输入关键词匹配相关指标、报表、图谱，再通过勾选的机构做过滤，只展示勾选机构相关的指标、报表、图谱</w:t>
      </w:r>
      <w:r>
        <w:rPr>
          <w:rFonts w:hint="eastAsia" w:cs="宋体"/>
          <w:lang w:eastAsia="zh-CN"/>
        </w:rPr>
        <w:t>。指标名称包含机构A或者指标维度包含机构A的，则表示该指标是属于机构A的。</w:t>
      </w:r>
    </w:p>
    <w:p>
      <w:pPr>
        <w:widowControl/>
        <w:numPr>
          <w:ilvl w:val="0"/>
          <w:numId w:val="5"/>
        </w:numPr>
        <w:spacing w:after="0" w:line="360" w:lineRule="auto"/>
        <w:jc w:val="left"/>
        <w:rPr>
          <w:rFonts w:hint="eastAsia" w:ascii="宋体" w:hAnsi="宋体" w:cs="宋体"/>
        </w:rPr>
      </w:pPr>
      <w:r>
        <w:rPr>
          <w:rFonts w:hint="eastAsia"/>
          <w:lang w:val="en-US" w:eastAsia="zh-CN"/>
        </w:rPr>
        <w:t>在搜索结果页再输入新的关键词，效果跟在工作台搜索的效果一致。而不是基于指标结果页搜索结果进行二次搜索。</w:t>
      </w:r>
    </w:p>
    <w:p>
      <w:pPr>
        <w:widowControl/>
        <w:numPr>
          <w:ilvl w:val="0"/>
          <w:numId w:val="5"/>
        </w:numPr>
        <w:spacing w:after="0" w:line="360" w:lineRule="auto"/>
        <w:jc w:val="left"/>
        <w:rPr>
          <w:rFonts w:hint="eastAsia" w:ascii="宋体" w:hAnsi="宋体" w:cs="宋体"/>
        </w:rPr>
      </w:pPr>
      <w:r>
        <w:rPr>
          <w:rFonts w:hint="eastAsia"/>
          <w:lang w:val="en-US" w:eastAsia="zh-CN"/>
        </w:rPr>
        <w:t>汇率搜索的查询页面跳转的就是汇率查询功能的页面。汇率搜索结果页中日期默认展示t-1日，汇率类型默认展示每日汇率。</w:t>
      </w:r>
    </w:p>
    <w:p>
      <w:pPr>
        <w:widowControl/>
        <w:numPr>
          <w:ilvl w:val="0"/>
          <w:numId w:val="5"/>
        </w:numPr>
        <w:spacing w:after="0" w:line="360" w:lineRule="auto"/>
        <w:jc w:val="left"/>
        <w:rPr>
          <w:rFonts w:hint="eastAsia" w:ascii="宋体" w:hAnsi="宋体" w:cs="宋体"/>
        </w:rPr>
      </w:pPr>
      <w:r>
        <w:rPr>
          <w:rFonts w:hint="eastAsia" w:cs="宋体"/>
          <w:lang w:eastAsia="zh-CN"/>
        </w:rPr>
        <w:t>机构的全称简称如下：</w:t>
      </w:r>
      <w:r>
        <w:commentReference w:id="0"/>
      </w:r>
    </w:p>
    <w:tbl>
      <w:tblPr>
        <w:tblStyle w:val="31"/>
        <w:tblW w:w="9180" w:type="dxa"/>
        <w:tblInd w:w="0" w:type="dxa"/>
        <w:shd w:val="clear" w:color="auto" w:fill="auto"/>
        <w:tblLayout w:type="autofit"/>
        <w:tblCellMar>
          <w:top w:w="0" w:type="dxa"/>
          <w:left w:w="0" w:type="dxa"/>
          <w:bottom w:w="0" w:type="dxa"/>
          <w:right w:w="0" w:type="dxa"/>
        </w:tblCellMar>
      </w:tblPr>
      <w:tblGrid>
        <w:gridCol w:w="1335"/>
        <w:gridCol w:w="4905"/>
        <w:gridCol w:w="1500"/>
        <w:gridCol w:w="1440"/>
      </w:tblGrid>
      <w:tr>
        <w:tblPrEx>
          <w:shd w:val="clear" w:color="auto" w:fill="auto"/>
          <w:tblCellMar>
            <w:top w:w="0" w:type="dxa"/>
            <w:left w:w="0" w:type="dxa"/>
            <w:bottom w:w="0" w:type="dxa"/>
            <w:right w:w="0" w:type="dxa"/>
          </w:tblCellMar>
        </w:tblPrEx>
        <w:trPr>
          <w:trHeight w:val="270" w:hRule="atLeast"/>
        </w:trPr>
        <w:tc>
          <w:tcPr>
            <w:tcW w:w="1335" w:type="dxa"/>
            <w:tcBorders>
              <w:top w:val="single" w:color="000000" w:sz="4" w:space="0"/>
              <w:left w:val="single" w:color="000000" w:sz="4" w:space="0"/>
              <w:bottom w:val="single" w:color="000000" w:sz="4" w:space="0"/>
              <w:right w:val="single" w:color="000000" w:sz="4" w:space="0"/>
            </w:tcBorders>
            <w:shd w:val="clear" w:color="auto" w:fill="4F81BD"/>
            <w:noWrap/>
            <w:tcMar>
              <w:top w:w="15" w:type="dxa"/>
              <w:left w:w="15" w:type="dxa"/>
              <w:right w:w="15" w:type="dxa"/>
            </w:tcMar>
            <w:vAlign w:val="center"/>
          </w:tcPr>
          <w:p>
            <w:pPr>
              <w:keepNext w:val="0"/>
              <w:keepLines w:val="0"/>
              <w:widowControl/>
              <w:suppressLineNumbers w:val="0"/>
              <w:spacing w:before="0" w:beforeAutospacing="0" w:after="0" w:afterAutospacing="0"/>
              <w:ind w:left="0" w:right="0"/>
              <w:jc w:val="left"/>
              <w:textAlignment w:val="center"/>
              <w:rPr>
                <w:rFonts w:hint="eastAsia" w:ascii="宋体" w:hAnsi="宋体" w:eastAsia="宋体" w:cs="宋体"/>
                <w:b/>
                <w:i w:val="0"/>
                <w:color w:val="FFFFFF"/>
                <w:sz w:val="22"/>
                <w:szCs w:val="22"/>
                <w:u w:val="none"/>
              </w:rPr>
            </w:pPr>
            <w:r>
              <w:rPr>
                <w:rFonts w:hint="eastAsia" w:ascii="宋体" w:hAnsi="宋体" w:eastAsia="宋体" w:cs="宋体"/>
                <w:b/>
                <w:i w:val="0"/>
                <w:color w:val="FFFFFF"/>
                <w:kern w:val="0"/>
                <w:sz w:val="22"/>
                <w:szCs w:val="22"/>
                <w:u w:val="none"/>
                <w:lang w:val="en-US" w:eastAsia="zh-CN" w:bidi="ar"/>
              </w:rPr>
              <w:t>HR-机构ID</w:t>
            </w:r>
          </w:p>
        </w:tc>
        <w:tc>
          <w:tcPr>
            <w:tcW w:w="4905" w:type="dxa"/>
            <w:tcBorders>
              <w:top w:val="single" w:color="000000" w:sz="4" w:space="0"/>
              <w:left w:val="single" w:color="000000" w:sz="4" w:space="0"/>
              <w:bottom w:val="single" w:color="000000" w:sz="4" w:space="0"/>
              <w:right w:val="single" w:color="000000" w:sz="4" w:space="0"/>
            </w:tcBorders>
            <w:shd w:val="clear" w:color="auto" w:fill="4F81BD"/>
            <w:noWrap/>
            <w:tcMar>
              <w:top w:w="15" w:type="dxa"/>
              <w:left w:w="15" w:type="dxa"/>
              <w:right w:w="15" w:type="dxa"/>
            </w:tcMar>
            <w:vAlign w:val="center"/>
          </w:tcPr>
          <w:p>
            <w:pPr>
              <w:keepNext w:val="0"/>
              <w:keepLines w:val="0"/>
              <w:widowControl/>
              <w:suppressLineNumbers w:val="0"/>
              <w:spacing w:before="0" w:beforeAutospacing="0" w:after="0" w:afterAutospacing="0"/>
              <w:ind w:left="0" w:right="0"/>
              <w:jc w:val="left"/>
              <w:textAlignment w:val="center"/>
              <w:rPr>
                <w:rFonts w:hint="eastAsia" w:ascii="宋体" w:hAnsi="宋体" w:eastAsia="宋体" w:cs="宋体"/>
                <w:b/>
                <w:i w:val="0"/>
                <w:color w:val="FFFFFF"/>
                <w:sz w:val="22"/>
                <w:szCs w:val="22"/>
                <w:u w:val="none"/>
              </w:rPr>
            </w:pPr>
            <w:r>
              <w:rPr>
                <w:rFonts w:hint="eastAsia" w:ascii="宋体" w:hAnsi="宋体" w:eastAsia="宋体" w:cs="宋体"/>
                <w:b/>
                <w:i w:val="0"/>
                <w:color w:val="FFFFFF"/>
                <w:kern w:val="0"/>
                <w:sz w:val="22"/>
                <w:szCs w:val="22"/>
                <w:u w:val="none"/>
                <w:lang w:val="en-US" w:eastAsia="zh-CN" w:bidi="ar"/>
              </w:rPr>
              <w:t>HR-机构名称</w:t>
            </w:r>
          </w:p>
        </w:tc>
        <w:tc>
          <w:tcPr>
            <w:tcW w:w="1500" w:type="dxa"/>
            <w:tcBorders>
              <w:top w:val="single" w:color="000000" w:sz="4" w:space="0"/>
              <w:left w:val="single" w:color="000000" w:sz="4" w:space="0"/>
              <w:bottom w:val="single" w:color="000000" w:sz="4" w:space="0"/>
              <w:right w:val="single" w:color="000000" w:sz="4" w:space="0"/>
            </w:tcBorders>
            <w:shd w:val="clear" w:color="auto" w:fill="4F81BD"/>
            <w:noWrap/>
            <w:tcMar>
              <w:top w:w="15" w:type="dxa"/>
              <w:left w:w="15" w:type="dxa"/>
              <w:right w:w="15" w:type="dxa"/>
            </w:tcMar>
            <w:vAlign w:val="center"/>
          </w:tcPr>
          <w:p>
            <w:pPr>
              <w:keepNext w:val="0"/>
              <w:keepLines w:val="0"/>
              <w:widowControl/>
              <w:suppressLineNumbers w:val="0"/>
              <w:spacing w:before="0" w:beforeAutospacing="0" w:after="0" w:afterAutospacing="0"/>
              <w:ind w:left="0" w:right="0"/>
              <w:jc w:val="left"/>
              <w:textAlignment w:val="center"/>
              <w:rPr>
                <w:rFonts w:hint="eastAsia" w:ascii="宋体" w:hAnsi="宋体" w:eastAsia="宋体" w:cs="宋体"/>
                <w:b/>
                <w:i w:val="0"/>
                <w:color w:val="FFFFFF"/>
                <w:sz w:val="22"/>
                <w:szCs w:val="22"/>
                <w:u w:val="none"/>
              </w:rPr>
            </w:pPr>
            <w:r>
              <w:rPr>
                <w:rFonts w:hint="eastAsia" w:cs="宋体"/>
                <w:b/>
                <w:i w:val="0"/>
                <w:color w:val="FFFFFF"/>
                <w:kern w:val="0"/>
                <w:sz w:val="22"/>
                <w:szCs w:val="22"/>
                <w:u w:val="none"/>
                <w:lang w:val="en-US" w:eastAsia="zh-CN" w:bidi="ar"/>
              </w:rPr>
              <w:t>机构</w:t>
            </w:r>
            <w:r>
              <w:rPr>
                <w:rFonts w:hint="eastAsia" w:ascii="宋体" w:hAnsi="宋体" w:eastAsia="宋体" w:cs="宋体"/>
                <w:b/>
                <w:i w:val="0"/>
                <w:color w:val="FFFFFF"/>
                <w:kern w:val="0"/>
                <w:sz w:val="22"/>
                <w:szCs w:val="22"/>
                <w:u w:val="none"/>
                <w:lang w:val="en-US" w:eastAsia="zh-CN" w:bidi="ar"/>
              </w:rPr>
              <w:t>简称</w:t>
            </w:r>
          </w:p>
        </w:tc>
        <w:tc>
          <w:tcPr>
            <w:tcW w:w="1440" w:type="dxa"/>
            <w:tcBorders>
              <w:top w:val="single" w:color="000000" w:sz="4" w:space="0"/>
              <w:left w:val="single" w:color="000000" w:sz="4" w:space="0"/>
              <w:bottom w:val="single" w:color="000000" w:sz="4" w:space="0"/>
              <w:right w:val="single" w:color="000000" w:sz="4" w:space="0"/>
            </w:tcBorders>
            <w:shd w:val="clear" w:color="auto" w:fill="4F81BD"/>
            <w:noWrap/>
            <w:tcMar>
              <w:top w:w="15" w:type="dxa"/>
              <w:left w:w="15" w:type="dxa"/>
              <w:right w:w="15" w:type="dxa"/>
            </w:tcMar>
            <w:vAlign w:val="center"/>
          </w:tcPr>
          <w:p>
            <w:pPr>
              <w:keepNext w:val="0"/>
              <w:keepLines w:val="0"/>
              <w:widowControl/>
              <w:suppressLineNumbers w:val="0"/>
              <w:spacing w:before="0" w:beforeAutospacing="0" w:after="0" w:afterAutospacing="0"/>
              <w:ind w:left="0" w:right="0"/>
              <w:jc w:val="left"/>
              <w:textAlignment w:val="center"/>
              <w:rPr>
                <w:rFonts w:hint="eastAsia" w:ascii="宋体" w:hAnsi="宋体" w:eastAsia="宋体" w:cs="宋体"/>
                <w:b/>
                <w:i w:val="0"/>
                <w:color w:val="FFFFFF"/>
                <w:sz w:val="22"/>
                <w:szCs w:val="22"/>
                <w:u w:val="none"/>
              </w:rPr>
            </w:pPr>
            <w:r>
              <w:rPr>
                <w:rFonts w:hint="eastAsia" w:ascii="宋体" w:hAnsi="宋体" w:eastAsia="宋体" w:cs="宋体"/>
                <w:b/>
                <w:i w:val="0"/>
                <w:color w:val="FFFFFF"/>
                <w:kern w:val="0"/>
                <w:sz w:val="22"/>
                <w:szCs w:val="22"/>
                <w:u w:val="none"/>
                <w:lang w:val="en-US" w:eastAsia="zh-CN" w:bidi="ar"/>
              </w:rPr>
              <w:t>新增简称</w:t>
            </w:r>
          </w:p>
        </w:tc>
      </w:tr>
      <w:tr>
        <w:tblPrEx>
          <w:tblCellMar>
            <w:top w:w="0" w:type="dxa"/>
            <w:left w:w="0" w:type="dxa"/>
            <w:bottom w:w="0" w:type="dxa"/>
            <w:right w:w="0" w:type="dxa"/>
          </w:tblCellMar>
        </w:tblPrEx>
        <w:trPr>
          <w:trHeight w:val="54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spacing w:before="0" w:beforeAutospacing="0" w:after="0" w:afterAutospacing="0"/>
              <w:ind w:left="0" w:right="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1001</w:t>
            </w:r>
          </w:p>
        </w:tc>
        <w:tc>
          <w:tcPr>
            <w:tcW w:w="4905"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keepNext w:val="0"/>
              <w:keepLines w:val="0"/>
              <w:widowControl/>
              <w:suppressLineNumbers w:val="0"/>
              <w:spacing w:before="0" w:beforeAutospacing="0" w:after="0" w:afterAutospacing="0"/>
              <w:ind w:left="0" w:right="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中国太平保险集团有限责任公司[中国太平保险集团（香港）有限公司]</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spacing w:before="0" w:beforeAutospacing="0" w:after="0" w:afterAutospacing="0"/>
              <w:ind w:left="0" w:right="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太平集团</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spacing w:before="0" w:beforeAutospacing="0" w:after="0" w:afterAutospacing="0"/>
              <w:ind w:left="0" w:right="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集团</w:t>
            </w:r>
          </w:p>
        </w:tc>
      </w:tr>
      <w:tr>
        <w:tblPrEx>
          <w:tblCellMar>
            <w:top w:w="0" w:type="dxa"/>
            <w:left w:w="0" w:type="dxa"/>
            <w:bottom w:w="0" w:type="dxa"/>
            <w:right w:w="0" w:type="dxa"/>
          </w:tblCellMar>
        </w:tblPrEx>
        <w:trPr>
          <w:trHeight w:val="27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spacing w:before="0" w:beforeAutospacing="0" w:after="0" w:afterAutospacing="0"/>
              <w:ind w:left="0" w:right="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1002</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spacing w:before="0" w:beforeAutospacing="0" w:after="0" w:afterAutospacing="0"/>
              <w:ind w:left="0" w:right="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太平人寿保险有限公司</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spacing w:before="0" w:beforeAutospacing="0" w:after="0" w:afterAutospacing="0"/>
              <w:ind w:left="0" w:right="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太平人寿</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spacing w:before="0" w:beforeAutospacing="0" w:after="0" w:afterAutospacing="0"/>
              <w:ind w:left="0" w:right="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太寿、人寿</w:t>
            </w:r>
          </w:p>
        </w:tc>
      </w:tr>
      <w:tr>
        <w:tblPrEx>
          <w:tblCellMar>
            <w:top w:w="0" w:type="dxa"/>
            <w:left w:w="0" w:type="dxa"/>
            <w:bottom w:w="0" w:type="dxa"/>
            <w:right w:w="0" w:type="dxa"/>
          </w:tblCellMar>
        </w:tblPrEx>
        <w:trPr>
          <w:trHeight w:val="27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spacing w:before="0" w:beforeAutospacing="0" w:after="0" w:afterAutospacing="0"/>
              <w:ind w:left="0" w:right="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1003</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spacing w:before="0" w:beforeAutospacing="0" w:after="0" w:afterAutospacing="0"/>
              <w:ind w:left="0" w:right="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太平财产保险有限公司</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spacing w:before="0" w:beforeAutospacing="0" w:after="0" w:afterAutospacing="0"/>
              <w:ind w:left="0" w:right="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太平财险</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spacing w:before="0" w:beforeAutospacing="0" w:after="0" w:afterAutospacing="0"/>
              <w:ind w:left="0" w:right="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财险、太财</w:t>
            </w:r>
          </w:p>
        </w:tc>
      </w:tr>
      <w:tr>
        <w:tblPrEx>
          <w:tblCellMar>
            <w:top w:w="0" w:type="dxa"/>
            <w:left w:w="0" w:type="dxa"/>
            <w:bottom w:w="0" w:type="dxa"/>
            <w:right w:w="0" w:type="dxa"/>
          </w:tblCellMar>
        </w:tblPrEx>
        <w:trPr>
          <w:trHeight w:val="27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spacing w:before="0" w:beforeAutospacing="0" w:after="0" w:afterAutospacing="0"/>
              <w:ind w:left="0" w:right="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1022</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spacing w:before="0" w:beforeAutospacing="0" w:after="0" w:afterAutospacing="0"/>
              <w:ind w:left="0" w:right="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太平资产管理有限公司</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spacing w:before="0" w:beforeAutospacing="0" w:after="0" w:afterAutospacing="0"/>
              <w:ind w:left="0" w:right="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太平资产</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spacing w:before="0" w:beforeAutospacing="0" w:after="0" w:afterAutospacing="0"/>
              <w:ind w:left="0" w:right="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资产</w:t>
            </w:r>
          </w:p>
        </w:tc>
      </w:tr>
      <w:tr>
        <w:tblPrEx>
          <w:tblCellMar>
            <w:top w:w="0" w:type="dxa"/>
            <w:left w:w="0" w:type="dxa"/>
            <w:bottom w:w="0" w:type="dxa"/>
            <w:right w:w="0" w:type="dxa"/>
          </w:tblCellMar>
        </w:tblPrEx>
        <w:trPr>
          <w:trHeight w:val="27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spacing w:before="0" w:beforeAutospacing="0" w:after="0" w:afterAutospacing="0"/>
              <w:ind w:left="0" w:right="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1024</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spacing w:before="0" w:beforeAutospacing="0" w:after="0" w:afterAutospacing="0"/>
              <w:ind w:left="0" w:right="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太平养老保险股份有限公司</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spacing w:before="0" w:beforeAutospacing="0" w:after="0" w:afterAutospacing="0"/>
              <w:ind w:left="0" w:right="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太平养老</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spacing w:before="0" w:beforeAutospacing="0" w:after="0" w:afterAutospacing="0"/>
              <w:ind w:left="0" w:right="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养老、太养</w:t>
            </w:r>
          </w:p>
        </w:tc>
      </w:tr>
      <w:tr>
        <w:tblPrEx>
          <w:tblCellMar>
            <w:top w:w="0" w:type="dxa"/>
            <w:left w:w="0" w:type="dxa"/>
            <w:bottom w:w="0" w:type="dxa"/>
            <w:right w:w="0" w:type="dxa"/>
          </w:tblCellMar>
        </w:tblPrEx>
        <w:trPr>
          <w:trHeight w:val="27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spacing w:before="0" w:beforeAutospacing="0" w:after="0" w:afterAutospacing="0"/>
              <w:ind w:left="0" w:right="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1026</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spacing w:before="0" w:beforeAutospacing="0" w:after="0" w:afterAutospacing="0"/>
              <w:ind w:left="0" w:right="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太平金融科技服务（上海）有限公司</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spacing w:before="0" w:beforeAutospacing="0" w:after="0" w:afterAutospacing="0"/>
              <w:ind w:left="0" w:right="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太平金科</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spacing w:before="0" w:beforeAutospacing="0" w:after="0" w:afterAutospacing="0"/>
              <w:ind w:left="0" w:right="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金科</w:t>
            </w:r>
          </w:p>
        </w:tc>
      </w:tr>
      <w:tr>
        <w:tblPrEx>
          <w:tblCellMar>
            <w:top w:w="0" w:type="dxa"/>
            <w:left w:w="0" w:type="dxa"/>
            <w:bottom w:w="0" w:type="dxa"/>
            <w:right w:w="0" w:type="dxa"/>
          </w:tblCellMar>
        </w:tblPrEx>
        <w:trPr>
          <w:trHeight w:val="27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spacing w:before="0" w:beforeAutospacing="0" w:after="0" w:afterAutospacing="0"/>
              <w:ind w:left="0" w:right="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1380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spacing w:before="0" w:beforeAutospacing="0" w:after="0" w:afterAutospacing="0"/>
              <w:ind w:left="0" w:right="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中国太平保险欧洲（控股）有限公司</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spacing w:before="0" w:beforeAutospacing="0" w:after="0" w:afterAutospacing="0"/>
              <w:ind w:left="0" w:right="0"/>
              <w:jc w:val="left"/>
              <w:rPr>
                <w:rFonts w:hint="eastAsia" w:ascii="宋体" w:hAnsi="宋体" w:eastAsia="宋体" w:cs="宋体"/>
                <w:i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spacing w:before="0" w:beforeAutospacing="0" w:after="0" w:afterAutospacing="0"/>
              <w:ind w:left="0" w:right="0"/>
              <w:jc w:val="left"/>
              <w:rPr>
                <w:rFonts w:hint="eastAsia" w:ascii="宋体" w:hAnsi="宋体" w:eastAsia="宋体" w:cs="宋体"/>
                <w:i w:val="0"/>
                <w:color w:val="000000"/>
                <w:sz w:val="22"/>
                <w:szCs w:val="22"/>
                <w:u w:val="none"/>
              </w:rPr>
            </w:pPr>
          </w:p>
        </w:tc>
      </w:tr>
      <w:tr>
        <w:tblPrEx>
          <w:tblCellMar>
            <w:top w:w="0" w:type="dxa"/>
            <w:left w:w="0" w:type="dxa"/>
            <w:bottom w:w="0" w:type="dxa"/>
            <w:right w:w="0" w:type="dxa"/>
          </w:tblCellMar>
        </w:tblPrEx>
        <w:trPr>
          <w:trHeight w:val="27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spacing w:before="0" w:beforeAutospacing="0" w:after="0" w:afterAutospacing="0"/>
              <w:ind w:left="0" w:right="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1381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spacing w:before="0" w:beforeAutospacing="0" w:after="0" w:afterAutospacing="0"/>
              <w:ind w:left="0" w:right="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中国太平保险（英国）有限公司</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spacing w:before="0" w:beforeAutospacing="0" w:after="0" w:afterAutospacing="0"/>
              <w:ind w:left="0" w:right="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太平英国</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spacing w:before="0" w:beforeAutospacing="0" w:after="0" w:afterAutospacing="0"/>
              <w:ind w:left="0" w:right="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英国</w:t>
            </w:r>
          </w:p>
        </w:tc>
      </w:tr>
      <w:tr>
        <w:tblPrEx>
          <w:tblCellMar>
            <w:top w:w="0" w:type="dxa"/>
            <w:left w:w="0" w:type="dxa"/>
            <w:bottom w:w="0" w:type="dxa"/>
            <w:right w:w="0" w:type="dxa"/>
          </w:tblCellMar>
        </w:tblPrEx>
        <w:trPr>
          <w:trHeight w:val="27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spacing w:before="0" w:beforeAutospacing="0" w:after="0" w:afterAutospacing="0"/>
              <w:ind w:left="0" w:right="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1383</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spacing w:before="0" w:beforeAutospacing="0" w:after="0" w:afterAutospacing="0"/>
              <w:ind w:left="0" w:right="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中国太平保险（德国）有限公司</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spacing w:before="0" w:beforeAutospacing="0" w:after="0" w:afterAutospacing="0"/>
              <w:ind w:left="0" w:right="0"/>
              <w:jc w:val="left"/>
              <w:rPr>
                <w:rFonts w:hint="eastAsia" w:ascii="宋体" w:hAnsi="宋体" w:eastAsia="宋体" w:cs="宋体"/>
                <w:i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spacing w:before="0" w:beforeAutospacing="0" w:after="0" w:afterAutospacing="0"/>
              <w:ind w:left="0" w:right="0"/>
              <w:jc w:val="left"/>
              <w:rPr>
                <w:rFonts w:hint="eastAsia" w:ascii="宋体" w:hAnsi="宋体" w:eastAsia="宋体" w:cs="宋体"/>
                <w:i w:val="0"/>
                <w:color w:val="000000"/>
                <w:sz w:val="22"/>
                <w:szCs w:val="22"/>
                <w:u w:val="none"/>
              </w:rPr>
            </w:pPr>
          </w:p>
        </w:tc>
      </w:tr>
      <w:tr>
        <w:tblPrEx>
          <w:tblCellMar>
            <w:top w:w="0" w:type="dxa"/>
            <w:left w:w="0" w:type="dxa"/>
            <w:bottom w:w="0" w:type="dxa"/>
            <w:right w:w="0" w:type="dxa"/>
          </w:tblCellMar>
        </w:tblPrEx>
        <w:trPr>
          <w:trHeight w:val="27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spacing w:before="0" w:beforeAutospacing="0" w:after="0" w:afterAutospacing="0"/>
              <w:ind w:left="0" w:right="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1384</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spacing w:before="0" w:beforeAutospacing="0" w:after="0" w:afterAutospacing="0"/>
              <w:ind w:left="0" w:right="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中国太平保险（卢森堡）有限公司</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spacing w:before="0" w:beforeAutospacing="0" w:after="0" w:afterAutospacing="0"/>
              <w:ind w:left="0" w:right="0"/>
              <w:jc w:val="left"/>
              <w:rPr>
                <w:rFonts w:hint="eastAsia" w:ascii="宋体" w:hAnsi="宋体" w:eastAsia="宋体" w:cs="宋体"/>
                <w:i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spacing w:before="0" w:beforeAutospacing="0" w:after="0" w:afterAutospacing="0"/>
              <w:ind w:left="0" w:right="0"/>
              <w:jc w:val="left"/>
              <w:rPr>
                <w:rFonts w:hint="eastAsia" w:ascii="宋体" w:hAnsi="宋体" w:eastAsia="宋体" w:cs="宋体"/>
                <w:i w:val="0"/>
                <w:color w:val="000000"/>
                <w:sz w:val="22"/>
                <w:szCs w:val="22"/>
                <w:u w:val="none"/>
              </w:rPr>
            </w:pPr>
          </w:p>
        </w:tc>
      </w:tr>
      <w:tr>
        <w:tblPrEx>
          <w:tblCellMar>
            <w:top w:w="0" w:type="dxa"/>
            <w:left w:w="0" w:type="dxa"/>
            <w:bottom w:w="0" w:type="dxa"/>
            <w:right w:w="0" w:type="dxa"/>
          </w:tblCellMar>
        </w:tblPrEx>
        <w:trPr>
          <w:trHeight w:val="27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spacing w:before="0" w:beforeAutospacing="0" w:after="0" w:afterAutospacing="0"/>
              <w:ind w:left="0" w:right="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1385</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spacing w:before="0" w:beforeAutospacing="0" w:after="0" w:afterAutospacing="0"/>
              <w:ind w:left="0" w:right="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中国太平保险（新加坡）有限公司</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spacing w:before="0" w:beforeAutospacing="0" w:after="0" w:afterAutospacing="0"/>
              <w:ind w:left="0" w:right="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太平新加坡</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spacing w:before="0" w:beforeAutospacing="0" w:after="0" w:afterAutospacing="0"/>
              <w:ind w:left="0" w:right="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新加坡</w:t>
            </w:r>
          </w:p>
        </w:tc>
      </w:tr>
      <w:tr>
        <w:tblPrEx>
          <w:tblCellMar>
            <w:top w:w="0" w:type="dxa"/>
            <w:left w:w="0" w:type="dxa"/>
            <w:bottom w:w="0" w:type="dxa"/>
            <w:right w:w="0" w:type="dxa"/>
          </w:tblCellMar>
        </w:tblPrEx>
        <w:trPr>
          <w:trHeight w:val="27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spacing w:before="0" w:beforeAutospacing="0" w:after="0" w:afterAutospacing="0"/>
              <w:ind w:left="0" w:right="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1386</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spacing w:before="0" w:beforeAutospacing="0" w:after="0" w:afterAutospacing="0"/>
              <w:ind w:left="0" w:right="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中国太平印度尼西亚有限公司</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spacing w:before="0" w:beforeAutospacing="0" w:after="0" w:afterAutospacing="0"/>
              <w:ind w:left="0" w:right="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太平印尼</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spacing w:before="0" w:beforeAutospacing="0" w:after="0" w:afterAutospacing="0"/>
              <w:ind w:left="0" w:right="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印尼</w:t>
            </w:r>
          </w:p>
        </w:tc>
      </w:tr>
      <w:tr>
        <w:tblPrEx>
          <w:tblCellMar>
            <w:top w:w="0" w:type="dxa"/>
            <w:left w:w="0" w:type="dxa"/>
            <w:bottom w:w="0" w:type="dxa"/>
            <w:right w:w="0" w:type="dxa"/>
          </w:tblCellMar>
        </w:tblPrEx>
        <w:trPr>
          <w:trHeight w:val="27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spacing w:before="0" w:beforeAutospacing="0" w:after="0" w:afterAutospacing="0"/>
              <w:ind w:left="0" w:right="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1387</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spacing w:before="0" w:beforeAutospacing="0" w:after="0" w:afterAutospacing="0"/>
              <w:ind w:left="0" w:right="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中国太平保险（新西兰）有限公司</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spacing w:before="0" w:beforeAutospacing="0" w:after="0" w:afterAutospacing="0"/>
              <w:ind w:left="0" w:right="0"/>
              <w:jc w:val="left"/>
              <w:rPr>
                <w:rFonts w:hint="eastAsia" w:ascii="宋体" w:hAnsi="宋体" w:eastAsia="宋体" w:cs="宋体"/>
                <w:i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spacing w:before="0" w:beforeAutospacing="0" w:after="0" w:afterAutospacing="0"/>
              <w:ind w:left="0" w:right="0"/>
              <w:jc w:val="left"/>
              <w:rPr>
                <w:rFonts w:hint="eastAsia" w:ascii="宋体" w:hAnsi="宋体" w:eastAsia="宋体" w:cs="宋体"/>
                <w:i w:val="0"/>
                <w:color w:val="000000"/>
                <w:sz w:val="22"/>
                <w:szCs w:val="22"/>
                <w:u w:val="none"/>
              </w:rPr>
            </w:pPr>
          </w:p>
        </w:tc>
      </w:tr>
      <w:tr>
        <w:tblPrEx>
          <w:tblCellMar>
            <w:top w:w="0" w:type="dxa"/>
            <w:left w:w="0" w:type="dxa"/>
            <w:bottom w:w="0" w:type="dxa"/>
            <w:right w:w="0" w:type="dxa"/>
          </w:tblCellMar>
        </w:tblPrEx>
        <w:trPr>
          <w:trHeight w:val="27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spacing w:before="0" w:beforeAutospacing="0" w:after="0" w:afterAutospacing="0"/>
              <w:ind w:left="0" w:right="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1388</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spacing w:before="0" w:beforeAutospacing="0" w:after="0" w:afterAutospacing="0"/>
              <w:ind w:left="0" w:right="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中国太平保险服务（日本）有限公司</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spacing w:before="0" w:beforeAutospacing="0" w:after="0" w:afterAutospacing="0"/>
              <w:ind w:left="0" w:right="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太平日本</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spacing w:before="0" w:beforeAutospacing="0" w:after="0" w:afterAutospacing="0"/>
              <w:ind w:left="0" w:right="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日本</w:t>
            </w:r>
          </w:p>
        </w:tc>
      </w:tr>
      <w:tr>
        <w:tblPrEx>
          <w:tblCellMar>
            <w:top w:w="0" w:type="dxa"/>
            <w:left w:w="0" w:type="dxa"/>
            <w:bottom w:w="0" w:type="dxa"/>
            <w:right w:w="0" w:type="dxa"/>
          </w:tblCellMar>
        </w:tblPrEx>
        <w:trPr>
          <w:trHeight w:val="27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spacing w:before="0" w:beforeAutospacing="0" w:after="0" w:afterAutospacing="0"/>
              <w:ind w:left="0" w:right="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1601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spacing w:before="0" w:beforeAutospacing="0" w:after="0" w:afterAutospacing="0"/>
              <w:ind w:left="0" w:right="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中國太平保險(香港)有限公司</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spacing w:before="0" w:beforeAutospacing="0" w:after="0" w:afterAutospacing="0"/>
              <w:ind w:left="0" w:right="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太平香港</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spacing w:before="0" w:beforeAutospacing="0" w:after="0" w:afterAutospacing="0"/>
              <w:ind w:left="0" w:right="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香港</w:t>
            </w:r>
          </w:p>
        </w:tc>
      </w:tr>
      <w:tr>
        <w:tblPrEx>
          <w:tblCellMar>
            <w:top w:w="0" w:type="dxa"/>
            <w:left w:w="0" w:type="dxa"/>
            <w:bottom w:w="0" w:type="dxa"/>
            <w:right w:w="0" w:type="dxa"/>
          </w:tblCellMar>
        </w:tblPrEx>
        <w:trPr>
          <w:trHeight w:val="27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spacing w:before="0" w:beforeAutospacing="0" w:after="0" w:afterAutospacing="0"/>
              <w:ind w:left="0" w:right="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1603</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spacing w:before="0" w:beforeAutospacing="0" w:after="0" w:afterAutospacing="0"/>
              <w:ind w:left="0" w:right="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中國太平保險（澳門）股份有限公司</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spacing w:before="0" w:beforeAutospacing="0" w:after="0" w:afterAutospacing="0"/>
              <w:ind w:left="0" w:right="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太平澳门</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spacing w:before="0" w:beforeAutospacing="0" w:after="0" w:afterAutospacing="0"/>
              <w:ind w:left="0" w:right="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澳门</w:t>
            </w:r>
          </w:p>
        </w:tc>
      </w:tr>
      <w:tr>
        <w:tblPrEx>
          <w:tblCellMar>
            <w:top w:w="0" w:type="dxa"/>
            <w:left w:w="0" w:type="dxa"/>
            <w:bottom w:w="0" w:type="dxa"/>
            <w:right w:w="0" w:type="dxa"/>
          </w:tblCellMar>
        </w:tblPrEx>
        <w:trPr>
          <w:trHeight w:val="27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spacing w:before="0" w:beforeAutospacing="0" w:after="0" w:afterAutospacing="0"/>
              <w:ind w:left="0" w:right="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1604</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spacing w:before="0" w:beforeAutospacing="0" w:after="0" w:afterAutospacing="0"/>
              <w:ind w:left="0" w:right="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中国太平保險控股有限公司</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spacing w:before="0" w:beforeAutospacing="0" w:after="0" w:afterAutospacing="0"/>
              <w:ind w:left="0" w:right="0"/>
              <w:jc w:val="left"/>
              <w:rPr>
                <w:rFonts w:hint="eastAsia" w:ascii="宋体" w:hAnsi="宋体" w:eastAsia="宋体" w:cs="宋体"/>
                <w:i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spacing w:before="0" w:beforeAutospacing="0" w:after="0" w:afterAutospacing="0"/>
              <w:ind w:left="0" w:right="0"/>
              <w:jc w:val="left"/>
              <w:rPr>
                <w:rFonts w:hint="eastAsia" w:ascii="宋体" w:hAnsi="宋体" w:eastAsia="宋体" w:cs="宋体"/>
                <w:i w:val="0"/>
                <w:color w:val="000000"/>
                <w:sz w:val="22"/>
                <w:szCs w:val="22"/>
                <w:u w:val="none"/>
              </w:rPr>
            </w:pPr>
          </w:p>
        </w:tc>
      </w:tr>
      <w:tr>
        <w:tblPrEx>
          <w:tblCellMar>
            <w:top w:w="0" w:type="dxa"/>
            <w:left w:w="0" w:type="dxa"/>
            <w:bottom w:w="0" w:type="dxa"/>
            <w:right w:w="0" w:type="dxa"/>
          </w:tblCellMar>
        </w:tblPrEx>
        <w:trPr>
          <w:trHeight w:val="27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spacing w:before="0" w:beforeAutospacing="0" w:after="0" w:afterAutospacing="0"/>
              <w:ind w:left="0" w:right="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1605</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spacing w:before="0" w:beforeAutospacing="0" w:after="0" w:afterAutospacing="0"/>
              <w:ind w:left="0" w:right="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太平再保险有限公司</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spacing w:before="0" w:beforeAutospacing="0" w:after="0" w:afterAutospacing="0"/>
              <w:ind w:left="0" w:right="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太平再</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spacing w:before="0" w:beforeAutospacing="0" w:after="0" w:afterAutospacing="0"/>
              <w:ind w:left="0" w:right="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再保险</w:t>
            </w:r>
          </w:p>
        </w:tc>
      </w:tr>
      <w:tr>
        <w:tblPrEx>
          <w:tblCellMar>
            <w:top w:w="0" w:type="dxa"/>
            <w:left w:w="0" w:type="dxa"/>
            <w:bottom w:w="0" w:type="dxa"/>
            <w:right w:w="0" w:type="dxa"/>
          </w:tblCellMar>
        </w:tblPrEx>
        <w:trPr>
          <w:trHeight w:val="27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spacing w:before="0" w:beforeAutospacing="0" w:after="0" w:afterAutospacing="0"/>
              <w:ind w:left="0" w:right="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1608</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spacing w:before="0" w:beforeAutospacing="0" w:after="0" w:afterAutospacing="0"/>
              <w:ind w:left="0" w:right="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太平再保险顾问有限公司</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spacing w:before="0" w:beforeAutospacing="0" w:after="0" w:afterAutospacing="0"/>
              <w:ind w:left="0" w:right="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太平再顾问</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spacing w:before="0" w:beforeAutospacing="0" w:after="0" w:afterAutospacing="0"/>
              <w:ind w:left="0" w:right="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再顾问</w:t>
            </w:r>
          </w:p>
        </w:tc>
      </w:tr>
      <w:tr>
        <w:tblPrEx>
          <w:tblCellMar>
            <w:top w:w="0" w:type="dxa"/>
            <w:left w:w="0" w:type="dxa"/>
            <w:bottom w:w="0" w:type="dxa"/>
            <w:right w:w="0" w:type="dxa"/>
          </w:tblCellMar>
        </w:tblPrEx>
        <w:trPr>
          <w:trHeight w:val="27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spacing w:before="0" w:beforeAutospacing="0" w:after="0" w:afterAutospacing="0"/>
              <w:ind w:left="0" w:right="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1609</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spacing w:before="0" w:beforeAutospacing="0" w:after="0" w:afterAutospacing="0"/>
              <w:ind w:left="0" w:right="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中国太平保险服务（欧洲）有限公司</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spacing w:before="0" w:beforeAutospacing="0" w:after="0" w:afterAutospacing="0"/>
              <w:ind w:left="0" w:right="0"/>
              <w:jc w:val="left"/>
              <w:rPr>
                <w:rFonts w:hint="eastAsia" w:ascii="宋体" w:hAnsi="宋体" w:eastAsia="宋体" w:cs="宋体"/>
                <w:i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spacing w:before="0" w:beforeAutospacing="0" w:after="0" w:afterAutospacing="0"/>
              <w:ind w:left="0" w:right="0"/>
              <w:jc w:val="left"/>
              <w:rPr>
                <w:rFonts w:hint="eastAsia" w:ascii="宋体" w:hAnsi="宋体" w:eastAsia="宋体" w:cs="宋体"/>
                <w:i w:val="0"/>
                <w:color w:val="000000"/>
                <w:sz w:val="22"/>
                <w:szCs w:val="22"/>
                <w:u w:val="none"/>
              </w:rPr>
            </w:pPr>
          </w:p>
        </w:tc>
      </w:tr>
      <w:tr>
        <w:tblPrEx>
          <w:tblCellMar>
            <w:top w:w="0" w:type="dxa"/>
            <w:left w:w="0" w:type="dxa"/>
            <w:bottom w:w="0" w:type="dxa"/>
            <w:right w:w="0" w:type="dxa"/>
          </w:tblCellMar>
        </w:tblPrEx>
        <w:trPr>
          <w:trHeight w:val="27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spacing w:before="0" w:beforeAutospacing="0" w:after="0" w:afterAutospacing="0"/>
              <w:ind w:left="0" w:right="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1610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spacing w:before="0" w:beforeAutospacing="0" w:after="0" w:afterAutospacing="0"/>
              <w:ind w:left="0" w:right="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太平资产管理(香港)有限公司</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spacing w:before="0" w:beforeAutospacing="0" w:after="0" w:afterAutospacing="0"/>
              <w:ind w:left="0" w:right="0"/>
              <w:jc w:val="left"/>
              <w:rPr>
                <w:rFonts w:hint="eastAsia" w:ascii="宋体" w:hAnsi="宋体" w:eastAsia="宋体" w:cs="宋体"/>
                <w:i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spacing w:before="0" w:beforeAutospacing="0" w:after="0" w:afterAutospacing="0"/>
              <w:ind w:left="0" w:right="0"/>
              <w:jc w:val="left"/>
              <w:rPr>
                <w:rFonts w:hint="eastAsia" w:ascii="宋体" w:hAnsi="宋体" w:eastAsia="宋体" w:cs="宋体"/>
                <w:i w:val="0"/>
                <w:color w:val="000000"/>
                <w:sz w:val="22"/>
                <w:szCs w:val="22"/>
                <w:u w:val="none"/>
              </w:rPr>
            </w:pPr>
          </w:p>
        </w:tc>
      </w:tr>
      <w:tr>
        <w:tblPrEx>
          <w:tblCellMar>
            <w:top w:w="0" w:type="dxa"/>
            <w:left w:w="0" w:type="dxa"/>
            <w:bottom w:w="0" w:type="dxa"/>
            <w:right w:w="0" w:type="dxa"/>
          </w:tblCellMar>
        </w:tblPrEx>
        <w:trPr>
          <w:trHeight w:val="27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spacing w:before="0" w:beforeAutospacing="0" w:after="0" w:afterAutospacing="0"/>
              <w:ind w:left="0" w:right="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1611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spacing w:before="0" w:beforeAutospacing="0" w:after="0" w:afterAutospacing="0"/>
              <w:ind w:left="0" w:right="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太平投资控股有限公司</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spacing w:before="0" w:beforeAutospacing="0" w:after="0" w:afterAutospacing="0"/>
              <w:ind w:left="0" w:right="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太平投资</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spacing w:before="0" w:beforeAutospacing="0" w:after="0" w:afterAutospacing="0"/>
              <w:ind w:left="0" w:right="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投资</w:t>
            </w:r>
          </w:p>
        </w:tc>
      </w:tr>
      <w:tr>
        <w:tblPrEx>
          <w:tblCellMar>
            <w:top w:w="0" w:type="dxa"/>
            <w:left w:w="0" w:type="dxa"/>
            <w:bottom w:w="0" w:type="dxa"/>
            <w:right w:w="0" w:type="dxa"/>
          </w:tblCellMar>
        </w:tblPrEx>
        <w:trPr>
          <w:trHeight w:val="27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spacing w:before="0" w:beforeAutospacing="0" w:after="0" w:afterAutospacing="0"/>
              <w:ind w:left="0" w:right="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1618</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spacing w:before="0" w:beforeAutospacing="0" w:after="0" w:afterAutospacing="0"/>
              <w:ind w:left="0" w:right="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太平証券控股(香港)有限公司</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spacing w:before="0" w:beforeAutospacing="0" w:after="0" w:afterAutospacing="0"/>
              <w:ind w:left="0" w:right="0"/>
              <w:jc w:val="left"/>
              <w:rPr>
                <w:rFonts w:hint="eastAsia" w:ascii="宋体" w:hAnsi="宋体" w:eastAsia="宋体" w:cs="宋体"/>
                <w:i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spacing w:before="0" w:beforeAutospacing="0" w:after="0" w:afterAutospacing="0"/>
              <w:ind w:left="0" w:right="0"/>
              <w:jc w:val="left"/>
              <w:rPr>
                <w:rFonts w:hint="eastAsia" w:ascii="宋体" w:hAnsi="宋体" w:eastAsia="宋体" w:cs="宋体"/>
                <w:i w:val="0"/>
                <w:color w:val="000000"/>
                <w:sz w:val="22"/>
                <w:szCs w:val="22"/>
                <w:u w:val="none"/>
              </w:rPr>
            </w:pPr>
          </w:p>
        </w:tc>
      </w:tr>
      <w:tr>
        <w:tblPrEx>
          <w:tblCellMar>
            <w:top w:w="0" w:type="dxa"/>
            <w:left w:w="0" w:type="dxa"/>
            <w:bottom w:w="0" w:type="dxa"/>
            <w:right w:w="0" w:type="dxa"/>
          </w:tblCellMar>
        </w:tblPrEx>
        <w:trPr>
          <w:trHeight w:val="27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spacing w:before="0" w:beforeAutospacing="0" w:after="0" w:afterAutospacing="0"/>
              <w:ind w:left="0" w:right="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1619</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spacing w:before="0" w:beforeAutospacing="0" w:after="0" w:afterAutospacing="0"/>
              <w:ind w:left="0" w:right="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信息研究发展中心</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spacing w:before="0" w:beforeAutospacing="0" w:after="0" w:afterAutospacing="0"/>
              <w:ind w:left="0" w:right="0"/>
              <w:jc w:val="left"/>
              <w:rPr>
                <w:rFonts w:hint="eastAsia" w:ascii="宋体" w:hAnsi="宋体" w:eastAsia="宋体" w:cs="宋体"/>
                <w:i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spacing w:before="0" w:beforeAutospacing="0" w:after="0" w:afterAutospacing="0"/>
              <w:ind w:left="0" w:right="0"/>
              <w:jc w:val="left"/>
              <w:rPr>
                <w:rFonts w:hint="eastAsia" w:ascii="宋体" w:hAnsi="宋体" w:eastAsia="宋体" w:cs="宋体"/>
                <w:i w:val="0"/>
                <w:color w:val="000000"/>
                <w:sz w:val="22"/>
                <w:szCs w:val="22"/>
                <w:u w:val="none"/>
              </w:rPr>
            </w:pPr>
          </w:p>
        </w:tc>
      </w:tr>
      <w:tr>
        <w:tblPrEx>
          <w:tblCellMar>
            <w:top w:w="0" w:type="dxa"/>
            <w:left w:w="0" w:type="dxa"/>
            <w:bottom w:w="0" w:type="dxa"/>
            <w:right w:w="0" w:type="dxa"/>
          </w:tblCellMar>
        </w:tblPrEx>
        <w:trPr>
          <w:trHeight w:val="27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spacing w:before="0" w:beforeAutospacing="0" w:after="0" w:afterAutospacing="0"/>
              <w:ind w:left="0" w:right="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1620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spacing w:before="0" w:beforeAutospacing="0" w:after="0" w:afterAutospacing="0"/>
              <w:ind w:left="0" w:right="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太平金融稽核服务（深圳）有限公司</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spacing w:before="0" w:beforeAutospacing="0" w:after="0" w:afterAutospacing="0"/>
              <w:ind w:left="0" w:right="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太平稽核</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spacing w:before="0" w:beforeAutospacing="0" w:after="0" w:afterAutospacing="0"/>
              <w:ind w:left="0" w:right="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稽核</w:t>
            </w:r>
          </w:p>
        </w:tc>
      </w:tr>
      <w:tr>
        <w:tblPrEx>
          <w:tblCellMar>
            <w:top w:w="0" w:type="dxa"/>
            <w:left w:w="0" w:type="dxa"/>
            <w:bottom w:w="0" w:type="dxa"/>
            <w:right w:w="0" w:type="dxa"/>
          </w:tblCellMar>
        </w:tblPrEx>
        <w:trPr>
          <w:trHeight w:val="27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spacing w:before="0" w:beforeAutospacing="0" w:after="0" w:afterAutospacing="0"/>
              <w:ind w:left="0" w:right="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1621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spacing w:before="0" w:beforeAutospacing="0" w:after="0" w:afterAutospacing="0"/>
              <w:ind w:left="0" w:right="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太平金融服务有限公司</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spacing w:before="0" w:beforeAutospacing="0" w:after="0" w:afterAutospacing="0"/>
              <w:ind w:left="0" w:right="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太平金服</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spacing w:before="0" w:beforeAutospacing="0" w:after="0" w:afterAutospacing="0"/>
              <w:ind w:left="0" w:right="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金服</w:t>
            </w:r>
          </w:p>
        </w:tc>
      </w:tr>
      <w:tr>
        <w:tblPrEx>
          <w:tblCellMar>
            <w:top w:w="0" w:type="dxa"/>
            <w:left w:w="0" w:type="dxa"/>
            <w:bottom w:w="0" w:type="dxa"/>
            <w:right w:w="0" w:type="dxa"/>
          </w:tblCellMar>
        </w:tblPrEx>
        <w:trPr>
          <w:trHeight w:val="27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spacing w:before="0" w:beforeAutospacing="0" w:after="0" w:afterAutospacing="0"/>
              <w:ind w:left="0" w:right="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1672</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spacing w:before="0" w:beforeAutospacing="0" w:after="0" w:afterAutospacing="0"/>
              <w:ind w:left="0" w:right="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太平养老产业投资有限公司</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spacing w:before="0" w:beforeAutospacing="0" w:after="0" w:afterAutospacing="0"/>
              <w:ind w:left="0" w:right="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太平养投</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spacing w:before="0" w:beforeAutospacing="0" w:after="0" w:afterAutospacing="0"/>
              <w:ind w:left="0" w:right="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养投</w:t>
            </w:r>
          </w:p>
        </w:tc>
      </w:tr>
      <w:tr>
        <w:tblPrEx>
          <w:tblCellMar>
            <w:top w:w="0" w:type="dxa"/>
            <w:left w:w="0" w:type="dxa"/>
            <w:bottom w:w="0" w:type="dxa"/>
            <w:right w:w="0" w:type="dxa"/>
          </w:tblCellMar>
        </w:tblPrEx>
        <w:trPr>
          <w:trHeight w:val="27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spacing w:before="0" w:beforeAutospacing="0" w:after="0" w:afterAutospacing="0"/>
              <w:ind w:left="0" w:right="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1750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spacing w:before="0" w:beforeAutospacing="0" w:after="0" w:afterAutospacing="0"/>
              <w:ind w:left="0" w:right="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中国太平人寿保险（香港）有限公司</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spacing w:before="0" w:beforeAutospacing="0" w:after="0" w:afterAutospacing="0"/>
              <w:ind w:left="0" w:right="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太寿香港</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spacing w:before="0" w:beforeAutospacing="0" w:after="0" w:afterAutospacing="0"/>
              <w:ind w:left="0" w:right="0"/>
              <w:jc w:val="left"/>
              <w:rPr>
                <w:rFonts w:hint="eastAsia" w:ascii="宋体" w:hAnsi="宋体" w:eastAsia="宋体" w:cs="宋体"/>
                <w:i w:val="0"/>
                <w:color w:val="000000"/>
                <w:sz w:val="22"/>
                <w:szCs w:val="22"/>
                <w:u w:val="none"/>
              </w:rPr>
            </w:pPr>
          </w:p>
        </w:tc>
      </w:tr>
      <w:tr>
        <w:tblPrEx>
          <w:tblCellMar>
            <w:top w:w="0" w:type="dxa"/>
            <w:left w:w="0" w:type="dxa"/>
            <w:bottom w:w="0" w:type="dxa"/>
            <w:right w:w="0" w:type="dxa"/>
          </w:tblCellMar>
        </w:tblPrEx>
        <w:trPr>
          <w:trHeight w:val="27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spacing w:before="0" w:beforeAutospacing="0" w:after="0" w:afterAutospacing="0"/>
              <w:ind w:left="0" w:right="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1808</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spacing w:before="0" w:beforeAutospacing="0" w:after="0" w:afterAutospacing="0"/>
              <w:ind w:left="0" w:right="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太平科技保险股份有限公司</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spacing w:before="0" w:beforeAutospacing="0" w:after="0" w:afterAutospacing="0"/>
              <w:ind w:left="0" w:right="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太平科技</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spacing w:before="0" w:beforeAutospacing="0" w:after="0" w:afterAutospacing="0"/>
              <w:ind w:left="0" w:right="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科技</w:t>
            </w:r>
          </w:p>
        </w:tc>
      </w:tr>
      <w:tr>
        <w:tblPrEx>
          <w:tblCellMar>
            <w:top w:w="0" w:type="dxa"/>
            <w:left w:w="0" w:type="dxa"/>
            <w:bottom w:w="0" w:type="dxa"/>
            <w:right w:w="0" w:type="dxa"/>
          </w:tblCellMar>
        </w:tblPrEx>
        <w:trPr>
          <w:trHeight w:val="27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spacing w:before="0" w:beforeAutospacing="0" w:after="0" w:afterAutospacing="0"/>
              <w:ind w:left="0" w:right="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1881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spacing w:before="0" w:beforeAutospacing="0" w:after="0" w:afterAutospacing="0"/>
              <w:ind w:left="0" w:right="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太平金融控股有限公司</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spacing w:before="0" w:beforeAutospacing="0" w:after="0" w:afterAutospacing="0"/>
              <w:ind w:left="0" w:right="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太平金控</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spacing w:before="0" w:beforeAutospacing="0" w:after="0" w:afterAutospacing="0"/>
              <w:ind w:left="0" w:right="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金控</w:t>
            </w:r>
          </w:p>
        </w:tc>
      </w:tr>
      <w:tr>
        <w:tblPrEx>
          <w:tblCellMar>
            <w:top w:w="0" w:type="dxa"/>
            <w:left w:w="0" w:type="dxa"/>
            <w:bottom w:w="0" w:type="dxa"/>
            <w:right w:w="0" w:type="dxa"/>
          </w:tblCellMar>
        </w:tblPrEx>
        <w:trPr>
          <w:trHeight w:val="27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spacing w:before="0" w:beforeAutospacing="0" w:after="0" w:afterAutospacing="0"/>
              <w:ind w:left="0" w:right="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1886</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spacing w:before="0" w:beforeAutospacing="0" w:after="0" w:afterAutospacing="0"/>
              <w:ind w:left="0" w:right="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太平养老产业管理有限公司</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spacing w:before="0" w:beforeAutospacing="0" w:after="0" w:afterAutospacing="0"/>
              <w:ind w:left="0" w:right="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太平养管</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spacing w:before="0" w:beforeAutospacing="0" w:after="0" w:afterAutospacing="0"/>
              <w:ind w:left="0" w:right="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养管</w:t>
            </w:r>
          </w:p>
        </w:tc>
      </w:tr>
      <w:tr>
        <w:tblPrEx>
          <w:tblCellMar>
            <w:top w:w="0" w:type="dxa"/>
            <w:left w:w="0" w:type="dxa"/>
            <w:bottom w:w="0" w:type="dxa"/>
            <w:right w:w="0" w:type="dxa"/>
          </w:tblCellMar>
        </w:tblPrEx>
        <w:trPr>
          <w:trHeight w:val="27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spacing w:before="0" w:beforeAutospacing="0" w:after="0" w:afterAutospacing="0"/>
              <w:ind w:left="0" w:right="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1947</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spacing w:before="0" w:beforeAutospacing="0" w:after="0" w:afterAutospacing="0"/>
              <w:ind w:left="0" w:right="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太平石化金融租赁有限责任公司</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spacing w:before="0" w:beforeAutospacing="0" w:after="0" w:afterAutospacing="0"/>
              <w:ind w:left="0" w:right="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太平石化金租</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spacing w:before="0" w:beforeAutospacing="0" w:after="0" w:afterAutospacing="0"/>
              <w:ind w:left="0" w:right="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石化金租</w:t>
            </w:r>
          </w:p>
        </w:tc>
      </w:tr>
      <w:tr>
        <w:tblPrEx>
          <w:tblCellMar>
            <w:top w:w="0" w:type="dxa"/>
            <w:left w:w="0" w:type="dxa"/>
            <w:bottom w:w="0" w:type="dxa"/>
            <w:right w:w="0" w:type="dxa"/>
          </w:tblCellMar>
        </w:tblPrEx>
        <w:trPr>
          <w:trHeight w:val="27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spacing w:before="0" w:beforeAutospacing="0" w:after="0" w:afterAutospacing="0"/>
              <w:ind w:left="0" w:right="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1973</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spacing w:before="0" w:beforeAutospacing="0" w:after="0" w:afterAutospacing="0"/>
              <w:ind w:left="0" w:right="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太平史带控股有限责任公司</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spacing w:before="0" w:beforeAutospacing="0" w:after="0" w:afterAutospacing="0"/>
              <w:ind w:left="0" w:right="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太平史带</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spacing w:before="0" w:beforeAutospacing="0" w:after="0" w:afterAutospacing="0"/>
              <w:ind w:left="0" w:right="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史带</w:t>
            </w:r>
          </w:p>
        </w:tc>
      </w:tr>
      <w:tr>
        <w:tblPrEx>
          <w:tblCellMar>
            <w:top w:w="0" w:type="dxa"/>
            <w:left w:w="0" w:type="dxa"/>
            <w:bottom w:w="0" w:type="dxa"/>
            <w:right w:w="0" w:type="dxa"/>
          </w:tblCellMar>
        </w:tblPrEx>
        <w:trPr>
          <w:trHeight w:val="27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spacing w:before="0" w:beforeAutospacing="0" w:after="0" w:afterAutospacing="0"/>
              <w:ind w:left="0" w:right="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2057</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spacing w:before="0" w:beforeAutospacing="0" w:after="0" w:afterAutospacing="0"/>
              <w:ind w:left="0" w:right="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中国太平保险集团党校</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spacing w:before="0" w:beforeAutospacing="0" w:after="0" w:afterAutospacing="0"/>
              <w:ind w:left="0" w:right="0"/>
              <w:jc w:val="left"/>
              <w:rPr>
                <w:rFonts w:hint="eastAsia" w:ascii="宋体" w:hAnsi="宋体" w:eastAsia="宋体" w:cs="宋体"/>
                <w:i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spacing w:before="0" w:beforeAutospacing="0" w:after="0" w:afterAutospacing="0"/>
              <w:ind w:left="0" w:right="0"/>
              <w:jc w:val="left"/>
              <w:rPr>
                <w:rFonts w:hint="eastAsia" w:ascii="宋体" w:hAnsi="宋体" w:eastAsia="宋体" w:cs="宋体"/>
                <w:i w:val="0"/>
                <w:color w:val="000000"/>
                <w:sz w:val="22"/>
                <w:szCs w:val="22"/>
                <w:u w:val="none"/>
              </w:rPr>
            </w:pPr>
          </w:p>
        </w:tc>
      </w:tr>
      <w:tr>
        <w:tblPrEx>
          <w:tblCellMar>
            <w:top w:w="0" w:type="dxa"/>
            <w:left w:w="0" w:type="dxa"/>
            <w:bottom w:w="0" w:type="dxa"/>
            <w:right w:w="0" w:type="dxa"/>
          </w:tblCellMar>
        </w:tblPrEx>
        <w:trPr>
          <w:trHeight w:val="27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spacing w:before="0" w:beforeAutospacing="0" w:after="0" w:afterAutospacing="0"/>
              <w:ind w:left="0" w:right="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2059</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spacing w:before="0" w:beforeAutospacing="0" w:after="0" w:afterAutospacing="0"/>
              <w:ind w:left="0" w:right="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集团驻澳大利亚代表处</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spacing w:before="0" w:beforeAutospacing="0" w:after="0" w:afterAutospacing="0"/>
              <w:ind w:left="0" w:right="0"/>
              <w:jc w:val="left"/>
              <w:rPr>
                <w:rFonts w:hint="eastAsia" w:ascii="宋体" w:hAnsi="宋体" w:eastAsia="宋体" w:cs="宋体"/>
                <w:i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spacing w:before="0" w:beforeAutospacing="0" w:after="0" w:afterAutospacing="0"/>
              <w:ind w:left="0" w:right="0"/>
              <w:jc w:val="left"/>
              <w:rPr>
                <w:rFonts w:hint="eastAsia" w:ascii="宋体" w:hAnsi="宋体" w:eastAsia="宋体" w:cs="宋体"/>
                <w:i w:val="0"/>
                <w:color w:val="000000"/>
                <w:sz w:val="22"/>
                <w:szCs w:val="22"/>
                <w:u w:val="none"/>
              </w:rPr>
            </w:pPr>
          </w:p>
        </w:tc>
      </w:tr>
      <w:tr>
        <w:tblPrEx>
          <w:tblCellMar>
            <w:top w:w="0" w:type="dxa"/>
            <w:left w:w="0" w:type="dxa"/>
            <w:bottom w:w="0" w:type="dxa"/>
            <w:right w:w="0" w:type="dxa"/>
          </w:tblCellMar>
        </w:tblPrEx>
        <w:trPr>
          <w:trHeight w:val="27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spacing w:before="0" w:beforeAutospacing="0" w:after="0" w:afterAutospacing="0"/>
              <w:ind w:left="0" w:right="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2113</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spacing w:before="0" w:beforeAutospacing="0" w:after="0" w:afterAutospacing="0"/>
              <w:ind w:left="0" w:right="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太平保利投资管理有限公司</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spacing w:before="0" w:beforeAutospacing="0" w:after="0" w:afterAutospacing="0"/>
              <w:ind w:left="0" w:right="0"/>
              <w:jc w:val="left"/>
              <w:rPr>
                <w:rFonts w:hint="eastAsia" w:ascii="宋体" w:hAnsi="宋体" w:eastAsia="宋体" w:cs="宋体"/>
                <w:i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spacing w:before="0" w:beforeAutospacing="0" w:after="0" w:afterAutospacing="0"/>
              <w:ind w:left="0" w:right="0"/>
              <w:jc w:val="left"/>
              <w:rPr>
                <w:rFonts w:hint="eastAsia" w:ascii="宋体" w:hAnsi="宋体" w:eastAsia="宋体" w:cs="宋体"/>
                <w:i w:val="0"/>
                <w:color w:val="000000"/>
                <w:sz w:val="22"/>
                <w:szCs w:val="22"/>
                <w:u w:val="none"/>
              </w:rPr>
            </w:pPr>
          </w:p>
        </w:tc>
      </w:tr>
      <w:tr>
        <w:tblPrEx>
          <w:tblCellMar>
            <w:top w:w="0" w:type="dxa"/>
            <w:left w:w="0" w:type="dxa"/>
            <w:bottom w:w="0" w:type="dxa"/>
            <w:right w:w="0" w:type="dxa"/>
          </w:tblCellMar>
        </w:tblPrEx>
        <w:trPr>
          <w:trHeight w:val="27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spacing w:before="0" w:beforeAutospacing="0" w:after="0" w:afterAutospacing="0"/>
              <w:ind w:left="0" w:right="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2393</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spacing w:before="0" w:beforeAutospacing="0" w:after="0" w:afterAutospacing="0"/>
              <w:ind w:left="0" w:right="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太平金融运营服务（上海）有限公司</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spacing w:before="0" w:beforeAutospacing="0" w:after="0" w:afterAutospacing="0"/>
              <w:ind w:left="0" w:right="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太平金运</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spacing w:before="0" w:beforeAutospacing="0" w:after="0" w:afterAutospacing="0"/>
              <w:ind w:left="0" w:right="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金运</w:t>
            </w:r>
          </w:p>
        </w:tc>
      </w:tr>
      <w:tr>
        <w:tblPrEx>
          <w:tblCellMar>
            <w:top w:w="0" w:type="dxa"/>
            <w:left w:w="0" w:type="dxa"/>
            <w:bottom w:w="0" w:type="dxa"/>
            <w:right w:w="0" w:type="dxa"/>
          </w:tblCellMar>
        </w:tblPrEx>
        <w:trPr>
          <w:trHeight w:val="27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spacing w:before="0" w:beforeAutospacing="0" w:after="0" w:afterAutospacing="0"/>
              <w:ind w:left="0" w:right="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2437</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spacing w:before="0" w:beforeAutospacing="0" w:after="0" w:afterAutospacing="0"/>
              <w:ind w:left="0" w:right="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太平产业投资管理有限公司</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spacing w:before="0" w:beforeAutospacing="0" w:after="0" w:afterAutospacing="0"/>
              <w:ind w:left="0" w:right="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太平产业</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spacing w:before="0" w:beforeAutospacing="0" w:after="0" w:afterAutospacing="0"/>
              <w:ind w:left="0" w:right="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产业</w:t>
            </w:r>
          </w:p>
        </w:tc>
      </w:tr>
    </w:tbl>
    <w:p>
      <w:pPr>
        <w:widowControl/>
        <w:numPr>
          <w:ilvl w:val="0"/>
          <w:numId w:val="0"/>
        </w:numPr>
        <w:spacing w:after="0" w:line="360" w:lineRule="auto"/>
        <w:ind w:leftChars="0"/>
        <w:jc w:val="left"/>
        <w:rPr>
          <w:rFonts w:hint="eastAsia" w:ascii="宋体" w:hAnsi="宋体" w:cs="宋体"/>
        </w:rPr>
      </w:pPr>
    </w:p>
    <w:p>
      <w:pPr>
        <w:rPr>
          <w:rFonts w:hint="eastAsia" w:ascii="宋体" w:hAnsi="宋体" w:cs="宋体"/>
        </w:rPr>
      </w:pPr>
    </w:p>
    <w:p>
      <w:pPr>
        <w:pStyle w:val="5"/>
        <w:bidi w:val="0"/>
        <w:rPr>
          <w:rFonts w:hint="eastAsia"/>
        </w:rPr>
      </w:pPr>
      <w:r>
        <w:rPr>
          <w:rFonts w:hint="eastAsia"/>
        </w:rPr>
        <w:t>页面原型及页面规则</w:t>
      </w:r>
    </w:p>
    <w:p>
      <w:pPr>
        <w:rPr>
          <w:rFonts w:hint="eastAsia" w:ascii="宋体" w:hAnsi="宋体" w:cs="宋体"/>
          <w:sz w:val="24"/>
          <w:lang w:val="zh-CN"/>
        </w:rPr>
      </w:pPr>
      <w:r>
        <w:rPr>
          <w:rFonts w:hint="eastAsia" w:ascii="宋体" w:hAnsi="宋体" w:cs="宋体"/>
          <w:sz w:val="24"/>
          <w:lang w:val="zh-CN"/>
        </w:rPr>
        <w:t>点击我的工作台，最上面是搜索模块。</w:t>
      </w:r>
    </w:p>
    <w:p>
      <w:pPr>
        <w:pStyle w:val="6"/>
        <w:bidi w:val="0"/>
        <w:rPr>
          <w:rFonts w:hint="eastAsia"/>
          <w:lang w:eastAsia="zh-CN"/>
        </w:rPr>
      </w:pPr>
      <w:r>
        <w:rPr>
          <w:rFonts w:hint="eastAsia"/>
          <w:lang w:eastAsia="zh-CN"/>
        </w:rPr>
        <w:t>搜索入口页面</w:t>
      </w:r>
    </w:p>
    <w:p>
      <w:pPr>
        <w:pStyle w:val="7"/>
        <w:numPr>
          <w:ilvl w:val="5"/>
          <w:numId w:val="0"/>
        </w:numPr>
        <w:bidi w:val="0"/>
        <w:ind w:leftChars="0"/>
        <w:rPr>
          <w:rFonts w:hint="eastAsia"/>
          <w:lang w:eastAsia="zh-CN"/>
        </w:rPr>
      </w:pPr>
      <w:r>
        <w:rPr>
          <w:rFonts w:hint="eastAsia"/>
          <w:lang w:val="en-US" w:eastAsia="zh-CN"/>
        </w:rPr>
        <w:t>1</w:t>
      </w:r>
      <w:r>
        <w:rPr>
          <w:rFonts w:hint="eastAsia"/>
          <w:lang w:eastAsia="zh-CN"/>
        </w:rPr>
        <w:t>搜索类型</w:t>
      </w:r>
    </w:p>
    <w:p>
      <w:pPr>
        <w:rPr>
          <w:rFonts w:hint="eastAsia" w:ascii="宋体" w:hAnsi="宋体" w:cs="宋体"/>
          <w:sz w:val="24"/>
          <w:lang w:val="zh-CN"/>
        </w:rPr>
      </w:pPr>
      <w:r>
        <w:rPr>
          <w:rFonts w:hint="eastAsia" w:ascii="宋体" w:hAnsi="宋体" w:cs="宋体"/>
          <w:sz w:val="24"/>
          <w:lang w:val="zh-CN"/>
        </w:rPr>
        <w:t>搜索框左侧展示需要搜索的类型，展示“全部”、“指标”、“报表”、“图谱”、“汇率”。</w:t>
      </w:r>
    </w:p>
    <w:p>
      <w:pPr>
        <w:pStyle w:val="7"/>
        <w:numPr>
          <w:ilvl w:val="5"/>
          <w:numId w:val="0"/>
        </w:numPr>
        <w:bidi w:val="0"/>
        <w:ind w:leftChars="0"/>
        <w:rPr>
          <w:rFonts w:hint="eastAsia"/>
          <w:lang w:val="en-US" w:eastAsia="zh-CN"/>
        </w:rPr>
      </w:pPr>
      <w:r>
        <w:rPr>
          <w:rFonts w:hint="eastAsia"/>
          <w:lang w:val="en-US" w:eastAsia="zh-CN"/>
        </w:rPr>
        <w:t>2 筛选机构</w:t>
      </w:r>
    </w:p>
    <w:p>
      <w:pPr>
        <w:numPr>
          <w:ilvl w:val="-1"/>
          <w:numId w:val="0"/>
        </w:numPr>
        <w:spacing w:line="360" w:lineRule="auto"/>
        <w:ind w:left="0" w:firstLine="0"/>
        <w:rPr>
          <w:rFonts w:hint="eastAsia" w:ascii="宋体" w:hAnsi="宋体" w:eastAsia="宋体" w:cs="宋体"/>
          <w:sz w:val="24"/>
          <w:lang w:eastAsia="zh-CN"/>
        </w:rPr>
      </w:pPr>
      <w:r>
        <w:rPr>
          <w:rFonts w:hint="eastAsia" w:ascii="宋体" w:hAnsi="宋体" w:cs="宋体"/>
          <w:sz w:val="24"/>
        </w:rPr>
        <w:t>搜索框下方展示用户有权限看到机构。搜索框下方展示用户有权限看到的一级机构名称简写，包括集团和专业公司名称。如果用户有权限看到的一级机构较多，则默认展示一排，用户可以点击更多按钮查看全部一级机构。系统默认不勾选一级机构，用户第一次使用搜索功能，则第一排默认展示用户有权限看到的一级机构名称</w:t>
      </w:r>
      <w:r>
        <w:rPr>
          <w:rFonts w:hint="default" w:cs="宋体"/>
          <w:color w:val="000000"/>
          <w:kern w:val="0"/>
          <w:sz w:val="24"/>
          <w:lang w:eastAsia="zh-CN"/>
        </w:rPr>
        <w:t>一级机构排序规则，前</w:t>
      </w:r>
      <w:r>
        <w:rPr>
          <w:rFonts w:hint="eastAsia" w:cs="宋体"/>
          <w:color w:val="000000"/>
          <w:kern w:val="0"/>
          <w:sz w:val="24"/>
          <w:lang w:val="en-US" w:eastAsia="zh-CN"/>
        </w:rPr>
        <w:t>6</w:t>
      </w:r>
      <w:r>
        <w:rPr>
          <w:rFonts w:hint="default" w:cs="宋体"/>
          <w:color w:val="000000"/>
          <w:kern w:val="0"/>
          <w:sz w:val="24"/>
          <w:lang w:eastAsia="zh-CN"/>
        </w:rPr>
        <w:t>个机构是集团、太平人寿、太平财险、太平养老、太平再、太平资产，其他机构根据机构编码从小到大排序。</w:t>
      </w:r>
      <w:r>
        <w:rPr>
          <w:rFonts w:hint="eastAsia" w:ascii="宋体" w:hAnsi="宋体" w:cs="宋体"/>
          <w:sz w:val="24"/>
        </w:rPr>
        <w:t>用户在使用搜索功能且选过机构，则第一排默认展示上次勾选的机构</w:t>
      </w:r>
      <w:r>
        <w:rPr>
          <w:rFonts w:hint="default" w:cs="宋体"/>
          <w:color w:val="000000"/>
          <w:kern w:val="0"/>
          <w:sz w:val="24"/>
          <w:lang w:eastAsia="zh-CN"/>
        </w:rPr>
        <w:t>，</w:t>
      </w:r>
      <w:r>
        <w:rPr>
          <w:rFonts w:hint="eastAsia" w:cs="宋体"/>
          <w:color w:val="000000"/>
          <w:kern w:val="0"/>
          <w:sz w:val="24"/>
          <w:lang w:eastAsia="zh-CN"/>
        </w:rPr>
        <w:t>第一排最多展示</w:t>
      </w:r>
      <w:r>
        <w:rPr>
          <w:rFonts w:hint="eastAsia" w:cs="宋体"/>
          <w:color w:val="000000"/>
          <w:kern w:val="0"/>
          <w:sz w:val="24"/>
          <w:lang w:val="en-US" w:eastAsia="zh-CN"/>
        </w:rPr>
        <w:t>6个机构名称，</w:t>
      </w:r>
      <w:r>
        <w:rPr>
          <w:rFonts w:hint="default" w:cs="宋体"/>
          <w:color w:val="000000"/>
          <w:kern w:val="0"/>
          <w:sz w:val="24"/>
          <w:lang w:eastAsia="zh-CN"/>
        </w:rPr>
        <w:t>如果第一排展示不完整，则用最后用...</w:t>
      </w:r>
      <w:r>
        <w:rPr>
          <w:rFonts w:hint="eastAsia"/>
          <w:lang w:val="en-US" w:eastAsia="zh-CN"/>
        </w:rPr>
        <w:t>省略</w:t>
      </w:r>
      <w:r>
        <w:rPr>
          <w:rFonts w:hint="eastAsia" w:ascii="宋体" w:hAnsi="宋体" w:cs="宋体"/>
          <w:sz w:val="24"/>
        </w:rPr>
        <w:t>。</w:t>
      </w:r>
    </w:p>
    <w:p>
      <w:r>
        <w:drawing>
          <wp:inline distT="0" distB="0" distL="114300" distR="114300">
            <wp:extent cx="6114415" cy="3081655"/>
            <wp:effectExtent l="0" t="0" r="635" b="4445"/>
            <wp:docPr id="40"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6"/>
                    <pic:cNvPicPr>
                      <a:picLocks noChangeAspect="1"/>
                    </pic:cNvPicPr>
                  </pic:nvPicPr>
                  <pic:blipFill>
                    <a:blip r:embed="rId15"/>
                    <a:stretch>
                      <a:fillRect/>
                    </a:stretch>
                  </pic:blipFill>
                  <pic:spPr>
                    <a:xfrm>
                      <a:off x="0" y="0"/>
                      <a:ext cx="6114415" cy="3081655"/>
                    </a:xfrm>
                    <a:prstGeom prst="rect">
                      <a:avLst/>
                    </a:prstGeom>
                    <a:noFill/>
                    <a:ln>
                      <a:noFill/>
                    </a:ln>
                  </pic:spPr>
                </pic:pic>
              </a:graphicData>
            </a:graphic>
          </wp:inline>
        </w:drawing>
      </w:r>
    </w:p>
    <w:p>
      <w:pPr>
        <w:rPr>
          <w:rFonts w:hint="eastAsia" w:eastAsia="宋体"/>
          <w:lang w:val="en-US" w:eastAsia="zh-CN"/>
        </w:rPr>
      </w:pPr>
      <w:r>
        <w:rPr>
          <w:rFonts w:hint="eastAsia"/>
          <w:lang w:val="en-US" w:eastAsia="zh-CN"/>
        </w:rPr>
        <w:t>点击更多，则展示全部机构，每排展示8个机构。目前一共有26个机构，则分4排展示。</w:t>
      </w:r>
      <w:r>
        <w:rPr>
          <w:rFonts w:hint="eastAsia" w:ascii="宋体" w:hAnsi="宋体" w:cs="宋体"/>
          <w:color w:val="000000"/>
          <w:kern w:val="0"/>
          <w:sz w:val="24"/>
        </w:rPr>
        <w:t>用户可以根据自己的适用情况通过全选、反选的方式快速</w:t>
      </w:r>
      <w:r>
        <w:rPr>
          <w:rFonts w:hint="eastAsia" w:ascii="宋体" w:hAnsi="宋体" w:cs="宋体"/>
          <w:color w:val="000000"/>
          <w:kern w:val="0"/>
          <w:sz w:val="24"/>
          <w:lang w:eastAsia="zh-CN"/>
        </w:rPr>
        <w:t>勾选</w:t>
      </w:r>
      <w:r>
        <w:rPr>
          <w:rFonts w:hint="eastAsia" w:ascii="宋体" w:hAnsi="宋体" w:cs="宋体"/>
          <w:color w:val="000000"/>
          <w:kern w:val="0"/>
          <w:sz w:val="24"/>
        </w:rPr>
        <w:t>一级机构。</w:t>
      </w:r>
      <w:r>
        <w:rPr>
          <w:rFonts w:hint="eastAsia" w:cs="宋体"/>
          <w:color w:val="000000"/>
          <w:kern w:val="0"/>
          <w:sz w:val="24"/>
          <w:lang w:eastAsia="zh-CN"/>
        </w:rPr>
        <w:t>橙色表示已勾选，黑色表示未选中。</w:t>
      </w:r>
    </w:p>
    <w:p>
      <w:pPr>
        <w:rPr>
          <w:rFonts w:hint="default"/>
          <w:lang w:val="en-US" w:eastAsia="zh-CN"/>
        </w:rPr>
      </w:pPr>
      <w:r>
        <w:drawing>
          <wp:inline distT="0" distB="0" distL="114300" distR="114300">
            <wp:extent cx="5553075" cy="3019425"/>
            <wp:effectExtent l="0" t="0" r="9525" b="9525"/>
            <wp:docPr id="1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5"/>
                    <pic:cNvPicPr>
                      <a:picLocks noChangeAspect="1"/>
                    </pic:cNvPicPr>
                  </pic:nvPicPr>
                  <pic:blipFill>
                    <a:blip r:embed="rId16"/>
                    <a:stretch>
                      <a:fillRect/>
                    </a:stretch>
                  </pic:blipFill>
                  <pic:spPr>
                    <a:xfrm>
                      <a:off x="0" y="0"/>
                      <a:ext cx="5553075" cy="3019425"/>
                    </a:xfrm>
                    <a:prstGeom prst="rect">
                      <a:avLst/>
                    </a:prstGeom>
                    <a:noFill/>
                    <a:ln>
                      <a:noFill/>
                    </a:ln>
                  </pic:spPr>
                </pic:pic>
              </a:graphicData>
            </a:graphic>
          </wp:inline>
        </w:drawing>
      </w:r>
    </w:p>
    <w:p>
      <w:pPr>
        <w:rPr>
          <w:rFonts w:hint="eastAsia"/>
          <w:lang w:eastAsia="zh-CN"/>
        </w:rPr>
      </w:pPr>
      <w:r>
        <w:rPr>
          <w:rFonts w:hint="eastAsia"/>
          <w:lang w:eastAsia="zh-CN"/>
        </w:rPr>
        <w:t>选中机构的样式如下，点击清空可以一键清空已勾选的机构</w:t>
      </w:r>
    </w:p>
    <w:p>
      <w:r>
        <w:drawing>
          <wp:inline distT="0" distB="0" distL="114300" distR="114300">
            <wp:extent cx="6118860" cy="1283970"/>
            <wp:effectExtent l="0" t="0" r="15240" b="11430"/>
            <wp:docPr id="5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37"/>
                    <pic:cNvPicPr>
                      <a:picLocks noChangeAspect="1"/>
                    </pic:cNvPicPr>
                  </pic:nvPicPr>
                  <pic:blipFill>
                    <a:blip r:embed="rId17"/>
                    <a:stretch>
                      <a:fillRect/>
                    </a:stretch>
                  </pic:blipFill>
                  <pic:spPr>
                    <a:xfrm>
                      <a:off x="0" y="0"/>
                      <a:ext cx="6118860" cy="1283970"/>
                    </a:xfrm>
                    <a:prstGeom prst="rect">
                      <a:avLst/>
                    </a:prstGeom>
                    <a:noFill/>
                    <a:ln>
                      <a:noFill/>
                    </a:ln>
                  </pic:spPr>
                </pic:pic>
              </a:graphicData>
            </a:graphic>
          </wp:inline>
        </w:drawing>
      </w:r>
    </w:p>
    <w:p>
      <w:pPr>
        <w:pStyle w:val="7"/>
        <w:numPr>
          <w:ilvl w:val="5"/>
          <w:numId w:val="0"/>
        </w:numPr>
        <w:bidi w:val="0"/>
        <w:ind w:leftChars="0"/>
        <w:rPr>
          <w:rFonts w:hint="eastAsia"/>
          <w:lang w:val="en-US" w:eastAsia="zh-CN"/>
        </w:rPr>
      </w:pPr>
      <w:r>
        <w:rPr>
          <w:rFonts w:hint="eastAsia"/>
          <w:lang w:val="en-US" w:eastAsia="zh-CN"/>
        </w:rPr>
        <w:t>3 匹配度</w:t>
      </w:r>
    </w:p>
    <w:p>
      <w:pPr>
        <w:rPr>
          <w:rFonts w:hint="eastAsia" w:ascii="宋体" w:hAnsi="宋体" w:cs="宋体"/>
          <w:sz w:val="24"/>
          <w:lang w:eastAsia="zh-CN"/>
        </w:rPr>
      </w:pPr>
      <w:r>
        <w:rPr>
          <w:rFonts w:hint="eastAsia" w:ascii="宋体" w:hAnsi="宋体" w:cs="宋体"/>
          <w:sz w:val="24"/>
          <w:lang w:eastAsia="zh-CN"/>
        </w:rPr>
        <w:t>匹配度=关键词和内容</w:t>
      </w:r>
      <w:r>
        <w:rPr>
          <w:rFonts w:hint="eastAsia" w:cs="宋体"/>
          <w:sz w:val="24"/>
          <w:lang w:eastAsia="zh-CN"/>
        </w:rPr>
        <w:t>的</w:t>
      </w:r>
      <w:r>
        <w:rPr>
          <w:rFonts w:hint="eastAsia" w:ascii="宋体" w:hAnsi="宋体" w:cs="宋体"/>
          <w:sz w:val="24"/>
          <w:lang w:eastAsia="zh-CN"/>
        </w:rPr>
        <w:t>匹配字数数量/</w:t>
      </w:r>
      <w:r>
        <w:rPr>
          <w:rFonts w:hint="eastAsia" w:ascii="宋体" w:hAnsi="宋体" w:cs="宋体"/>
          <w:sz w:val="24"/>
          <w:vertAlign w:val="baseline"/>
          <w:lang w:eastAsia="zh-CN"/>
        </w:rPr>
        <w:t>内容名称</w:t>
      </w:r>
      <w:r>
        <w:rPr>
          <w:rFonts w:hint="eastAsia" w:ascii="宋体" w:hAnsi="宋体" w:cs="宋体"/>
          <w:sz w:val="24"/>
          <w:lang w:eastAsia="zh-CN"/>
        </w:rPr>
        <w:t>字数数量</w:t>
      </w:r>
      <w:r>
        <w:rPr>
          <w:rFonts w:hint="eastAsia" w:cs="宋体"/>
          <w:sz w:val="24"/>
          <w:lang w:eastAsia="zh-CN"/>
        </w:rPr>
        <w:t>。先展示匹配字数多的指标，再根据匹配度排序。</w:t>
      </w:r>
    </w:p>
    <w:p>
      <w:pPr>
        <w:rPr>
          <w:rFonts w:hint="default" w:ascii="宋体" w:hAnsi="宋体" w:cs="宋体"/>
          <w:sz w:val="24"/>
          <w:lang w:val="en-US" w:eastAsia="zh-CN"/>
        </w:rPr>
      </w:pPr>
      <w:r>
        <w:rPr>
          <w:rFonts w:hint="eastAsia" w:ascii="宋体" w:hAnsi="宋体" w:cs="宋体"/>
          <w:sz w:val="24"/>
          <w:lang w:eastAsia="zh-CN"/>
        </w:rPr>
        <w:t>例子</w:t>
      </w:r>
      <w:r>
        <w:rPr>
          <w:rFonts w:hint="eastAsia" w:ascii="宋体" w:hAnsi="宋体" w:cs="宋体"/>
          <w:sz w:val="24"/>
          <w:lang w:val="en-US" w:eastAsia="zh-CN"/>
        </w:rPr>
        <w:t>1</w:t>
      </w:r>
      <w:r>
        <w:rPr>
          <w:rFonts w:hint="eastAsia" w:ascii="宋体" w:hAnsi="宋体" w:cs="宋体"/>
          <w:sz w:val="24"/>
          <w:lang w:eastAsia="zh-CN"/>
        </w:rPr>
        <w:t>：</w:t>
      </w:r>
    </w:p>
    <w:tbl>
      <w:tblPr>
        <w:tblStyle w:val="32"/>
        <w:tblW w:w="991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28"/>
        <w:gridCol w:w="3114"/>
        <w:gridCol w:w="1575"/>
        <w:gridCol w:w="289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28" w:type="dxa"/>
            <w:noWrap w:val="0"/>
            <w:vAlign w:val="top"/>
          </w:tcPr>
          <w:p>
            <w:pPr>
              <w:keepNext w:val="0"/>
              <w:keepLines w:val="0"/>
              <w:widowControl/>
              <w:suppressLineNumbers w:val="0"/>
              <w:spacing w:before="0" w:beforeAutospacing="0" w:after="0" w:afterAutospacing="0"/>
              <w:ind w:left="0" w:right="0"/>
              <w:rPr>
                <w:rFonts w:hint="eastAsia" w:ascii="宋体" w:hAnsi="宋体" w:cs="宋体"/>
                <w:sz w:val="24"/>
                <w:vertAlign w:val="baseline"/>
                <w:lang w:eastAsia="zh-CN"/>
              </w:rPr>
            </w:pPr>
            <w:r>
              <w:rPr>
                <w:rFonts w:hint="eastAsia" w:ascii="宋体" w:hAnsi="宋体" w:cs="宋体"/>
                <w:sz w:val="24"/>
                <w:vertAlign w:val="baseline"/>
                <w:lang w:eastAsia="zh-CN"/>
              </w:rPr>
              <w:t>关键词</w:t>
            </w:r>
          </w:p>
        </w:tc>
        <w:tc>
          <w:tcPr>
            <w:tcW w:w="3114" w:type="dxa"/>
            <w:noWrap w:val="0"/>
            <w:vAlign w:val="top"/>
          </w:tcPr>
          <w:p>
            <w:pPr>
              <w:keepNext w:val="0"/>
              <w:keepLines w:val="0"/>
              <w:widowControl/>
              <w:suppressLineNumbers w:val="0"/>
              <w:spacing w:before="0" w:beforeAutospacing="0" w:after="0" w:afterAutospacing="0"/>
              <w:ind w:left="0" w:right="0"/>
              <w:rPr>
                <w:rFonts w:hint="eastAsia" w:ascii="宋体" w:hAnsi="宋体" w:cs="宋体"/>
                <w:sz w:val="24"/>
                <w:vertAlign w:val="baseline"/>
                <w:lang w:eastAsia="zh-CN"/>
              </w:rPr>
            </w:pPr>
            <w:r>
              <w:rPr>
                <w:rFonts w:hint="eastAsia" w:ascii="宋体" w:hAnsi="宋体" w:cs="宋体"/>
                <w:sz w:val="24"/>
                <w:vertAlign w:val="baseline"/>
                <w:lang w:eastAsia="zh-CN"/>
              </w:rPr>
              <w:t>内容名称（包括指标名称、报表名称、图谱名称）</w:t>
            </w:r>
          </w:p>
        </w:tc>
        <w:tc>
          <w:tcPr>
            <w:tcW w:w="1575" w:type="dxa"/>
            <w:noWrap w:val="0"/>
            <w:vAlign w:val="top"/>
          </w:tcPr>
          <w:p>
            <w:pPr>
              <w:keepNext w:val="0"/>
              <w:keepLines w:val="0"/>
              <w:widowControl/>
              <w:suppressLineNumbers w:val="0"/>
              <w:spacing w:before="0" w:beforeAutospacing="0" w:after="0" w:afterAutospacing="0"/>
              <w:ind w:left="0" w:right="0"/>
              <w:rPr>
                <w:rFonts w:hint="eastAsia" w:ascii="宋体" w:hAnsi="宋体" w:cs="宋体"/>
                <w:sz w:val="24"/>
                <w:vertAlign w:val="baseline"/>
                <w:lang w:eastAsia="zh-CN"/>
              </w:rPr>
            </w:pPr>
            <w:r>
              <w:rPr>
                <w:rFonts w:hint="eastAsia" w:cs="宋体"/>
                <w:sz w:val="24"/>
                <w:vertAlign w:val="baseline"/>
                <w:lang w:eastAsia="zh-CN"/>
              </w:rPr>
              <w:t>匹配字数数量</w:t>
            </w:r>
          </w:p>
        </w:tc>
        <w:tc>
          <w:tcPr>
            <w:tcW w:w="2895" w:type="dxa"/>
            <w:noWrap w:val="0"/>
            <w:vAlign w:val="top"/>
          </w:tcPr>
          <w:p>
            <w:pPr>
              <w:keepNext w:val="0"/>
              <w:keepLines w:val="0"/>
              <w:widowControl/>
              <w:suppressLineNumbers w:val="0"/>
              <w:spacing w:before="0" w:beforeAutospacing="0" w:after="0" w:afterAutospacing="0"/>
              <w:ind w:left="0" w:right="0"/>
              <w:rPr>
                <w:rFonts w:hint="eastAsia" w:ascii="宋体" w:hAnsi="宋体" w:cs="宋体"/>
                <w:sz w:val="24"/>
                <w:vertAlign w:val="baseline"/>
                <w:lang w:eastAsia="zh-CN"/>
              </w:rPr>
            </w:pPr>
            <w:r>
              <w:rPr>
                <w:rFonts w:hint="eastAsia" w:ascii="宋体" w:hAnsi="宋体" w:cs="宋体"/>
                <w:sz w:val="24"/>
                <w:vertAlign w:val="baseline"/>
                <w:lang w:eastAsia="zh-CN"/>
              </w:rPr>
              <w:t>匹配度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28" w:type="dxa"/>
            <w:noWrap w:val="0"/>
            <w:vAlign w:val="top"/>
          </w:tcPr>
          <w:p>
            <w:pPr>
              <w:keepNext w:val="0"/>
              <w:keepLines w:val="0"/>
              <w:widowControl/>
              <w:suppressLineNumbers w:val="0"/>
              <w:spacing w:before="0" w:beforeAutospacing="0" w:after="0" w:afterAutospacing="0"/>
              <w:ind w:left="0" w:right="0"/>
              <w:jc w:val="both"/>
              <w:rPr>
                <w:rFonts w:hint="eastAsia" w:ascii="宋体" w:hAnsi="宋体" w:cs="宋体"/>
                <w:sz w:val="24"/>
                <w:vertAlign w:val="baseline"/>
                <w:lang w:eastAsia="zh-CN"/>
              </w:rPr>
            </w:pPr>
            <w:r>
              <w:rPr>
                <w:rFonts w:hint="eastAsia" w:cs="宋体"/>
                <w:sz w:val="24"/>
                <w:vertAlign w:val="baseline"/>
                <w:lang w:eastAsia="zh-CN"/>
              </w:rPr>
              <w:t>总</w:t>
            </w:r>
            <w:r>
              <w:rPr>
                <w:rFonts w:hint="eastAsia" w:ascii="宋体" w:hAnsi="宋体" w:cs="宋体"/>
                <w:sz w:val="24"/>
                <w:vertAlign w:val="baseline"/>
                <w:lang w:eastAsia="zh-CN"/>
              </w:rPr>
              <w:t>保费</w:t>
            </w:r>
          </w:p>
        </w:tc>
        <w:tc>
          <w:tcPr>
            <w:tcW w:w="3114" w:type="dxa"/>
            <w:noWrap w:val="0"/>
            <w:vAlign w:val="top"/>
          </w:tcPr>
          <w:p>
            <w:pPr>
              <w:keepNext w:val="0"/>
              <w:keepLines w:val="0"/>
              <w:widowControl/>
              <w:suppressLineNumbers w:val="0"/>
              <w:spacing w:before="0" w:beforeAutospacing="0" w:after="0" w:afterAutospacing="0"/>
              <w:ind w:left="0" w:right="0"/>
              <w:rPr>
                <w:rFonts w:hint="eastAsia" w:ascii="宋体" w:hAnsi="宋体" w:cs="宋体"/>
                <w:sz w:val="24"/>
                <w:vertAlign w:val="baseline"/>
                <w:lang w:eastAsia="zh-CN"/>
              </w:rPr>
            </w:pPr>
            <w:r>
              <w:rPr>
                <w:rFonts w:hint="eastAsia" w:ascii="宋体" w:hAnsi="宋体" w:cs="宋体"/>
                <w:color w:val="00B0F0"/>
                <w:sz w:val="24"/>
                <w:vertAlign w:val="baseline"/>
                <w:lang w:eastAsia="zh-CN"/>
              </w:rPr>
              <w:t>总保费</w:t>
            </w:r>
          </w:p>
        </w:tc>
        <w:tc>
          <w:tcPr>
            <w:tcW w:w="1575" w:type="dxa"/>
            <w:noWrap w:val="0"/>
            <w:vAlign w:val="top"/>
          </w:tcPr>
          <w:p>
            <w:pPr>
              <w:keepNext w:val="0"/>
              <w:keepLines w:val="0"/>
              <w:widowControl/>
              <w:suppressLineNumbers w:val="0"/>
              <w:spacing w:before="0" w:beforeAutospacing="0" w:after="0" w:afterAutospacing="0"/>
              <w:ind w:left="0" w:right="0"/>
              <w:rPr>
                <w:rFonts w:hint="default" w:ascii="宋体" w:hAnsi="宋体" w:cs="宋体"/>
                <w:sz w:val="24"/>
                <w:vertAlign w:val="baseline"/>
                <w:lang w:val="en-US" w:eastAsia="zh-CN"/>
              </w:rPr>
            </w:pPr>
            <w:r>
              <w:rPr>
                <w:rFonts w:hint="eastAsia" w:cs="宋体"/>
                <w:sz w:val="24"/>
                <w:vertAlign w:val="baseline"/>
                <w:lang w:val="en-US" w:eastAsia="zh-CN"/>
              </w:rPr>
              <w:t>3</w:t>
            </w:r>
          </w:p>
        </w:tc>
        <w:tc>
          <w:tcPr>
            <w:tcW w:w="2895" w:type="dxa"/>
            <w:noWrap w:val="0"/>
            <w:vAlign w:val="top"/>
          </w:tcPr>
          <w:p>
            <w:pPr>
              <w:keepNext w:val="0"/>
              <w:keepLines w:val="0"/>
              <w:widowControl/>
              <w:suppressLineNumbers w:val="0"/>
              <w:spacing w:before="0" w:beforeAutospacing="0" w:after="0" w:afterAutospacing="0"/>
              <w:ind w:left="0" w:right="0"/>
              <w:rPr>
                <w:rFonts w:hint="default" w:ascii="宋体" w:hAnsi="宋体" w:cs="宋体"/>
                <w:sz w:val="24"/>
                <w:vertAlign w:val="baseline"/>
                <w:lang w:val="en-US" w:eastAsia="zh-CN"/>
              </w:rPr>
            </w:pPr>
            <w:r>
              <w:rPr>
                <w:rFonts w:hint="eastAsia" w:cs="宋体"/>
                <w:sz w:val="24"/>
                <w:vertAlign w:val="baseline"/>
                <w:lang w:val="en-US" w:eastAsia="zh-CN"/>
              </w:rPr>
              <w:t>1</w:t>
            </w:r>
            <w:r>
              <w:rPr>
                <w:rFonts w:hint="eastAsia" w:ascii="宋体" w:hAnsi="宋体" w:cs="宋体"/>
                <w:sz w:val="24"/>
                <w:vertAlign w:val="baseline"/>
                <w:lang w:val="en-US" w:eastAsia="zh-CN"/>
              </w:rPr>
              <w:t>=</w:t>
            </w:r>
            <w:r>
              <w:rPr>
                <w:rFonts w:hint="eastAsia" w:cs="宋体"/>
                <w:sz w:val="24"/>
                <w:vertAlign w:val="baseline"/>
                <w:lang w:val="en-US" w:eastAsia="zh-CN"/>
              </w:rPr>
              <w:t>3</w:t>
            </w:r>
            <w:r>
              <w:rPr>
                <w:rFonts w:hint="eastAsia" w:ascii="宋体" w:hAnsi="宋体" w:cs="宋体"/>
                <w:sz w:val="24"/>
                <w:vertAlign w:val="baseline"/>
                <w:lang w:val="en-US" w:eastAsia="zh-CN"/>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28" w:type="dxa"/>
            <w:noWrap w:val="0"/>
            <w:vAlign w:val="top"/>
          </w:tcPr>
          <w:p>
            <w:pPr>
              <w:keepNext w:val="0"/>
              <w:keepLines w:val="0"/>
              <w:widowControl/>
              <w:suppressLineNumbers w:val="0"/>
              <w:spacing w:before="0" w:beforeAutospacing="0" w:after="0" w:afterAutospacing="0"/>
              <w:ind w:left="0" w:leftChars="0" w:right="0" w:rightChars="0"/>
              <w:rPr>
                <w:rFonts w:hint="eastAsia" w:ascii="宋体" w:hAnsi="宋体" w:eastAsia="宋体" w:cs="宋体"/>
                <w:sz w:val="24"/>
                <w:szCs w:val="24"/>
                <w:vertAlign w:val="baseline"/>
                <w:lang w:val="en-US" w:eastAsia="zh-CN" w:bidi="ar-SA"/>
              </w:rPr>
            </w:pPr>
            <w:r>
              <w:rPr>
                <w:rFonts w:hint="eastAsia" w:cs="宋体"/>
                <w:sz w:val="24"/>
                <w:vertAlign w:val="baseline"/>
                <w:lang w:eastAsia="zh-CN"/>
              </w:rPr>
              <w:t>总</w:t>
            </w:r>
            <w:r>
              <w:rPr>
                <w:rFonts w:hint="eastAsia" w:ascii="宋体" w:hAnsi="宋体" w:cs="宋体"/>
                <w:sz w:val="24"/>
                <w:vertAlign w:val="baseline"/>
                <w:lang w:val="en-US" w:eastAsia="zh-CN"/>
              </w:rPr>
              <w:t>保费</w:t>
            </w:r>
          </w:p>
        </w:tc>
        <w:tc>
          <w:tcPr>
            <w:tcW w:w="3114" w:type="dxa"/>
            <w:noWrap w:val="0"/>
            <w:vAlign w:val="top"/>
          </w:tcPr>
          <w:p>
            <w:pPr>
              <w:keepNext w:val="0"/>
              <w:keepLines w:val="0"/>
              <w:widowControl/>
              <w:suppressLineNumbers w:val="0"/>
              <w:spacing w:before="0" w:beforeAutospacing="0" w:after="0" w:afterAutospacing="0"/>
              <w:ind w:left="0" w:leftChars="0" w:right="0" w:rightChars="0"/>
              <w:rPr>
                <w:rFonts w:hint="eastAsia" w:ascii="宋体" w:hAnsi="宋体" w:eastAsia="宋体" w:cs="宋体"/>
                <w:sz w:val="24"/>
                <w:szCs w:val="24"/>
                <w:vertAlign w:val="baseline"/>
                <w:lang w:val="en-US" w:eastAsia="zh-CN" w:bidi="ar-SA"/>
              </w:rPr>
            </w:pPr>
            <w:r>
              <w:rPr>
                <w:rFonts w:hint="eastAsia" w:ascii="宋体" w:hAnsi="宋体" w:cs="宋体"/>
                <w:sz w:val="24"/>
                <w:vertAlign w:val="baseline"/>
                <w:lang w:eastAsia="zh-CN"/>
              </w:rPr>
              <w:t>太</w:t>
            </w:r>
            <w:r>
              <w:rPr>
                <w:rFonts w:hint="eastAsia" w:cs="宋体"/>
                <w:sz w:val="24"/>
                <w:vertAlign w:val="baseline"/>
                <w:lang w:eastAsia="zh-CN"/>
              </w:rPr>
              <w:t>平人寿</w:t>
            </w:r>
            <w:r>
              <w:rPr>
                <w:rFonts w:hint="eastAsia" w:ascii="宋体" w:hAnsi="宋体" w:cs="宋体"/>
                <w:color w:val="00B0F0"/>
                <w:sz w:val="24"/>
                <w:vertAlign w:val="baseline"/>
                <w:lang w:eastAsia="zh-CN"/>
              </w:rPr>
              <w:t>总保费</w:t>
            </w:r>
          </w:p>
        </w:tc>
        <w:tc>
          <w:tcPr>
            <w:tcW w:w="1575" w:type="dxa"/>
            <w:noWrap w:val="0"/>
            <w:vAlign w:val="top"/>
          </w:tcPr>
          <w:p>
            <w:pPr>
              <w:keepNext w:val="0"/>
              <w:keepLines w:val="0"/>
              <w:widowControl/>
              <w:suppressLineNumbers w:val="0"/>
              <w:spacing w:before="0" w:beforeAutospacing="0" w:after="0" w:afterAutospacing="0"/>
              <w:ind w:left="0" w:leftChars="0" w:right="0" w:rightChars="0"/>
              <w:rPr>
                <w:rFonts w:hint="eastAsia" w:ascii="宋体" w:hAnsi="宋体" w:eastAsia="宋体" w:cs="宋体"/>
                <w:sz w:val="24"/>
                <w:szCs w:val="24"/>
                <w:vertAlign w:val="baseline"/>
                <w:lang w:val="en-US" w:eastAsia="zh-CN" w:bidi="ar-SA"/>
              </w:rPr>
            </w:pPr>
            <w:r>
              <w:rPr>
                <w:rFonts w:hint="eastAsia" w:cs="宋体"/>
                <w:sz w:val="24"/>
                <w:vertAlign w:val="baseline"/>
                <w:lang w:val="en-US" w:eastAsia="zh-CN"/>
              </w:rPr>
              <w:t>3</w:t>
            </w:r>
          </w:p>
        </w:tc>
        <w:tc>
          <w:tcPr>
            <w:tcW w:w="2895" w:type="dxa"/>
            <w:noWrap w:val="0"/>
            <w:vAlign w:val="top"/>
          </w:tcPr>
          <w:p>
            <w:pPr>
              <w:keepNext w:val="0"/>
              <w:keepLines w:val="0"/>
              <w:widowControl/>
              <w:suppressLineNumbers w:val="0"/>
              <w:spacing w:before="0" w:beforeAutospacing="0" w:after="0" w:afterAutospacing="0"/>
              <w:ind w:left="0" w:leftChars="0" w:right="0" w:rightChars="0"/>
              <w:rPr>
                <w:rFonts w:hint="eastAsia" w:ascii="宋体" w:hAnsi="宋体" w:eastAsia="宋体" w:cs="宋体"/>
                <w:sz w:val="24"/>
                <w:szCs w:val="24"/>
                <w:vertAlign w:val="baseline"/>
                <w:lang w:val="en-US" w:eastAsia="zh-CN" w:bidi="ar-SA"/>
              </w:rPr>
            </w:pPr>
            <w:r>
              <w:rPr>
                <w:rFonts w:hint="eastAsia" w:ascii="宋体" w:hAnsi="宋体" w:cs="宋体"/>
                <w:sz w:val="24"/>
                <w:vertAlign w:val="baseline"/>
                <w:lang w:val="en-US" w:eastAsia="zh-CN"/>
              </w:rPr>
              <w:t>0.4</w:t>
            </w:r>
            <w:r>
              <w:rPr>
                <w:rFonts w:hint="eastAsia" w:cs="宋体"/>
                <w:sz w:val="24"/>
                <w:vertAlign w:val="baseline"/>
                <w:lang w:val="en-US" w:eastAsia="zh-CN"/>
              </w:rPr>
              <w:t>2</w:t>
            </w:r>
            <w:r>
              <w:rPr>
                <w:rFonts w:hint="eastAsia" w:ascii="宋体" w:hAnsi="宋体" w:cs="宋体"/>
                <w:sz w:val="24"/>
                <w:vertAlign w:val="baseline"/>
                <w:lang w:val="en-US" w:eastAsia="zh-CN"/>
              </w:rPr>
              <w:t>=</w:t>
            </w:r>
            <w:r>
              <w:rPr>
                <w:rFonts w:hint="eastAsia" w:cs="宋体"/>
                <w:sz w:val="24"/>
                <w:vertAlign w:val="baseline"/>
                <w:lang w:val="en-US" w:eastAsia="zh-CN"/>
              </w:rPr>
              <w:t>3</w:t>
            </w:r>
            <w:r>
              <w:rPr>
                <w:rFonts w:hint="eastAsia" w:ascii="宋体" w:hAnsi="宋体" w:cs="宋体"/>
                <w:sz w:val="24"/>
                <w:vertAlign w:val="baseline"/>
                <w:lang w:val="en-US" w:eastAsia="zh-CN"/>
              </w:rPr>
              <w:t>/</w:t>
            </w:r>
            <w:r>
              <w:rPr>
                <w:rFonts w:hint="eastAsia" w:cs="宋体"/>
                <w:sz w:val="24"/>
                <w:vertAlign w:val="baseline"/>
                <w:lang w:val="en-US" w:eastAsia="zh-CN"/>
              </w:rP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28" w:type="dxa"/>
            <w:noWrap w:val="0"/>
            <w:vAlign w:val="top"/>
          </w:tcPr>
          <w:p>
            <w:pPr>
              <w:keepNext w:val="0"/>
              <w:keepLines w:val="0"/>
              <w:widowControl/>
              <w:suppressLineNumbers w:val="0"/>
              <w:spacing w:before="0" w:beforeAutospacing="0" w:after="0" w:afterAutospacing="0"/>
              <w:ind w:left="0" w:right="0"/>
              <w:rPr>
                <w:rFonts w:hint="eastAsia" w:ascii="宋体" w:hAnsi="宋体" w:cs="宋体"/>
                <w:sz w:val="24"/>
                <w:vertAlign w:val="baseline"/>
                <w:lang w:eastAsia="zh-CN"/>
              </w:rPr>
            </w:pPr>
            <w:r>
              <w:rPr>
                <w:rFonts w:hint="eastAsia" w:cs="宋体"/>
                <w:sz w:val="24"/>
                <w:vertAlign w:val="baseline"/>
                <w:lang w:eastAsia="zh-CN"/>
              </w:rPr>
              <w:t>总</w:t>
            </w:r>
            <w:r>
              <w:rPr>
                <w:rFonts w:hint="eastAsia" w:ascii="宋体" w:hAnsi="宋体" w:cs="宋体"/>
                <w:sz w:val="24"/>
                <w:vertAlign w:val="baseline"/>
                <w:lang w:eastAsia="zh-CN"/>
              </w:rPr>
              <w:t>保费</w:t>
            </w:r>
          </w:p>
        </w:tc>
        <w:tc>
          <w:tcPr>
            <w:tcW w:w="3114" w:type="dxa"/>
            <w:noWrap w:val="0"/>
            <w:vAlign w:val="top"/>
          </w:tcPr>
          <w:p>
            <w:pPr>
              <w:keepNext w:val="0"/>
              <w:keepLines w:val="0"/>
              <w:widowControl/>
              <w:suppressLineNumbers w:val="0"/>
              <w:spacing w:before="0" w:beforeAutospacing="0" w:after="0" w:afterAutospacing="0"/>
              <w:ind w:left="0" w:right="0"/>
              <w:rPr>
                <w:rFonts w:hint="eastAsia" w:ascii="宋体" w:hAnsi="宋体" w:cs="宋体"/>
                <w:sz w:val="24"/>
                <w:vertAlign w:val="baseline"/>
                <w:lang w:eastAsia="zh-CN"/>
              </w:rPr>
            </w:pPr>
            <w:r>
              <w:rPr>
                <w:rFonts w:hint="eastAsia" w:ascii="宋体" w:hAnsi="宋体" w:cs="宋体"/>
                <w:sz w:val="24"/>
                <w:vertAlign w:val="baseline"/>
                <w:lang w:eastAsia="zh-CN"/>
              </w:rPr>
              <w:t>已赚</w:t>
            </w:r>
            <w:r>
              <w:rPr>
                <w:rFonts w:hint="eastAsia" w:ascii="宋体" w:hAnsi="宋体" w:cs="宋体"/>
                <w:color w:val="00B0F0"/>
                <w:sz w:val="24"/>
                <w:vertAlign w:val="baseline"/>
                <w:lang w:eastAsia="zh-CN"/>
              </w:rPr>
              <w:t>保费</w:t>
            </w:r>
          </w:p>
        </w:tc>
        <w:tc>
          <w:tcPr>
            <w:tcW w:w="1575" w:type="dxa"/>
            <w:noWrap w:val="0"/>
            <w:vAlign w:val="top"/>
          </w:tcPr>
          <w:p>
            <w:pPr>
              <w:keepNext w:val="0"/>
              <w:keepLines w:val="0"/>
              <w:widowControl/>
              <w:suppressLineNumbers w:val="0"/>
              <w:spacing w:before="0" w:beforeAutospacing="0" w:after="0" w:afterAutospacing="0"/>
              <w:ind w:left="0" w:right="0"/>
              <w:rPr>
                <w:rFonts w:hint="default" w:ascii="宋体" w:hAnsi="宋体" w:cs="宋体"/>
                <w:sz w:val="24"/>
                <w:vertAlign w:val="baseline"/>
                <w:lang w:val="en-US" w:eastAsia="zh-CN"/>
              </w:rPr>
            </w:pPr>
            <w:r>
              <w:rPr>
                <w:rFonts w:hint="eastAsia" w:cs="宋体"/>
                <w:sz w:val="24"/>
                <w:vertAlign w:val="baseline"/>
                <w:lang w:val="en-US" w:eastAsia="zh-CN"/>
              </w:rPr>
              <w:t>2</w:t>
            </w:r>
          </w:p>
        </w:tc>
        <w:tc>
          <w:tcPr>
            <w:tcW w:w="2895" w:type="dxa"/>
            <w:noWrap w:val="0"/>
            <w:vAlign w:val="top"/>
          </w:tcPr>
          <w:p>
            <w:pPr>
              <w:keepNext w:val="0"/>
              <w:keepLines w:val="0"/>
              <w:widowControl/>
              <w:suppressLineNumbers w:val="0"/>
              <w:spacing w:before="0" w:beforeAutospacing="0" w:after="0" w:afterAutospacing="0"/>
              <w:ind w:left="0" w:right="0"/>
              <w:rPr>
                <w:rFonts w:hint="default" w:ascii="宋体" w:hAnsi="宋体" w:cs="宋体"/>
                <w:sz w:val="24"/>
                <w:vertAlign w:val="baseline"/>
                <w:lang w:val="en-US" w:eastAsia="zh-CN"/>
              </w:rPr>
            </w:pPr>
            <w:r>
              <w:rPr>
                <w:rFonts w:hint="eastAsia" w:ascii="宋体" w:hAnsi="宋体" w:cs="宋体"/>
                <w:sz w:val="24"/>
                <w:vertAlign w:val="baseline"/>
                <w:lang w:val="en-US" w:eastAsia="zh-CN"/>
              </w:rPr>
              <w:t>0.5</w:t>
            </w:r>
            <w:r>
              <w:rPr>
                <w:rFonts w:hint="eastAsia" w:cs="宋体"/>
                <w:sz w:val="24"/>
                <w:vertAlign w:val="baseline"/>
                <w:lang w:val="en-US" w:eastAsia="zh-CN"/>
              </w:rPr>
              <w:t>0</w:t>
            </w:r>
            <w:r>
              <w:rPr>
                <w:rFonts w:hint="eastAsia" w:ascii="宋体" w:hAnsi="宋体" w:cs="宋体"/>
                <w:sz w:val="24"/>
                <w:vertAlign w:val="baseline"/>
                <w:lang w:val="en-US" w:eastAsia="zh-CN"/>
              </w:rPr>
              <w:t>=2/4</w:t>
            </w:r>
          </w:p>
        </w:tc>
      </w:tr>
    </w:tbl>
    <w:p>
      <w:pPr>
        <w:rPr>
          <w:rFonts w:hint="eastAsia" w:ascii="宋体" w:hAnsi="宋体" w:cs="宋体"/>
          <w:sz w:val="24"/>
          <w:lang w:eastAsia="zh-CN"/>
        </w:rPr>
      </w:pPr>
      <w:r>
        <w:rPr>
          <w:rFonts w:hint="eastAsia" w:ascii="宋体" w:hAnsi="宋体" w:cs="宋体"/>
          <w:sz w:val="24"/>
          <w:lang w:eastAsia="zh-CN"/>
        </w:rPr>
        <w:t>按照匹配度排序则为：总保费</w:t>
      </w:r>
      <w:r>
        <w:rPr>
          <w:rFonts w:hint="eastAsia" w:ascii="宋体" w:hAnsi="宋体" w:cs="宋体"/>
          <w:sz w:val="24"/>
          <w:lang w:val="en-US" w:eastAsia="zh-CN"/>
        </w:rPr>
        <w:t>-太</w:t>
      </w:r>
      <w:r>
        <w:rPr>
          <w:rFonts w:hint="eastAsia" w:cs="宋体"/>
          <w:sz w:val="24"/>
          <w:lang w:val="en-US" w:eastAsia="zh-CN"/>
        </w:rPr>
        <w:t>平人寿</w:t>
      </w:r>
      <w:r>
        <w:rPr>
          <w:rFonts w:hint="eastAsia" w:ascii="宋体" w:hAnsi="宋体" w:cs="宋体"/>
          <w:sz w:val="24"/>
          <w:lang w:val="en-US" w:eastAsia="zh-CN"/>
        </w:rPr>
        <w:t>总保费-已赚保费</w:t>
      </w:r>
    </w:p>
    <w:p>
      <w:pPr>
        <w:rPr>
          <w:rFonts w:hint="eastAsia" w:ascii="宋体" w:hAnsi="宋体" w:cs="宋体"/>
          <w:sz w:val="24"/>
          <w:lang w:eastAsia="zh-CN"/>
        </w:rPr>
      </w:pPr>
      <w:r>
        <w:rPr>
          <w:rFonts w:hint="eastAsia" w:ascii="宋体" w:hAnsi="宋体" w:cs="宋体"/>
          <w:sz w:val="24"/>
          <w:lang w:val="en-US" w:eastAsia="zh-CN"/>
        </w:rPr>
        <w:t>1）</w:t>
      </w:r>
      <w:r>
        <w:rPr>
          <w:rFonts w:hint="eastAsia" w:ascii="宋体" w:hAnsi="宋体" w:cs="宋体"/>
          <w:sz w:val="24"/>
          <w:lang w:eastAsia="zh-CN"/>
        </w:rPr>
        <w:t>关键词匹配即指标名称包含关键词、报表名称包含关键词、报表中指标包含关键词、图谱中名称包含关键词；</w:t>
      </w:r>
    </w:p>
    <w:p>
      <w:pPr>
        <w:rPr>
          <w:rFonts w:hint="eastAsia" w:ascii="宋体" w:hAnsi="宋体" w:cs="宋体"/>
          <w:sz w:val="24"/>
          <w:lang w:eastAsia="zh-CN"/>
        </w:rPr>
      </w:pPr>
      <w:r>
        <w:rPr>
          <w:rFonts w:hint="eastAsia" w:ascii="宋体" w:hAnsi="宋体" w:cs="宋体"/>
          <w:sz w:val="24"/>
          <w:lang w:eastAsia="zh-CN"/>
        </w:rPr>
        <w:t>2）如果匹配出多个报表，报表名称包含关键词的放在前，报表中指标名称包含关键词的放在后</w:t>
      </w:r>
    </w:p>
    <w:p>
      <w:pPr>
        <w:rPr>
          <w:rFonts w:hint="default" w:ascii="宋体" w:hAnsi="宋体" w:cs="宋体"/>
          <w:sz w:val="24"/>
          <w:lang w:val="en-US" w:eastAsia="zh-CN"/>
        </w:rPr>
      </w:pPr>
      <w:r>
        <w:rPr>
          <w:rFonts w:hint="eastAsia" w:ascii="宋体" w:hAnsi="宋体" w:cs="宋体"/>
          <w:sz w:val="24"/>
          <w:lang w:eastAsia="zh-CN"/>
        </w:rPr>
        <w:t>例子</w:t>
      </w:r>
      <w:r>
        <w:rPr>
          <w:rFonts w:hint="eastAsia" w:ascii="宋体" w:hAnsi="宋体" w:cs="宋体"/>
          <w:sz w:val="24"/>
          <w:lang w:val="en-US" w:eastAsia="zh-CN"/>
        </w:rPr>
        <w:t>2</w:t>
      </w:r>
      <w:r>
        <w:rPr>
          <w:rFonts w:hint="eastAsia" w:ascii="宋体" w:hAnsi="宋体" w:cs="宋体"/>
          <w:sz w:val="24"/>
          <w:lang w:eastAsia="zh-CN"/>
        </w:rPr>
        <w:t>：</w:t>
      </w:r>
    </w:p>
    <w:tbl>
      <w:tblPr>
        <w:tblStyle w:val="32"/>
        <w:tblW w:w="985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20"/>
        <w:gridCol w:w="3016"/>
        <w:gridCol w:w="1842"/>
        <w:gridCol w:w="1877"/>
        <w:gridCol w:w="21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0" w:type="dxa"/>
            <w:noWrap w:val="0"/>
            <w:vAlign w:val="top"/>
          </w:tcPr>
          <w:p>
            <w:pPr>
              <w:keepNext w:val="0"/>
              <w:keepLines w:val="0"/>
              <w:widowControl/>
              <w:suppressLineNumbers w:val="0"/>
              <w:spacing w:before="0" w:beforeAutospacing="0" w:after="0" w:afterAutospacing="0"/>
              <w:ind w:left="0" w:right="0"/>
              <w:rPr>
                <w:rFonts w:hint="eastAsia" w:ascii="宋体" w:hAnsi="宋体" w:cs="宋体"/>
                <w:b/>
                <w:bCs/>
                <w:sz w:val="24"/>
                <w:vertAlign w:val="baseline"/>
                <w:lang w:eastAsia="zh-CN"/>
              </w:rPr>
            </w:pPr>
            <w:r>
              <w:rPr>
                <w:rFonts w:hint="eastAsia" w:ascii="宋体" w:hAnsi="宋体" w:cs="宋体"/>
                <w:b/>
                <w:bCs/>
                <w:sz w:val="24"/>
                <w:vertAlign w:val="baseline"/>
                <w:lang w:eastAsia="zh-CN"/>
              </w:rPr>
              <w:t>关键词</w:t>
            </w:r>
          </w:p>
        </w:tc>
        <w:tc>
          <w:tcPr>
            <w:tcW w:w="3016" w:type="dxa"/>
            <w:noWrap w:val="0"/>
            <w:vAlign w:val="top"/>
          </w:tcPr>
          <w:p>
            <w:pPr>
              <w:keepNext w:val="0"/>
              <w:keepLines w:val="0"/>
              <w:widowControl/>
              <w:suppressLineNumbers w:val="0"/>
              <w:spacing w:before="0" w:beforeAutospacing="0" w:after="0" w:afterAutospacing="0"/>
              <w:ind w:left="0" w:right="0"/>
              <w:rPr>
                <w:rFonts w:hint="eastAsia" w:ascii="宋体" w:hAnsi="宋体" w:cs="宋体"/>
                <w:b/>
                <w:bCs/>
                <w:sz w:val="24"/>
                <w:vertAlign w:val="baseline"/>
                <w:lang w:eastAsia="zh-CN"/>
              </w:rPr>
            </w:pPr>
            <w:r>
              <w:rPr>
                <w:rFonts w:hint="eastAsia" w:ascii="宋体" w:hAnsi="宋体" w:cs="宋体"/>
                <w:b/>
                <w:bCs/>
                <w:sz w:val="24"/>
                <w:vertAlign w:val="baseline"/>
                <w:lang w:eastAsia="zh-CN"/>
              </w:rPr>
              <w:t>报表名称</w:t>
            </w:r>
          </w:p>
        </w:tc>
        <w:tc>
          <w:tcPr>
            <w:tcW w:w="1842" w:type="dxa"/>
            <w:noWrap w:val="0"/>
            <w:vAlign w:val="top"/>
          </w:tcPr>
          <w:p>
            <w:pPr>
              <w:keepNext w:val="0"/>
              <w:keepLines w:val="0"/>
              <w:widowControl/>
              <w:suppressLineNumbers w:val="0"/>
              <w:spacing w:before="0" w:beforeAutospacing="0" w:after="0" w:afterAutospacing="0"/>
              <w:ind w:left="0" w:right="0"/>
              <w:rPr>
                <w:rFonts w:hint="eastAsia" w:ascii="宋体" w:hAnsi="宋体" w:cs="宋体"/>
                <w:b/>
                <w:bCs/>
                <w:sz w:val="24"/>
                <w:vertAlign w:val="baseline"/>
                <w:lang w:eastAsia="zh-CN"/>
              </w:rPr>
            </w:pPr>
            <w:r>
              <w:rPr>
                <w:rFonts w:hint="eastAsia" w:ascii="宋体" w:hAnsi="宋体" w:cs="宋体"/>
                <w:b/>
                <w:bCs/>
                <w:sz w:val="24"/>
                <w:vertAlign w:val="baseline"/>
                <w:lang w:eastAsia="zh-CN"/>
              </w:rPr>
              <w:t>指标名称</w:t>
            </w:r>
          </w:p>
        </w:tc>
        <w:tc>
          <w:tcPr>
            <w:tcW w:w="1877" w:type="dxa"/>
            <w:noWrap w:val="0"/>
            <w:vAlign w:val="top"/>
          </w:tcPr>
          <w:p>
            <w:pPr>
              <w:keepNext w:val="0"/>
              <w:keepLines w:val="0"/>
              <w:widowControl/>
              <w:suppressLineNumbers w:val="0"/>
              <w:spacing w:before="0" w:beforeAutospacing="0" w:after="0" w:afterAutospacing="0"/>
              <w:ind w:left="0" w:right="0"/>
              <w:rPr>
                <w:rFonts w:hint="eastAsia" w:ascii="宋体" w:hAnsi="宋体" w:cs="宋体"/>
                <w:b/>
                <w:bCs/>
                <w:kern w:val="2"/>
                <w:sz w:val="24"/>
                <w:szCs w:val="24"/>
                <w:vertAlign w:val="baseline"/>
                <w:lang w:val="en-US" w:eastAsia="zh-CN" w:bidi="ar-SA"/>
              </w:rPr>
            </w:pPr>
            <w:r>
              <w:rPr>
                <w:rFonts w:hint="eastAsia" w:ascii="宋体" w:hAnsi="宋体" w:cs="宋体"/>
                <w:b/>
                <w:bCs/>
                <w:sz w:val="24"/>
                <w:vertAlign w:val="baseline"/>
                <w:lang w:eastAsia="zh-CN"/>
              </w:rPr>
              <w:t>报表匹配度</w:t>
            </w:r>
          </w:p>
        </w:tc>
        <w:tc>
          <w:tcPr>
            <w:tcW w:w="2196" w:type="dxa"/>
            <w:noWrap w:val="0"/>
            <w:vAlign w:val="top"/>
          </w:tcPr>
          <w:p>
            <w:pPr>
              <w:keepNext w:val="0"/>
              <w:keepLines w:val="0"/>
              <w:widowControl/>
              <w:suppressLineNumbers w:val="0"/>
              <w:spacing w:before="0" w:beforeAutospacing="0" w:after="0" w:afterAutospacing="0"/>
              <w:ind w:left="0" w:right="0"/>
              <w:rPr>
                <w:rFonts w:hint="eastAsia" w:ascii="宋体" w:hAnsi="宋体" w:cs="宋体"/>
                <w:b/>
                <w:bCs/>
                <w:sz w:val="24"/>
                <w:vertAlign w:val="baseline"/>
                <w:lang w:eastAsia="zh-CN"/>
              </w:rPr>
            </w:pPr>
            <w:r>
              <w:rPr>
                <w:rFonts w:hint="eastAsia" w:ascii="宋体" w:hAnsi="宋体" w:cs="宋体"/>
                <w:b/>
                <w:bCs/>
                <w:sz w:val="24"/>
                <w:vertAlign w:val="baseline"/>
                <w:lang w:eastAsia="zh-CN"/>
              </w:rPr>
              <w:t>指标匹配度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0" w:type="dxa"/>
            <w:noWrap w:val="0"/>
            <w:vAlign w:val="top"/>
          </w:tcPr>
          <w:p>
            <w:pPr>
              <w:keepNext w:val="0"/>
              <w:keepLines w:val="0"/>
              <w:widowControl/>
              <w:suppressLineNumbers w:val="0"/>
              <w:spacing w:before="0" w:beforeAutospacing="0" w:after="0" w:afterAutospacing="0"/>
              <w:ind w:left="0" w:right="0"/>
              <w:jc w:val="both"/>
              <w:rPr>
                <w:rFonts w:hint="eastAsia" w:ascii="宋体" w:hAnsi="宋体" w:cs="宋体"/>
                <w:sz w:val="24"/>
                <w:vertAlign w:val="baseline"/>
                <w:lang w:eastAsia="zh-CN"/>
              </w:rPr>
            </w:pPr>
            <w:r>
              <w:rPr>
                <w:rFonts w:hint="eastAsia" w:ascii="宋体" w:hAnsi="宋体" w:cs="宋体"/>
                <w:sz w:val="24"/>
                <w:vertAlign w:val="baseline"/>
                <w:lang w:eastAsia="zh-CN"/>
              </w:rPr>
              <w:t>保费</w:t>
            </w:r>
          </w:p>
        </w:tc>
        <w:tc>
          <w:tcPr>
            <w:tcW w:w="3016" w:type="dxa"/>
            <w:noWrap w:val="0"/>
            <w:vAlign w:val="top"/>
          </w:tcPr>
          <w:p>
            <w:pPr>
              <w:keepNext w:val="0"/>
              <w:keepLines w:val="0"/>
              <w:widowControl/>
              <w:suppressLineNumbers w:val="0"/>
              <w:spacing w:before="0" w:beforeAutospacing="0" w:after="0" w:afterAutospacing="0"/>
              <w:ind w:left="0" w:right="0"/>
              <w:rPr>
                <w:rFonts w:hint="eastAsia" w:ascii="宋体" w:hAnsi="宋体" w:cs="宋体"/>
                <w:sz w:val="24"/>
                <w:vertAlign w:val="baseline"/>
                <w:lang w:eastAsia="zh-CN"/>
              </w:rPr>
            </w:pPr>
            <w:r>
              <w:rPr>
                <w:rFonts w:hint="eastAsia" w:ascii="宋体" w:hAnsi="宋体" w:cs="宋体"/>
                <w:sz w:val="24"/>
                <w:vertAlign w:val="baseline"/>
                <w:lang w:eastAsia="zh-CN"/>
              </w:rPr>
              <w:t>分渠道</w:t>
            </w:r>
            <w:r>
              <w:rPr>
                <w:rFonts w:hint="eastAsia" w:ascii="宋体" w:hAnsi="宋体" w:cs="宋体"/>
                <w:color w:val="00B0F0"/>
                <w:sz w:val="24"/>
                <w:vertAlign w:val="baseline"/>
                <w:lang w:eastAsia="zh-CN"/>
              </w:rPr>
              <w:t>保费</w:t>
            </w:r>
            <w:r>
              <w:rPr>
                <w:rFonts w:hint="eastAsia" w:ascii="宋体" w:hAnsi="宋体" w:cs="宋体"/>
                <w:sz w:val="24"/>
                <w:vertAlign w:val="baseline"/>
                <w:lang w:eastAsia="zh-CN"/>
              </w:rPr>
              <w:t>情况</w:t>
            </w:r>
          </w:p>
        </w:tc>
        <w:tc>
          <w:tcPr>
            <w:tcW w:w="1842" w:type="dxa"/>
            <w:noWrap w:val="0"/>
            <w:vAlign w:val="top"/>
          </w:tcPr>
          <w:p>
            <w:pPr>
              <w:keepNext w:val="0"/>
              <w:keepLines w:val="0"/>
              <w:widowControl/>
              <w:suppressLineNumbers w:val="0"/>
              <w:spacing w:before="0" w:beforeAutospacing="0" w:after="0" w:afterAutospacing="0"/>
              <w:ind w:left="0" w:right="0"/>
              <w:rPr>
                <w:rFonts w:hint="eastAsia" w:ascii="宋体" w:hAnsi="宋体" w:cs="宋体"/>
                <w:sz w:val="24"/>
                <w:vertAlign w:val="baseline"/>
                <w:lang w:val="en-US" w:eastAsia="zh-CN"/>
              </w:rPr>
            </w:pPr>
          </w:p>
        </w:tc>
        <w:tc>
          <w:tcPr>
            <w:tcW w:w="1877" w:type="dxa"/>
            <w:noWrap w:val="0"/>
            <w:vAlign w:val="top"/>
          </w:tcPr>
          <w:p>
            <w:pPr>
              <w:keepNext w:val="0"/>
              <w:keepLines w:val="0"/>
              <w:widowControl/>
              <w:suppressLineNumbers w:val="0"/>
              <w:spacing w:before="0" w:beforeAutospacing="0" w:after="0" w:afterAutospacing="0"/>
              <w:ind w:left="0" w:right="0"/>
              <w:rPr>
                <w:rFonts w:hint="eastAsia" w:ascii="宋体" w:hAnsi="宋体" w:cs="宋体"/>
                <w:kern w:val="2"/>
                <w:sz w:val="24"/>
                <w:szCs w:val="24"/>
                <w:vertAlign w:val="baseline"/>
                <w:lang w:val="en-US" w:eastAsia="zh-CN" w:bidi="ar-SA"/>
              </w:rPr>
            </w:pPr>
            <w:r>
              <w:rPr>
                <w:rFonts w:hint="eastAsia" w:ascii="宋体" w:hAnsi="宋体" w:cs="宋体"/>
                <w:sz w:val="24"/>
                <w:vertAlign w:val="baseline"/>
                <w:lang w:val="en-US" w:eastAsia="zh-CN"/>
              </w:rPr>
              <w:t>0.29=2/7</w:t>
            </w:r>
          </w:p>
        </w:tc>
        <w:tc>
          <w:tcPr>
            <w:tcW w:w="2196" w:type="dxa"/>
            <w:noWrap w:val="0"/>
            <w:vAlign w:val="top"/>
          </w:tcPr>
          <w:p>
            <w:pPr>
              <w:keepNext w:val="0"/>
              <w:keepLines w:val="0"/>
              <w:widowControl/>
              <w:suppressLineNumbers w:val="0"/>
              <w:spacing w:before="0" w:beforeAutospacing="0" w:after="0" w:afterAutospacing="0"/>
              <w:ind w:left="0" w:right="0"/>
              <w:rPr>
                <w:rFonts w:hint="default" w:ascii="宋体" w:hAnsi="宋体" w:cs="宋体"/>
                <w:sz w:val="24"/>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0" w:type="dxa"/>
            <w:noWrap w:val="0"/>
            <w:vAlign w:val="top"/>
          </w:tcPr>
          <w:p>
            <w:pPr>
              <w:keepNext w:val="0"/>
              <w:keepLines w:val="0"/>
              <w:widowControl/>
              <w:suppressLineNumbers w:val="0"/>
              <w:spacing w:before="0" w:beforeAutospacing="0" w:after="0" w:afterAutospacing="0"/>
              <w:ind w:left="0" w:right="0"/>
              <w:rPr>
                <w:rFonts w:hint="eastAsia" w:ascii="宋体" w:hAnsi="宋体" w:cs="宋体"/>
                <w:sz w:val="24"/>
                <w:vertAlign w:val="baseline"/>
                <w:lang w:eastAsia="zh-CN"/>
              </w:rPr>
            </w:pPr>
            <w:r>
              <w:rPr>
                <w:rFonts w:hint="eastAsia" w:ascii="宋体" w:hAnsi="宋体" w:cs="宋体"/>
                <w:sz w:val="24"/>
                <w:vertAlign w:val="baseline"/>
                <w:lang w:eastAsia="zh-CN"/>
              </w:rPr>
              <w:t>保费</w:t>
            </w:r>
          </w:p>
        </w:tc>
        <w:tc>
          <w:tcPr>
            <w:tcW w:w="3016" w:type="dxa"/>
            <w:noWrap w:val="0"/>
            <w:vAlign w:val="top"/>
          </w:tcPr>
          <w:p>
            <w:pPr>
              <w:keepNext w:val="0"/>
              <w:keepLines w:val="0"/>
              <w:widowControl/>
              <w:suppressLineNumbers w:val="0"/>
              <w:spacing w:before="0" w:beforeAutospacing="0" w:after="0" w:afterAutospacing="0"/>
              <w:ind w:left="0" w:right="0"/>
              <w:rPr>
                <w:rFonts w:hint="eastAsia" w:ascii="宋体" w:hAnsi="宋体" w:cs="宋体"/>
                <w:sz w:val="24"/>
                <w:vertAlign w:val="baseline"/>
                <w:lang w:eastAsia="zh-CN"/>
              </w:rPr>
            </w:pPr>
            <w:r>
              <w:rPr>
                <w:rFonts w:hint="eastAsia" w:ascii="宋体" w:hAnsi="宋体" w:cs="宋体"/>
                <w:sz w:val="24"/>
                <w:vertAlign w:val="baseline"/>
                <w:lang w:eastAsia="zh-CN"/>
              </w:rPr>
              <w:t>集团总</w:t>
            </w:r>
            <w:r>
              <w:rPr>
                <w:rFonts w:hint="eastAsia" w:ascii="宋体" w:hAnsi="宋体" w:cs="宋体"/>
                <w:color w:val="00B0F0"/>
                <w:sz w:val="24"/>
                <w:vertAlign w:val="baseline"/>
                <w:lang w:eastAsia="zh-CN"/>
              </w:rPr>
              <w:t>保费</w:t>
            </w:r>
            <w:r>
              <w:rPr>
                <w:rFonts w:hint="eastAsia" w:ascii="宋体" w:hAnsi="宋体" w:cs="宋体"/>
                <w:sz w:val="24"/>
                <w:vertAlign w:val="baseline"/>
                <w:lang w:eastAsia="zh-CN"/>
              </w:rPr>
              <w:t>达成情况表</w:t>
            </w:r>
          </w:p>
        </w:tc>
        <w:tc>
          <w:tcPr>
            <w:tcW w:w="1842" w:type="dxa"/>
            <w:noWrap w:val="0"/>
            <w:vAlign w:val="top"/>
          </w:tcPr>
          <w:p>
            <w:pPr>
              <w:keepNext w:val="0"/>
              <w:keepLines w:val="0"/>
              <w:widowControl/>
              <w:suppressLineNumbers w:val="0"/>
              <w:spacing w:before="0" w:beforeAutospacing="0" w:after="0" w:afterAutospacing="0"/>
              <w:ind w:left="0" w:right="0"/>
              <w:rPr>
                <w:rFonts w:hint="eastAsia" w:ascii="宋体" w:hAnsi="宋体" w:cs="宋体"/>
                <w:sz w:val="24"/>
                <w:vertAlign w:val="baseline"/>
                <w:lang w:val="en-US" w:eastAsia="zh-CN"/>
              </w:rPr>
            </w:pPr>
          </w:p>
        </w:tc>
        <w:tc>
          <w:tcPr>
            <w:tcW w:w="1877" w:type="dxa"/>
            <w:noWrap w:val="0"/>
            <w:vAlign w:val="top"/>
          </w:tcPr>
          <w:p>
            <w:pPr>
              <w:keepNext w:val="0"/>
              <w:keepLines w:val="0"/>
              <w:widowControl/>
              <w:suppressLineNumbers w:val="0"/>
              <w:spacing w:before="0" w:beforeAutospacing="0" w:after="0" w:afterAutospacing="0"/>
              <w:ind w:left="0" w:right="0"/>
              <w:rPr>
                <w:rFonts w:hint="eastAsia" w:ascii="宋体" w:hAnsi="宋体" w:cs="宋体"/>
                <w:kern w:val="2"/>
                <w:sz w:val="24"/>
                <w:szCs w:val="24"/>
                <w:vertAlign w:val="baseline"/>
                <w:lang w:val="en-US" w:eastAsia="zh-CN" w:bidi="ar-SA"/>
              </w:rPr>
            </w:pPr>
            <w:r>
              <w:rPr>
                <w:rFonts w:hint="eastAsia" w:ascii="宋体" w:hAnsi="宋体" w:cs="宋体"/>
                <w:sz w:val="24"/>
                <w:vertAlign w:val="baseline"/>
                <w:lang w:val="en-US" w:eastAsia="zh-CN"/>
              </w:rPr>
              <w:t>0.20=2/10</w:t>
            </w:r>
          </w:p>
        </w:tc>
        <w:tc>
          <w:tcPr>
            <w:tcW w:w="2196" w:type="dxa"/>
            <w:noWrap w:val="0"/>
            <w:vAlign w:val="top"/>
          </w:tcPr>
          <w:p>
            <w:pPr>
              <w:keepNext w:val="0"/>
              <w:keepLines w:val="0"/>
              <w:widowControl/>
              <w:suppressLineNumbers w:val="0"/>
              <w:spacing w:before="0" w:beforeAutospacing="0" w:after="0" w:afterAutospacing="0"/>
              <w:ind w:left="0" w:right="0"/>
              <w:rPr>
                <w:rFonts w:hint="default" w:ascii="宋体" w:hAnsi="宋体" w:cs="宋体"/>
                <w:sz w:val="24"/>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0" w:type="dxa"/>
            <w:noWrap w:val="0"/>
            <w:vAlign w:val="top"/>
          </w:tcPr>
          <w:p>
            <w:pPr>
              <w:keepNext w:val="0"/>
              <w:keepLines w:val="0"/>
              <w:widowControl/>
              <w:suppressLineNumbers w:val="0"/>
              <w:spacing w:before="0" w:beforeAutospacing="0" w:after="0" w:afterAutospacing="0"/>
              <w:ind w:left="0" w:right="0"/>
              <w:rPr>
                <w:rFonts w:hint="default" w:ascii="宋体" w:hAnsi="宋体" w:cs="宋体"/>
                <w:sz w:val="24"/>
                <w:vertAlign w:val="baseline"/>
                <w:lang w:val="en-US" w:eastAsia="zh-CN"/>
              </w:rPr>
            </w:pPr>
            <w:r>
              <w:rPr>
                <w:rFonts w:hint="eastAsia" w:ascii="宋体" w:hAnsi="宋体" w:cs="宋体"/>
                <w:sz w:val="24"/>
                <w:vertAlign w:val="baseline"/>
                <w:lang w:val="en-US" w:eastAsia="zh-CN"/>
              </w:rPr>
              <w:t>保费</w:t>
            </w:r>
          </w:p>
        </w:tc>
        <w:tc>
          <w:tcPr>
            <w:tcW w:w="3016" w:type="dxa"/>
            <w:noWrap w:val="0"/>
            <w:vAlign w:val="top"/>
          </w:tcPr>
          <w:p>
            <w:pPr>
              <w:keepNext w:val="0"/>
              <w:keepLines w:val="0"/>
              <w:widowControl/>
              <w:suppressLineNumbers w:val="0"/>
              <w:spacing w:before="0" w:beforeAutospacing="0" w:after="0" w:afterAutospacing="0"/>
              <w:ind w:left="0" w:right="0"/>
              <w:rPr>
                <w:rFonts w:hint="eastAsia" w:ascii="宋体" w:hAnsi="宋体" w:cs="宋体"/>
                <w:sz w:val="24"/>
                <w:vertAlign w:val="baseline"/>
                <w:lang w:eastAsia="zh-CN"/>
              </w:rPr>
            </w:pPr>
            <w:r>
              <w:rPr>
                <w:rFonts w:hint="eastAsia" w:ascii="宋体" w:hAnsi="宋体" w:cs="宋体"/>
                <w:sz w:val="24"/>
                <w:vertAlign w:val="baseline"/>
                <w:lang w:eastAsia="zh-CN"/>
              </w:rPr>
              <w:t>太平养老团险总</w:t>
            </w:r>
            <w:r>
              <w:rPr>
                <w:rFonts w:hint="eastAsia" w:ascii="宋体" w:hAnsi="宋体" w:cs="宋体"/>
                <w:color w:val="00B0F0"/>
                <w:sz w:val="24"/>
                <w:vertAlign w:val="baseline"/>
                <w:lang w:eastAsia="zh-CN"/>
              </w:rPr>
              <w:t>保费</w:t>
            </w:r>
            <w:r>
              <w:rPr>
                <w:rFonts w:hint="eastAsia" w:ascii="宋体" w:hAnsi="宋体" w:cs="宋体"/>
                <w:sz w:val="24"/>
                <w:vertAlign w:val="baseline"/>
                <w:lang w:eastAsia="zh-CN"/>
              </w:rPr>
              <w:t>明细表-日频</w:t>
            </w:r>
          </w:p>
        </w:tc>
        <w:tc>
          <w:tcPr>
            <w:tcW w:w="1842" w:type="dxa"/>
            <w:noWrap w:val="0"/>
            <w:vAlign w:val="top"/>
          </w:tcPr>
          <w:p>
            <w:pPr>
              <w:keepNext w:val="0"/>
              <w:keepLines w:val="0"/>
              <w:widowControl/>
              <w:suppressLineNumbers w:val="0"/>
              <w:spacing w:before="0" w:beforeAutospacing="0" w:after="0" w:afterAutospacing="0"/>
              <w:ind w:left="0" w:right="0"/>
              <w:rPr>
                <w:rFonts w:hint="eastAsia" w:ascii="宋体" w:hAnsi="宋体" w:cs="宋体"/>
                <w:sz w:val="24"/>
                <w:vertAlign w:val="baseline"/>
                <w:lang w:val="en-US" w:eastAsia="zh-CN"/>
              </w:rPr>
            </w:pPr>
          </w:p>
        </w:tc>
        <w:tc>
          <w:tcPr>
            <w:tcW w:w="1877" w:type="dxa"/>
            <w:noWrap w:val="0"/>
            <w:vAlign w:val="top"/>
          </w:tcPr>
          <w:p>
            <w:pPr>
              <w:keepNext w:val="0"/>
              <w:keepLines w:val="0"/>
              <w:widowControl/>
              <w:suppressLineNumbers w:val="0"/>
              <w:spacing w:before="0" w:beforeAutospacing="0" w:after="0" w:afterAutospacing="0"/>
              <w:ind w:left="0" w:right="0"/>
              <w:rPr>
                <w:rFonts w:hint="eastAsia" w:ascii="宋体" w:hAnsi="宋体" w:cs="宋体"/>
                <w:kern w:val="2"/>
                <w:sz w:val="24"/>
                <w:szCs w:val="24"/>
                <w:vertAlign w:val="baseline"/>
                <w:lang w:val="en-US" w:eastAsia="zh-CN" w:bidi="ar-SA"/>
              </w:rPr>
            </w:pPr>
            <w:r>
              <w:rPr>
                <w:rFonts w:hint="eastAsia" w:ascii="宋体" w:hAnsi="宋体" w:cs="宋体"/>
                <w:sz w:val="24"/>
                <w:vertAlign w:val="baseline"/>
                <w:lang w:val="en-US" w:eastAsia="zh-CN"/>
              </w:rPr>
              <w:t>0.14=2/14</w:t>
            </w:r>
          </w:p>
        </w:tc>
        <w:tc>
          <w:tcPr>
            <w:tcW w:w="2196" w:type="dxa"/>
            <w:noWrap w:val="0"/>
            <w:vAlign w:val="top"/>
          </w:tcPr>
          <w:p>
            <w:pPr>
              <w:keepNext w:val="0"/>
              <w:keepLines w:val="0"/>
              <w:widowControl/>
              <w:suppressLineNumbers w:val="0"/>
              <w:spacing w:before="0" w:beforeAutospacing="0" w:after="0" w:afterAutospacing="0"/>
              <w:ind w:left="0" w:right="0"/>
              <w:rPr>
                <w:rFonts w:hint="default" w:ascii="宋体" w:hAnsi="宋体" w:cs="宋体"/>
                <w:sz w:val="24"/>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0" w:type="dxa"/>
            <w:noWrap w:val="0"/>
            <w:vAlign w:val="top"/>
          </w:tcPr>
          <w:p>
            <w:pPr>
              <w:keepNext w:val="0"/>
              <w:keepLines w:val="0"/>
              <w:widowControl/>
              <w:suppressLineNumbers w:val="0"/>
              <w:spacing w:before="0" w:beforeAutospacing="0" w:after="0" w:afterAutospacing="0"/>
              <w:ind w:left="0" w:right="0"/>
              <w:rPr>
                <w:rFonts w:hint="eastAsia" w:ascii="宋体" w:hAnsi="宋体" w:cs="宋体"/>
                <w:sz w:val="24"/>
                <w:vertAlign w:val="baseline"/>
                <w:lang w:val="en-US" w:eastAsia="zh-CN"/>
              </w:rPr>
            </w:pPr>
            <w:r>
              <w:rPr>
                <w:rFonts w:hint="eastAsia" w:ascii="宋体" w:hAnsi="宋体" w:cs="宋体"/>
                <w:sz w:val="24"/>
                <w:vertAlign w:val="baseline"/>
                <w:lang w:val="en-US" w:eastAsia="zh-CN"/>
              </w:rPr>
              <w:t>保费</w:t>
            </w:r>
          </w:p>
        </w:tc>
        <w:tc>
          <w:tcPr>
            <w:tcW w:w="3016" w:type="dxa"/>
            <w:noWrap w:val="0"/>
            <w:vAlign w:val="top"/>
          </w:tcPr>
          <w:p>
            <w:pPr>
              <w:keepNext w:val="0"/>
              <w:keepLines w:val="0"/>
              <w:widowControl/>
              <w:suppressLineNumbers w:val="0"/>
              <w:spacing w:before="0" w:beforeAutospacing="0" w:after="0" w:afterAutospacing="0"/>
              <w:ind w:left="0" w:right="0"/>
              <w:rPr>
                <w:rFonts w:hint="eastAsia" w:ascii="宋体" w:hAnsi="宋体" w:cs="宋体"/>
                <w:sz w:val="24"/>
                <w:vertAlign w:val="baseline"/>
                <w:lang w:eastAsia="zh-CN"/>
              </w:rPr>
            </w:pPr>
            <w:r>
              <w:rPr>
                <w:rFonts w:hint="eastAsia" w:ascii="宋体" w:hAnsi="宋体" w:cs="宋体"/>
                <w:sz w:val="24"/>
                <w:vertAlign w:val="baseline"/>
                <w:lang w:eastAsia="zh-CN"/>
              </w:rPr>
              <w:t>同业对标情况表</w:t>
            </w:r>
          </w:p>
        </w:tc>
        <w:tc>
          <w:tcPr>
            <w:tcW w:w="1842" w:type="dxa"/>
            <w:noWrap w:val="0"/>
            <w:vAlign w:val="top"/>
          </w:tcPr>
          <w:p>
            <w:pPr>
              <w:keepNext w:val="0"/>
              <w:keepLines w:val="0"/>
              <w:widowControl/>
              <w:suppressLineNumbers w:val="0"/>
              <w:spacing w:before="0" w:beforeAutospacing="0" w:after="0" w:afterAutospacing="0"/>
              <w:ind w:left="0" w:right="0"/>
              <w:rPr>
                <w:rFonts w:hint="eastAsia" w:ascii="宋体" w:hAnsi="宋体" w:cs="宋体"/>
                <w:sz w:val="24"/>
                <w:vertAlign w:val="baseline"/>
                <w:lang w:val="en-US" w:eastAsia="zh-CN"/>
              </w:rPr>
            </w:pPr>
            <w:r>
              <w:rPr>
                <w:rFonts w:hint="eastAsia" w:ascii="宋体" w:hAnsi="宋体" w:cs="宋体"/>
                <w:sz w:val="24"/>
                <w:vertAlign w:val="baseline"/>
                <w:lang w:val="en-US" w:eastAsia="zh-CN"/>
              </w:rPr>
              <w:t>原</w:t>
            </w:r>
            <w:r>
              <w:rPr>
                <w:rFonts w:hint="eastAsia" w:ascii="宋体" w:hAnsi="宋体" w:cs="宋体"/>
                <w:color w:val="00B0F0"/>
                <w:sz w:val="24"/>
                <w:vertAlign w:val="baseline"/>
                <w:lang w:val="en-US" w:eastAsia="zh-CN"/>
              </w:rPr>
              <w:t>保费</w:t>
            </w:r>
            <w:r>
              <w:rPr>
                <w:rFonts w:hint="eastAsia" w:ascii="宋体" w:hAnsi="宋体" w:cs="宋体"/>
                <w:sz w:val="24"/>
                <w:vertAlign w:val="baseline"/>
                <w:lang w:val="en-US" w:eastAsia="zh-CN"/>
              </w:rPr>
              <w:t>收入</w:t>
            </w:r>
          </w:p>
        </w:tc>
        <w:tc>
          <w:tcPr>
            <w:tcW w:w="1877" w:type="dxa"/>
            <w:noWrap w:val="0"/>
            <w:vAlign w:val="top"/>
          </w:tcPr>
          <w:p>
            <w:pPr>
              <w:keepNext w:val="0"/>
              <w:keepLines w:val="0"/>
              <w:widowControl/>
              <w:suppressLineNumbers w:val="0"/>
              <w:spacing w:before="0" w:beforeAutospacing="0" w:after="0" w:afterAutospacing="0"/>
              <w:ind w:left="0" w:right="0"/>
              <w:rPr>
                <w:rFonts w:hint="default" w:ascii="宋体" w:hAnsi="宋体" w:cs="宋体"/>
                <w:sz w:val="24"/>
                <w:vertAlign w:val="baseline"/>
                <w:lang w:val="en-US" w:eastAsia="zh-CN"/>
              </w:rPr>
            </w:pPr>
          </w:p>
        </w:tc>
        <w:tc>
          <w:tcPr>
            <w:tcW w:w="2196" w:type="dxa"/>
            <w:noWrap w:val="0"/>
            <w:vAlign w:val="top"/>
          </w:tcPr>
          <w:p>
            <w:pPr>
              <w:keepNext w:val="0"/>
              <w:keepLines w:val="0"/>
              <w:widowControl/>
              <w:suppressLineNumbers w:val="0"/>
              <w:spacing w:before="0" w:beforeAutospacing="0" w:after="0" w:afterAutospacing="0"/>
              <w:ind w:left="0" w:right="0"/>
              <w:rPr>
                <w:rFonts w:hint="default" w:ascii="宋体" w:hAnsi="宋体" w:cs="宋体"/>
                <w:sz w:val="24"/>
                <w:vertAlign w:val="baseline"/>
                <w:lang w:val="en-US" w:eastAsia="zh-CN"/>
              </w:rPr>
            </w:pPr>
            <w:r>
              <w:rPr>
                <w:rFonts w:hint="eastAsia" w:ascii="宋体" w:hAnsi="宋体" w:cs="宋体"/>
                <w:sz w:val="24"/>
                <w:vertAlign w:val="baseline"/>
                <w:lang w:val="en-US" w:eastAsia="zh-CN"/>
              </w:rPr>
              <w:t>0.40=2/5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0" w:type="dxa"/>
            <w:noWrap w:val="0"/>
            <w:vAlign w:val="top"/>
          </w:tcPr>
          <w:p>
            <w:pPr>
              <w:keepNext w:val="0"/>
              <w:keepLines w:val="0"/>
              <w:widowControl/>
              <w:suppressLineNumbers w:val="0"/>
              <w:spacing w:before="0" w:beforeAutospacing="0" w:after="0" w:afterAutospacing="0"/>
              <w:ind w:left="0" w:right="0"/>
              <w:rPr>
                <w:rFonts w:hint="eastAsia" w:ascii="宋体" w:hAnsi="宋体" w:cs="宋体"/>
                <w:kern w:val="2"/>
                <w:sz w:val="24"/>
                <w:szCs w:val="24"/>
                <w:vertAlign w:val="baseline"/>
                <w:lang w:val="en-US" w:eastAsia="zh-CN" w:bidi="ar-SA"/>
              </w:rPr>
            </w:pPr>
            <w:r>
              <w:rPr>
                <w:rFonts w:hint="eastAsia" w:ascii="宋体" w:hAnsi="宋体" w:cs="宋体"/>
                <w:sz w:val="24"/>
                <w:vertAlign w:val="baseline"/>
                <w:lang w:val="en-US" w:eastAsia="zh-CN"/>
              </w:rPr>
              <w:t>保费</w:t>
            </w:r>
          </w:p>
        </w:tc>
        <w:tc>
          <w:tcPr>
            <w:tcW w:w="3016" w:type="dxa"/>
            <w:noWrap w:val="0"/>
            <w:vAlign w:val="top"/>
          </w:tcPr>
          <w:p>
            <w:pPr>
              <w:keepNext w:val="0"/>
              <w:keepLines w:val="0"/>
              <w:widowControl/>
              <w:suppressLineNumbers w:val="0"/>
              <w:spacing w:before="0" w:beforeAutospacing="0" w:after="0" w:afterAutospacing="0"/>
              <w:ind w:left="0" w:right="0"/>
              <w:rPr>
                <w:rFonts w:hint="eastAsia" w:ascii="宋体" w:hAnsi="宋体" w:cs="宋体"/>
                <w:kern w:val="2"/>
                <w:sz w:val="24"/>
                <w:szCs w:val="24"/>
                <w:vertAlign w:val="baseline"/>
                <w:lang w:val="en-US" w:eastAsia="zh-CN" w:bidi="ar-SA"/>
              </w:rPr>
            </w:pPr>
            <w:r>
              <w:rPr>
                <w:rFonts w:hint="eastAsia" w:ascii="宋体" w:hAnsi="宋体" w:cs="宋体"/>
                <w:sz w:val="24"/>
                <w:vertAlign w:val="baseline"/>
                <w:lang w:eastAsia="zh-CN"/>
              </w:rPr>
              <w:t>同业情况表</w:t>
            </w:r>
          </w:p>
        </w:tc>
        <w:tc>
          <w:tcPr>
            <w:tcW w:w="1842" w:type="dxa"/>
            <w:noWrap w:val="0"/>
            <w:vAlign w:val="top"/>
          </w:tcPr>
          <w:p>
            <w:pPr>
              <w:keepNext w:val="0"/>
              <w:keepLines w:val="0"/>
              <w:widowControl/>
              <w:suppressLineNumbers w:val="0"/>
              <w:spacing w:before="0" w:beforeAutospacing="0" w:after="0" w:afterAutospacing="0"/>
              <w:ind w:left="0" w:right="0"/>
              <w:rPr>
                <w:rFonts w:hint="eastAsia" w:ascii="宋体" w:hAnsi="宋体" w:cs="宋体"/>
                <w:kern w:val="2"/>
                <w:sz w:val="24"/>
                <w:szCs w:val="24"/>
                <w:vertAlign w:val="baseline"/>
                <w:lang w:val="en-US" w:eastAsia="zh-CN" w:bidi="ar-SA"/>
              </w:rPr>
            </w:pPr>
            <w:r>
              <w:rPr>
                <w:rFonts w:hint="eastAsia" w:ascii="宋体" w:hAnsi="宋体" w:cs="宋体"/>
                <w:kern w:val="2"/>
                <w:sz w:val="24"/>
                <w:szCs w:val="24"/>
                <w:vertAlign w:val="baseline"/>
                <w:lang w:val="en-US" w:eastAsia="zh-CN" w:bidi="ar-SA"/>
              </w:rPr>
              <w:t>规模</w:t>
            </w:r>
            <w:r>
              <w:rPr>
                <w:rFonts w:hint="eastAsia" w:ascii="宋体" w:hAnsi="宋体" w:cs="宋体"/>
                <w:color w:val="00B0F0"/>
                <w:kern w:val="2"/>
                <w:sz w:val="24"/>
                <w:szCs w:val="24"/>
                <w:vertAlign w:val="baseline"/>
                <w:lang w:val="en-US" w:eastAsia="zh-CN" w:bidi="ar-SA"/>
              </w:rPr>
              <w:t>保费</w:t>
            </w:r>
            <w:r>
              <w:rPr>
                <w:rFonts w:hint="eastAsia" w:ascii="宋体" w:hAnsi="宋体" w:cs="宋体"/>
                <w:kern w:val="2"/>
                <w:sz w:val="24"/>
                <w:szCs w:val="24"/>
                <w:vertAlign w:val="baseline"/>
                <w:lang w:val="en-US" w:eastAsia="zh-CN" w:bidi="ar-SA"/>
              </w:rPr>
              <w:t>收入</w:t>
            </w:r>
          </w:p>
        </w:tc>
        <w:tc>
          <w:tcPr>
            <w:tcW w:w="1877" w:type="dxa"/>
            <w:noWrap w:val="0"/>
            <w:vAlign w:val="top"/>
          </w:tcPr>
          <w:p>
            <w:pPr>
              <w:keepNext w:val="0"/>
              <w:keepLines w:val="0"/>
              <w:widowControl/>
              <w:suppressLineNumbers w:val="0"/>
              <w:spacing w:before="0" w:beforeAutospacing="0" w:after="0" w:afterAutospacing="0"/>
              <w:ind w:left="0" w:right="0"/>
              <w:rPr>
                <w:rFonts w:hint="default" w:ascii="宋体" w:hAnsi="宋体" w:cs="宋体"/>
                <w:kern w:val="2"/>
                <w:sz w:val="24"/>
                <w:szCs w:val="24"/>
                <w:vertAlign w:val="baseline"/>
                <w:lang w:val="en-US" w:eastAsia="zh-CN" w:bidi="ar-SA"/>
              </w:rPr>
            </w:pPr>
          </w:p>
        </w:tc>
        <w:tc>
          <w:tcPr>
            <w:tcW w:w="2196" w:type="dxa"/>
            <w:noWrap w:val="0"/>
            <w:vAlign w:val="top"/>
          </w:tcPr>
          <w:p>
            <w:pPr>
              <w:keepNext w:val="0"/>
              <w:keepLines w:val="0"/>
              <w:widowControl/>
              <w:suppressLineNumbers w:val="0"/>
              <w:spacing w:before="0" w:beforeAutospacing="0" w:after="0" w:afterAutospacing="0"/>
              <w:ind w:left="0" w:right="0"/>
              <w:rPr>
                <w:rFonts w:hint="eastAsia" w:ascii="宋体" w:hAnsi="宋体" w:cs="宋体"/>
                <w:kern w:val="2"/>
                <w:sz w:val="24"/>
                <w:szCs w:val="24"/>
                <w:vertAlign w:val="baseline"/>
                <w:lang w:val="en-US" w:eastAsia="zh-CN" w:bidi="ar-SA"/>
              </w:rPr>
            </w:pPr>
            <w:r>
              <w:rPr>
                <w:rFonts w:hint="eastAsia" w:ascii="宋体" w:hAnsi="宋体" w:cs="宋体"/>
                <w:sz w:val="24"/>
                <w:vertAlign w:val="baseline"/>
                <w:lang w:val="en-US" w:eastAsia="zh-CN"/>
              </w:rPr>
              <w:t>0.33=2/6</w:t>
            </w:r>
          </w:p>
        </w:tc>
      </w:tr>
    </w:tbl>
    <w:p>
      <w:pPr>
        <w:rPr>
          <w:rFonts w:hint="default" w:ascii="宋体" w:hAnsi="宋体" w:cs="宋体"/>
          <w:sz w:val="24"/>
          <w:lang w:val="en-US" w:eastAsia="zh-CN"/>
        </w:rPr>
      </w:pPr>
      <w:r>
        <w:rPr>
          <w:rFonts w:hint="eastAsia" w:ascii="宋体" w:hAnsi="宋体" w:cs="宋体"/>
          <w:sz w:val="24"/>
          <w:lang w:eastAsia="zh-CN"/>
        </w:rPr>
        <w:t>按照匹配度排序则为：</w:t>
      </w:r>
      <w:r>
        <w:rPr>
          <w:rFonts w:hint="eastAsia" w:ascii="宋体" w:hAnsi="宋体" w:cs="宋体"/>
          <w:sz w:val="24"/>
          <w:vertAlign w:val="baseline"/>
          <w:lang w:eastAsia="zh-CN"/>
        </w:rPr>
        <w:t>分</w:t>
      </w:r>
      <w:r>
        <w:rPr>
          <w:rFonts w:hint="eastAsia" w:ascii="宋体" w:hAnsi="宋体" w:cs="宋体"/>
          <w:color w:val="auto"/>
          <w:sz w:val="24"/>
          <w:vertAlign w:val="baseline"/>
          <w:lang w:eastAsia="zh-CN"/>
        </w:rPr>
        <w:t>渠道保费情况</w:t>
      </w:r>
      <w:r>
        <w:rPr>
          <w:rFonts w:hint="eastAsia" w:ascii="宋体" w:hAnsi="宋体" w:cs="宋体"/>
          <w:color w:val="auto"/>
          <w:sz w:val="24"/>
          <w:lang w:val="en-US" w:eastAsia="zh-CN"/>
        </w:rPr>
        <w:t>-</w:t>
      </w:r>
      <w:r>
        <w:rPr>
          <w:rFonts w:hint="eastAsia" w:ascii="宋体" w:hAnsi="宋体" w:cs="宋体"/>
          <w:color w:val="auto"/>
          <w:sz w:val="24"/>
          <w:vertAlign w:val="baseline"/>
          <w:lang w:eastAsia="zh-CN"/>
        </w:rPr>
        <w:t>集团总保费达成情况表</w:t>
      </w:r>
      <w:r>
        <w:rPr>
          <w:rFonts w:hint="eastAsia" w:ascii="宋体" w:hAnsi="宋体" w:cs="宋体"/>
          <w:color w:val="auto"/>
          <w:sz w:val="24"/>
          <w:lang w:val="en-US" w:eastAsia="zh-CN"/>
        </w:rPr>
        <w:t>-</w:t>
      </w:r>
      <w:r>
        <w:rPr>
          <w:rFonts w:hint="eastAsia" w:ascii="宋体" w:hAnsi="宋体" w:cs="宋体"/>
          <w:color w:val="auto"/>
          <w:sz w:val="24"/>
          <w:vertAlign w:val="baseline"/>
          <w:lang w:eastAsia="zh-CN"/>
        </w:rPr>
        <w:t>太平养老团险总保费明细表-日频</w:t>
      </w:r>
      <w:r>
        <w:rPr>
          <w:rFonts w:hint="eastAsia" w:ascii="宋体" w:hAnsi="宋体" w:cs="宋体"/>
          <w:color w:val="auto"/>
          <w:sz w:val="24"/>
          <w:vertAlign w:val="baseline"/>
          <w:lang w:val="en-US" w:eastAsia="zh-CN"/>
        </w:rPr>
        <w:t>-</w:t>
      </w:r>
      <w:r>
        <w:rPr>
          <w:rFonts w:hint="eastAsia" w:ascii="宋体" w:hAnsi="宋体" w:cs="宋体"/>
          <w:color w:val="auto"/>
          <w:sz w:val="24"/>
          <w:vertAlign w:val="baseline"/>
          <w:lang w:eastAsia="zh-CN"/>
        </w:rPr>
        <w:t>同业对标情况表</w:t>
      </w:r>
      <w:r>
        <w:rPr>
          <w:rFonts w:hint="eastAsia" w:ascii="宋体" w:hAnsi="宋体" w:cs="宋体"/>
          <w:color w:val="auto"/>
          <w:sz w:val="24"/>
          <w:vertAlign w:val="baseline"/>
          <w:lang w:val="en-US" w:eastAsia="zh-CN"/>
        </w:rPr>
        <w:t>-</w:t>
      </w:r>
      <w:r>
        <w:rPr>
          <w:rFonts w:hint="eastAsia" w:ascii="宋体" w:hAnsi="宋体" w:cs="宋体"/>
          <w:color w:val="auto"/>
          <w:sz w:val="24"/>
          <w:vertAlign w:val="baseline"/>
          <w:lang w:eastAsia="zh-CN"/>
        </w:rPr>
        <w:t>同业情况表</w:t>
      </w:r>
    </w:p>
    <w:p>
      <w:pPr>
        <w:rPr>
          <w:rFonts w:hint="eastAsia" w:ascii="宋体" w:hAnsi="宋体" w:cs="宋体"/>
          <w:sz w:val="24"/>
          <w:lang w:eastAsia="zh-CN"/>
        </w:rPr>
      </w:pPr>
      <w:r>
        <w:rPr>
          <w:rFonts w:hint="eastAsia" w:ascii="宋体" w:hAnsi="宋体" w:cs="宋体"/>
          <w:sz w:val="24"/>
          <w:lang w:val="en-US" w:eastAsia="zh-CN"/>
        </w:rPr>
        <w:t>3）</w:t>
      </w:r>
      <w:r>
        <w:rPr>
          <w:rFonts w:hint="eastAsia" w:ascii="宋体" w:hAnsi="宋体" w:cs="宋体"/>
          <w:sz w:val="24"/>
          <w:lang w:eastAsia="zh-CN"/>
        </w:rPr>
        <w:t>关键词包括全部关键词、关键词中的词语</w:t>
      </w:r>
    </w:p>
    <w:p>
      <w:pPr>
        <w:rPr>
          <w:rFonts w:hint="eastAsia" w:ascii="宋体" w:hAnsi="宋体" w:cs="宋体"/>
          <w:sz w:val="24"/>
          <w:lang w:eastAsia="zh-CN"/>
        </w:rPr>
      </w:pPr>
      <w:r>
        <w:rPr>
          <w:rFonts w:hint="eastAsia" w:ascii="宋体" w:hAnsi="宋体" w:cs="宋体"/>
          <w:sz w:val="24"/>
          <w:lang w:eastAsia="zh-CN"/>
        </w:rPr>
        <w:t>4）关键词中包含机构全称或简称的，不论机构全称或简称是在关键词的前面、中间或后面，需要提取机构全称或机构简称。先用关键词</w:t>
      </w:r>
      <w:r>
        <w:rPr>
          <w:rFonts w:hint="default" w:cs="宋体"/>
          <w:sz w:val="24"/>
          <w:lang w:eastAsia="zh-CN"/>
        </w:rPr>
        <w:t>进行</w:t>
      </w:r>
      <w:r>
        <w:rPr>
          <w:rFonts w:hint="eastAsia" w:ascii="宋体" w:hAnsi="宋体" w:cs="宋体"/>
          <w:sz w:val="24"/>
          <w:lang w:eastAsia="zh-CN"/>
        </w:rPr>
        <w:t>精确匹配，精确匹配的内容展示在前，如果不能全部匹配的话，则用关键词中除去机构名称的部分模糊搜索，根据匹配度排序，如果关键词中除去机构名称的部分包含多个词语，则先展示匹配关键词字数多的指标、报表、图谱。</w:t>
      </w:r>
    </w:p>
    <w:p>
      <w:pPr>
        <w:rPr>
          <w:rFonts w:hint="default" w:ascii="宋体" w:hAnsi="宋体" w:cs="宋体"/>
          <w:sz w:val="24"/>
          <w:lang w:val="en-US" w:eastAsia="zh-CN"/>
        </w:rPr>
      </w:pPr>
      <w:r>
        <w:rPr>
          <w:rFonts w:hint="eastAsia" w:ascii="宋体" w:hAnsi="宋体" w:cs="宋体"/>
          <w:sz w:val="24"/>
          <w:lang w:eastAsia="zh-CN"/>
        </w:rPr>
        <w:t>5）如果有输入内容、有勾选机构，则先用输入关键词匹配的相关内容，再通过勾选的机构做过滤，只展示勾选机构相关的指标、报表、图谱</w:t>
      </w:r>
      <w:r>
        <w:rPr>
          <w:rFonts w:hint="eastAsia" w:cs="宋体"/>
          <w:sz w:val="24"/>
          <w:lang w:eastAsia="zh-CN"/>
        </w:rPr>
        <w:t>。指标名称包含机构</w:t>
      </w:r>
      <w:r>
        <w:rPr>
          <w:rFonts w:hint="eastAsia" w:cs="宋体"/>
          <w:sz w:val="24"/>
          <w:lang w:val="en-US" w:eastAsia="zh-CN"/>
        </w:rPr>
        <w:t>A</w:t>
      </w:r>
      <w:r>
        <w:rPr>
          <w:rFonts w:hint="eastAsia" w:cs="宋体"/>
          <w:sz w:val="24"/>
          <w:lang w:eastAsia="zh-CN"/>
        </w:rPr>
        <w:t>或者指标维度包含机构</w:t>
      </w:r>
      <w:r>
        <w:rPr>
          <w:rFonts w:hint="eastAsia" w:cs="宋体"/>
          <w:sz w:val="24"/>
          <w:lang w:val="en-US" w:eastAsia="zh-CN"/>
        </w:rPr>
        <w:t>A</w:t>
      </w:r>
      <w:r>
        <w:rPr>
          <w:rFonts w:hint="eastAsia" w:cs="宋体"/>
          <w:sz w:val="24"/>
          <w:lang w:eastAsia="zh-CN"/>
        </w:rPr>
        <w:t>的，则表示该指标是属于机构</w:t>
      </w:r>
      <w:r>
        <w:rPr>
          <w:rFonts w:hint="eastAsia" w:cs="宋体"/>
          <w:sz w:val="24"/>
          <w:lang w:val="en-US" w:eastAsia="zh-CN"/>
        </w:rPr>
        <w:t>A的。</w:t>
      </w:r>
    </w:p>
    <w:p>
      <w:pPr>
        <w:rPr>
          <w:rFonts w:hint="eastAsia" w:ascii="宋体" w:hAnsi="宋体" w:cs="宋体"/>
          <w:sz w:val="24"/>
          <w:lang w:eastAsia="zh-CN"/>
        </w:rPr>
      </w:pPr>
      <w:r>
        <w:rPr>
          <w:rFonts w:hint="eastAsia" w:ascii="宋体" w:hAnsi="宋体" w:cs="宋体"/>
          <w:sz w:val="24"/>
          <w:lang w:eastAsia="zh-CN"/>
        </w:rPr>
        <w:t>例子</w:t>
      </w:r>
      <w:r>
        <w:rPr>
          <w:rFonts w:hint="eastAsia" w:ascii="宋体" w:hAnsi="宋体" w:cs="宋体"/>
          <w:sz w:val="24"/>
          <w:lang w:val="en-US" w:eastAsia="zh-CN"/>
        </w:rPr>
        <w:t>3</w:t>
      </w:r>
      <w:r>
        <w:rPr>
          <w:rFonts w:hint="eastAsia" w:ascii="宋体" w:hAnsi="宋体" w:cs="宋体"/>
          <w:sz w:val="24"/>
          <w:lang w:eastAsia="zh-CN"/>
        </w:rPr>
        <w:t>：如果输入关键词是“太寿总保费”，没有勾选机构的情况下</w:t>
      </w:r>
      <w:r>
        <w:rPr>
          <w:rFonts w:hint="eastAsia" w:cs="宋体"/>
          <w:sz w:val="24"/>
          <w:lang w:eastAsia="zh-CN"/>
        </w:rPr>
        <w:t>，系统需要用太寿总保费去全匹，用总保费去匹配，用保费去匹配，而关键词中的机构不需要进行匹配</w:t>
      </w:r>
      <w:r>
        <w:rPr>
          <w:rFonts w:hint="eastAsia" w:ascii="宋体" w:hAnsi="宋体" w:cs="宋体"/>
          <w:sz w:val="24"/>
          <w:lang w:eastAsia="zh-CN"/>
        </w:rPr>
        <w:t>。</w:t>
      </w:r>
    </w:p>
    <w:tbl>
      <w:tblPr>
        <w:tblStyle w:val="32"/>
        <w:tblW w:w="985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43"/>
        <w:gridCol w:w="1298"/>
        <w:gridCol w:w="1692"/>
        <w:gridCol w:w="1411"/>
        <w:gridCol w:w="2303"/>
        <w:gridCol w:w="230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3" w:type="dxa"/>
            <w:noWrap w:val="0"/>
            <w:vAlign w:val="top"/>
          </w:tcPr>
          <w:p>
            <w:pPr>
              <w:keepNext w:val="0"/>
              <w:keepLines w:val="0"/>
              <w:widowControl/>
              <w:suppressLineNumbers w:val="0"/>
              <w:spacing w:before="0" w:beforeAutospacing="0" w:after="0" w:afterAutospacing="0"/>
              <w:ind w:left="0" w:right="0"/>
              <w:rPr>
                <w:rFonts w:hint="eastAsia" w:ascii="宋体" w:hAnsi="宋体" w:cs="宋体"/>
                <w:b/>
                <w:bCs/>
                <w:sz w:val="24"/>
                <w:vertAlign w:val="baseline"/>
                <w:lang w:eastAsia="zh-CN"/>
              </w:rPr>
            </w:pPr>
            <w:r>
              <w:rPr>
                <w:rFonts w:hint="eastAsia" w:ascii="宋体" w:hAnsi="宋体" w:cs="宋体"/>
                <w:b/>
                <w:bCs/>
                <w:sz w:val="24"/>
                <w:vertAlign w:val="baseline"/>
                <w:lang w:eastAsia="zh-CN"/>
              </w:rPr>
              <w:t>关键词</w:t>
            </w:r>
          </w:p>
        </w:tc>
        <w:tc>
          <w:tcPr>
            <w:tcW w:w="1298" w:type="dxa"/>
            <w:noWrap w:val="0"/>
            <w:vAlign w:val="top"/>
          </w:tcPr>
          <w:p>
            <w:pPr>
              <w:keepNext w:val="0"/>
              <w:keepLines w:val="0"/>
              <w:widowControl/>
              <w:suppressLineNumbers w:val="0"/>
              <w:spacing w:before="0" w:beforeAutospacing="0" w:after="0" w:afterAutospacing="0"/>
              <w:ind w:left="0" w:right="0"/>
              <w:rPr>
                <w:rFonts w:hint="eastAsia" w:ascii="宋体" w:hAnsi="宋体" w:cs="宋体"/>
                <w:b/>
                <w:bCs/>
                <w:sz w:val="24"/>
                <w:vertAlign w:val="baseline"/>
                <w:lang w:eastAsia="zh-CN"/>
              </w:rPr>
            </w:pPr>
            <w:r>
              <w:rPr>
                <w:rFonts w:hint="eastAsia" w:ascii="宋体" w:hAnsi="宋体" w:cs="宋体"/>
                <w:b/>
                <w:bCs/>
                <w:sz w:val="24"/>
                <w:vertAlign w:val="baseline"/>
                <w:lang w:eastAsia="zh-CN"/>
              </w:rPr>
              <w:t>指标名称</w:t>
            </w:r>
          </w:p>
        </w:tc>
        <w:tc>
          <w:tcPr>
            <w:tcW w:w="1692" w:type="dxa"/>
            <w:noWrap w:val="0"/>
            <w:vAlign w:val="top"/>
          </w:tcPr>
          <w:p>
            <w:pPr>
              <w:keepNext w:val="0"/>
              <w:keepLines w:val="0"/>
              <w:widowControl/>
              <w:suppressLineNumbers w:val="0"/>
              <w:spacing w:before="0" w:beforeAutospacing="0" w:after="0" w:afterAutospacing="0"/>
              <w:ind w:left="0" w:right="0"/>
              <w:rPr>
                <w:rFonts w:hint="eastAsia" w:ascii="宋体" w:hAnsi="宋体" w:cs="宋体"/>
                <w:b/>
                <w:bCs/>
                <w:sz w:val="24"/>
                <w:vertAlign w:val="baseline"/>
                <w:lang w:eastAsia="zh-CN"/>
              </w:rPr>
            </w:pPr>
            <w:r>
              <w:rPr>
                <w:rFonts w:hint="eastAsia" w:ascii="宋体" w:hAnsi="宋体" w:cs="宋体"/>
                <w:b/>
                <w:bCs/>
                <w:sz w:val="24"/>
                <w:vertAlign w:val="baseline"/>
                <w:lang w:eastAsia="zh-CN"/>
              </w:rPr>
              <w:t>指标跟机构的关系</w:t>
            </w:r>
          </w:p>
        </w:tc>
        <w:tc>
          <w:tcPr>
            <w:tcW w:w="1411" w:type="dxa"/>
            <w:noWrap w:val="0"/>
            <w:vAlign w:val="top"/>
          </w:tcPr>
          <w:p>
            <w:pPr>
              <w:keepNext w:val="0"/>
              <w:keepLines w:val="0"/>
              <w:widowControl/>
              <w:suppressLineNumbers w:val="0"/>
              <w:spacing w:before="0" w:beforeAutospacing="0" w:after="0" w:afterAutospacing="0"/>
              <w:ind w:left="0" w:right="0"/>
              <w:rPr>
                <w:rFonts w:hint="eastAsia" w:ascii="宋体" w:hAnsi="宋体" w:cs="宋体"/>
                <w:b/>
                <w:bCs/>
                <w:sz w:val="24"/>
                <w:vertAlign w:val="baseline"/>
                <w:lang w:eastAsia="zh-CN"/>
              </w:rPr>
            </w:pPr>
            <w:r>
              <w:rPr>
                <w:rFonts w:hint="eastAsia" w:ascii="宋体" w:hAnsi="宋体" w:cs="宋体"/>
                <w:b/>
                <w:bCs/>
                <w:sz w:val="24"/>
                <w:vertAlign w:val="baseline"/>
                <w:lang w:eastAsia="zh-CN"/>
              </w:rPr>
              <w:t>指标匹配度</w:t>
            </w:r>
          </w:p>
        </w:tc>
        <w:tc>
          <w:tcPr>
            <w:tcW w:w="2303" w:type="dxa"/>
            <w:noWrap w:val="0"/>
            <w:vAlign w:val="top"/>
          </w:tcPr>
          <w:p>
            <w:pPr>
              <w:keepNext w:val="0"/>
              <w:keepLines w:val="0"/>
              <w:widowControl/>
              <w:suppressLineNumbers w:val="0"/>
              <w:spacing w:before="0" w:beforeAutospacing="0" w:after="0" w:afterAutospacing="0"/>
              <w:ind w:left="0" w:right="0"/>
              <w:rPr>
                <w:rFonts w:hint="default" w:ascii="宋体" w:hAnsi="宋体" w:cs="宋体"/>
                <w:b/>
                <w:bCs/>
                <w:sz w:val="24"/>
                <w:vertAlign w:val="baseline"/>
                <w:lang w:val="en-US" w:eastAsia="zh-CN"/>
              </w:rPr>
            </w:pPr>
            <w:r>
              <w:rPr>
                <w:rFonts w:hint="eastAsia" w:ascii="宋体" w:hAnsi="宋体" w:cs="宋体"/>
                <w:b/>
                <w:bCs/>
                <w:sz w:val="24"/>
                <w:vertAlign w:val="baseline"/>
                <w:lang w:val="en-US" w:eastAsia="zh-CN"/>
              </w:rPr>
              <w:t>匹配情况</w:t>
            </w:r>
          </w:p>
        </w:tc>
        <w:tc>
          <w:tcPr>
            <w:tcW w:w="2303" w:type="dxa"/>
            <w:noWrap w:val="0"/>
            <w:vAlign w:val="top"/>
          </w:tcPr>
          <w:p>
            <w:pPr>
              <w:keepNext w:val="0"/>
              <w:keepLines w:val="0"/>
              <w:widowControl/>
              <w:suppressLineNumbers w:val="0"/>
              <w:spacing w:before="0" w:beforeAutospacing="0" w:after="0" w:afterAutospacing="0"/>
              <w:ind w:left="0" w:right="0"/>
              <w:rPr>
                <w:rFonts w:hint="eastAsia" w:ascii="宋体" w:hAnsi="宋体" w:cs="宋体"/>
                <w:b/>
                <w:bCs/>
                <w:sz w:val="24"/>
                <w:vertAlign w:val="baseline"/>
                <w:lang w:val="en-US" w:eastAsia="zh-CN"/>
              </w:rPr>
            </w:pPr>
            <w:r>
              <w:rPr>
                <w:rFonts w:hint="eastAsia" w:ascii="宋体" w:hAnsi="宋体" w:cs="宋体"/>
                <w:b/>
                <w:bCs/>
                <w:sz w:val="24"/>
                <w:vertAlign w:val="baseline"/>
                <w:lang w:val="en-US" w:eastAsia="zh-CN"/>
              </w:rPr>
              <w:t>搜索结果页展示情况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3" w:type="dxa"/>
            <w:noWrap w:val="0"/>
            <w:vAlign w:val="top"/>
          </w:tcPr>
          <w:p>
            <w:pPr>
              <w:keepNext w:val="0"/>
              <w:keepLines w:val="0"/>
              <w:widowControl/>
              <w:suppressLineNumbers w:val="0"/>
              <w:spacing w:before="0" w:beforeAutospacing="0" w:after="0" w:afterAutospacing="0"/>
              <w:ind w:left="0" w:right="0"/>
              <w:jc w:val="both"/>
              <w:rPr>
                <w:rFonts w:hint="eastAsia" w:ascii="宋体" w:hAnsi="宋体" w:cs="宋体"/>
                <w:sz w:val="24"/>
                <w:vertAlign w:val="baseline"/>
                <w:lang w:eastAsia="zh-CN"/>
              </w:rPr>
            </w:pPr>
            <w:r>
              <w:rPr>
                <w:rFonts w:hint="eastAsia" w:ascii="宋体" w:hAnsi="宋体" w:cs="宋体"/>
                <w:color w:val="00B0F0"/>
                <w:sz w:val="24"/>
                <w:vertAlign w:val="baseline"/>
                <w:lang w:eastAsia="zh-CN"/>
              </w:rPr>
              <w:t>太寿总保费</w:t>
            </w:r>
          </w:p>
        </w:tc>
        <w:tc>
          <w:tcPr>
            <w:tcW w:w="1298" w:type="dxa"/>
            <w:noWrap w:val="0"/>
            <w:vAlign w:val="top"/>
          </w:tcPr>
          <w:p>
            <w:pPr>
              <w:keepNext w:val="0"/>
              <w:keepLines w:val="0"/>
              <w:widowControl/>
              <w:suppressLineNumbers w:val="0"/>
              <w:spacing w:before="0" w:beforeAutospacing="0" w:after="0" w:afterAutospacing="0"/>
              <w:ind w:left="0" w:right="0"/>
              <w:rPr>
                <w:rFonts w:hint="eastAsia" w:ascii="宋体" w:hAnsi="宋体" w:cs="宋体"/>
                <w:sz w:val="24"/>
                <w:vertAlign w:val="baseline"/>
                <w:lang w:val="en-US" w:eastAsia="zh-CN"/>
              </w:rPr>
            </w:pPr>
            <w:r>
              <w:rPr>
                <w:rFonts w:hint="eastAsia" w:ascii="宋体" w:hAnsi="宋体" w:cs="宋体"/>
                <w:color w:val="00B0F0"/>
                <w:sz w:val="24"/>
                <w:vertAlign w:val="baseline"/>
                <w:lang w:eastAsia="zh-CN"/>
              </w:rPr>
              <w:t>太寿总保费</w:t>
            </w:r>
          </w:p>
        </w:tc>
        <w:tc>
          <w:tcPr>
            <w:tcW w:w="1692" w:type="dxa"/>
            <w:noWrap w:val="0"/>
            <w:vAlign w:val="top"/>
          </w:tcPr>
          <w:p>
            <w:pPr>
              <w:keepNext w:val="0"/>
              <w:keepLines w:val="0"/>
              <w:widowControl/>
              <w:suppressLineNumbers w:val="0"/>
              <w:spacing w:before="0" w:beforeAutospacing="0" w:after="0" w:afterAutospacing="0"/>
              <w:ind w:left="0" w:right="0"/>
              <w:rPr>
                <w:rFonts w:hint="eastAsia" w:ascii="宋体" w:hAnsi="宋体" w:cs="宋体"/>
                <w:sz w:val="24"/>
                <w:vertAlign w:val="baseline"/>
                <w:lang w:val="en-US" w:eastAsia="zh-CN"/>
              </w:rPr>
            </w:pPr>
            <w:r>
              <w:rPr>
                <w:rFonts w:hint="eastAsia" w:ascii="宋体" w:hAnsi="宋体" w:cs="宋体"/>
                <w:sz w:val="24"/>
                <w:vertAlign w:val="baseline"/>
                <w:lang w:val="en-US" w:eastAsia="zh-CN"/>
              </w:rPr>
              <w:t>指标名称中包含太寿</w:t>
            </w:r>
          </w:p>
        </w:tc>
        <w:tc>
          <w:tcPr>
            <w:tcW w:w="1411" w:type="dxa"/>
            <w:noWrap w:val="0"/>
            <w:vAlign w:val="top"/>
          </w:tcPr>
          <w:p>
            <w:pPr>
              <w:keepNext w:val="0"/>
              <w:keepLines w:val="0"/>
              <w:widowControl/>
              <w:suppressLineNumbers w:val="0"/>
              <w:spacing w:before="0" w:beforeAutospacing="0" w:after="0" w:afterAutospacing="0"/>
              <w:ind w:left="0" w:right="0"/>
              <w:rPr>
                <w:rFonts w:hint="default" w:ascii="宋体" w:hAnsi="宋体" w:cs="宋体"/>
                <w:sz w:val="24"/>
                <w:vertAlign w:val="baseline"/>
                <w:lang w:val="en-US" w:eastAsia="zh-CN"/>
              </w:rPr>
            </w:pPr>
            <w:r>
              <w:rPr>
                <w:rFonts w:hint="eastAsia" w:ascii="宋体" w:hAnsi="宋体" w:cs="宋体"/>
                <w:sz w:val="24"/>
                <w:vertAlign w:val="baseline"/>
                <w:lang w:val="en-US" w:eastAsia="zh-CN"/>
              </w:rPr>
              <w:t>1=5/5</w:t>
            </w:r>
          </w:p>
        </w:tc>
        <w:tc>
          <w:tcPr>
            <w:tcW w:w="2303" w:type="dxa"/>
            <w:noWrap w:val="0"/>
            <w:vAlign w:val="top"/>
          </w:tcPr>
          <w:p>
            <w:pPr>
              <w:keepNext w:val="0"/>
              <w:keepLines w:val="0"/>
              <w:widowControl/>
              <w:suppressLineNumbers w:val="0"/>
              <w:spacing w:before="0" w:beforeAutospacing="0" w:after="0" w:afterAutospacing="0"/>
              <w:ind w:left="0" w:right="0"/>
              <w:rPr>
                <w:rFonts w:hint="default" w:ascii="宋体" w:hAnsi="宋体" w:cs="宋体"/>
                <w:sz w:val="24"/>
                <w:vertAlign w:val="baseline"/>
                <w:lang w:val="en-US" w:eastAsia="zh-CN"/>
              </w:rPr>
            </w:pPr>
            <w:r>
              <w:rPr>
                <w:rFonts w:hint="eastAsia" w:ascii="宋体" w:hAnsi="宋体" w:cs="宋体"/>
                <w:sz w:val="24"/>
                <w:vertAlign w:val="baseline"/>
                <w:lang w:val="en-US" w:eastAsia="zh-CN"/>
              </w:rPr>
              <w:t>用关键词“太寿总保费”全匹指标名称“太寿总保费”，</w:t>
            </w:r>
            <w:r>
              <w:rPr>
                <w:rFonts w:hint="eastAsia" w:ascii="宋体" w:hAnsi="宋体" w:cs="宋体"/>
                <w:color w:val="4F81BD"/>
                <w:sz w:val="24"/>
                <w:vertAlign w:val="baseline"/>
                <w:lang w:val="en-US" w:eastAsia="zh-CN"/>
              </w:rPr>
              <w:t>完全匹配</w:t>
            </w:r>
          </w:p>
        </w:tc>
        <w:tc>
          <w:tcPr>
            <w:tcW w:w="2303" w:type="dxa"/>
            <w:noWrap w:val="0"/>
            <w:vAlign w:val="top"/>
          </w:tcPr>
          <w:p>
            <w:pPr>
              <w:keepNext w:val="0"/>
              <w:keepLines w:val="0"/>
              <w:widowControl/>
              <w:suppressLineNumbers w:val="0"/>
              <w:spacing w:before="0" w:beforeAutospacing="0" w:after="0" w:afterAutospacing="0"/>
              <w:ind w:left="0" w:right="0"/>
              <w:rPr>
                <w:rFonts w:hint="eastAsia" w:ascii="宋体" w:hAnsi="宋体" w:cs="宋体"/>
                <w:sz w:val="24"/>
                <w:vertAlign w:val="baseline"/>
                <w:lang w:val="en-US" w:eastAsia="zh-CN"/>
              </w:rPr>
            </w:pPr>
            <w:r>
              <w:rPr>
                <w:rFonts w:hint="eastAsia" w:ascii="宋体" w:hAnsi="宋体" w:cs="宋体"/>
                <w:sz w:val="24"/>
                <w:vertAlign w:val="baseline"/>
                <w:lang w:val="en-US" w:eastAsia="zh-CN"/>
              </w:rPr>
              <w:t>展示指标“太寿总保费”，且展示数值是太寿总保费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3" w:type="dxa"/>
            <w:noWrap w:val="0"/>
            <w:vAlign w:val="top"/>
          </w:tcPr>
          <w:p>
            <w:pPr>
              <w:keepNext w:val="0"/>
              <w:keepLines w:val="0"/>
              <w:widowControl/>
              <w:suppressLineNumbers w:val="0"/>
              <w:spacing w:before="0" w:beforeAutospacing="0" w:after="0" w:afterAutospacing="0"/>
              <w:ind w:left="0" w:right="0"/>
              <w:rPr>
                <w:rFonts w:hint="eastAsia" w:ascii="宋体" w:hAnsi="宋体" w:cs="宋体"/>
                <w:sz w:val="24"/>
                <w:vertAlign w:val="baseline"/>
                <w:lang w:eastAsia="zh-CN"/>
              </w:rPr>
            </w:pPr>
            <w:r>
              <w:rPr>
                <w:rFonts w:hint="eastAsia" w:ascii="宋体" w:hAnsi="宋体" w:cs="宋体"/>
                <w:sz w:val="24"/>
                <w:vertAlign w:val="baseline"/>
                <w:lang w:eastAsia="zh-CN"/>
              </w:rPr>
              <w:t>太寿</w:t>
            </w:r>
            <w:r>
              <w:rPr>
                <w:rFonts w:hint="eastAsia" w:ascii="宋体" w:hAnsi="宋体" w:cs="宋体"/>
                <w:color w:val="00B0F0"/>
                <w:sz w:val="24"/>
                <w:vertAlign w:val="baseline"/>
                <w:lang w:eastAsia="zh-CN"/>
              </w:rPr>
              <w:t>总保费</w:t>
            </w:r>
          </w:p>
        </w:tc>
        <w:tc>
          <w:tcPr>
            <w:tcW w:w="1298" w:type="dxa"/>
            <w:noWrap w:val="0"/>
            <w:vAlign w:val="top"/>
          </w:tcPr>
          <w:p>
            <w:pPr>
              <w:keepNext w:val="0"/>
              <w:keepLines w:val="0"/>
              <w:widowControl/>
              <w:suppressLineNumbers w:val="0"/>
              <w:spacing w:before="0" w:beforeAutospacing="0" w:after="0" w:afterAutospacing="0"/>
              <w:ind w:left="0" w:right="0"/>
              <w:rPr>
                <w:rFonts w:hint="eastAsia" w:ascii="宋体" w:hAnsi="宋体" w:cs="宋体"/>
                <w:sz w:val="24"/>
                <w:vertAlign w:val="baseline"/>
                <w:lang w:val="en-US" w:eastAsia="zh-CN"/>
              </w:rPr>
            </w:pPr>
            <w:r>
              <w:rPr>
                <w:rFonts w:hint="eastAsia" w:ascii="宋体" w:hAnsi="宋体" w:cs="宋体"/>
                <w:color w:val="00B0F0"/>
                <w:sz w:val="24"/>
                <w:vertAlign w:val="baseline"/>
                <w:lang w:val="en-US" w:eastAsia="zh-CN"/>
              </w:rPr>
              <w:t>总保费</w:t>
            </w:r>
          </w:p>
        </w:tc>
        <w:tc>
          <w:tcPr>
            <w:tcW w:w="1692" w:type="dxa"/>
            <w:noWrap w:val="0"/>
            <w:vAlign w:val="top"/>
          </w:tcPr>
          <w:p>
            <w:pPr>
              <w:keepNext w:val="0"/>
              <w:keepLines w:val="0"/>
              <w:widowControl/>
              <w:suppressLineNumbers w:val="0"/>
              <w:spacing w:before="0" w:beforeAutospacing="0" w:after="0" w:afterAutospacing="0"/>
              <w:ind w:left="0" w:right="0"/>
              <w:rPr>
                <w:rFonts w:hint="eastAsia" w:ascii="宋体" w:hAnsi="宋体" w:cs="宋体"/>
                <w:sz w:val="24"/>
                <w:vertAlign w:val="baseline"/>
                <w:lang w:val="en-US" w:eastAsia="zh-CN"/>
              </w:rPr>
            </w:pPr>
            <w:r>
              <w:rPr>
                <w:rFonts w:hint="eastAsia" w:ascii="宋体" w:hAnsi="宋体" w:cs="宋体"/>
                <w:sz w:val="24"/>
                <w:vertAlign w:val="baseline"/>
                <w:lang w:val="en-US" w:eastAsia="zh-CN"/>
              </w:rPr>
              <w:t>指标的机构中包括太寿、太养、太财等</w:t>
            </w:r>
          </w:p>
        </w:tc>
        <w:tc>
          <w:tcPr>
            <w:tcW w:w="1411" w:type="dxa"/>
            <w:noWrap w:val="0"/>
            <w:vAlign w:val="top"/>
          </w:tcPr>
          <w:p>
            <w:pPr>
              <w:keepNext w:val="0"/>
              <w:keepLines w:val="0"/>
              <w:widowControl/>
              <w:suppressLineNumbers w:val="0"/>
              <w:spacing w:before="0" w:beforeAutospacing="0" w:after="0" w:afterAutospacing="0"/>
              <w:ind w:left="0" w:right="0"/>
              <w:rPr>
                <w:rFonts w:hint="default" w:ascii="宋体" w:hAnsi="宋体" w:cs="宋体"/>
                <w:sz w:val="24"/>
                <w:vertAlign w:val="baseline"/>
                <w:lang w:val="en-US" w:eastAsia="zh-CN"/>
              </w:rPr>
            </w:pPr>
            <w:r>
              <w:rPr>
                <w:rFonts w:hint="eastAsia" w:ascii="宋体" w:hAnsi="宋体" w:cs="宋体"/>
                <w:sz w:val="24"/>
                <w:vertAlign w:val="baseline"/>
                <w:lang w:val="en-US" w:eastAsia="zh-CN"/>
              </w:rPr>
              <w:t>1=3/3</w:t>
            </w:r>
          </w:p>
        </w:tc>
        <w:tc>
          <w:tcPr>
            <w:tcW w:w="2303" w:type="dxa"/>
            <w:noWrap w:val="0"/>
            <w:vAlign w:val="top"/>
          </w:tcPr>
          <w:p>
            <w:pPr>
              <w:keepNext w:val="0"/>
              <w:keepLines w:val="0"/>
              <w:widowControl/>
              <w:suppressLineNumbers w:val="0"/>
              <w:spacing w:before="0" w:beforeAutospacing="0" w:after="0" w:afterAutospacing="0"/>
              <w:ind w:left="0" w:right="0"/>
              <w:rPr>
                <w:rFonts w:hint="default" w:ascii="宋体" w:hAnsi="宋体" w:cs="宋体"/>
                <w:sz w:val="24"/>
                <w:vertAlign w:val="baseline"/>
                <w:lang w:val="en-US" w:eastAsia="zh-CN"/>
              </w:rPr>
            </w:pPr>
            <w:r>
              <w:rPr>
                <w:rFonts w:hint="eastAsia" w:ascii="宋体" w:hAnsi="宋体" w:cs="宋体"/>
                <w:sz w:val="24"/>
                <w:vertAlign w:val="baseline"/>
                <w:lang w:val="en-US" w:eastAsia="zh-CN"/>
              </w:rPr>
              <w:t>用关键词中除去机构的</w:t>
            </w:r>
            <w:r>
              <w:rPr>
                <w:rFonts w:hint="eastAsia" w:ascii="宋体" w:hAnsi="宋体" w:cs="宋体"/>
                <w:color w:val="4F81BD"/>
                <w:sz w:val="24"/>
                <w:vertAlign w:val="baseline"/>
                <w:lang w:val="en-US" w:eastAsia="zh-CN"/>
              </w:rPr>
              <w:t>词语“总保费”</w:t>
            </w:r>
            <w:r>
              <w:rPr>
                <w:rFonts w:hint="eastAsia" w:ascii="宋体" w:hAnsi="宋体" w:cs="宋体"/>
                <w:sz w:val="24"/>
                <w:vertAlign w:val="baseline"/>
                <w:lang w:val="en-US" w:eastAsia="zh-CN"/>
              </w:rPr>
              <w:t>去匹配指标名称</w:t>
            </w:r>
          </w:p>
        </w:tc>
        <w:tc>
          <w:tcPr>
            <w:tcW w:w="2303" w:type="dxa"/>
            <w:noWrap w:val="0"/>
            <w:vAlign w:val="top"/>
          </w:tcPr>
          <w:p>
            <w:pPr>
              <w:keepNext w:val="0"/>
              <w:keepLines w:val="0"/>
              <w:widowControl/>
              <w:suppressLineNumbers w:val="0"/>
              <w:spacing w:before="0" w:beforeAutospacing="0" w:after="0" w:afterAutospacing="0"/>
              <w:ind w:left="0" w:right="0"/>
              <w:rPr>
                <w:rFonts w:hint="eastAsia" w:ascii="宋体" w:hAnsi="宋体" w:cs="宋体"/>
                <w:sz w:val="24"/>
                <w:vertAlign w:val="baseline"/>
                <w:lang w:val="en-US" w:eastAsia="zh-CN"/>
              </w:rPr>
            </w:pPr>
            <w:r>
              <w:rPr>
                <w:rFonts w:hint="eastAsia" w:ascii="宋体" w:hAnsi="宋体" w:cs="宋体"/>
                <w:sz w:val="24"/>
                <w:vertAlign w:val="baseline"/>
                <w:lang w:val="en-US" w:eastAsia="zh-CN"/>
              </w:rPr>
              <w:t>展示指标“总保费”，展示的值中会加上“机构：太平人寿”且展示对应的值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3" w:type="dxa"/>
            <w:noWrap w:val="0"/>
            <w:vAlign w:val="top"/>
          </w:tcPr>
          <w:p>
            <w:pPr>
              <w:keepNext w:val="0"/>
              <w:keepLines w:val="0"/>
              <w:widowControl/>
              <w:suppressLineNumbers w:val="0"/>
              <w:spacing w:before="0" w:beforeAutospacing="0" w:after="0" w:afterAutospacing="0"/>
              <w:ind w:left="0" w:right="0"/>
              <w:rPr>
                <w:rFonts w:hint="default" w:ascii="宋体" w:hAnsi="宋体" w:cs="宋体"/>
                <w:kern w:val="2"/>
                <w:sz w:val="24"/>
                <w:szCs w:val="24"/>
                <w:vertAlign w:val="baseline"/>
                <w:lang w:val="en-US" w:eastAsia="zh-CN" w:bidi="ar-SA"/>
              </w:rPr>
            </w:pPr>
            <w:r>
              <w:rPr>
                <w:rFonts w:hint="eastAsia" w:ascii="宋体" w:hAnsi="宋体" w:cs="宋体"/>
                <w:sz w:val="24"/>
                <w:vertAlign w:val="baseline"/>
                <w:lang w:eastAsia="zh-CN"/>
              </w:rPr>
              <w:t>太寿</w:t>
            </w:r>
            <w:r>
              <w:rPr>
                <w:rFonts w:hint="eastAsia" w:ascii="宋体" w:hAnsi="宋体" w:cs="宋体"/>
                <w:color w:val="00B0F0"/>
                <w:sz w:val="24"/>
                <w:vertAlign w:val="baseline"/>
                <w:lang w:eastAsia="zh-CN"/>
              </w:rPr>
              <w:t>总保费</w:t>
            </w:r>
          </w:p>
        </w:tc>
        <w:tc>
          <w:tcPr>
            <w:tcW w:w="1298" w:type="dxa"/>
            <w:noWrap w:val="0"/>
            <w:vAlign w:val="top"/>
          </w:tcPr>
          <w:p>
            <w:pPr>
              <w:keepNext w:val="0"/>
              <w:keepLines w:val="0"/>
              <w:widowControl/>
              <w:suppressLineNumbers w:val="0"/>
              <w:spacing w:before="0" w:beforeAutospacing="0" w:after="0" w:afterAutospacing="0"/>
              <w:ind w:left="0" w:right="0"/>
              <w:rPr>
                <w:rFonts w:hint="eastAsia" w:ascii="宋体" w:hAnsi="宋体" w:cs="宋体"/>
                <w:kern w:val="2"/>
                <w:sz w:val="24"/>
                <w:szCs w:val="24"/>
                <w:vertAlign w:val="baseline"/>
                <w:lang w:val="en-US" w:eastAsia="zh-CN" w:bidi="ar-SA"/>
              </w:rPr>
            </w:pPr>
            <w:r>
              <w:rPr>
                <w:rFonts w:hint="eastAsia" w:ascii="宋体" w:hAnsi="宋体" w:cs="宋体"/>
                <w:sz w:val="24"/>
                <w:vertAlign w:val="baseline"/>
                <w:lang w:val="en-US" w:eastAsia="zh-CN"/>
              </w:rPr>
              <w:t>太养</w:t>
            </w:r>
            <w:r>
              <w:rPr>
                <w:rFonts w:hint="eastAsia" w:ascii="宋体" w:hAnsi="宋体" w:cs="宋体"/>
                <w:color w:val="00B0F0"/>
                <w:sz w:val="24"/>
                <w:vertAlign w:val="baseline"/>
                <w:lang w:val="en-US" w:eastAsia="zh-CN"/>
              </w:rPr>
              <w:t>总保费</w:t>
            </w:r>
          </w:p>
        </w:tc>
        <w:tc>
          <w:tcPr>
            <w:tcW w:w="1692" w:type="dxa"/>
            <w:noWrap w:val="0"/>
            <w:vAlign w:val="top"/>
          </w:tcPr>
          <w:p>
            <w:pPr>
              <w:keepNext w:val="0"/>
              <w:keepLines w:val="0"/>
              <w:widowControl/>
              <w:suppressLineNumbers w:val="0"/>
              <w:spacing w:before="0" w:beforeAutospacing="0" w:after="0" w:afterAutospacing="0"/>
              <w:ind w:left="0" w:right="0"/>
              <w:rPr>
                <w:rFonts w:hint="default" w:ascii="宋体" w:hAnsi="宋体" w:cs="宋体"/>
                <w:sz w:val="24"/>
                <w:vertAlign w:val="baseline"/>
                <w:lang w:val="en-US" w:eastAsia="zh-CN"/>
              </w:rPr>
            </w:pPr>
            <w:r>
              <w:rPr>
                <w:rFonts w:hint="eastAsia" w:ascii="宋体" w:hAnsi="宋体" w:cs="宋体"/>
                <w:sz w:val="24"/>
                <w:vertAlign w:val="baseline"/>
                <w:lang w:val="en-US" w:eastAsia="zh-CN"/>
              </w:rPr>
              <w:t>指标名称中包括太养</w:t>
            </w:r>
          </w:p>
        </w:tc>
        <w:tc>
          <w:tcPr>
            <w:tcW w:w="1411" w:type="dxa"/>
            <w:noWrap w:val="0"/>
            <w:vAlign w:val="top"/>
          </w:tcPr>
          <w:p>
            <w:pPr>
              <w:keepNext w:val="0"/>
              <w:keepLines w:val="0"/>
              <w:widowControl/>
              <w:suppressLineNumbers w:val="0"/>
              <w:spacing w:before="0" w:beforeAutospacing="0" w:after="0" w:afterAutospacing="0"/>
              <w:ind w:left="0" w:right="0"/>
              <w:rPr>
                <w:rFonts w:hint="default" w:ascii="宋体" w:hAnsi="宋体" w:cs="宋体"/>
                <w:sz w:val="24"/>
                <w:vertAlign w:val="baseline"/>
                <w:lang w:val="en-US" w:eastAsia="zh-CN"/>
              </w:rPr>
            </w:pPr>
            <w:r>
              <w:rPr>
                <w:rFonts w:hint="eastAsia" w:ascii="宋体" w:hAnsi="宋体" w:cs="宋体"/>
                <w:sz w:val="24"/>
                <w:vertAlign w:val="baseline"/>
                <w:lang w:val="en-US" w:eastAsia="zh-CN"/>
              </w:rPr>
              <w:t>0.6=3/5</w:t>
            </w:r>
          </w:p>
        </w:tc>
        <w:tc>
          <w:tcPr>
            <w:tcW w:w="2303" w:type="dxa"/>
            <w:noWrap w:val="0"/>
            <w:vAlign w:val="top"/>
          </w:tcPr>
          <w:p>
            <w:pPr>
              <w:keepNext w:val="0"/>
              <w:keepLines w:val="0"/>
              <w:widowControl/>
              <w:suppressLineNumbers w:val="0"/>
              <w:spacing w:before="0" w:beforeAutospacing="0" w:after="0" w:afterAutospacing="0"/>
              <w:ind w:left="0" w:right="0"/>
              <w:rPr>
                <w:rFonts w:hint="default" w:ascii="宋体" w:hAnsi="宋体" w:cs="宋体"/>
                <w:sz w:val="24"/>
                <w:vertAlign w:val="baseline"/>
                <w:lang w:val="en-US" w:eastAsia="zh-CN"/>
              </w:rPr>
            </w:pPr>
            <w:r>
              <w:rPr>
                <w:rFonts w:hint="eastAsia" w:ascii="宋体" w:hAnsi="宋体" w:cs="宋体"/>
                <w:sz w:val="24"/>
                <w:vertAlign w:val="baseline"/>
                <w:lang w:val="en-US" w:eastAsia="zh-CN"/>
              </w:rPr>
              <w:t>用关键词中除去机构的</w:t>
            </w:r>
            <w:r>
              <w:rPr>
                <w:rFonts w:hint="eastAsia" w:ascii="宋体" w:hAnsi="宋体" w:cs="宋体"/>
                <w:color w:val="4F81BD"/>
                <w:sz w:val="24"/>
                <w:vertAlign w:val="baseline"/>
                <w:lang w:val="en-US" w:eastAsia="zh-CN"/>
              </w:rPr>
              <w:t>词语“总保费”</w:t>
            </w:r>
            <w:r>
              <w:rPr>
                <w:rFonts w:hint="eastAsia" w:ascii="宋体" w:hAnsi="宋体" w:cs="宋体"/>
                <w:sz w:val="24"/>
                <w:vertAlign w:val="baseline"/>
                <w:lang w:val="en-US" w:eastAsia="zh-CN"/>
              </w:rPr>
              <w:t>去匹配指标名称</w:t>
            </w:r>
          </w:p>
        </w:tc>
        <w:tc>
          <w:tcPr>
            <w:tcW w:w="2303" w:type="dxa"/>
            <w:noWrap w:val="0"/>
            <w:vAlign w:val="top"/>
          </w:tcPr>
          <w:p>
            <w:pPr>
              <w:keepNext w:val="0"/>
              <w:keepLines w:val="0"/>
              <w:widowControl/>
              <w:suppressLineNumbers w:val="0"/>
              <w:spacing w:before="0" w:beforeAutospacing="0" w:after="0" w:afterAutospacing="0"/>
              <w:ind w:left="0" w:right="0"/>
              <w:rPr>
                <w:rFonts w:hint="default" w:ascii="宋体" w:hAnsi="宋体" w:cs="宋体"/>
                <w:sz w:val="24"/>
                <w:vertAlign w:val="baseline"/>
                <w:lang w:val="en-US" w:eastAsia="zh-CN"/>
              </w:rPr>
            </w:pPr>
            <w:r>
              <w:rPr>
                <w:rFonts w:hint="eastAsia" w:ascii="宋体" w:hAnsi="宋体" w:cs="宋体"/>
                <w:sz w:val="24"/>
                <w:vertAlign w:val="baseline"/>
                <w:lang w:val="en-US" w:eastAsia="zh-CN"/>
              </w:rPr>
              <w:t>展示指标“太养总保费”，且展示数值是太养总保费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3" w:type="dxa"/>
            <w:noWrap w:val="0"/>
            <w:vAlign w:val="top"/>
          </w:tcPr>
          <w:p>
            <w:pPr>
              <w:keepNext w:val="0"/>
              <w:keepLines w:val="0"/>
              <w:widowControl/>
              <w:suppressLineNumbers w:val="0"/>
              <w:spacing w:before="0" w:beforeAutospacing="0" w:after="0" w:afterAutospacing="0"/>
              <w:ind w:left="0" w:right="0"/>
              <w:rPr>
                <w:rFonts w:hint="eastAsia" w:ascii="宋体" w:hAnsi="宋体" w:cs="宋体"/>
                <w:sz w:val="24"/>
                <w:vertAlign w:val="baseline"/>
                <w:lang w:val="en-US" w:eastAsia="zh-CN"/>
              </w:rPr>
            </w:pPr>
            <w:r>
              <w:rPr>
                <w:rFonts w:hint="eastAsia" w:ascii="宋体" w:hAnsi="宋体" w:cs="宋体"/>
                <w:sz w:val="24"/>
                <w:vertAlign w:val="baseline"/>
                <w:lang w:eastAsia="zh-CN"/>
              </w:rPr>
              <w:t>太寿总</w:t>
            </w:r>
            <w:r>
              <w:rPr>
                <w:rFonts w:hint="eastAsia" w:ascii="宋体" w:hAnsi="宋体" w:cs="宋体"/>
                <w:color w:val="00B0F0"/>
                <w:sz w:val="24"/>
                <w:vertAlign w:val="baseline"/>
                <w:lang w:eastAsia="zh-CN"/>
              </w:rPr>
              <w:t>保费</w:t>
            </w:r>
          </w:p>
        </w:tc>
        <w:tc>
          <w:tcPr>
            <w:tcW w:w="1298" w:type="dxa"/>
            <w:noWrap w:val="0"/>
            <w:vAlign w:val="top"/>
          </w:tcPr>
          <w:p>
            <w:pPr>
              <w:keepNext w:val="0"/>
              <w:keepLines w:val="0"/>
              <w:widowControl/>
              <w:suppressLineNumbers w:val="0"/>
              <w:spacing w:before="0" w:beforeAutospacing="0" w:after="0" w:afterAutospacing="0"/>
              <w:ind w:left="0" w:right="0"/>
              <w:rPr>
                <w:rFonts w:hint="eastAsia" w:ascii="宋体" w:hAnsi="宋体" w:cs="宋体"/>
                <w:sz w:val="24"/>
                <w:vertAlign w:val="baseline"/>
                <w:lang w:val="en-US" w:eastAsia="zh-CN"/>
              </w:rPr>
            </w:pPr>
            <w:r>
              <w:rPr>
                <w:rFonts w:hint="eastAsia" w:ascii="宋体" w:hAnsi="宋体" w:cs="宋体"/>
                <w:sz w:val="24"/>
                <w:vertAlign w:val="baseline"/>
                <w:lang w:val="en-US" w:eastAsia="zh-CN"/>
              </w:rPr>
              <w:t>原</w:t>
            </w:r>
            <w:r>
              <w:rPr>
                <w:rFonts w:hint="eastAsia" w:ascii="宋体" w:hAnsi="宋体" w:cs="宋体"/>
                <w:color w:val="00B0F0"/>
                <w:sz w:val="24"/>
                <w:vertAlign w:val="baseline"/>
                <w:lang w:val="en-US" w:eastAsia="zh-CN"/>
              </w:rPr>
              <w:t>保费</w:t>
            </w:r>
            <w:r>
              <w:rPr>
                <w:rFonts w:hint="eastAsia" w:ascii="宋体" w:hAnsi="宋体" w:cs="宋体"/>
                <w:sz w:val="24"/>
                <w:vertAlign w:val="baseline"/>
                <w:lang w:val="en-US" w:eastAsia="zh-CN"/>
              </w:rPr>
              <w:t>收入</w:t>
            </w:r>
          </w:p>
        </w:tc>
        <w:tc>
          <w:tcPr>
            <w:tcW w:w="1692" w:type="dxa"/>
            <w:noWrap w:val="0"/>
            <w:vAlign w:val="top"/>
          </w:tcPr>
          <w:p>
            <w:pPr>
              <w:keepNext w:val="0"/>
              <w:keepLines w:val="0"/>
              <w:widowControl/>
              <w:suppressLineNumbers w:val="0"/>
              <w:spacing w:before="0" w:beforeAutospacing="0" w:after="0" w:afterAutospacing="0"/>
              <w:ind w:left="0" w:right="0"/>
              <w:rPr>
                <w:rFonts w:hint="eastAsia" w:ascii="宋体" w:hAnsi="宋体" w:cs="宋体"/>
                <w:sz w:val="24"/>
                <w:vertAlign w:val="baseline"/>
                <w:lang w:val="en-US" w:eastAsia="zh-CN"/>
              </w:rPr>
            </w:pPr>
          </w:p>
        </w:tc>
        <w:tc>
          <w:tcPr>
            <w:tcW w:w="1411" w:type="dxa"/>
            <w:noWrap w:val="0"/>
            <w:vAlign w:val="top"/>
          </w:tcPr>
          <w:p>
            <w:pPr>
              <w:keepNext w:val="0"/>
              <w:keepLines w:val="0"/>
              <w:widowControl/>
              <w:suppressLineNumbers w:val="0"/>
              <w:spacing w:before="0" w:beforeAutospacing="0" w:after="0" w:afterAutospacing="0"/>
              <w:ind w:left="0" w:right="0"/>
              <w:rPr>
                <w:rFonts w:hint="default" w:ascii="宋体" w:hAnsi="宋体" w:cs="宋体"/>
                <w:sz w:val="24"/>
                <w:vertAlign w:val="baseline"/>
                <w:lang w:val="en-US" w:eastAsia="zh-CN"/>
              </w:rPr>
            </w:pPr>
            <w:r>
              <w:rPr>
                <w:rFonts w:hint="eastAsia" w:ascii="宋体" w:hAnsi="宋体" w:cs="宋体"/>
                <w:sz w:val="24"/>
                <w:vertAlign w:val="baseline"/>
                <w:lang w:val="en-US" w:eastAsia="zh-CN"/>
              </w:rPr>
              <w:t>0.40=2/5</w:t>
            </w:r>
          </w:p>
        </w:tc>
        <w:tc>
          <w:tcPr>
            <w:tcW w:w="2303" w:type="dxa"/>
            <w:noWrap w:val="0"/>
            <w:vAlign w:val="top"/>
          </w:tcPr>
          <w:p>
            <w:pPr>
              <w:keepNext w:val="0"/>
              <w:keepLines w:val="0"/>
              <w:widowControl/>
              <w:suppressLineNumbers w:val="0"/>
              <w:spacing w:before="0" w:beforeAutospacing="0" w:after="0" w:afterAutospacing="0"/>
              <w:ind w:left="0" w:right="0"/>
              <w:rPr>
                <w:rFonts w:hint="eastAsia" w:ascii="宋体" w:hAnsi="宋体" w:cs="宋体"/>
                <w:sz w:val="24"/>
                <w:vertAlign w:val="baseline"/>
                <w:lang w:val="en-US" w:eastAsia="zh-CN"/>
              </w:rPr>
            </w:pPr>
            <w:r>
              <w:rPr>
                <w:rFonts w:hint="eastAsia" w:ascii="宋体" w:hAnsi="宋体" w:cs="宋体"/>
                <w:sz w:val="24"/>
                <w:vertAlign w:val="baseline"/>
                <w:lang w:val="en-US" w:eastAsia="zh-CN"/>
              </w:rPr>
              <w:t>用关键词中除去机构的</w:t>
            </w:r>
            <w:r>
              <w:rPr>
                <w:rFonts w:hint="eastAsia" w:ascii="宋体" w:hAnsi="宋体" w:cs="宋体"/>
                <w:color w:val="4F81BD"/>
                <w:sz w:val="24"/>
                <w:vertAlign w:val="baseline"/>
                <w:lang w:val="en-US" w:eastAsia="zh-CN"/>
              </w:rPr>
              <w:t>词语“保费”</w:t>
            </w:r>
            <w:r>
              <w:rPr>
                <w:rFonts w:hint="eastAsia" w:ascii="宋体" w:hAnsi="宋体" w:cs="宋体"/>
                <w:sz w:val="24"/>
                <w:vertAlign w:val="baseline"/>
                <w:lang w:val="en-US" w:eastAsia="zh-CN"/>
              </w:rPr>
              <w:t>去匹配指标名称</w:t>
            </w:r>
          </w:p>
        </w:tc>
        <w:tc>
          <w:tcPr>
            <w:tcW w:w="2303" w:type="dxa"/>
            <w:noWrap w:val="0"/>
            <w:vAlign w:val="top"/>
          </w:tcPr>
          <w:p>
            <w:pPr>
              <w:keepNext w:val="0"/>
              <w:keepLines w:val="0"/>
              <w:widowControl/>
              <w:suppressLineNumbers w:val="0"/>
              <w:spacing w:before="0" w:beforeAutospacing="0" w:after="0" w:afterAutospacing="0"/>
              <w:ind w:left="0" w:right="0"/>
              <w:rPr>
                <w:rFonts w:hint="eastAsia" w:ascii="宋体" w:hAnsi="宋体" w:cs="宋体"/>
                <w:sz w:val="24"/>
                <w:vertAlign w:val="baseline"/>
                <w:lang w:val="en-US" w:eastAsia="zh-CN"/>
              </w:rPr>
            </w:pPr>
            <w:r>
              <w:rPr>
                <w:rFonts w:hint="eastAsia" w:ascii="宋体" w:hAnsi="宋体" w:cs="宋体"/>
                <w:sz w:val="24"/>
                <w:vertAlign w:val="baseline"/>
                <w:lang w:val="en-US" w:eastAsia="zh-CN"/>
              </w:rPr>
              <w:t>展示指标“原保费收入”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3" w:type="dxa"/>
            <w:noWrap w:val="0"/>
            <w:vAlign w:val="top"/>
          </w:tcPr>
          <w:p>
            <w:pPr>
              <w:keepNext w:val="0"/>
              <w:keepLines w:val="0"/>
              <w:widowControl/>
              <w:suppressLineNumbers w:val="0"/>
              <w:spacing w:before="0" w:beforeAutospacing="0" w:after="0" w:afterAutospacing="0"/>
              <w:ind w:left="0" w:right="0"/>
              <w:rPr>
                <w:rFonts w:hint="eastAsia" w:ascii="宋体" w:hAnsi="宋体" w:cs="宋体"/>
                <w:kern w:val="2"/>
                <w:sz w:val="24"/>
                <w:szCs w:val="24"/>
                <w:vertAlign w:val="baseline"/>
                <w:lang w:val="en-US" w:eastAsia="zh-CN" w:bidi="ar-SA"/>
              </w:rPr>
            </w:pPr>
            <w:r>
              <w:rPr>
                <w:rFonts w:hint="eastAsia" w:ascii="宋体" w:hAnsi="宋体" w:cs="宋体"/>
                <w:sz w:val="24"/>
                <w:vertAlign w:val="baseline"/>
                <w:lang w:eastAsia="zh-CN"/>
              </w:rPr>
              <w:t>太寿总</w:t>
            </w:r>
            <w:r>
              <w:rPr>
                <w:rFonts w:hint="eastAsia" w:ascii="宋体" w:hAnsi="宋体" w:cs="宋体"/>
                <w:color w:val="00B0F0"/>
                <w:sz w:val="24"/>
                <w:vertAlign w:val="baseline"/>
                <w:lang w:eastAsia="zh-CN"/>
              </w:rPr>
              <w:t>保费</w:t>
            </w:r>
          </w:p>
        </w:tc>
        <w:tc>
          <w:tcPr>
            <w:tcW w:w="1298" w:type="dxa"/>
            <w:noWrap w:val="0"/>
            <w:vAlign w:val="top"/>
          </w:tcPr>
          <w:p>
            <w:pPr>
              <w:keepNext w:val="0"/>
              <w:keepLines w:val="0"/>
              <w:widowControl/>
              <w:suppressLineNumbers w:val="0"/>
              <w:spacing w:before="0" w:beforeAutospacing="0" w:after="0" w:afterAutospacing="0"/>
              <w:ind w:left="0" w:right="0"/>
              <w:rPr>
                <w:rFonts w:hint="eastAsia" w:ascii="宋体" w:hAnsi="宋体" w:cs="宋体"/>
                <w:kern w:val="2"/>
                <w:sz w:val="24"/>
                <w:szCs w:val="24"/>
                <w:vertAlign w:val="baseline"/>
                <w:lang w:val="en-US" w:eastAsia="zh-CN" w:bidi="ar-SA"/>
              </w:rPr>
            </w:pPr>
            <w:r>
              <w:rPr>
                <w:rFonts w:hint="eastAsia" w:ascii="宋体" w:hAnsi="宋体" w:cs="宋体"/>
                <w:kern w:val="2"/>
                <w:sz w:val="24"/>
                <w:szCs w:val="24"/>
                <w:vertAlign w:val="baseline"/>
                <w:lang w:val="en-US" w:eastAsia="zh-CN" w:bidi="ar-SA"/>
              </w:rPr>
              <w:t>规模</w:t>
            </w:r>
            <w:r>
              <w:rPr>
                <w:rFonts w:hint="eastAsia" w:ascii="宋体" w:hAnsi="宋体" w:cs="宋体"/>
                <w:color w:val="00B0F0"/>
                <w:kern w:val="2"/>
                <w:sz w:val="24"/>
                <w:szCs w:val="24"/>
                <w:vertAlign w:val="baseline"/>
                <w:lang w:val="en-US" w:eastAsia="zh-CN" w:bidi="ar-SA"/>
              </w:rPr>
              <w:t>保费</w:t>
            </w:r>
            <w:r>
              <w:rPr>
                <w:rFonts w:hint="eastAsia" w:ascii="宋体" w:hAnsi="宋体" w:cs="宋体"/>
                <w:kern w:val="2"/>
                <w:sz w:val="24"/>
                <w:szCs w:val="24"/>
                <w:vertAlign w:val="baseline"/>
                <w:lang w:val="en-US" w:eastAsia="zh-CN" w:bidi="ar-SA"/>
              </w:rPr>
              <w:t>收入</w:t>
            </w:r>
          </w:p>
        </w:tc>
        <w:tc>
          <w:tcPr>
            <w:tcW w:w="1692" w:type="dxa"/>
            <w:noWrap w:val="0"/>
            <w:vAlign w:val="top"/>
          </w:tcPr>
          <w:p>
            <w:pPr>
              <w:keepNext w:val="0"/>
              <w:keepLines w:val="0"/>
              <w:widowControl/>
              <w:suppressLineNumbers w:val="0"/>
              <w:spacing w:before="0" w:beforeAutospacing="0" w:after="0" w:afterAutospacing="0"/>
              <w:ind w:left="0" w:right="0"/>
              <w:rPr>
                <w:rFonts w:hint="eastAsia" w:ascii="宋体" w:hAnsi="宋体" w:cs="宋体"/>
                <w:sz w:val="24"/>
                <w:vertAlign w:val="baseline"/>
                <w:lang w:val="en-US" w:eastAsia="zh-CN"/>
              </w:rPr>
            </w:pPr>
          </w:p>
        </w:tc>
        <w:tc>
          <w:tcPr>
            <w:tcW w:w="1411" w:type="dxa"/>
            <w:noWrap w:val="0"/>
            <w:vAlign w:val="top"/>
          </w:tcPr>
          <w:p>
            <w:pPr>
              <w:keepNext w:val="0"/>
              <w:keepLines w:val="0"/>
              <w:widowControl/>
              <w:suppressLineNumbers w:val="0"/>
              <w:spacing w:before="0" w:beforeAutospacing="0" w:after="0" w:afterAutospacing="0"/>
              <w:ind w:left="0" w:right="0"/>
              <w:rPr>
                <w:rFonts w:hint="eastAsia" w:ascii="宋体" w:hAnsi="宋体" w:cs="宋体"/>
                <w:kern w:val="2"/>
                <w:sz w:val="24"/>
                <w:szCs w:val="24"/>
                <w:vertAlign w:val="baseline"/>
                <w:lang w:val="en-US" w:eastAsia="zh-CN" w:bidi="ar-SA"/>
              </w:rPr>
            </w:pPr>
            <w:r>
              <w:rPr>
                <w:rFonts w:hint="eastAsia" w:ascii="宋体" w:hAnsi="宋体" w:cs="宋体"/>
                <w:sz w:val="24"/>
                <w:vertAlign w:val="baseline"/>
                <w:lang w:val="en-US" w:eastAsia="zh-CN"/>
              </w:rPr>
              <w:t>0.33=2/6</w:t>
            </w:r>
          </w:p>
        </w:tc>
        <w:tc>
          <w:tcPr>
            <w:tcW w:w="2303" w:type="dxa"/>
            <w:noWrap w:val="0"/>
            <w:vAlign w:val="top"/>
          </w:tcPr>
          <w:p>
            <w:pPr>
              <w:keepNext w:val="0"/>
              <w:keepLines w:val="0"/>
              <w:widowControl/>
              <w:suppressLineNumbers w:val="0"/>
              <w:spacing w:before="0" w:beforeAutospacing="0" w:after="0" w:afterAutospacing="0"/>
              <w:ind w:left="0" w:right="0"/>
              <w:rPr>
                <w:rFonts w:hint="eastAsia" w:ascii="宋体" w:hAnsi="宋体" w:cs="宋体"/>
                <w:sz w:val="24"/>
                <w:vertAlign w:val="baseline"/>
                <w:lang w:val="en-US" w:eastAsia="zh-CN"/>
              </w:rPr>
            </w:pPr>
            <w:r>
              <w:rPr>
                <w:rFonts w:hint="eastAsia" w:ascii="宋体" w:hAnsi="宋体" w:cs="宋体"/>
                <w:sz w:val="24"/>
                <w:vertAlign w:val="baseline"/>
                <w:lang w:val="en-US" w:eastAsia="zh-CN"/>
              </w:rPr>
              <w:t>用关键词中除去机构的</w:t>
            </w:r>
            <w:r>
              <w:rPr>
                <w:rFonts w:hint="eastAsia" w:ascii="宋体" w:hAnsi="宋体" w:cs="宋体"/>
                <w:color w:val="4F81BD"/>
                <w:sz w:val="24"/>
                <w:vertAlign w:val="baseline"/>
                <w:lang w:val="en-US" w:eastAsia="zh-CN"/>
              </w:rPr>
              <w:t>词语“保费”</w:t>
            </w:r>
            <w:r>
              <w:rPr>
                <w:rFonts w:hint="eastAsia" w:ascii="宋体" w:hAnsi="宋体" w:cs="宋体"/>
                <w:sz w:val="24"/>
                <w:vertAlign w:val="baseline"/>
                <w:lang w:val="en-US" w:eastAsia="zh-CN"/>
              </w:rPr>
              <w:t>去匹配指标名称</w:t>
            </w:r>
          </w:p>
        </w:tc>
        <w:tc>
          <w:tcPr>
            <w:tcW w:w="2303" w:type="dxa"/>
            <w:noWrap w:val="0"/>
            <w:vAlign w:val="top"/>
          </w:tcPr>
          <w:p>
            <w:pPr>
              <w:keepNext w:val="0"/>
              <w:keepLines w:val="0"/>
              <w:widowControl/>
              <w:suppressLineNumbers w:val="0"/>
              <w:spacing w:before="0" w:beforeAutospacing="0" w:after="0" w:afterAutospacing="0"/>
              <w:ind w:left="0" w:right="0"/>
              <w:rPr>
                <w:rFonts w:hint="eastAsia" w:ascii="宋体" w:hAnsi="宋体" w:cs="宋体"/>
                <w:sz w:val="24"/>
                <w:vertAlign w:val="baseline"/>
                <w:lang w:val="en-US" w:eastAsia="zh-CN"/>
              </w:rPr>
            </w:pPr>
            <w:r>
              <w:rPr>
                <w:rFonts w:hint="eastAsia" w:ascii="宋体" w:hAnsi="宋体" w:cs="宋体"/>
                <w:sz w:val="24"/>
                <w:vertAlign w:val="baseline"/>
                <w:lang w:val="en-US" w:eastAsia="zh-CN"/>
              </w:rPr>
              <w:t>展示指标“规模保费收入”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3" w:type="dxa"/>
            <w:noWrap w:val="0"/>
            <w:vAlign w:val="top"/>
          </w:tcPr>
          <w:p>
            <w:pPr>
              <w:keepNext w:val="0"/>
              <w:keepLines w:val="0"/>
              <w:widowControl/>
              <w:suppressLineNumbers w:val="0"/>
              <w:spacing w:before="0" w:beforeAutospacing="0" w:after="0" w:afterAutospacing="0"/>
              <w:ind w:left="0" w:right="0"/>
              <w:rPr>
                <w:rFonts w:hint="eastAsia" w:ascii="宋体" w:hAnsi="宋体" w:cs="宋体"/>
                <w:sz w:val="24"/>
                <w:vertAlign w:val="baseline"/>
                <w:lang w:eastAsia="zh-CN"/>
              </w:rPr>
            </w:pPr>
            <w:r>
              <w:rPr>
                <w:rFonts w:hint="eastAsia" w:ascii="宋体" w:hAnsi="宋体" w:cs="宋体"/>
                <w:sz w:val="24"/>
                <w:vertAlign w:val="baseline"/>
                <w:lang w:eastAsia="zh-CN"/>
              </w:rPr>
              <w:t>太寿</w:t>
            </w:r>
            <w:r>
              <w:rPr>
                <w:rFonts w:hint="eastAsia" w:ascii="宋体" w:hAnsi="宋体" w:cs="宋体"/>
                <w:color w:val="auto"/>
                <w:sz w:val="24"/>
                <w:vertAlign w:val="baseline"/>
                <w:lang w:eastAsia="zh-CN"/>
              </w:rPr>
              <w:t>总保费</w:t>
            </w:r>
          </w:p>
        </w:tc>
        <w:tc>
          <w:tcPr>
            <w:tcW w:w="1298" w:type="dxa"/>
            <w:noWrap w:val="0"/>
            <w:vAlign w:val="top"/>
          </w:tcPr>
          <w:p>
            <w:pPr>
              <w:keepNext w:val="0"/>
              <w:keepLines w:val="0"/>
              <w:widowControl/>
              <w:suppressLineNumbers w:val="0"/>
              <w:spacing w:before="0" w:beforeAutospacing="0" w:after="0" w:afterAutospacing="0"/>
              <w:ind w:left="0" w:right="0"/>
              <w:rPr>
                <w:rFonts w:hint="eastAsia" w:ascii="宋体" w:hAnsi="宋体" w:cs="宋体"/>
                <w:kern w:val="2"/>
                <w:sz w:val="24"/>
                <w:szCs w:val="24"/>
                <w:vertAlign w:val="baseline"/>
                <w:lang w:val="en-US" w:eastAsia="zh-CN" w:bidi="ar-SA"/>
              </w:rPr>
            </w:pPr>
            <w:r>
              <w:rPr>
                <w:rFonts w:hint="eastAsia" w:ascii="宋体" w:hAnsi="宋体" w:cs="宋体"/>
                <w:kern w:val="2"/>
                <w:sz w:val="24"/>
                <w:szCs w:val="24"/>
                <w:vertAlign w:val="baseline"/>
                <w:lang w:val="en-US" w:eastAsia="zh-CN" w:bidi="ar-SA"/>
              </w:rPr>
              <w:t>太寿净利润</w:t>
            </w:r>
          </w:p>
        </w:tc>
        <w:tc>
          <w:tcPr>
            <w:tcW w:w="1692" w:type="dxa"/>
            <w:noWrap w:val="0"/>
            <w:vAlign w:val="top"/>
          </w:tcPr>
          <w:p>
            <w:pPr>
              <w:keepNext w:val="0"/>
              <w:keepLines w:val="0"/>
              <w:widowControl/>
              <w:suppressLineNumbers w:val="0"/>
              <w:spacing w:before="0" w:beforeAutospacing="0" w:after="0" w:afterAutospacing="0"/>
              <w:ind w:left="0" w:right="0"/>
              <w:rPr>
                <w:rFonts w:hint="eastAsia" w:ascii="宋体" w:hAnsi="宋体" w:cs="宋体"/>
                <w:sz w:val="24"/>
                <w:vertAlign w:val="baseline"/>
                <w:lang w:val="en-US" w:eastAsia="zh-CN"/>
              </w:rPr>
            </w:pPr>
          </w:p>
        </w:tc>
        <w:tc>
          <w:tcPr>
            <w:tcW w:w="1411" w:type="dxa"/>
            <w:noWrap w:val="0"/>
            <w:vAlign w:val="top"/>
          </w:tcPr>
          <w:p>
            <w:pPr>
              <w:keepNext w:val="0"/>
              <w:keepLines w:val="0"/>
              <w:widowControl/>
              <w:suppressLineNumbers w:val="0"/>
              <w:spacing w:before="0" w:beforeAutospacing="0" w:after="0" w:afterAutospacing="0"/>
              <w:ind w:left="0" w:right="0"/>
              <w:rPr>
                <w:rFonts w:hint="eastAsia" w:ascii="宋体" w:hAnsi="宋体" w:cs="宋体"/>
                <w:sz w:val="24"/>
                <w:vertAlign w:val="baseline"/>
                <w:lang w:val="en-US" w:eastAsia="zh-CN"/>
              </w:rPr>
            </w:pPr>
          </w:p>
        </w:tc>
        <w:tc>
          <w:tcPr>
            <w:tcW w:w="2303" w:type="dxa"/>
            <w:noWrap w:val="0"/>
            <w:vAlign w:val="top"/>
          </w:tcPr>
          <w:p>
            <w:pPr>
              <w:keepNext w:val="0"/>
              <w:keepLines w:val="0"/>
              <w:widowControl/>
              <w:suppressLineNumbers w:val="0"/>
              <w:spacing w:before="0" w:beforeAutospacing="0" w:after="0" w:afterAutospacing="0"/>
              <w:ind w:left="0" w:right="0"/>
              <w:rPr>
                <w:rFonts w:hint="eastAsia" w:ascii="宋体" w:hAnsi="宋体" w:cs="宋体"/>
                <w:sz w:val="24"/>
                <w:vertAlign w:val="baseline"/>
                <w:lang w:val="en-US" w:eastAsia="zh-CN"/>
              </w:rPr>
            </w:pPr>
            <w:r>
              <w:rPr>
                <w:rFonts w:hint="eastAsia" w:ascii="宋体" w:hAnsi="宋体" w:cs="宋体"/>
                <w:sz w:val="24"/>
                <w:vertAlign w:val="baseline"/>
                <w:lang w:val="en-US" w:eastAsia="zh-CN"/>
              </w:rPr>
              <w:t>关键词中除去机构则和太寿净利润</w:t>
            </w:r>
            <w:r>
              <w:rPr>
                <w:rFonts w:hint="eastAsia" w:ascii="宋体" w:hAnsi="宋体" w:cs="宋体"/>
                <w:color w:val="4F81BD"/>
                <w:sz w:val="24"/>
                <w:vertAlign w:val="baseline"/>
                <w:lang w:val="en-US" w:eastAsia="zh-CN"/>
              </w:rPr>
              <w:t>没有匹配的内容</w:t>
            </w:r>
          </w:p>
        </w:tc>
        <w:tc>
          <w:tcPr>
            <w:tcW w:w="2303" w:type="dxa"/>
            <w:noWrap w:val="0"/>
            <w:vAlign w:val="top"/>
          </w:tcPr>
          <w:p>
            <w:pPr>
              <w:keepNext w:val="0"/>
              <w:keepLines w:val="0"/>
              <w:widowControl/>
              <w:suppressLineNumbers w:val="0"/>
              <w:spacing w:before="0" w:beforeAutospacing="0" w:after="0" w:afterAutospacing="0"/>
              <w:ind w:left="0" w:right="0"/>
              <w:rPr>
                <w:rFonts w:hint="eastAsia" w:ascii="宋体" w:hAnsi="宋体" w:cs="宋体"/>
                <w:sz w:val="24"/>
                <w:vertAlign w:val="baseline"/>
                <w:lang w:val="en-US" w:eastAsia="zh-CN"/>
              </w:rPr>
            </w:pPr>
            <w:r>
              <w:rPr>
                <w:rFonts w:hint="eastAsia" w:ascii="宋体" w:hAnsi="宋体" w:cs="宋体"/>
                <w:sz w:val="24"/>
                <w:vertAlign w:val="baseline"/>
                <w:lang w:val="en-US" w:eastAsia="zh-CN"/>
              </w:rPr>
              <w:t>不会展示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3" w:type="dxa"/>
            <w:noWrap w:val="0"/>
            <w:vAlign w:val="top"/>
          </w:tcPr>
          <w:p>
            <w:pPr>
              <w:keepNext w:val="0"/>
              <w:keepLines w:val="0"/>
              <w:widowControl/>
              <w:suppressLineNumbers w:val="0"/>
              <w:spacing w:before="0" w:beforeAutospacing="0" w:after="0" w:afterAutospacing="0"/>
              <w:ind w:left="0" w:right="0"/>
              <w:rPr>
                <w:rFonts w:hint="eastAsia" w:ascii="宋体" w:hAnsi="宋体" w:cs="宋体"/>
                <w:sz w:val="24"/>
                <w:vertAlign w:val="baseline"/>
                <w:lang w:eastAsia="zh-CN"/>
              </w:rPr>
            </w:pPr>
            <w:r>
              <w:rPr>
                <w:rFonts w:hint="eastAsia" w:ascii="宋体" w:hAnsi="宋体" w:cs="宋体"/>
                <w:sz w:val="24"/>
                <w:vertAlign w:val="baseline"/>
                <w:lang w:eastAsia="zh-CN"/>
              </w:rPr>
              <w:t>太寿总保费</w:t>
            </w:r>
          </w:p>
        </w:tc>
        <w:tc>
          <w:tcPr>
            <w:tcW w:w="1298" w:type="dxa"/>
            <w:noWrap w:val="0"/>
            <w:vAlign w:val="top"/>
          </w:tcPr>
          <w:p>
            <w:pPr>
              <w:keepNext w:val="0"/>
              <w:keepLines w:val="0"/>
              <w:widowControl/>
              <w:suppressLineNumbers w:val="0"/>
              <w:spacing w:before="0" w:beforeAutospacing="0" w:after="0" w:afterAutospacing="0"/>
              <w:ind w:left="0" w:right="0"/>
              <w:rPr>
                <w:rFonts w:hint="eastAsia" w:ascii="宋体" w:hAnsi="宋体" w:cs="宋体"/>
                <w:kern w:val="2"/>
                <w:sz w:val="24"/>
                <w:szCs w:val="24"/>
                <w:vertAlign w:val="baseline"/>
                <w:lang w:val="en-US" w:eastAsia="zh-CN" w:bidi="ar-SA"/>
              </w:rPr>
            </w:pPr>
            <w:r>
              <w:rPr>
                <w:rFonts w:hint="eastAsia" w:ascii="宋体" w:hAnsi="宋体" w:cs="宋体"/>
                <w:kern w:val="2"/>
                <w:sz w:val="24"/>
                <w:szCs w:val="24"/>
                <w:vertAlign w:val="baseline"/>
                <w:lang w:val="en-US" w:eastAsia="zh-CN" w:bidi="ar-SA"/>
              </w:rPr>
              <w:t>有效风险保额</w:t>
            </w:r>
          </w:p>
        </w:tc>
        <w:tc>
          <w:tcPr>
            <w:tcW w:w="1692" w:type="dxa"/>
            <w:noWrap w:val="0"/>
            <w:vAlign w:val="top"/>
          </w:tcPr>
          <w:p>
            <w:pPr>
              <w:keepNext w:val="0"/>
              <w:keepLines w:val="0"/>
              <w:widowControl/>
              <w:suppressLineNumbers w:val="0"/>
              <w:spacing w:before="0" w:beforeAutospacing="0" w:after="0" w:afterAutospacing="0"/>
              <w:ind w:left="0" w:right="0"/>
              <w:rPr>
                <w:rFonts w:hint="eastAsia" w:ascii="宋体" w:hAnsi="宋体" w:cs="宋体"/>
                <w:sz w:val="24"/>
                <w:vertAlign w:val="baseline"/>
                <w:lang w:val="en-US" w:eastAsia="zh-CN"/>
              </w:rPr>
            </w:pPr>
          </w:p>
        </w:tc>
        <w:tc>
          <w:tcPr>
            <w:tcW w:w="1411" w:type="dxa"/>
            <w:noWrap w:val="0"/>
            <w:vAlign w:val="top"/>
          </w:tcPr>
          <w:p>
            <w:pPr>
              <w:keepNext w:val="0"/>
              <w:keepLines w:val="0"/>
              <w:widowControl/>
              <w:suppressLineNumbers w:val="0"/>
              <w:spacing w:before="0" w:beforeAutospacing="0" w:after="0" w:afterAutospacing="0"/>
              <w:ind w:left="0" w:right="0"/>
              <w:rPr>
                <w:rFonts w:hint="eastAsia" w:ascii="宋体" w:hAnsi="宋体" w:cs="宋体"/>
                <w:sz w:val="24"/>
                <w:vertAlign w:val="baseline"/>
                <w:lang w:val="en-US" w:eastAsia="zh-CN"/>
              </w:rPr>
            </w:pPr>
          </w:p>
        </w:tc>
        <w:tc>
          <w:tcPr>
            <w:tcW w:w="2303" w:type="dxa"/>
            <w:noWrap w:val="0"/>
            <w:vAlign w:val="top"/>
          </w:tcPr>
          <w:p>
            <w:pPr>
              <w:keepNext w:val="0"/>
              <w:keepLines w:val="0"/>
              <w:widowControl/>
              <w:suppressLineNumbers w:val="0"/>
              <w:spacing w:before="0" w:beforeAutospacing="0" w:after="0" w:afterAutospacing="0"/>
              <w:ind w:left="0" w:right="0"/>
              <w:rPr>
                <w:rFonts w:hint="eastAsia" w:ascii="宋体" w:hAnsi="宋体" w:cs="宋体"/>
                <w:sz w:val="24"/>
                <w:vertAlign w:val="baseline"/>
                <w:lang w:val="en-US" w:eastAsia="zh-CN"/>
              </w:rPr>
            </w:pPr>
            <w:r>
              <w:rPr>
                <w:rFonts w:hint="eastAsia" w:ascii="宋体" w:hAnsi="宋体" w:cs="宋体"/>
                <w:sz w:val="24"/>
                <w:vertAlign w:val="baseline"/>
                <w:lang w:val="en-US" w:eastAsia="zh-CN"/>
              </w:rPr>
              <w:t>关键词中除去机构则和</w:t>
            </w:r>
            <w:r>
              <w:rPr>
                <w:rFonts w:hint="eastAsia" w:ascii="宋体" w:hAnsi="宋体" w:cs="宋体"/>
                <w:kern w:val="2"/>
                <w:sz w:val="24"/>
                <w:szCs w:val="24"/>
                <w:vertAlign w:val="baseline"/>
                <w:lang w:val="en-US" w:eastAsia="zh-CN" w:bidi="ar-SA"/>
              </w:rPr>
              <w:t>有效风险保额</w:t>
            </w:r>
            <w:r>
              <w:rPr>
                <w:rFonts w:hint="eastAsia" w:ascii="宋体" w:hAnsi="宋体" w:cs="宋体"/>
                <w:color w:val="auto"/>
                <w:sz w:val="24"/>
                <w:vertAlign w:val="baseline"/>
                <w:lang w:val="en-US" w:eastAsia="zh-CN"/>
              </w:rPr>
              <w:t>中匹配的是保字，</w:t>
            </w:r>
            <w:r>
              <w:rPr>
                <w:rFonts w:hint="eastAsia" w:ascii="宋体" w:hAnsi="宋体" w:cs="宋体"/>
                <w:color w:val="548DD4"/>
                <w:sz w:val="24"/>
                <w:vertAlign w:val="baseline"/>
                <w:lang w:val="en-US" w:eastAsia="zh-CN"/>
              </w:rPr>
              <w:t>不是词语</w:t>
            </w:r>
          </w:p>
        </w:tc>
        <w:tc>
          <w:tcPr>
            <w:tcW w:w="2303" w:type="dxa"/>
            <w:noWrap w:val="0"/>
            <w:vAlign w:val="top"/>
          </w:tcPr>
          <w:p>
            <w:pPr>
              <w:keepNext w:val="0"/>
              <w:keepLines w:val="0"/>
              <w:widowControl/>
              <w:suppressLineNumbers w:val="0"/>
              <w:spacing w:before="0" w:beforeAutospacing="0" w:after="0" w:afterAutospacing="0"/>
              <w:ind w:left="0" w:right="0"/>
              <w:rPr>
                <w:rFonts w:hint="eastAsia" w:ascii="宋体" w:hAnsi="宋体" w:cs="宋体"/>
                <w:sz w:val="24"/>
                <w:vertAlign w:val="baseline"/>
                <w:lang w:val="en-US" w:eastAsia="zh-CN"/>
              </w:rPr>
            </w:pPr>
            <w:r>
              <w:rPr>
                <w:rFonts w:hint="eastAsia" w:ascii="宋体" w:hAnsi="宋体" w:cs="宋体"/>
                <w:sz w:val="24"/>
                <w:vertAlign w:val="baseline"/>
                <w:lang w:val="en-US" w:eastAsia="zh-CN"/>
              </w:rPr>
              <w:t>不会展示</w:t>
            </w:r>
          </w:p>
        </w:tc>
      </w:tr>
    </w:tbl>
    <w:p>
      <w:pPr>
        <w:rPr>
          <w:rFonts w:hint="eastAsia" w:ascii="宋体" w:hAnsi="宋体" w:cs="宋体"/>
          <w:sz w:val="24"/>
          <w:lang w:eastAsia="zh-CN"/>
        </w:rPr>
      </w:pPr>
    </w:p>
    <w:p>
      <w:pPr>
        <w:rPr>
          <w:rFonts w:hint="eastAsia" w:ascii="宋体" w:hAnsi="宋体" w:cs="宋体"/>
          <w:sz w:val="24"/>
          <w:lang w:eastAsia="zh-CN"/>
        </w:rPr>
      </w:pPr>
      <w:r>
        <w:rPr>
          <w:rFonts w:hint="eastAsia" w:ascii="宋体" w:hAnsi="宋体" w:cs="宋体"/>
          <w:sz w:val="24"/>
          <w:lang w:eastAsia="zh-CN"/>
        </w:rPr>
        <w:t>例子</w:t>
      </w:r>
      <w:r>
        <w:rPr>
          <w:rFonts w:hint="eastAsia" w:ascii="宋体" w:hAnsi="宋体" w:cs="宋体"/>
          <w:sz w:val="24"/>
          <w:lang w:val="en-US" w:eastAsia="zh-CN"/>
        </w:rPr>
        <w:t>4</w:t>
      </w:r>
      <w:r>
        <w:rPr>
          <w:rFonts w:hint="eastAsia" w:ascii="宋体" w:hAnsi="宋体" w:cs="宋体"/>
          <w:sz w:val="24"/>
          <w:lang w:eastAsia="zh-CN"/>
        </w:rPr>
        <w:t>：如果输入关键词是“总保费”，勾选机构了机构太平人寿、太平养老。</w:t>
      </w:r>
      <w:r>
        <w:rPr>
          <w:rFonts w:hint="eastAsia" w:cs="宋体"/>
          <w:sz w:val="24"/>
          <w:lang w:eastAsia="zh-CN"/>
        </w:rPr>
        <w:t>系统需要用总保费去全匹，用保费去匹配，同时还需要过滤出属于勾选机构的指标</w:t>
      </w:r>
      <w:r>
        <w:rPr>
          <w:rFonts w:hint="eastAsia" w:ascii="宋体" w:hAnsi="宋体" w:cs="宋体"/>
          <w:sz w:val="24"/>
          <w:lang w:eastAsia="zh-CN"/>
        </w:rPr>
        <w:t>。</w:t>
      </w:r>
    </w:p>
    <w:p>
      <w:pPr>
        <w:rPr>
          <w:rFonts w:hint="eastAsia" w:ascii="宋体" w:hAnsi="宋体" w:cs="宋体"/>
          <w:sz w:val="24"/>
          <w:lang w:eastAsia="zh-CN"/>
        </w:rPr>
      </w:pPr>
    </w:p>
    <w:tbl>
      <w:tblPr>
        <w:tblStyle w:val="32"/>
        <w:tblW w:w="985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8"/>
        <w:gridCol w:w="1313"/>
        <w:gridCol w:w="1692"/>
        <w:gridCol w:w="1411"/>
        <w:gridCol w:w="2303"/>
        <w:gridCol w:w="230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8" w:type="dxa"/>
            <w:noWrap w:val="0"/>
            <w:vAlign w:val="top"/>
          </w:tcPr>
          <w:p>
            <w:pPr>
              <w:keepNext w:val="0"/>
              <w:keepLines w:val="0"/>
              <w:widowControl/>
              <w:suppressLineNumbers w:val="0"/>
              <w:spacing w:before="0" w:beforeAutospacing="0" w:after="0" w:afterAutospacing="0"/>
              <w:ind w:left="0" w:right="0"/>
              <w:rPr>
                <w:rFonts w:hint="eastAsia" w:ascii="宋体" w:hAnsi="宋体" w:cs="宋体"/>
                <w:b/>
                <w:bCs/>
                <w:sz w:val="24"/>
                <w:vertAlign w:val="baseline"/>
                <w:lang w:eastAsia="zh-CN"/>
              </w:rPr>
            </w:pPr>
            <w:r>
              <w:rPr>
                <w:rFonts w:hint="eastAsia" w:ascii="宋体" w:hAnsi="宋体" w:cs="宋体"/>
                <w:b/>
                <w:bCs/>
                <w:sz w:val="24"/>
                <w:vertAlign w:val="baseline"/>
                <w:lang w:eastAsia="zh-CN"/>
              </w:rPr>
              <w:t>关键词</w:t>
            </w:r>
          </w:p>
        </w:tc>
        <w:tc>
          <w:tcPr>
            <w:tcW w:w="1313" w:type="dxa"/>
            <w:noWrap w:val="0"/>
            <w:vAlign w:val="top"/>
          </w:tcPr>
          <w:p>
            <w:pPr>
              <w:keepNext w:val="0"/>
              <w:keepLines w:val="0"/>
              <w:widowControl/>
              <w:suppressLineNumbers w:val="0"/>
              <w:spacing w:before="0" w:beforeAutospacing="0" w:after="0" w:afterAutospacing="0"/>
              <w:ind w:left="0" w:right="0"/>
              <w:rPr>
                <w:rFonts w:hint="eastAsia" w:ascii="宋体" w:hAnsi="宋体" w:cs="宋体"/>
                <w:b/>
                <w:bCs/>
                <w:sz w:val="24"/>
                <w:vertAlign w:val="baseline"/>
                <w:lang w:eastAsia="zh-CN"/>
              </w:rPr>
            </w:pPr>
            <w:r>
              <w:rPr>
                <w:rFonts w:hint="eastAsia" w:ascii="宋体" w:hAnsi="宋体" w:cs="宋体"/>
                <w:b/>
                <w:bCs/>
                <w:sz w:val="24"/>
                <w:vertAlign w:val="baseline"/>
                <w:lang w:eastAsia="zh-CN"/>
              </w:rPr>
              <w:t>指标名称</w:t>
            </w:r>
          </w:p>
        </w:tc>
        <w:tc>
          <w:tcPr>
            <w:tcW w:w="1692" w:type="dxa"/>
            <w:noWrap w:val="0"/>
            <w:vAlign w:val="top"/>
          </w:tcPr>
          <w:p>
            <w:pPr>
              <w:keepNext w:val="0"/>
              <w:keepLines w:val="0"/>
              <w:widowControl/>
              <w:suppressLineNumbers w:val="0"/>
              <w:spacing w:before="0" w:beforeAutospacing="0" w:after="0" w:afterAutospacing="0"/>
              <w:ind w:left="0" w:right="0"/>
              <w:rPr>
                <w:rFonts w:hint="eastAsia" w:ascii="宋体" w:hAnsi="宋体" w:cs="宋体"/>
                <w:b/>
                <w:bCs/>
                <w:sz w:val="24"/>
                <w:vertAlign w:val="baseline"/>
                <w:lang w:eastAsia="zh-CN"/>
              </w:rPr>
            </w:pPr>
            <w:r>
              <w:rPr>
                <w:rFonts w:hint="eastAsia" w:ascii="宋体" w:hAnsi="宋体" w:cs="宋体"/>
                <w:b/>
                <w:bCs/>
                <w:sz w:val="24"/>
                <w:vertAlign w:val="baseline"/>
                <w:lang w:eastAsia="zh-CN"/>
              </w:rPr>
              <w:t>指标跟机构的关系</w:t>
            </w:r>
          </w:p>
        </w:tc>
        <w:tc>
          <w:tcPr>
            <w:tcW w:w="1411" w:type="dxa"/>
            <w:noWrap w:val="0"/>
            <w:vAlign w:val="top"/>
          </w:tcPr>
          <w:p>
            <w:pPr>
              <w:keepNext w:val="0"/>
              <w:keepLines w:val="0"/>
              <w:widowControl/>
              <w:suppressLineNumbers w:val="0"/>
              <w:spacing w:before="0" w:beforeAutospacing="0" w:after="0" w:afterAutospacing="0"/>
              <w:ind w:left="0" w:right="0"/>
              <w:rPr>
                <w:rFonts w:hint="eastAsia" w:ascii="宋体" w:hAnsi="宋体" w:cs="宋体"/>
                <w:b/>
                <w:bCs/>
                <w:sz w:val="24"/>
                <w:vertAlign w:val="baseline"/>
                <w:lang w:eastAsia="zh-CN"/>
              </w:rPr>
            </w:pPr>
            <w:r>
              <w:rPr>
                <w:rFonts w:hint="eastAsia" w:ascii="宋体" w:hAnsi="宋体" w:cs="宋体"/>
                <w:b/>
                <w:bCs/>
                <w:sz w:val="24"/>
                <w:vertAlign w:val="baseline"/>
                <w:lang w:eastAsia="zh-CN"/>
              </w:rPr>
              <w:t>指标匹配度</w:t>
            </w:r>
          </w:p>
        </w:tc>
        <w:tc>
          <w:tcPr>
            <w:tcW w:w="2303" w:type="dxa"/>
            <w:noWrap w:val="0"/>
            <w:vAlign w:val="top"/>
          </w:tcPr>
          <w:p>
            <w:pPr>
              <w:keepNext w:val="0"/>
              <w:keepLines w:val="0"/>
              <w:widowControl/>
              <w:suppressLineNumbers w:val="0"/>
              <w:spacing w:before="0" w:beforeAutospacing="0" w:after="0" w:afterAutospacing="0"/>
              <w:ind w:left="0" w:right="0"/>
              <w:rPr>
                <w:rFonts w:hint="default" w:ascii="宋体" w:hAnsi="宋体" w:cs="宋体"/>
                <w:b/>
                <w:bCs/>
                <w:sz w:val="24"/>
                <w:vertAlign w:val="baseline"/>
                <w:lang w:val="en-US" w:eastAsia="zh-CN"/>
              </w:rPr>
            </w:pPr>
            <w:r>
              <w:rPr>
                <w:rFonts w:hint="eastAsia" w:ascii="宋体" w:hAnsi="宋体" w:cs="宋体"/>
                <w:b/>
                <w:bCs/>
                <w:sz w:val="24"/>
                <w:vertAlign w:val="baseline"/>
                <w:lang w:val="en-US" w:eastAsia="zh-CN"/>
              </w:rPr>
              <w:t>匹配情况</w:t>
            </w:r>
          </w:p>
        </w:tc>
        <w:tc>
          <w:tcPr>
            <w:tcW w:w="2303" w:type="dxa"/>
            <w:noWrap w:val="0"/>
            <w:vAlign w:val="top"/>
          </w:tcPr>
          <w:p>
            <w:pPr>
              <w:keepNext w:val="0"/>
              <w:keepLines w:val="0"/>
              <w:widowControl/>
              <w:suppressLineNumbers w:val="0"/>
              <w:spacing w:before="0" w:beforeAutospacing="0" w:after="0" w:afterAutospacing="0"/>
              <w:ind w:left="0" w:right="0"/>
              <w:rPr>
                <w:rFonts w:hint="eastAsia" w:ascii="宋体" w:hAnsi="宋体" w:cs="宋体"/>
                <w:b/>
                <w:bCs/>
                <w:sz w:val="24"/>
                <w:vertAlign w:val="baseline"/>
                <w:lang w:val="en-US" w:eastAsia="zh-CN"/>
              </w:rPr>
            </w:pPr>
            <w:r>
              <w:rPr>
                <w:rFonts w:hint="eastAsia" w:ascii="宋体" w:hAnsi="宋体" w:cs="宋体"/>
                <w:b/>
                <w:bCs/>
                <w:sz w:val="24"/>
                <w:vertAlign w:val="baseline"/>
                <w:lang w:val="en-US" w:eastAsia="zh-CN"/>
              </w:rPr>
              <w:t>搜索结果页展示情况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8" w:type="dxa"/>
            <w:noWrap w:val="0"/>
            <w:vAlign w:val="top"/>
          </w:tcPr>
          <w:p>
            <w:pPr>
              <w:keepNext w:val="0"/>
              <w:keepLines w:val="0"/>
              <w:widowControl/>
              <w:suppressLineNumbers w:val="0"/>
              <w:spacing w:before="0" w:beforeAutospacing="0" w:after="0" w:afterAutospacing="0"/>
              <w:ind w:left="0" w:right="0"/>
              <w:jc w:val="both"/>
              <w:rPr>
                <w:rFonts w:hint="eastAsia" w:ascii="宋体" w:hAnsi="宋体" w:cs="宋体"/>
                <w:sz w:val="24"/>
                <w:vertAlign w:val="baseline"/>
                <w:lang w:eastAsia="zh-CN"/>
              </w:rPr>
            </w:pPr>
            <w:r>
              <w:rPr>
                <w:rFonts w:hint="eastAsia" w:ascii="宋体" w:hAnsi="宋体" w:cs="宋体"/>
                <w:color w:val="00B0F0"/>
                <w:sz w:val="24"/>
                <w:vertAlign w:val="baseline"/>
                <w:lang w:eastAsia="zh-CN"/>
              </w:rPr>
              <w:t>总保费</w:t>
            </w:r>
          </w:p>
        </w:tc>
        <w:tc>
          <w:tcPr>
            <w:tcW w:w="1313" w:type="dxa"/>
            <w:noWrap w:val="0"/>
            <w:vAlign w:val="top"/>
          </w:tcPr>
          <w:p>
            <w:pPr>
              <w:keepNext w:val="0"/>
              <w:keepLines w:val="0"/>
              <w:widowControl/>
              <w:suppressLineNumbers w:val="0"/>
              <w:spacing w:before="0" w:beforeAutospacing="0" w:after="0" w:afterAutospacing="0"/>
              <w:ind w:left="0" w:right="0"/>
              <w:rPr>
                <w:rFonts w:hint="eastAsia" w:ascii="宋体" w:hAnsi="宋体" w:cs="宋体"/>
                <w:sz w:val="24"/>
                <w:vertAlign w:val="baseline"/>
                <w:lang w:val="en-US" w:eastAsia="zh-CN"/>
              </w:rPr>
            </w:pPr>
            <w:r>
              <w:rPr>
                <w:rFonts w:hint="eastAsia" w:ascii="宋体" w:hAnsi="宋体" w:cs="宋体"/>
                <w:color w:val="00B0F0"/>
                <w:sz w:val="24"/>
                <w:vertAlign w:val="baseline"/>
                <w:lang w:eastAsia="zh-CN"/>
              </w:rPr>
              <w:t>太寿总保费</w:t>
            </w:r>
          </w:p>
        </w:tc>
        <w:tc>
          <w:tcPr>
            <w:tcW w:w="1692" w:type="dxa"/>
            <w:noWrap w:val="0"/>
            <w:vAlign w:val="top"/>
          </w:tcPr>
          <w:p>
            <w:pPr>
              <w:keepNext w:val="0"/>
              <w:keepLines w:val="0"/>
              <w:widowControl/>
              <w:suppressLineNumbers w:val="0"/>
              <w:spacing w:before="0" w:beforeAutospacing="0" w:after="0" w:afterAutospacing="0"/>
              <w:ind w:left="0" w:right="0"/>
              <w:rPr>
                <w:rFonts w:hint="eastAsia" w:ascii="宋体" w:hAnsi="宋体" w:cs="宋体"/>
                <w:sz w:val="24"/>
                <w:vertAlign w:val="baseline"/>
                <w:lang w:val="en-US" w:eastAsia="zh-CN"/>
              </w:rPr>
            </w:pPr>
            <w:r>
              <w:rPr>
                <w:rFonts w:hint="eastAsia" w:ascii="宋体" w:hAnsi="宋体" w:cs="宋体"/>
                <w:sz w:val="24"/>
                <w:vertAlign w:val="baseline"/>
                <w:lang w:val="en-US" w:eastAsia="zh-CN"/>
              </w:rPr>
              <w:t>指标名称中包含太寿</w:t>
            </w:r>
          </w:p>
        </w:tc>
        <w:tc>
          <w:tcPr>
            <w:tcW w:w="1411" w:type="dxa"/>
            <w:noWrap w:val="0"/>
            <w:vAlign w:val="top"/>
          </w:tcPr>
          <w:p>
            <w:pPr>
              <w:keepNext w:val="0"/>
              <w:keepLines w:val="0"/>
              <w:widowControl/>
              <w:suppressLineNumbers w:val="0"/>
              <w:spacing w:before="0" w:beforeAutospacing="0" w:after="0" w:afterAutospacing="0"/>
              <w:ind w:left="0" w:right="0"/>
              <w:rPr>
                <w:rFonts w:hint="default" w:ascii="宋体" w:hAnsi="宋体" w:cs="宋体"/>
                <w:sz w:val="24"/>
                <w:vertAlign w:val="baseline"/>
                <w:lang w:val="en-US" w:eastAsia="zh-CN"/>
              </w:rPr>
            </w:pPr>
            <w:r>
              <w:rPr>
                <w:rFonts w:hint="eastAsia" w:ascii="宋体" w:hAnsi="宋体" w:cs="宋体"/>
                <w:sz w:val="24"/>
                <w:vertAlign w:val="baseline"/>
                <w:lang w:val="en-US" w:eastAsia="zh-CN"/>
              </w:rPr>
              <w:t>1=3/3</w:t>
            </w:r>
          </w:p>
        </w:tc>
        <w:tc>
          <w:tcPr>
            <w:tcW w:w="2303" w:type="dxa"/>
            <w:noWrap w:val="0"/>
            <w:vAlign w:val="top"/>
          </w:tcPr>
          <w:p>
            <w:pPr>
              <w:keepNext w:val="0"/>
              <w:keepLines w:val="0"/>
              <w:widowControl/>
              <w:suppressLineNumbers w:val="0"/>
              <w:spacing w:before="0" w:beforeAutospacing="0" w:after="0" w:afterAutospacing="0"/>
              <w:ind w:left="0" w:right="0"/>
              <w:rPr>
                <w:rFonts w:hint="default" w:ascii="宋体" w:hAnsi="宋体" w:cs="宋体"/>
                <w:sz w:val="24"/>
                <w:vertAlign w:val="baseline"/>
                <w:lang w:val="en-US" w:eastAsia="zh-CN"/>
              </w:rPr>
            </w:pPr>
            <w:r>
              <w:rPr>
                <w:rFonts w:hint="eastAsia" w:ascii="宋体" w:hAnsi="宋体" w:cs="宋体"/>
                <w:sz w:val="24"/>
                <w:vertAlign w:val="baseline"/>
                <w:lang w:val="en-US" w:eastAsia="zh-CN"/>
              </w:rPr>
              <w:t>用关键词“总保费”加勾选的机构“太平人寿”和指标名称“太寿总保费”，</w:t>
            </w:r>
            <w:r>
              <w:rPr>
                <w:rFonts w:hint="eastAsia" w:ascii="宋体" w:hAnsi="宋体" w:cs="宋体"/>
                <w:color w:val="4F81BD"/>
                <w:sz w:val="24"/>
                <w:vertAlign w:val="baseline"/>
                <w:lang w:val="en-US" w:eastAsia="zh-CN"/>
              </w:rPr>
              <w:t>完全匹配</w:t>
            </w:r>
          </w:p>
        </w:tc>
        <w:tc>
          <w:tcPr>
            <w:tcW w:w="2303" w:type="dxa"/>
            <w:noWrap w:val="0"/>
            <w:vAlign w:val="top"/>
          </w:tcPr>
          <w:p>
            <w:pPr>
              <w:keepNext w:val="0"/>
              <w:keepLines w:val="0"/>
              <w:widowControl/>
              <w:suppressLineNumbers w:val="0"/>
              <w:spacing w:before="0" w:beforeAutospacing="0" w:after="0" w:afterAutospacing="0"/>
              <w:ind w:left="0" w:right="0"/>
              <w:rPr>
                <w:rFonts w:hint="eastAsia" w:ascii="宋体" w:hAnsi="宋体" w:cs="宋体"/>
                <w:sz w:val="24"/>
                <w:vertAlign w:val="baseline"/>
                <w:lang w:val="en-US" w:eastAsia="zh-CN"/>
              </w:rPr>
            </w:pPr>
            <w:r>
              <w:rPr>
                <w:rFonts w:hint="eastAsia" w:ascii="宋体" w:hAnsi="宋体" w:cs="宋体"/>
                <w:sz w:val="24"/>
                <w:vertAlign w:val="baseline"/>
                <w:lang w:val="en-US" w:eastAsia="zh-CN"/>
              </w:rPr>
              <w:t>展示指标“太寿总保费”，且展示数值是太寿总保费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8" w:type="dxa"/>
            <w:noWrap w:val="0"/>
            <w:vAlign w:val="top"/>
          </w:tcPr>
          <w:p>
            <w:pPr>
              <w:keepNext w:val="0"/>
              <w:keepLines w:val="0"/>
              <w:widowControl/>
              <w:suppressLineNumbers w:val="0"/>
              <w:spacing w:before="0" w:beforeAutospacing="0" w:after="0" w:afterAutospacing="0"/>
              <w:ind w:left="0" w:right="0"/>
              <w:rPr>
                <w:rFonts w:hint="eastAsia" w:ascii="宋体" w:hAnsi="宋体" w:cs="宋体"/>
                <w:kern w:val="2"/>
                <w:sz w:val="24"/>
                <w:szCs w:val="24"/>
                <w:vertAlign w:val="baseline"/>
                <w:lang w:val="en-US" w:eastAsia="zh-CN" w:bidi="ar-SA"/>
              </w:rPr>
            </w:pPr>
            <w:r>
              <w:rPr>
                <w:rFonts w:hint="eastAsia" w:ascii="宋体" w:hAnsi="宋体" w:cs="宋体"/>
                <w:color w:val="00B0F0"/>
                <w:sz w:val="24"/>
                <w:vertAlign w:val="baseline"/>
                <w:lang w:eastAsia="zh-CN"/>
              </w:rPr>
              <w:t>总保费</w:t>
            </w:r>
          </w:p>
        </w:tc>
        <w:tc>
          <w:tcPr>
            <w:tcW w:w="1313" w:type="dxa"/>
            <w:noWrap w:val="0"/>
            <w:vAlign w:val="top"/>
          </w:tcPr>
          <w:p>
            <w:pPr>
              <w:keepNext w:val="0"/>
              <w:keepLines w:val="0"/>
              <w:widowControl/>
              <w:suppressLineNumbers w:val="0"/>
              <w:spacing w:before="0" w:beforeAutospacing="0" w:after="0" w:afterAutospacing="0"/>
              <w:ind w:left="0" w:right="0"/>
              <w:rPr>
                <w:rFonts w:hint="eastAsia" w:ascii="宋体" w:hAnsi="宋体" w:cs="宋体"/>
                <w:kern w:val="2"/>
                <w:sz w:val="24"/>
                <w:szCs w:val="24"/>
                <w:vertAlign w:val="baseline"/>
                <w:lang w:val="en-US" w:eastAsia="zh-CN" w:bidi="ar-SA"/>
              </w:rPr>
            </w:pPr>
            <w:r>
              <w:rPr>
                <w:rFonts w:hint="eastAsia" w:ascii="宋体" w:hAnsi="宋体" w:cs="宋体"/>
                <w:color w:val="00B0F0"/>
                <w:sz w:val="24"/>
                <w:vertAlign w:val="baseline"/>
                <w:lang w:val="en-US" w:eastAsia="zh-CN"/>
              </w:rPr>
              <w:t>太养总保费</w:t>
            </w:r>
          </w:p>
        </w:tc>
        <w:tc>
          <w:tcPr>
            <w:tcW w:w="1692" w:type="dxa"/>
            <w:noWrap w:val="0"/>
            <w:vAlign w:val="top"/>
          </w:tcPr>
          <w:p>
            <w:pPr>
              <w:keepNext w:val="0"/>
              <w:keepLines w:val="0"/>
              <w:widowControl/>
              <w:suppressLineNumbers w:val="0"/>
              <w:spacing w:before="0" w:beforeAutospacing="0" w:after="0" w:afterAutospacing="0"/>
              <w:ind w:left="0" w:right="0"/>
              <w:rPr>
                <w:rFonts w:hint="eastAsia" w:ascii="宋体" w:hAnsi="宋体" w:cs="宋体"/>
                <w:kern w:val="2"/>
                <w:sz w:val="24"/>
                <w:szCs w:val="24"/>
                <w:vertAlign w:val="baseline"/>
                <w:lang w:val="en-US" w:eastAsia="zh-CN" w:bidi="ar-SA"/>
              </w:rPr>
            </w:pPr>
            <w:r>
              <w:rPr>
                <w:rFonts w:hint="eastAsia" w:ascii="宋体" w:hAnsi="宋体" w:cs="宋体"/>
                <w:sz w:val="24"/>
                <w:vertAlign w:val="baseline"/>
                <w:lang w:val="en-US" w:eastAsia="zh-CN"/>
              </w:rPr>
              <w:t>指标名称中包括太养</w:t>
            </w:r>
          </w:p>
        </w:tc>
        <w:tc>
          <w:tcPr>
            <w:tcW w:w="1411" w:type="dxa"/>
            <w:noWrap w:val="0"/>
            <w:vAlign w:val="top"/>
          </w:tcPr>
          <w:p>
            <w:pPr>
              <w:keepNext w:val="0"/>
              <w:keepLines w:val="0"/>
              <w:widowControl/>
              <w:suppressLineNumbers w:val="0"/>
              <w:spacing w:before="0" w:beforeAutospacing="0" w:after="0" w:afterAutospacing="0"/>
              <w:ind w:left="0" w:right="0"/>
              <w:rPr>
                <w:rFonts w:hint="eastAsia" w:ascii="宋体" w:hAnsi="宋体" w:cs="宋体"/>
                <w:kern w:val="2"/>
                <w:sz w:val="24"/>
                <w:szCs w:val="24"/>
                <w:vertAlign w:val="baseline"/>
                <w:lang w:val="en-US" w:eastAsia="zh-CN" w:bidi="ar-SA"/>
              </w:rPr>
            </w:pPr>
            <w:r>
              <w:rPr>
                <w:rFonts w:hint="eastAsia" w:ascii="宋体" w:hAnsi="宋体" w:cs="宋体"/>
                <w:sz w:val="24"/>
                <w:vertAlign w:val="baseline"/>
                <w:lang w:val="en-US" w:eastAsia="zh-CN"/>
              </w:rPr>
              <w:t>1=3/3</w:t>
            </w:r>
          </w:p>
        </w:tc>
        <w:tc>
          <w:tcPr>
            <w:tcW w:w="2303" w:type="dxa"/>
            <w:noWrap w:val="0"/>
            <w:vAlign w:val="top"/>
          </w:tcPr>
          <w:p>
            <w:pPr>
              <w:keepNext w:val="0"/>
              <w:keepLines w:val="0"/>
              <w:widowControl/>
              <w:suppressLineNumbers w:val="0"/>
              <w:spacing w:before="0" w:beforeAutospacing="0" w:after="0" w:afterAutospacing="0"/>
              <w:ind w:left="0" w:right="0"/>
              <w:rPr>
                <w:rFonts w:hint="eastAsia" w:ascii="宋体" w:hAnsi="宋体" w:cs="宋体"/>
                <w:kern w:val="2"/>
                <w:sz w:val="24"/>
                <w:szCs w:val="24"/>
                <w:vertAlign w:val="baseline"/>
                <w:lang w:val="en-US" w:eastAsia="zh-CN" w:bidi="ar-SA"/>
              </w:rPr>
            </w:pPr>
            <w:r>
              <w:rPr>
                <w:rFonts w:hint="eastAsia" w:ascii="宋体" w:hAnsi="宋体" w:cs="宋体"/>
                <w:sz w:val="24"/>
                <w:vertAlign w:val="baseline"/>
                <w:lang w:val="en-US" w:eastAsia="zh-CN"/>
              </w:rPr>
              <w:t>用关键词“总保费”加勾选的机构“太平养老”和指标名称“太养总保费”，</w:t>
            </w:r>
            <w:r>
              <w:rPr>
                <w:rFonts w:hint="eastAsia" w:ascii="宋体" w:hAnsi="宋体" w:cs="宋体"/>
                <w:color w:val="4F81BD"/>
                <w:sz w:val="24"/>
                <w:vertAlign w:val="baseline"/>
                <w:lang w:val="en-US" w:eastAsia="zh-CN"/>
              </w:rPr>
              <w:t>完全匹配</w:t>
            </w:r>
          </w:p>
        </w:tc>
        <w:tc>
          <w:tcPr>
            <w:tcW w:w="2303" w:type="dxa"/>
            <w:noWrap w:val="0"/>
            <w:vAlign w:val="top"/>
          </w:tcPr>
          <w:p>
            <w:pPr>
              <w:keepNext w:val="0"/>
              <w:keepLines w:val="0"/>
              <w:widowControl/>
              <w:suppressLineNumbers w:val="0"/>
              <w:spacing w:before="0" w:beforeAutospacing="0" w:after="0" w:afterAutospacing="0"/>
              <w:ind w:left="0" w:right="0"/>
              <w:rPr>
                <w:rFonts w:hint="eastAsia" w:ascii="宋体" w:hAnsi="宋体" w:cs="宋体"/>
                <w:kern w:val="2"/>
                <w:sz w:val="24"/>
                <w:szCs w:val="24"/>
                <w:vertAlign w:val="baseline"/>
                <w:lang w:val="en-US" w:eastAsia="zh-CN" w:bidi="ar-SA"/>
              </w:rPr>
            </w:pPr>
            <w:r>
              <w:rPr>
                <w:rFonts w:hint="eastAsia" w:ascii="宋体" w:hAnsi="宋体" w:cs="宋体"/>
                <w:sz w:val="24"/>
                <w:vertAlign w:val="baseline"/>
                <w:lang w:val="en-US" w:eastAsia="zh-CN"/>
              </w:rPr>
              <w:t>展示指标“太养总保费”，且展示数值是太养总保费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8" w:type="dxa"/>
            <w:noWrap w:val="0"/>
            <w:vAlign w:val="top"/>
          </w:tcPr>
          <w:p>
            <w:pPr>
              <w:keepNext w:val="0"/>
              <w:keepLines w:val="0"/>
              <w:widowControl/>
              <w:suppressLineNumbers w:val="0"/>
              <w:spacing w:before="0" w:beforeAutospacing="0" w:after="0" w:afterAutospacing="0"/>
              <w:ind w:left="0" w:right="0"/>
              <w:rPr>
                <w:rFonts w:hint="eastAsia" w:ascii="宋体" w:hAnsi="宋体" w:cs="宋体"/>
                <w:sz w:val="24"/>
                <w:vertAlign w:val="baseline"/>
                <w:lang w:eastAsia="zh-CN"/>
              </w:rPr>
            </w:pPr>
            <w:r>
              <w:rPr>
                <w:rFonts w:hint="eastAsia" w:ascii="宋体" w:hAnsi="宋体" w:cs="宋体"/>
                <w:color w:val="00B0F0"/>
                <w:sz w:val="24"/>
                <w:vertAlign w:val="baseline"/>
                <w:lang w:eastAsia="zh-CN"/>
              </w:rPr>
              <w:t>总保费</w:t>
            </w:r>
          </w:p>
        </w:tc>
        <w:tc>
          <w:tcPr>
            <w:tcW w:w="1313" w:type="dxa"/>
            <w:noWrap w:val="0"/>
            <w:vAlign w:val="top"/>
          </w:tcPr>
          <w:p>
            <w:pPr>
              <w:keepNext w:val="0"/>
              <w:keepLines w:val="0"/>
              <w:widowControl/>
              <w:suppressLineNumbers w:val="0"/>
              <w:spacing w:before="0" w:beforeAutospacing="0" w:after="0" w:afterAutospacing="0"/>
              <w:ind w:left="0" w:right="0"/>
              <w:rPr>
                <w:rFonts w:hint="eastAsia" w:ascii="宋体" w:hAnsi="宋体" w:cs="宋体"/>
                <w:sz w:val="24"/>
                <w:vertAlign w:val="baseline"/>
                <w:lang w:val="en-US" w:eastAsia="zh-CN"/>
              </w:rPr>
            </w:pPr>
            <w:r>
              <w:rPr>
                <w:rFonts w:hint="eastAsia" w:ascii="宋体" w:hAnsi="宋体" w:cs="宋体"/>
                <w:color w:val="00B0F0"/>
                <w:sz w:val="24"/>
                <w:vertAlign w:val="baseline"/>
                <w:lang w:val="en-US" w:eastAsia="zh-CN"/>
              </w:rPr>
              <w:t>总保费</w:t>
            </w:r>
          </w:p>
        </w:tc>
        <w:tc>
          <w:tcPr>
            <w:tcW w:w="1692" w:type="dxa"/>
            <w:noWrap w:val="0"/>
            <w:vAlign w:val="top"/>
          </w:tcPr>
          <w:p>
            <w:pPr>
              <w:keepNext w:val="0"/>
              <w:keepLines w:val="0"/>
              <w:widowControl/>
              <w:suppressLineNumbers w:val="0"/>
              <w:spacing w:before="0" w:beforeAutospacing="0" w:after="0" w:afterAutospacing="0"/>
              <w:ind w:left="0" w:right="0"/>
              <w:rPr>
                <w:rFonts w:hint="eastAsia" w:ascii="宋体" w:hAnsi="宋体" w:cs="宋体"/>
                <w:sz w:val="24"/>
                <w:vertAlign w:val="baseline"/>
                <w:lang w:val="en-US" w:eastAsia="zh-CN"/>
              </w:rPr>
            </w:pPr>
            <w:r>
              <w:rPr>
                <w:rFonts w:hint="eastAsia" w:ascii="宋体" w:hAnsi="宋体" w:cs="宋体"/>
                <w:sz w:val="24"/>
                <w:vertAlign w:val="baseline"/>
                <w:lang w:val="en-US" w:eastAsia="zh-CN"/>
              </w:rPr>
              <w:t>指标的机构维度中包括太寿、太养、太财等</w:t>
            </w:r>
          </w:p>
        </w:tc>
        <w:tc>
          <w:tcPr>
            <w:tcW w:w="1411" w:type="dxa"/>
            <w:noWrap w:val="0"/>
            <w:vAlign w:val="top"/>
          </w:tcPr>
          <w:p>
            <w:pPr>
              <w:keepNext w:val="0"/>
              <w:keepLines w:val="0"/>
              <w:widowControl/>
              <w:suppressLineNumbers w:val="0"/>
              <w:spacing w:before="0" w:beforeAutospacing="0" w:after="0" w:afterAutospacing="0"/>
              <w:ind w:left="0" w:right="0"/>
              <w:rPr>
                <w:rFonts w:hint="default" w:ascii="宋体" w:hAnsi="宋体" w:cs="宋体"/>
                <w:sz w:val="24"/>
                <w:vertAlign w:val="baseline"/>
                <w:lang w:val="en-US" w:eastAsia="zh-CN"/>
              </w:rPr>
            </w:pPr>
            <w:r>
              <w:rPr>
                <w:rFonts w:hint="eastAsia" w:ascii="宋体" w:hAnsi="宋体" w:cs="宋体"/>
                <w:sz w:val="24"/>
                <w:vertAlign w:val="baseline"/>
                <w:lang w:val="en-US" w:eastAsia="zh-CN"/>
              </w:rPr>
              <w:t>1=3/3</w:t>
            </w:r>
          </w:p>
        </w:tc>
        <w:tc>
          <w:tcPr>
            <w:tcW w:w="2303" w:type="dxa"/>
            <w:noWrap w:val="0"/>
            <w:vAlign w:val="top"/>
          </w:tcPr>
          <w:p>
            <w:pPr>
              <w:keepNext w:val="0"/>
              <w:keepLines w:val="0"/>
              <w:widowControl/>
              <w:suppressLineNumbers w:val="0"/>
              <w:spacing w:before="0" w:beforeAutospacing="0" w:after="0" w:afterAutospacing="0"/>
              <w:ind w:left="0" w:right="0"/>
              <w:rPr>
                <w:rFonts w:hint="eastAsia" w:ascii="宋体" w:hAnsi="宋体" w:cs="宋体"/>
                <w:sz w:val="24"/>
                <w:vertAlign w:val="baseline"/>
                <w:lang w:val="en-US" w:eastAsia="zh-CN"/>
              </w:rPr>
            </w:pPr>
            <w:r>
              <w:rPr>
                <w:rFonts w:hint="eastAsia" w:ascii="宋体" w:hAnsi="宋体" w:cs="宋体"/>
                <w:sz w:val="24"/>
                <w:vertAlign w:val="baseline"/>
                <w:lang w:val="en-US" w:eastAsia="zh-CN"/>
              </w:rPr>
              <w:t>用关键词中除去机构的</w:t>
            </w:r>
            <w:r>
              <w:rPr>
                <w:rFonts w:hint="eastAsia" w:ascii="宋体" w:hAnsi="宋体" w:cs="宋体"/>
                <w:color w:val="4F81BD"/>
                <w:sz w:val="24"/>
                <w:vertAlign w:val="baseline"/>
                <w:lang w:val="en-US" w:eastAsia="zh-CN"/>
              </w:rPr>
              <w:t>词语“总保费”</w:t>
            </w:r>
            <w:r>
              <w:rPr>
                <w:rFonts w:hint="eastAsia" w:ascii="宋体" w:hAnsi="宋体" w:cs="宋体"/>
                <w:sz w:val="24"/>
                <w:vertAlign w:val="baseline"/>
                <w:lang w:val="en-US" w:eastAsia="zh-CN"/>
              </w:rPr>
              <w:t>去匹配指标名称。</w:t>
            </w:r>
          </w:p>
          <w:p>
            <w:pPr>
              <w:keepNext w:val="0"/>
              <w:keepLines w:val="0"/>
              <w:widowControl/>
              <w:suppressLineNumbers w:val="0"/>
              <w:spacing w:before="0" w:beforeAutospacing="0" w:after="0" w:afterAutospacing="0"/>
              <w:ind w:left="0" w:right="0"/>
              <w:rPr>
                <w:rFonts w:hint="default" w:ascii="宋体" w:hAnsi="宋体" w:cs="宋体"/>
                <w:sz w:val="24"/>
                <w:vertAlign w:val="baseline"/>
                <w:lang w:val="en-US" w:eastAsia="zh-CN"/>
              </w:rPr>
            </w:pPr>
            <w:r>
              <w:rPr>
                <w:rFonts w:hint="eastAsia" w:ascii="宋体" w:hAnsi="宋体" w:cs="宋体"/>
                <w:sz w:val="24"/>
                <w:vertAlign w:val="baseline"/>
                <w:lang w:val="en-US" w:eastAsia="zh-CN"/>
              </w:rPr>
              <w:t>由于勾选了太平人寿和太平养老，所以只会展示机构：太平人寿、太平养老的值，不会展示其他机构的值</w:t>
            </w:r>
          </w:p>
        </w:tc>
        <w:tc>
          <w:tcPr>
            <w:tcW w:w="2303" w:type="dxa"/>
            <w:noWrap w:val="0"/>
            <w:vAlign w:val="top"/>
          </w:tcPr>
          <w:p>
            <w:pPr>
              <w:keepNext w:val="0"/>
              <w:keepLines w:val="0"/>
              <w:widowControl/>
              <w:suppressLineNumbers w:val="0"/>
              <w:spacing w:before="0" w:beforeAutospacing="0" w:after="0" w:afterAutospacing="0"/>
              <w:ind w:left="0" w:right="0"/>
              <w:rPr>
                <w:rFonts w:hint="eastAsia" w:ascii="宋体" w:hAnsi="宋体" w:cs="宋体"/>
                <w:sz w:val="24"/>
                <w:vertAlign w:val="baseline"/>
                <w:lang w:val="en-US" w:eastAsia="zh-CN"/>
              </w:rPr>
            </w:pPr>
            <w:r>
              <w:rPr>
                <w:rFonts w:hint="eastAsia" w:ascii="宋体" w:hAnsi="宋体" w:cs="宋体"/>
                <w:sz w:val="24"/>
                <w:vertAlign w:val="baseline"/>
                <w:lang w:val="en-US" w:eastAsia="zh-CN"/>
              </w:rPr>
              <w:t>展示指标“总保费”，展示的值中会</w:t>
            </w:r>
          </w:p>
          <w:p>
            <w:pPr>
              <w:keepNext w:val="0"/>
              <w:keepLines w:val="0"/>
              <w:widowControl/>
              <w:suppressLineNumbers w:val="0"/>
              <w:spacing w:before="0" w:beforeAutospacing="0" w:after="0" w:afterAutospacing="0"/>
              <w:ind w:left="0" w:right="0"/>
              <w:rPr>
                <w:rFonts w:hint="eastAsia" w:ascii="宋体" w:hAnsi="宋体" w:cs="宋体"/>
                <w:sz w:val="24"/>
                <w:vertAlign w:val="baseline"/>
                <w:lang w:val="en-US" w:eastAsia="zh-CN"/>
              </w:rPr>
            </w:pPr>
            <w:r>
              <w:rPr>
                <w:rFonts w:hint="eastAsia" w:ascii="宋体" w:hAnsi="宋体" w:cs="宋体"/>
                <w:sz w:val="24"/>
                <w:vertAlign w:val="baseline"/>
                <w:lang w:val="en-US" w:eastAsia="zh-CN"/>
              </w:rPr>
              <w:t>①加上“机构：太平人寿”且展示对应的值</w:t>
            </w:r>
          </w:p>
          <w:p>
            <w:pPr>
              <w:keepNext w:val="0"/>
              <w:keepLines w:val="0"/>
              <w:widowControl/>
              <w:suppressLineNumbers w:val="0"/>
              <w:spacing w:before="0" w:beforeAutospacing="0" w:after="0" w:afterAutospacing="0"/>
              <w:ind w:left="0" w:right="0"/>
              <w:rPr>
                <w:rFonts w:hint="eastAsia" w:ascii="宋体" w:hAnsi="宋体" w:cs="宋体"/>
                <w:sz w:val="24"/>
                <w:vertAlign w:val="baseline"/>
                <w:lang w:val="en-US" w:eastAsia="zh-CN"/>
              </w:rPr>
            </w:pPr>
            <w:r>
              <w:rPr>
                <w:rFonts w:hint="eastAsia" w:ascii="宋体" w:hAnsi="宋体" w:cs="宋体"/>
                <w:sz w:val="24"/>
                <w:vertAlign w:val="baseline"/>
                <w:lang w:val="en-US" w:eastAsia="zh-CN"/>
              </w:rPr>
              <w:t>②加上“机构：太平养老”且展示对应的值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8" w:type="dxa"/>
            <w:noWrap w:val="0"/>
            <w:vAlign w:val="top"/>
          </w:tcPr>
          <w:p>
            <w:pPr>
              <w:keepNext w:val="0"/>
              <w:keepLines w:val="0"/>
              <w:widowControl/>
              <w:suppressLineNumbers w:val="0"/>
              <w:spacing w:before="0" w:beforeAutospacing="0" w:after="0" w:afterAutospacing="0"/>
              <w:ind w:left="0" w:right="0"/>
              <w:rPr>
                <w:rFonts w:hint="default" w:ascii="宋体" w:hAnsi="宋体" w:cs="宋体"/>
                <w:kern w:val="2"/>
                <w:sz w:val="24"/>
                <w:szCs w:val="24"/>
                <w:vertAlign w:val="baseline"/>
                <w:lang w:val="en-US" w:eastAsia="zh-CN" w:bidi="ar-SA"/>
              </w:rPr>
            </w:pPr>
            <w:r>
              <w:rPr>
                <w:rFonts w:hint="eastAsia" w:ascii="宋体" w:hAnsi="宋体" w:cs="宋体"/>
                <w:color w:val="00B0F0"/>
                <w:sz w:val="24"/>
                <w:vertAlign w:val="baseline"/>
                <w:lang w:eastAsia="zh-CN"/>
              </w:rPr>
              <w:t>总保费</w:t>
            </w:r>
          </w:p>
        </w:tc>
        <w:tc>
          <w:tcPr>
            <w:tcW w:w="1313" w:type="dxa"/>
            <w:noWrap w:val="0"/>
            <w:vAlign w:val="top"/>
          </w:tcPr>
          <w:p>
            <w:pPr>
              <w:keepNext w:val="0"/>
              <w:keepLines w:val="0"/>
              <w:widowControl/>
              <w:suppressLineNumbers w:val="0"/>
              <w:spacing w:before="0" w:beforeAutospacing="0" w:after="0" w:afterAutospacing="0"/>
              <w:ind w:left="0" w:right="0"/>
              <w:rPr>
                <w:rFonts w:hint="eastAsia" w:ascii="宋体" w:hAnsi="宋体" w:cs="宋体"/>
                <w:kern w:val="2"/>
                <w:sz w:val="24"/>
                <w:szCs w:val="24"/>
                <w:vertAlign w:val="baseline"/>
                <w:lang w:val="en-US" w:eastAsia="zh-CN" w:bidi="ar-SA"/>
              </w:rPr>
            </w:pPr>
            <w:r>
              <w:rPr>
                <w:rFonts w:hint="eastAsia" w:ascii="宋体" w:hAnsi="宋体" w:cs="宋体"/>
                <w:color w:val="00B0F0"/>
                <w:sz w:val="24"/>
                <w:vertAlign w:val="baseline"/>
                <w:lang w:val="en-US" w:eastAsia="zh-CN"/>
              </w:rPr>
              <w:t>太财总保费</w:t>
            </w:r>
          </w:p>
        </w:tc>
        <w:tc>
          <w:tcPr>
            <w:tcW w:w="1692" w:type="dxa"/>
            <w:noWrap w:val="0"/>
            <w:vAlign w:val="top"/>
          </w:tcPr>
          <w:p>
            <w:pPr>
              <w:keepNext w:val="0"/>
              <w:keepLines w:val="0"/>
              <w:widowControl/>
              <w:suppressLineNumbers w:val="0"/>
              <w:spacing w:before="0" w:beforeAutospacing="0" w:after="0" w:afterAutospacing="0"/>
              <w:ind w:left="0" w:right="0"/>
              <w:rPr>
                <w:rFonts w:hint="default" w:ascii="宋体" w:hAnsi="宋体" w:cs="宋体"/>
                <w:kern w:val="2"/>
                <w:sz w:val="24"/>
                <w:szCs w:val="24"/>
                <w:vertAlign w:val="baseline"/>
                <w:lang w:val="en-US" w:eastAsia="zh-CN" w:bidi="ar-SA"/>
              </w:rPr>
            </w:pPr>
            <w:r>
              <w:rPr>
                <w:rFonts w:hint="eastAsia" w:ascii="宋体" w:hAnsi="宋体" w:cs="宋体"/>
                <w:sz w:val="24"/>
                <w:vertAlign w:val="baseline"/>
                <w:lang w:val="en-US" w:eastAsia="zh-CN"/>
              </w:rPr>
              <w:t>指标名称中包括太财</w:t>
            </w:r>
          </w:p>
        </w:tc>
        <w:tc>
          <w:tcPr>
            <w:tcW w:w="1411" w:type="dxa"/>
            <w:noWrap w:val="0"/>
            <w:vAlign w:val="top"/>
          </w:tcPr>
          <w:p>
            <w:pPr>
              <w:keepNext w:val="0"/>
              <w:keepLines w:val="0"/>
              <w:widowControl/>
              <w:suppressLineNumbers w:val="0"/>
              <w:spacing w:before="0" w:beforeAutospacing="0" w:after="0" w:afterAutospacing="0"/>
              <w:ind w:left="0" w:right="0"/>
              <w:rPr>
                <w:rFonts w:hint="default" w:ascii="宋体" w:hAnsi="宋体" w:cs="宋体"/>
                <w:kern w:val="2"/>
                <w:sz w:val="24"/>
                <w:szCs w:val="24"/>
                <w:vertAlign w:val="baseline"/>
                <w:lang w:val="en-US" w:eastAsia="zh-CN" w:bidi="ar-SA"/>
              </w:rPr>
            </w:pPr>
          </w:p>
        </w:tc>
        <w:tc>
          <w:tcPr>
            <w:tcW w:w="2303" w:type="dxa"/>
            <w:noWrap w:val="0"/>
            <w:vAlign w:val="top"/>
          </w:tcPr>
          <w:p>
            <w:pPr>
              <w:keepNext w:val="0"/>
              <w:keepLines w:val="0"/>
              <w:widowControl/>
              <w:suppressLineNumbers w:val="0"/>
              <w:spacing w:before="0" w:beforeAutospacing="0" w:after="0" w:afterAutospacing="0"/>
              <w:ind w:left="0" w:right="0"/>
              <w:rPr>
                <w:rFonts w:hint="default" w:ascii="宋体" w:hAnsi="宋体" w:cs="宋体"/>
                <w:kern w:val="2"/>
                <w:sz w:val="24"/>
                <w:szCs w:val="24"/>
                <w:vertAlign w:val="baseline"/>
                <w:lang w:val="en-US" w:eastAsia="zh-CN" w:bidi="ar-SA"/>
              </w:rPr>
            </w:pPr>
            <w:r>
              <w:rPr>
                <w:rFonts w:hint="eastAsia" w:ascii="宋体" w:hAnsi="宋体" w:cs="宋体"/>
                <w:kern w:val="2"/>
                <w:sz w:val="24"/>
                <w:szCs w:val="24"/>
                <w:vertAlign w:val="baseline"/>
                <w:lang w:val="en-US" w:eastAsia="zh-CN" w:bidi="ar-SA"/>
              </w:rPr>
              <w:t>由于指标名称中没有太平人寿、太平养老，且维度中没有太平人寿、太平养老，所以都不符合</w:t>
            </w:r>
          </w:p>
        </w:tc>
        <w:tc>
          <w:tcPr>
            <w:tcW w:w="2303" w:type="dxa"/>
            <w:noWrap w:val="0"/>
            <w:vAlign w:val="top"/>
          </w:tcPr>
          <w:p>
            <w:pPr>
              <w:keepNext w:val="0"/>
              <w:keepLines w:val="0"/>
              <w:widowControl/>
              <w:suppressLineNumbers w:val="0"/>
              <w:spacing w:before="0" w:beforeAutospacing="0" w:after="0" w:afterAutospacing="0"/>
              <w:ind w:left="0" w:right="0"/>
              <w:rPr>
                <w:rFonts w:hint="default" w:ascii="宋体" w:hAnsi="宋体" w:cs="宋体"/>
                <w:kern w:val="2"/>
                <w:sz w:val="24"/>
                <w:szCs w:val="24"/>
                <w:vertAlign w:val="baseline"/>
                <w:lang w:val="en-US" w:eastAsia="zh-CN" w:bidi="ar-SA"/>
              </w:rPr>
            </w:pPr>
            <w:r>
              <w:rPr>
                <w:rFonts w:hint="eastAsia" w:ascii="宋体" w:hAnsi="宋体" w:cs="宋体"/>
                <w:sz w:val="24"/>
                <w:vertAlign w:val="baseline"/>
                <w:lang w:val="en-US" w:eastAsia="zh-CN"/>
              </w:rPr>
              <w:t>不会展示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8" w:type="dxa"/>
            <w:noWrap w:val="0"/>
            <w:vAlign w:val="top"/>
          </w:tcPr>
          <w:p>
            <w:pPr>
              <w:keepNext w:val="0"/>
              <w:keepLines w:val="0"/>
              <w:widowControl/>
              <w:suppressLineNumbers w:val="0"/>
              <w:spacing w:before="0" w:beforeAutospacing="0" w:after="0" w:afterAutospacing="0"/>
              <w:ind w:left="0" w:right="0"/>
              <w:rPr>
                <w:rFonts w:hint="eastAsia" w:ascii="宋体" w:hAnsi="宋体" w:cs="宋体"/>
                <w:sz w:val="24"/>
                <w:vertAlign w:val="baseline"/>
                <w:lang w:val="en-US" w:eastAsia="zh-CN"/>
              </w:rPr>
            </w:pPr>
            <w:r>
              <w:rPr>
                <w:rFonts w:hint="eastAsia" w:ascii="宋体" w:hAnsi="宋体" w:cs="宋体"/>
                <w:sz w:val="24"/>
                <w:vertAlign w:val="baseline"/>
                <w:lang w:eastAsia="zh-CN"/>
              </w:rPr>
              <w:t>总</w:t>
            </w:r>
            <w:r>
              <w:rPr>
                <w:rFonts w:hint="eastAsia" w:ascii="宋体" w:hAnsi="宋体" w:cs="宋体"/>
                <w:color w:val="00B0F0"/>
                <w:sz w:val="24"/>
                <w:vertAlign w:val="baseline"/>
                <w:lang w:eastAsia="zh-CN"/>
              </w:rPr>
              <w:t>保费</w:t>
            </w:r>
          </w:p>
        </w:tc>
        <w:tc>
          <w:tcPr>
            <w:tcW w:w="1313" w:type="dxa"/>
            <w:noWrap w:val="0"/>
            <w:vAlign w:val="top"/>
          </w:tcPr>
          <w:p>
            <w:pPr>
              <w:keepNext w:val="0"/>
              <w:keepLines w:val="0"/>
              <w:widowControl/>
              <w:suppressLineNumbers w:val="0"/>
              <w:spacing w:before="0" w:beforeAutospacing="0" w:after="0" w:afterAutospacing="0"/>
              <w:ind w:left="0" w:right="0"/>
              <w:rPr>
                <w:rFonts w:hint="eastAsia" w:ascii="宋体" w:hAnsi="宋体" w:cs="宋体"/>
                <w:sz w:val="24"/>
                <w:vertAlign w:val="baseline"/>
                <w:lang w:val="en-US" w:eastAsia="zh-CN"/>
              </w:rPr>
            </w:pPr>
            <w:r>
              <w:rPr>
                <w:rFonts w:hint="eastAsia" w:ascii="宋体" w:hAnsi="宋体" w:cs="宋体"/>
                <w:sz w:val="24"/>
                <w:vertAlign w:val="baseline"/>
                <w:lang w:val="en-US" w:eastAsia="zh-CN"/>
              </w:rPr>
              <w:t>原</w:t>
            </w:r>
            <w:r>
              <w:rPr>
                <w:rFonts w:hint="eastAsia" w:ascii="宋体" w:hAnsi="宋体" w:cs="宋体"/>
                <w:color w:val="00B0F0"/>
                <w:sz w:val="24"/>
                <w:vertAlign w:val="baseline"/>
                <w:lang w:val="en-US" w:eastAsia="zh-CN"/>
              </w:rPr>
              <w:t>保费</w:t>
            </w:r>
            <w:r>
              <w:rPr>
                <w:rFonts w:hint="eastAsia" w:ascii="宋体" w:hAnsi="宋体" w:cs="宋体"/>
                <w:sz w:val="24"/>
                <w:vertAlign w:val="baseline"/>
                <w:lang w:val="en-US" w:eastAsia="zh-CN"/>
              </w:rPr>
              <w:t>收入</w:t>
            </w:r>
          </w:p>
        </w:tc>
        <w:tc>
          <w:tcPr>
            <w:tcW w:w="1692" w:type="dxa"/>
            <w:noWrap w:val="0"/>
            <w:vAlign w:val="top"/>
          </w:tcPr>
          <w:p>
            <w:pPr>
              <w:keepNext w:val="0"/>
              <w:keepLines w:val="0"/>
              <w:widowControl/>
              <w:suppressLineNumbers w:val="0"/>
              <w:spacing w:before="0" w:beforeAutospacing="0" w:after="0" w:afterAutospacing="0"/>
              <w:ind w:left="0" w:right="0"/>
              <w:rPr>
                <w:rFonts w:hint="eastAsia" w:ascii="宋体" w:hAnsi="宋体" w:cs="宋体"/>
                <w:sz w:val="24"/>
                <w:vertAlign w:val="baseline"/>
                <w:lang w:val="en-US" w:eastAsia="zh-CN"/>
              </w:rPr>
            </w:pPr>
            <w:r>
              <w:rPr>
                <w:rFonts w:hint="eastAsia" w:ascii="宋体" w:hAnsi="宋体" w:cs="宋体"/>
                <w:sz w:val="24"/>
                <w:vertAlign w:val="baseline"/>
                <w:lang w:val="en-US" w:eastAsia="zh-CN"/>
              </w:rPr>
              <w:t>指标的机构维度中包括太寿、太养、太财等</w:t>
            </w:r>
          </w:p>
        </w:tc>
        <w:tc>
          <w:tcPr>
            <w:tcW w:w="1411" w:type="dxa"/>
            <w:noWrap w:val="0"/>
            <w:vAlign w:val="top"/>
          </w:tcPr>
          <w:p>
            <w:pPr>
              <w:keepNext w:val="0"/>
              <w:keepLines w:val="0"/>
              <w:widowControl/>
              <w:suppressLineNumbers w:val="0"/>
              <w:spacing w:before="0" w:beforeAutospacing="0" w:after="0" w:afterAutospacing="0"/>
              <w:ind w:left="0" w:right="0"/>
              <w:rPr>
                <w:rFonts w:hint="default" w:ascii="宋体" w:hAnsi="宋体" w:cs="宋体"/>
                <w:sz w:val="24"/>
                <w:vertAlign w:val="baseline"/>
                <w:lang w:val="en-US" w:eastAsia="zh-CN"/>
              </w:rPr>
            </w:pPr>
            <w:r>
              <w:rPr>
                <w:rFonts w:hint="eastAsia" w:ascii="宋体" w:hAnsi="宋体" w:cs="宋体"/>
                <w:sz w:val="24"/>
                <w:vertAlign w:val="baseline"/>
                <w:lang w:val="en-US" w:eastAsia="zh-CN"/>
              </w:rPr>
              <w:t>0.40=2/5</w:t>
            </w:r>
          </w:p>
        </w:tc>
        <w:tc>
          <w:tcPr>
            <w:tcW w:w="2303" w:type="dxa"/>
            <w:noWrap w:val="0"/>
            <w:vAlign w:val="top"/>
          </w:tcPr>
          <w:p>
            <w:pPr>
              <w:keepNext w:val="0"/>
              <w:keepLines w:val="0"/>
              <w:widowControl/>
              <w:suppressLineNumbers w:val="0"/>
              <w:spacing w:before="0" w:beforeAutospacing="0" w:after="0" w:afterAutospacing="0"/>
              <w:ind w:left="0" w:right="0"/>
              <w:rPr>
                <w:rFonts w:hint="eastAsia" w:ascii="宋体" w:hAnsi="宋体" w:cs="宋体"/>
                <w:sz w:val="24"/>
                <w:vertAlign w:val="baseline"/>
                <w:lang w:val="en-US" w:eastAsia="zh-CN"/>
              </w:rPr>
            </w:pPr>
            <w:r>
              <w:rPr>
                <w:rFonts w:hint="eastAsia" w:ascii="宋体" w:hAnsi="宋体" w:cs="宋体"/>
                <w:sz w:val="24"/>
                <w:vertAlign w:val="baseline"/>
                <w:lang w:val="en-US" w:eastAsia="zh-CN"/>
              </w:rPr>
              <w:t>用关键词中除去机构的</w:t>
            </w:r>
            <w:r>
              <w:rPr>
                <w:rFonts w:hint="eastAsia" w:ascii="宋体" w:hAnsi="宋体" w:cs="宋体"/>
                <w:color w:val="4F81BD"/>
                <w:sz w:val="24"/>
                <w:vertAlign w:val="baseline"/>
                <w:lang w:val="en-US" w:eastAsia="zh-CN"/>
              </w:rPr>
              <w:t>词语“保费”</w:t>
            </w:r>
            <w:r>
              <w:rPr>
                <w:rFonts w:hint="eastAsia" w:ascii="宋体" w:hAnsi="宋体" w:cs="宋体"/>
                <w:sz w:val="24"/>
                <w:vertAlign w:val="baseline"/>
                <w:lang w:val="en-US" w:eastAsia="zh-CN"/>
              </w:rPr>
              <w:t>去匹配指标名称</w:t>
            </w:r>
          </w:p>
        </w:tc>
        <w:tc>
          <w:tcPr>
            <w:tcW w:w="2303" w:type="dxa"/>
            <w:noWrap w:val="0"/>
            <w:vAlign w:val="top"/>
          </w:tcPr>
          <w:p>
            <w:pPr>
              <w:keepNext w:val="0"/>
              <w:keepLines w:val="0"/>
              <w:widowControl/>
              <w:suppressLineNumbers w:val="0"/>
              <w:spacing w:before="0" w:beforeAutospacing="0" w:after="0" w:afterAutospacing="0"/>
              <w:ind w:left="0" w:right="0"/>
              <w:rPr>
                <w:rFonts w:hint="eastAsia" w:ascii="宋体" w:hAnsi="宋体" w:cs="宋体"/>
                <w:sz w:val="24"/>
                <w:vertAlign w:val="baseline"/>
                <w:lang w:val="en-US" w:eastAsia="zh-CN"/>
              </w:rPr>
            </w:pPr>
            <w:r>
              <w:rPr>
                <w:rFonts w:hint="eastAsia" w:ascii="宋体" w:hAnsi="宋体" w:cs="宋体"/>
                <w:sz w:val="24"/>
                <w:vertAlign w:val="baseline"/>
                <w:lang w:val="en-US" w:eastAsia="zh-CN"/>
              </w:rPr>
              <w:t>展示指标“原保费收入”，展示的值中会</w:t>
            </w:r>
          </w:p>
          <w:p>
            <w:pPr>
              <w:keepNext w:val="0"/>
              <w:keepLines w:val="0"/>
              <w:widowControl/>
              <w:suppressLineNumbers w:val="0"/>
              <w:spacing w:before="0" w:beforeAutospacing="0" w:after="0" w:afterAutospacing="0"/>
              <w:ind w:left="0" w:right="0"/>
              <w:rPr>
                <w:rFonts w:hint="eastAsia" w:ascii="宋体" w:hAnsi="宋体" w:cs="宋体"/>
                <w:sz w:val="24"/>
                <w:vertAlign w:val="baseline"/>
                <w:lang w:val="en-US" w:eastAsia="zh-CN"/>
              </w:rPr>
            </w:pPr>
            <w:r>
              <w:rPr>
                <w:rFonts w:hint="eastAsia" w:ascii="宋体" w:hAnsi="宋体" w:cs="宋体"/>
                <w:sz w:val="24"/>
                <w:vertAlign w:val="baseline"/>
                <w:lang w:val="en-US" w:eastAsia="zh-CN"/>
              </w:rPr>
              <w:t>①加上“机构：太平人寿”且展示对应的值</w:t>
            </w:r>
          </w:p>
          <w:p>
            <w:pPr>
              <w:keepNext w:val="0"/>
              <w:keepLines w:val="0"/>
              <w:widowControl/>
              <w:suppressLineNumbers w:val="0"/>
              <w:spacing w:before="0" w:beforeAutospacing="0" w:after="0" w:afterAutospacing="0"/>
              <w:ind w:left="0" w:right="0"/>
              <w:rPr>
                <w:rFonts w:hint="eastAsia" w:ascii="宋体" w:hAnsi="宋体" w:cs="宋体"/>
                <w:sz w:val="24"/>
                <w:vertAlign w:val="baseline"/>
                <w:lang w:val="en-US" w:eastAsia="zh-CN"/>
              </w:rPr>
            </w:pPr>
            <w:r>
              <w:rPr>
                <w:rFonts w:hint="eastAsia" w:ascii="宋体" w:hAnsi="宋体" w:cs="宋体"/>
                <w:sz w:val="24"/>
                <w:vertAlign w:val="baseline"/>
                <w:lang w:val="en-US" w:eastAsia="zh-CN"/>
              </w:rPr>
              <w:t>②加上“机构：太平养老”且展示对应的值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8" w:type="dxa"/>
            <w:noWrap w:val="0"/>
            <w:vAlign w:val="top"/>
          </w:tcPr>
          <w:p>
            <w:pPr>
              <w:keepNext w:val="0"/>
              <w:keepLines w:val="0"/>
              <w:widowControl/>
              <w:suppressLineNumbers w:val="0"/>
              <w:spacing w:before="0" w:beforeAutospacing="0" w:after="0" w:afterAutospacing="0"/>
              <w:ind w:left="0" w:right="0"/>
              <w:rPr>
                <w:rFonts w:hint="eastAsia" w:ascii="宋体" w:hAnsi="宋体" w:cs="宋体"/>
                <w:kern w:val="2"/>
                <w:sz w:val="24"/>
                <w:szCs w:val="24"/>
                <w:vertAlign w:val="baseline"/>
                <w:lang w:val="en-US" w:eastAsia="zh-CN" w:bidi="ar-SA"/>
              </w:rPr>
            </w:pPr>
            <w:r>
              <w:rPr>
                <w:rFonts w:hint="eastAsia" w:ascii="宋体" w:hAnsi="宋体" w:cs="宋体"/>
                <w:sz w:val="24"/>
                <w:vertAlign w:val="baseline"/>
                <w:lang w:eastAsia="zh-CN"/>
              </w:rPr>
              <w:t>总</w:t>
            </w:r>
            <w:r>
              <w:rPr>
                <w:rFonts w:hint="eastAsia" w:ascii="宋体" w:hAnsi="宋体" w:cs="宋体"/>
                <w:color w:val="00B0F0"/>
                <w:sz w:val="24"/>
                <w:vertAlign w:val="baseline"/>
                <w:lang w:eastAsia="zh-CN"/>
              </w:rPr>
              <w:t>保费</w:t>
            </w:r>
          </w:p>
        </w:tc>
        <w:tc>
          <w:tcPr>
            <w:tcW w:w="1313" w:type="dxa"/>
            <w:noWrap w:val="0"/>
            <w:vAlign w:val="top"/>
          </w:tcPr>
          <w:p>
            <w:pPr>
              <w:keepNext w:val="0"/>
              <w:keepLines w:val="0"/>
              <w:widowControl/>
              <w:suppressLineNumbers w:val="0"/>
              <w:spacing w:before="0" w:beforeAutospacing="0" w:after="0" w:afterAutospacing="0"/>
              <w:ind w:left="0" w:right="0"/>
              <w:rPr>
                <w:rFonts w:hint="eastAsia" w:ascii="宋体" w:hAnsi="宋体" w:cs="宋体"/>
                <w:kern w:val="2"/>
                <w:sz w:val="24"/>
                <w:szCs w:val="24"/>
                <w:vertAlign w:val="baseline"/>
                <w:lang w:val="en-US" w:eastAsia="zh-CN" w:bidi="ar-SA"/>
              </w:rPr>
            </w:pPr>
            <w:r>
              <w:rPr>
                <w:rFonts w:hint="eastAsia" w:ascii="宋体" w:hAnsi="宋体" w:cs="宋体"/>
                <w:kern w:val="2"/>
                <w:sz w:val="24"/>
                <w:szCs w:val="24"/>
                <w:vertAlign w:val="baseline"/>
                <w:lang w:val="en-US" w:eastAsia="zh-CN" w:bidi="ar-SA"/>
              </w:rPr>
              <w:t>规模</w:t>
            </w:r>
            <w:r>
              <w:rPr>
                <w:rFonts w:hint="eastAsia" w:ascii="宋体" w:hAnsi="宋体" w:cs="宋体"/>
                <w:color w:val="00B0F0"/>
                <w:kern w:val="2"/>
                <w:sz w:val="24"/>
                <w:szCs w:val="24"/>
                <w:vertAlign w:val="baseline"/>
                <w:lang w:val="en-US" w:eastAsia="zh-CN" w:bidi="ar-SA"/>
              </w:rPr>
              <w:t>保费</w:t>
            </w:r>
            <w:r>
              <w:rPr>
                <w:rFonts w:hint="eastAsia" w:ascii="宋体" w:hAnsi="宋体" w:cs="宋体"/>
                <w:kern w:val="2"/>
                <w:sz w:val="24"/>
                <w:szCs w:val="24"/>
                <w:vertAlign w:val="baseline"/>
                <w:lang w:val="en-US" w:eastAsia="zh-CN" w:bidi="ar-SA"/>
              </w:rPr>
              <w:t>收入</w:t>
            </w:r>
          </w:p>
        </w:tc>
        <w:tc>
          <w:tcPr>
            <w:tcW w:w="1692" w:type="dxa"/>
            <w:noWrap w:val="0"/>
            <w:vAlign w:val="top"/>
          </w:tcPr>
          <w:p>
            <w:pPr>
              <w:keepNext w:val="0"/>
              <w:keepLines w:val="0"/>
              <w:widowControl/>
              <w:suppressLineNumbers w:val="0"/>
              <w:spacing w:before="0" w:beforeAutospacing="0" w:after="0" w:afterAutospacing="0"/>
              <w:ind w:left="0" w:right="0"/>
              <w:rPr>
                <w:rFonts w:hint="eastAsia" w:ascii="宋体" w:hAnsi="宋体" w:cs="宋体"/>
                <w:sz w:val="24"/>
                <w:vertAlign w:val="baseline"/>
                <w:lang w:val="en-US" w:eastAsia="zh-CN"/>
              </w:rPr>
            </w:pPr>
            <w:r>
              <w:rPr>
                <w:rFonts w:hint="eastAsia" w:ascii="宋体" w:hAnsi="宋体" w:cs="宋体"/>
                <w:sz w:val="24"/>
                <w:vertAlign w:val="baseline"/>
                <w:lang w:val="en-US" w:eastAsia="zh-CN"/>
              </w:rPr>
              <w:t>指标的机构维度中包括太寿、太养、太财等</w:t>
            </w:r>
          </w:p>
        </w:tc>
        <w:tc>
          <w:tcPr>
            <w:tcW w:w="1411" w:type="dxa"/>
            <w:noWrap w:val="0"/>
            <w:vAlign w:val="top"/>
          </w:tcPr>
          <w:p>
            <w:pPr>
              <w:keepNext w:val="0"/>
              <w:keepLines w:val="0"/>
              <w:widowControl/>
              <w:suppressLineNumbers w:val="0"/>
              <w:spacing w:before="0" w:beforeAutospacing="0" w:after="0" w:afterAutospacing="0"/>
              <w:ind w:left="0" w:right="0"/>
              <w:rPr>
                <w:rFonts w:hint="eastAsia" w:ascii="宋体" w:hAnsi="宋体" w:cs="宋体"/>
                <w:kern w:val="2"/>
                <w:sz w:val="24"/>
                <w:szCs w:val="24"/>
                <w:vertAlign w:val="baseline"/>
                <w:lang w:val="en-US" w:eastAsia="zh-CN" w:bidi="ar-SA"/>
              </w:rPr>
            </w:pPr>
            <w:r>
              <w:rPr>
                <w:rFonts w:hint="eastAsia" w:ascii="宋体" w:hAnsi="宋体" w:cs="宋体"/>
                <w:sz w:val="24"/>
                <w:vertAlign w:val="baseline"/>
                <w:lang w:val="en-US" w:eastAsia="zh-CN"/>
              </w:rPr>
              <w:t>0.33=2/6</w:t>
            </w:r>
          </w:p>
        </w:tc>
        <w:tc>
          <w:tcPr>
            <w:tcW w:w="2303" w:type="dxa"/>
            <w:noWrap w:val="0"/>
            <w:vAlign w:val="top"/>
          </w:tcPr>
          <w:p>
            <w:pPr>
              <w:keepNext w:val="0"/>
              <w:keepLines w:val="0"/>
              <w:widowControl/>
              <w:suppressLineNumbers w:val="0"/>
              <w:spacing w:before="0" w:beforeAutospacing="0" w:after="0" w:afterAutospacing="0"/>
              <w:ind w:left="0" w:right="0"/>
              <w:rPr>
                <w:rFonts w:hint="eastAsia" w:ascii="宋体" w:hAnsi="宋体" w:cs="宋体"/>
                <w:sz w:val="24"/>
                <w:vertAlign w:val="baseline"/>
                <w:lang w:val="en-US" w:eastAsia="zh-CN"/>
              </w:rPr>
            </w:pPr>
            <w:r>
              <w:rPr>
                <w:rFonts w:hint="eastAsia" w:ascii="宋体" w:hAnsi="宋体" w:cs="宋体"/>
                <w:sz w:val="24"/>
                <w:vertAlign w:val="baseline"/>
                <w:lang w:val="en-US" w:eastAsia="zh-CN"/>
              </w:rPr>
              <w:t>用关键词中除去机构的</w:t>
            </w:r>
            <w:r>
              <w:rPr>
                <w:rFonts w:hint="eastAsia" w:ascii="宋体" w:hAnsi="宋体" w:cs="宋体"/>
                <w:color w:val="4F81BD"/>
                <w:sz w:val="24"/>
                <w:vertAlign w:val="baseline"/>
                <w:lang w:val="en-US" w:eastAsia="zh-CN"/>
              </w:rPr>
              <w:t>词语“保费”</w:t>
            </w:r>
            <w:r>
              <w:rPr>
                <w:rFonts w:hint="eastAsia" w:ascii="宋体" w:hAnsi="宋体" w:cs="宋体"/>
                <w:sz w:val="24"/>
                <w:vertAlign w:val="baseline"/>
                <w:lang w:val="en-US" w:eastAsia="zh-CN"/>
              </w:rPr>
              <w:t>去匹配指标名称</w:t>
            </w:r>
          </w:p>
        </w:tc>
        <w:tc>
          <w:tcPr>
            <w:tcW w:w="2303" w:type="dxa"/>
            <w:noWrap w:val="0"/>
            <w:vAlign w:val="top"/>
          </w:tcPr>
          <w:p>
            <w:pPr>
              <w:keepNext w:val="0"/>
              <w:keepLines w:val="0"/>
              <w:widowControl/>
              <w:suppressLineNumbers w:val="0"/>
              <w:spacing w:before="0" w:beforeAutospacing="0" w:after="0" w:afterAutospacing="0"/>
              <w:ind w:left="0" w:right="0"/>
              <w:rPr>
                <w:rFonts w:hint="eastAsia" w:ascii="宋体" w:hAnsi="宋体" w:cs="宋体"/>
                <w:sz w:val="24"/>
                <w:vertAlign w:val="baseline"/>
                <w:lang w:val="en-US" w:eastAsia="zh-CN"/>
              </w:rPr>
            </w:pPr>
            <w:r>
              <w:rPr>
                <w:rFonts w:hint="eastAsia" w:ascii="宋体" w:hAnsi="宋体" w:cs="宋体"/>
                <w:sz w:val="24"/>
                <w:vertAlign w:val="baseline"/>
                <w:lang w:val="en-US" w:eastAsia="zh-CN"/>
              </w:rPr>
              <w:t>展示指标“规模保费收入”，展示的值中会</w:t>
            </w:r>
          </w:p>
          <w:p>
            <w:pPr>
              <w:keepNext w:val="0"/>
              <w:keepLines w:val="0"/>
              <w:widowControl/>
              <w:suppressLineNumbers w:val="0"/>
              <w:spacing w:before="0" w:beforeAutospacing="0" w:after="0" w:afterAutospacing="0"/>
              <w:ind w:left="0" w:right="0"/>
              <w:rPr>
                <w:rFonts w:hint="eastAsia" w:ascii="宋体" w:hAnsi="宋体" w:cs="宋体"/>
                <w:sz w:val="24"/>
                <w:vertAlign w:val="baseline"/>
                <w:lang w:val="en-US" w:eastAsia="zh-CN"/>
              </w:rPr>
            </w:pPr>
            <w:r>
              <w:rPr>
                <w:rFonts w:hint="eastAsia" w:ascii="宋体" w:hAnsi="宋体" w:cs="宋体"/>
                <w:sz w:val="24"/>
                <w:vertAlign w:val="baseline"/>
                <w:lang w:val="en-US" w:eastAsia="zh-CN"/>
              </w:rPr>
              <w:t>①加上“机构：太平人寿”且展示对应的值</w:t>
            </w:r>
          </w:p>
          <w:p>
            <w:pPr>
              <w:keepNext w:val="0"/>
              <w:keepLines w:val="0"/>
              <w:widowControl/>
              <w:suppressLineNumbers w:val="0"/>
              <w:spacing w:before="0" w:beforeAutospacing="0" w:after="0" w:afterAutospacing="0"/>
              <w:ind w:left="0" w:right="0"/>
              <w:rPr>
                <w:rFonts w:hint="eastAsia" w:ascii="宋体" w:hAnsi="宋体" w:cs="宋体"/>
                <w:sz w:val="24"/>
                <w:vertAlign w:val="baseline"/>
                <w:lang w:val="en-US" w:eastAsia="zh-CN"/>
              </w:rPr>
            </w:pPr>
            <w:r>
              <w:rPr>
                <w:rFonts w:hint="eastAsia" w:ascii="宋体" w:hAnsi="宋体" w:cs="宋体"/>
                <w:sz w:val="24"/>
                <w:vertAlign w:val="baseline"/>
                <w:lang w:val="en-US" w:eastAsia="zh-CN"/>
              </w:rPr>
              <w:t>②加上“机构：太平养老”且展示对应的值</w:t>
            </w:r>
          </w:p>
        </w:tc>
      </w:tr>
    </w:tbl>
    <w:p>
      <w:pPr>
        <w:pStyle w:val="7"/>
        <w:numPr>
          <w:ilvl w:val="5"/>
          <w:numId w:val="0"/>
        </w:numPr>
        <w:bidi w:val="0"/>
        <w:ind w:leftChars="0"/>
        <w:rPr>
          <w:rFonts w:hint="eastAsia"/>
          <w:lang w:val="en-US" w:eastAsia="zh-CN"/>
        </w:rPr>
      </w:pPr>
      <w:r>
        <w:rPr>
          <w:rFonts w:hint="eastAsia"/>
          <w:lang w:val="en-US" w:eastAsia="zh-CN"/>
        </w:rPr>
        <w:t>4智能推荐和搜索结果排序逻辑</w:t>
      </w:r>
    </w:p>
    <w:p>
      <w:pPr>
        <w:rPr>
          <w:rFonts w:hint="eastAsia" w:ascii="宋体" w:hAnsi="宋体" w:cs="宋体"/>
          <w:b w:val="0"/>
          <w:bCs w:val="0"/>
          <w:sz w:val="24"/>
          <w:lang w:eastAsia="zh-CN"/>
        </w:rPr>
      </w:pPr>
      <w:r>
        <w:rPr>
          <w:rFonts w:hint="eastAsia" w:ascii="宋体" w:hAnsi="宋体" w:cs="宋体"/>
          <w:b w:val="0"/>
          <w:bCs w:val="0"/>
          <w:sz w:val="24"/>
          <w:lang w:eastAsia="zh-CN"/>
        </w:rPr>
        <w:t>搜索情形括以下几种类型：</w:t>
      </w:r>
    </w:p>
    <w:tbl>
      <w:tblPr>
        <w:tblStyle w:val="31"/>
        <w:tblW w:w="959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660"/>
        <w:gridCol w:w="639"/>
        <w:gridCol w:w="615"/>
        <w:gridCol w:w="660"/>
        <w:gridCol w:w="4320"/>
        <w:gridCol w:w="1959"/>
        <w:gridCol w:w="74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1165" w:hRule="atLeast"/>
        </w:trPr>
        <w:tc>
          <w:tcPr>
            <w:tcW w:w="660" w:type="dxa"/>
            <w:noWrap w:val="0"/>
            <w:tcMar>
              <w:top w:w="15" w:type="dxa"/>
              <w:left w:w="15" w:type="dxa"/>
              <w:right w:w="15" w:type="dxa"/>
            </w:tcMar>
            <w:vAlign w:val="center"/>
          </w:tcPr>
          <w:p>
            <w:pPr>
              <w:keepNext w:val="0"/>
              <w:keepLines w:val="0"/>
              <w:widowControl/>
              <w:suppressLineNumbers w:val="0"/>
              <w:spacing w:before="0" w:beforeAutospacing="0" w:after="0" w:afterAutospacing="0"/>
              <w:ind w:left="0" w:right="0"/>
              <w:jc w:val="center"/>
              <w:textAlignment w:val="center"/>
              <w:rPr>
                <w:rFonts w:hint="eastAsia" w:ascii="宋体" w:hAnsi="宋体" w:eastAsia="宋体" w:cs="宋体"/>
                <w:b/>
                <w:bCs/>
                <w:i w:val="0"/>
                <w:color w:val="000000"/>
                <w:kern w:val="2"/>
                <w:sz w:val="22"/>
                <w:szCs w:val="22"/>
                <w:u w:val="none"/>
                <w:lang w:val="en-US" w:eastAsia="zh-CN" w:bidi="ar-SA"/>
              </w:rPr>
            </w:pPr>
            <w:r>
              <w:rPr>
                <w:rFonts w:hint="eastAsia" w:ascii="宋体" w:hAnsi="宋体" w:eastAsia="宋体" w:cs="宋体"/>
                <w:b/>
                <w:bCs/>
                <w:i w:val="0"/>
                <w:color w:val="000000"/>
                <w:kern w:val="2"/>
                <w:sz w:val="22"/>
                <w:szCs w:val="22"/>
                <w:u w:val="none"/>
                <w:lang w:val="en-US" w:eastAsia="zh-CN" w:bidi="ar-SA"/>
              </w:rPr>
              <w:t>编号</w:t>
            </w:r>
          </w:p>
        </w:tc>
        <w:tc>
          <w:tcPr>
            <w:tcW w:w="639" w:type="dxa"/>
            <w:noWrap/>
            <w:tcMar>
              <w:top w:w="15" w:type="dxa"/>
              <w:left w:w="15" w:type="dxa"/>
              <w:right w:w="15" w:type="dxa"/>
            </w:tcMar>
            <w:vAlign w:val="center"/>
          </w:tcPr>
          <w:p>
            <w:pPr>
              <w:keepNext w:val="0"/>
              <w:keepLines w:val="0"/>
              <w:widowControl/>
              <w:suppressLineNumbers w:val="0"/>
              <w:spacing w:before="0" w:beforeAutospacing="0" w:after="0" w:afterAutospacing="0"/>
              <w:ind w:left="0" w:right="0"/>
              <w:jc w:val="left"/>
              <w:textAlignment w:val="center"/>
              <w:rPr>
                <w:rFonts w:hint="eastAsia" w:ascii="宋体" w:hAnsi="宋体" w:eastAsia="宋体" w:cs="宋体"/>
                <w:b/>
                <w:bCs/>
                <w:i w:val="0"/>
                <w:color w:val="000000"/>
                <w:kern w:val="2"/>
                <w:sz w:val="22"/>
                <w:szCs w:val="22"/>
                <w:u w:val="none"/>
                <w:lang w:val="en-US" w:eastAsia="zh-CN" w:bidi="ar-SA"/>
              </w:rPr>
            </w:pPr>
            <w:r>
              <w:rPr>
                <w:rFonts w:hint="eastAsia" w:ascii="宋体" w:hAnsi="宋体" w:eastAsia="宋体" w:cs="宋体"/>
                <w:b/>
                <w:bCs/>
                <w:i w:val="0"/>
                <w:color w:val="000000"/>
                <w:kern w:val="2"/>
                <w:sz w:val="22"/>
                <w:szCs w:val="22"/>
                <w:u w:val="none"/>
                <w:lang w:val="en-US" w:eastAsia="zh-CN" w:bidi="ar-SA"/>
              </w:rPr>
              <w:t>类型</w:t>
            </w:r>
          </w:p>
        </w:tc>
        <w:tc>
          <w:tcPr>
            <w:tcW w:w="615" w:type="dxa"/>
            <w:noWrap/>
            <w:tcMar>
              <w:top w:w="15" w:type="dxa"/>
              <w:left w:w="15" w:type="dxa"/>
              <w:right w:w="15" w:type="dxa"/>
            </w:tcMar>
            <w:vAlign w:val="center"/>
          </w:tcPr>
          <w:p>
            <w:pPr>
              <w:keepNext w:val="0"/>
              <w:keepLines w:val="0"/>
              <w:widowControl/>
              <w:suppressLineNumbers w:val="0"/>
              <w:spacing w:before="0" w:beforeAutospacing="0" w:after="0" w:afterAutospacing="0"/>
              <w:ind w:left="0" w:right="0"/>
              <w:jc w:val="left"/>
              <w:textAlignment w:val="center"/>
              <w:rPr>
                <w:rFonts w:hint="eastAsia" w:ascii="宋体" w:hAnsi="宋体" w:eastAsia="宋体" w:cs="宋体"/>
                <w:b/>
                <w:bCs/>
                <w:i w:val="0"/>
                <w:color w:val="000000"/>
                <w:kern w:val="2"/>
                <w:sz w:val="22"/>
                <w:szCs w:val="22"/>
                <w:u w:val="none"/>
                <w:lang w:val="en-US" w:eastAsia="zh-CN" w:bidi="ar-SA"/>
              </w:rPr>
            </w:pPr>
            <w:r>
              <w:rPr>
                <w:rFonts w:hint="eastAsia" w:ascii="宋体" w:hAnsi="宋体" w:eastAsia="宋体" w:cs="宋体"/>
                <w:b/>
                <w:bCs/>
                <w:i w:val="0"/>
                <w:color w:val="000000"/>
                <w:kern w:val="2"/>
                <w:sz w:val="22"/>
                <w:szCs w:val="22"/>
                <w:u w:val="none"/>
                <w:lang w:val="en-US" w:eastAsia="zh-CN" w:bidi="ar-SA"/>
              </w:rPr>
              <w:t>输入</w:t>
            </w:r>
          </w:p>
        </w:tc>
        <w:tc>
          <w:tcPr>
            <w:tcW w:w="660" w:type="dxa"/>
            <w:noWrap/>
            <w:tcMar>
              <w:top w:w="15" w:type="dxa"/>
              <w:left w:w="15" w:type="dxa"/>
              <w:right w:w="15" w:type="dxa"/>
            </w:tcMar>
            <w:vAlign w:val="center"/>
          </w:tcPr>
          <w:p>
            <w:pPr>
              <w:keepNext w:val="0"/>
              <w:keepLines w:val="0"/>
              <w:widowControl/>
              <w:suppressLineNumbers w:val="0"/>
              <w:spacing w:before="0" w:beforeAutospacing="0" w:after="0" w:afterAutospacing="0"/>
              <w:ind w:left="0" w:right="0"/>
              <w:jc w:val="left"/>
              <w:textAlignment w:val="center"/>
              <w:rPr>
                <w:rFonts w:hint="eastAsia" w:ascii="宋体" w:hAnsi="宋体" w:eastAsia="宋体" w:cs="宋体"/>
                <w:b/>
                <w:bCs/>
                <w:i w:val="0"/>
                <w:color w:val="000000"/>
                <w:kern w:val="2"/>
                <w:sz w:val="22"/>
                <w:szCs w:val="22"/>
                <w:u w:val="none"/>
                <w:lang w:val="en-US" w:eastAsia="zh-CN" w:bidi="ar-SA"/>
              </w:rPr>
            </w:pPr>
            <w:r>
              <w:rPr>
                <w:rFonts w:hint="eastAsia" w:ascii="宋体" w:hAnsi="宋体" w:eastAsia="宋体" w:cs="宋体"/>
                <w:b/>
                <w:bCs/>
                <w:i w:val="0"/>
                <w:color w:val="000000"/>
                <w:kern w:val="2"/>
                <w:sz w:val="22"/>
                <w:szCs w:val="22"/>
                <w:u w:val="none"/>
                <w:lang w:val="en-US" w:eastAsia="zh-CN" w:bidi="ar-SA"/>
              </w:rPr>
              <w:t>筛选机构</w:t>
            </w:r>
          </w:p>
        </w:tc>
        <w:tc>
          <w:tcPr>
            <w:tcW w:w="4320" w:type="dxa"/>
            <w:noWrap w:val="0"/>
            <w:tcMar>
              <w:top w:w="15" w:type="dxa"/>
              <w:left w:w="15" w:type="dxa"/>
              <w:right w:w="15" w:type="dxa"/>
            </w:tcMar>
            <w:vAlign w:val="center"/>
          </w:tcPr>
          <w:p>
            <w:pPr>
              <w:keepNext w:val="0"/>
              <w:keepLines w:val="0"/>
              <w:widowControl/>
              <w:suppressLineNumbers w:val="0"/>
              <w:spacing w:before="0" w:beforeAutospacing="0" w:after="0" w:afterAutospacing="0"/>
              <w:ind w:left="0" w:right="0"/>
              <w:jc w:val="left"/>
              <w:textAlignment w:val="center"/>
              <w:rPr>
                <w:rFonts w:hint="eastAsia" w:ascii="宋体" w:hAnsi="宋体" w:eastAsia="宋体" w:cs="宋体"/>
                <w:b/>
                <w:bCs/>
                <w:i w:val="0"/>
                <w:color w:val="000000"/>
                <w:kern w:val="2"/>
                <w:sz w:val="22"/>
                <w:szCs w:val="22"/>
                <w:u w:val="none"/>
                <w:lang w:val="en-US" w:eastAsia="zh-CN" w:bidi="ar-SA"/>
              </w:rPr>
            </w:pPr>
            <w:r>
              <w:rPr>
                <w:rFonts w:hint="eastAsia" w:ascii="宋体" w:hAnsi="宋体" w:eastAsia="宋体" w:cs="宋体"/>
                <w:b/>
                <w:bCs/>
                <w:i w:val="0"/>
                <w:color w:val="000000"/>
                <w:kern w:val="0"/>
                <w:sz w:val="22"/>
                <w:szCs w:val="22"/>
                <w:u w:val="none"/>
                <w:lang w:val="en-US" w:eastAsia="zh-CN" w:bidi="ar"/>
              </w:rPr>
              <w:t>搜索框下拉推荐</w:t>
            </w:r>
          </w:p>
        </w:tc>
        <w:tc>
          <w:tcPr>
            <w:tcW w:w="1959" w:type="dxa"/>
            <w:noWrap w:val="0"/>
            <w:tcMar>
              <w:top w:w="15" w:type="dxa"/>
              <w:left w:w="15" w:type="dxa"/>
              <w:right w:w="15" w:type="dxa"/>
            </w:tcMar>
            <w:vAlign w:val="center"/>
          </w:tcPr>
          <w:p>
            <w:pPr>
              <w:keepNext w:val="0"/>
              <w:keepLines w:val="0"/>
              <w:widowControl/>
              <w:suppressLineNumbers w:val="0"/>
              <w:spacing w:before="0" w:beforeAutospacing="0" w:after="0" w:afterAutospacing="0"/>
              <w:ind w:left="0" w:right="0"/>
              <w:jc w:val="left"/>
              <w:textAlignment w:val="center"/>
              <w:rPr>
                <w:rFonts w:hint="eastAsia" w:ascii="宋体" w:hAnsi="宋体" w:eastAsia="宋体" w:cs="宋体"/>
                <w:b/>
                <w:bCs/>
                <w:i w:val="0"/>
                <w:color w:val="auto"/>
                <w:kern w:val="0"/>
                <w:sz w:val="22"/>
                <w:szCs w:val="22"/>
                <w:u w:val="none"/>
                <w:lang w:val="en-US" w:eastAsia="zh-CN" w:bidi="ar"/>
              </w:rPr>
            </w:pPr>
            <w:r>
              <w:rPr>
                <w:rFonts w:hint="eastAsia" w:ascii="宋体" w:hAnsi="宋体" w:eastAsia="宋体" w:cs="宋体"/>
                <w:b/>
                <w:bCs/>
                <w:i w:val="0"/>
                <w:color w:val="auto"/>
                <w:kern w:val="0"/>
                <w:sz w:val="22"/>
                <w:szCs w:val="22"/>
                <w:u w:val="none"/>
                <w:lang w:val="en-US" w:eastAsia="zh-CN" w:bidi="ar"/>
              </w:rPr>
              <w:t>点击“放大镜”按钮</w:t>
            </w:r>
          </w:p>
        </w:tc>
        <w:tc>
          <w:tcPr>
            <w:tcW w:w="744" w:type="dxa"/>
            <w:noWrap w:val="0"/>
            <w:tcMar>
              <w:top w:w="15" w:type="dxa"/>
              <w:left w:w="15" w:type="dxa"/>
              <w:right w:w="15" w:type="dxa"/>
            </w:tcMar>
            <w:vAlign w:val="center"/>
          </w:tcPr>
          <w:p>
            <w:pPr>
              <w:keepNext w:val="0"/>
              <w:keepLines w:val="0"/>
              <w:widowControl/>
              <w:suppressLineNumbers w:val="0"/>
              <w:spacing w:before="0" w:beforeAutospacing="0" w:after="0" w:afterAutospacing="0"/>
              <w:ind w:left="0" w:right="0"/>
              <w:jc w:val="left"/>
              <w:textAlignment w:val="center"/>
              <w:rPr>
                <w:rFonts w:hint="eastAsia" w:ascii="宋体" w:hAnsi="宋体" w:eastAsia="宋体" w:cs="宋体"/>
                <w:b/>
                <w:bCs/>
                <w:i w:val="0"/>
                <w:color w:val="auto"/>
                <w:kern w:val="0"/>
                <w:sz w:val="22"/>
                <w:szCs w:val="22"/>
                <w:u w:val="none"/>
                <w:lang w:val="en-US" w:eastAsia="zh-CN" w:bidi="ar"/>
              </w:rPr>
            </w:pPr>
            <w:r>
              <w:rPr>
                <w:rFonts w:hint="eastAsia" w:ascii="宋体" w:hAnsi="宋体" w:eastAsia="宋体" w:cs="宋体"/>
                <w:b/>
                <w:bCs/>
                <w:i w:val="0"/>
                <w:color w:val="auto"/>
                <w:kern w:val="0"/>
                <w:sz w:val="22"/>
                <w:szCs w:val="22"/>
                <w:u w:val="none"/>
                <w:lang w:val="en-US" w:eastAsia="zh-CN" w:bidi="ar"/>
              </w:rPr>
              <w:t>截图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90" w:hRule="atLeast"/>
        </w:trPr>
        <w:tc>
          <w:tcPr>
            <w:tcW w:w="660" w:type="dxa"/>
            <w:noWrap w:val="0"/>
            <w:tcMar>
              <w:top w:w="15" w:type="dxa"/>
              <w:left w:w="15" w:type="dxa"/>
              <w:right w:w="15" w:type="dxa"/>
            </w:tcMar>
            <w:vAlign w:val="center"/>
          </w:tcPr>
          <w:p>
            <w:pPr>
              <w:keepNext w:val="0"/>
              <w:keepLines w:val="0"/>
              <w:widowControl/>
              <w:suppressLineNumbers w:val="0"/>
              <w:spacing w:before="0" w:beforeAutospacing="0" w:after="0" w:afterAutospacing="0"/>
              <w:ind w:left="0" w:right="0"/>
              <w:jc w:val="center"/>
              <w:textAlignment w:val="center"/>
              <w:rPr>
                <w:rFonts w:hint="default"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1.1</w:t>
            </w:r>
          </w:p>
        </w:tc>
        <w:tc>
          <w:tcPr>
            <w:tcW w:w="639" w:type="dxa"/>
            <w:noWrap/>
            <w:tcMar>
              <w:top w:w="15" w:type="dxa"/>
              <w:left w:w="15" w:type="dxa"/>
              <w:right w:w="15" w:type="dxa"/>
            </w:tcMar>
            <w:vAlign w:val="center"/>
          </w:tcPr>
          <w:p>
            <w:pPr>
              <w:keepNext w:val="0"/>
              <w:keepLines w:val="0"/>
              <w:widowControl/>
              <w:suppressLineNumbers w:val="0"/>
              <w:spacing w:before="0" w:beforeAutospacing="0" w:after="0" w:afterAutospacing="0"/>
              <w:ind w:left="0" w:right="0"/>
              <w:jc w:val="left"/>
              <w:textAlignment w:val="center"/>
              <w:rPr>
                <w:rFonts w:hint="eastAsia" w:ascii="宋体" w:hAnsi="宋体" w:eastAsia="宋体" w:cs="宋体"/>
                <w:i w:val="0"/>
                <w:color w:val="000000"/>
                <w:kern w:val="2"/>
                <w:sz w:val="22"/>
                <w:szCs w:val="22"/>
                <w:u w:val="none"/>
                <w:lang w:val="en-US" w:eastAsia="zh-CN" w:bidi="ar-SA"/>
              </w:rPr>
            </w:pPr>
            <w:r>
              <w:rPr>
                <w:rFonts w:hint="eastAsia" w:ascii="宋体" w:hAnsi="宋体" w:eastAsia="宋体" w:cs="宋体"/>
                <w:i w:val="0"/>
                <w:color w:val="000000"/>
                <w:kern w:val="0"/>
                <w:sz w:val="22"/>
                <w:szCs w:val="22"/>
                <w:u w:val="none"/>
                <w:lang w:val="en-US" w:eastAsia="zh-CN" w:bidi="ar"/>
              </w:rPr>
              <w:t>全部</w:t>
            </w:r>
          </w:p>
        </w:tc>
        <w:tc>
          <w:tcPr>
            <w:tcW w:w="615" w:type="dxa"/>
            <w:noWrap/>
            <w:tcMar>
              <w:top w:w="15" w:type="dxa"/>
              <w:left w:w="15" w:type="dxa"/>
              <w:right w:w="15" w:type="dxa"/>
            </w:tcMar>
            <w:vAlign w:val="center"/>
          </w:tcPr>
          <w:p>
            <w:pPr>
              <w:keepNext w:val="0"/>
              <w:keepLines w:val="0"/>
              <w:widowControl/>
              <w:suppressLineNumbers w:val="0"/>
              <w:spacing w:before="0" w:beforeAutospacing="0" w:after="0" w:afterAutospacing="0"/>
              <w:ind w:left="0" w:right="0"/>
              <w:jc w:val="left"/>
              <w:textAlignment w:val="center"/>
              <w:rPr>
                <w:rFonts w:hint="eastAsia" w:ascii="宋体" w:hAnsi="宋体" w:eastAsia="宋体" w:cs="宋体"/>
                <w:i w:val="0"/>
                <w:color w:val="000000"/>
                <w:kern w:val="2"/>
                <w:sz w:val="22"/>
                <w:szCs w:val="22"/>
                <w:u w:val="none"/>
                <w:lang w:val="en-US" w:eastAsia="zh-CN" w:bidi="ar-SA"/>
              </w:rPr>
            </w:pPr>
            <w:r>
              <w:rPr>
                <w:rFonts w:hint="eastAsia" w:ascii="宋体" w:hAnsi="宋体" w:eastAsia="宋体" w:cs="宋体"/>
                <w:i w:val="0"/>
                <w:color w:val="000000"/>
                <w:kern w:val="0"/>
                <w:sz w:val="22"/>
                <w:szCs w:val="22"/>
                <w:u w:val="none"/>
                <w:lang w:val="en-US" w:eastAsia="zh-CN" w:bidi="ar"/>
              </w:rPr>
              <w:t>未输入</w:t>
            </w:r>
          </w:p>
        </w:tc>
        <w:tc>
          <w:tcPr>
            <w:tcW w:w="660" w:type="dxa"/>
            <w:noWrap/>
            <w:tcMar>
              <w:top w:w="15" w:type="dxa"/>
              <w:left w:w="15" w:type="dxa"/>
              <w:right w:w="15" w:type="dxa"/>
            </w:tcMar>
            <w:vAlign w:val="center"/>
          </w:tcPr>
          <w:p>
            <w:pPr>
              <w:keepNext w:val="0"/>
              <w:keepLines w:val="0"/>
              <w:widowControl/>
              <w:suppressLineNumbers w:val="0"/>
              <w:spacing w:before="0" w:beforeAutospacing="0" w:after="0" w:afterAutospacing="0"/>
              <w:ind w:left="0" w:right="0"/>
              <w:jc w:val="left"/>
              <w:textAlignment w:val="center"/>
              <w:rPr>
                <w:rFonts w:hint="eastAsia" w:ascii="宋体" w:hAnsi="宋体" w:eastAsia="宋体" w:cs="宋体"/>
                <w:i w:val="0"/>
                <w:color w:val="000000"/>
                <w:kern w:val="2"/>
                <w:sz w:val="22"/>
                <w:szCs w:val="22"/>
                <w:u w:val="none"/>
                <w:lang w:val="en-US" w:eastAsia="zh-CN" w:bidi="ar-SA"/>
              </w:rPr>
            </w:pPr>
            <w:r>
              <w:rPr>
                <w:rFonts w:hint="eastAsia" w:ascii="宋体" w:hAnsi="宋体" w:eastAsia="宋体" w:cs="宋体"/>
                <w:i w:val="0"/>
                <w:color w:val="000000"/>
                <w:kern w:val="0"/>
                <w:sz w:val="22"/>
                <w:szCs w:val="22"/>
                <w:u w:val="none"/>
                <w:lang w:val="en-US" w:eastAsia="zh-CN" w:bidi="ar"/>
              </w:rPr>
              <w:t>未勾选</w:t>
            </w:r>
          </w:p>
        </w:tc>
        <w:tc>
          <w:tcPr>
            <w:tcW w:w="4320" w:type="dxa"/>
            <w:noWrap w:val="0"/>
            <w:tcMar>
              <w:top w:w="15" w:type="dxa"/>
              <w:left w:w="15" w:type="dxa"/>
              <w:right w:w="15" w:type="dxa"/>
            </w:tcMar>
            <w:vAlign w:val="center"/>
          </w:tcPr>
          <w:p>
            <w:pPr>
              <w:keepNext w:val="0"/>
              <w:keepLines w:val="0"/>
              <w:widowControl/>
              <w:suppressLineNumbers w:val="0"/>
              <w:spacing w:before="0" w:beforeAutospacing="0" w:after="0" w:afterAutospacing="0"/>
              <w:ind w:left="0" w:right="0"/>
              <w:jc w:val="left"/>
              <w:textAlignment w:val="center"/>
              <w:rPr>
                <w:ins w:id="123" w:author="周婷" w:date="2020-10-29T22:39:32Z"/>
                <w:rFonts w:hint="eastAsia" w:ascii="宋体" w:hAnsi="宋体" w:eastAsia="宋体" w:cs="宋体"/>
                <w:i w:val="0"/>
                <w:color w:val="4F81BD"/>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1同时满足下面要求：</w:t>
            </w:r>
            <w:r>
              <w:rPr>
                <w:rFonts w:hint="eastAsia" w:ascii="宋体" w:hAnsi="宋体" w:eastAsia="宋体" w:cs="宋体"/>
                <w:i w:val="0"/>
                <w:color w:val="000000"/>
                <w:kern w:val="0"/>
                <w:sz w:val="22"/>
                <w:szCs w:val="22"/>
                <w:u w:val="none"/>
                <w:lang w:val="en-US" w:eastAsia="zh-CN" w:bidi="ar"/>
              </w:rPr>
              <w:br w:type="textWrapping"/>
            </w:r>
            <w:r>
              <w:rPr>
                <w:rFonts w:hint="eastAsia" w:ascii="宋体" w:hAnsi="宋体" w:eastAsia="宋体" w:cs="宋体"/>
                <w:i w:val="0"/>
                <w:color w:val="4F81BD"/>
                <w:kern w:val="0"/>
                <w:sz w:val="22"/>
                <w:szCs w:val="22"/>
                <w:u w:val="none"/>
                <w:lang w:val="en-US" w:eastAsia="zh-CN" w:bidi="ar"/>
              </w:rPr>
              <w:t>1.1用户有权限看到的指标、报表、图谱</w:t>
            </w:r>
          </w:p>
          <w:p>
            <w:pPr>
              <w:keepNext w:val="0"/>
              <w:keepLines w:val="0"/>
              <w:widowControl/>
              <w:suppressLineNumbers w:val="0"/>
              <w:spacing w:before="0" w:beforeAutospacing="0" w:after="0" w:afterAutospacing="0"/>
              <w:ind w:left="0" w:right="0"/>
              <w:jc w:val="left"/>
              <w:textAlignment w:val="center"/>
              <w:rPr>
                <w:rFonts w:hint="eastAsia" w:ascii="宋体" w:hAnsi="宋体" w:eastAsia="宋体" w:cs="宋体"/>
                <w:i w:val="0"/>
                <w:color w:val="000000"/>
                <w:kern w:val="2"/>
                <w:sz w:val="22"/>
                <w:szCs w:val="22"/>
                <w:u w:val="none"/>
                <w:lang w:val="en-US" w:eastAsia="zh-CN" w:bidi="ar-SA"/>
              </w:rPr>
            </w:pPr>
            <w:r>
              <w:rPr>
                <w:rFonts w:hint="eastAsia" w:ascii="宋体" w:hAnsi="宋体" w:eastAsia="宋体" w:cs="宋体"/>
                <w:i w:val="0"/>
                <w:color w:val="auto"/>
                <w:kern w:val="0"/>
                <w:sz w:val="22"/>
                <w:szCs w:val="22"/>
                <w:u w:val="none"/>
                <w:lang w:val="en-US" w:eastAsia="zh-CN" w:bidi="ar"/>
              </w:rPr>
              <w:t>2排序方式</w:t>
            </w:r>
            <w:r>
              <w:rPr>
                <w:rFonts w:hint="eastAsia" w:ascii="宋体" w:hAnsi="宋体" w:eastAsia="宋体" w:cs="宋体"/>
                <w:i w:val="0"/>
                <w:color w:val="000000"/>
                <w:kern w:val="0"/>
                <w:sz w:val="22"/>
                <w:szCs w:val="22"/>
                <w:u w:val="none"/>
                <w:lang w:val="en-US" w:eastAsia="zh-CN" w:bidi="ar"/>
              </w:rPr>
              <w:br w:type="textWrapping"/>
            </w:r>
            <w:r>
              <w:rPr>
                <w:rFonts w:hint="eastAsia" w:ascii="宋体" w:hAnsi="宋体" w:eastAsia="宋体" w:cs="宋体"/>
                <w:i w:val="0"/>
                <w:color w:val="000000"/>
                <w:kern w:val="0"/>
                <w:sz w:val="22"/>
                <w:szCs w:val="22"/>
                <w:u w:val="none"/>
                <w:lang w:val="en-US" w:eastAsia="zh-CN" w:bidi="ar"/>
              </w:rPr>
              <w:t xml:space="preserve">2.1 </w:t>
            </w:r>
            <w:r>
              <w:rPr>
                <w:rFonts w:hint="eastAsia" w:ascii="宋体" w:hAnsi="宋体" w:eastAsia="宋体" w:cs="宋体"/>
                <w:b/>
                <w:i w:val="0"/>
                <w:color w:val="000000"/>
                <w:kern w:val="0"/>
                <w:sz w:val="22"/>
                <w:szCs w:val="22"/>
                <w:u w:val="none"/>
                <w:lang w:val="en-US" w:eastAsia="zh-CN" w:bidi="ar"/>
              </w:rPr>
              <w:t>热门推荐</w:t>
            </w:r>
            <w:r>
              <w:rPr>
                <w:rFonts w:hint="eastAsia" w:ascii="宋体" w:hAnsi="宋体" w:eastAsia="宋体" w:cs="宋体"/>
                <w:i w:val="0"/>
                <w:color w:val="000000"/>
                <w:kern w:val="0"/>
                <w:sz w:val="22"/>
                <w:szCs w:val="22"/>
                <w:u w:val="none"/>
                <w:lang w:val="en-US" w:eastAsia="zh-CN" w:bidi="ar"/>
              </w:rPr>
              <w:t>排序方式（3个）</w:t>
            </w:r>
            <w:r>
              <w:rPr>
                <w:rFonts w:hint="eastAsia" w:ascii="宋体" w:hAnsi="宋体" w:eastAsia="宋体" w:cs="宋体"/>
                <w:i w:val="0"/>
                <w:color w:val="000000"/>
                <w:kern w:val="0"/>
                <w:sz w:val="22"/>
                <w:szCs w:val="22"/>
                <w:u w:val="none"/>
                <w:lang w:val="en-US" w:eastAsia="zh-CN" w:bidi="ar"/>
              </w:rPr>
              <w:br w:type="textWrapping"/>
            </w:r>
            <w:r>
              <w:rPr>
                <w:rFonts w:hint="eastAsia" w:ascii="宋体" w:hAnsi="宋体" w:eastAsia="宋体" w:cs="宋体"/>
                <w:i w:val="0"/>
                <w:color w:val="000000"/>
                <w:kern w:val="0"/>
                <w:sz w:val="22"/>
                <w:szCs w:val="22"/>
                <w:u w:val="none"/>
                <w:lang w:val="en-US" w:eastAsia="zh-CN" w:bidi="ar"/>
              </w:rPr>
              <w:t>①经分中全部用户查看次数，查看次数高的在前</w:t>
            </w:r>
            <w:r>
              <w:rPr>
                <w:rFonts w:hint="eastAsia" w:ascii="宋体" w:hAnsi="宋体" w:eastAsia="宋体" w:cs="宋体"/>
                <w:i w:val="0"/>
                <w:color w:val="000000"/>
                <w:kern w:val="0"/>
                <w:sz w:val="22"/>
                <w:szCs w:val="22"/>
                <w:u w:val="none"/>
                <w:lang w:val="en-US" w:eastAsia="zh-CN" w:bidi="ar"/>
              </w:rPr>
              <w:br w:type="textWrapping"/>
            </w:r>
            <w:r>
              <w:rPr>
                <w:rFonts w:hint="eastAsia" w:ascii="宋体" w:hAnsi="宋体" w:eastAsia="宋体" w:cs="宋体"/>
                <w:i w:val="0"/>
                <w:color w:val="000000"/>
                <w:kern w:val="0"/>
                <w:sz w:val="22"/>
                <w:szCs w:val="22"/>
                <w:u w:val="none"/>
                <w:lang w:val="en-US" w:eastAsia="zh-CN" w:bidi="ar"/>
              </w:rPr>
              <w:t>②查看次数相同的情况下，则优先级按照指标、报表、图谱展示</w:t>
            </w:r>
            <w:r>
              <w:rPr>
                <w:rFonts w:hint="eastAsia" w:ascii="宋体" w:hAnsi="宋体" w:eastAsia="宋体" w:cs="宋体"/>
                <w:i w:val="0"/>
                <w:color w:val="000000"/>
                <w:kern w:val="0"/>
                <w:sz w:val="22"/>
                <w:szCs w:val="22"/>
                <w:u w:val="none"/>
                <w:lang w:val="en-US" w:eastAsia="zh-CN" w:bidi="ar"/>
              </w:rPr>
              <w:br w:type="textWrapping"/>
            </w:r>
            <w:r>
              <w:rPr>
                <w:rFonts w:hint="eastAsia" w:ascii="宋体" w:hAnsi="宋体" w:eastAsia="宋体" w:cs="宋体"/>
                <w:i w:val="0"/>
                <w:color w:val="000000"/>
                <w:kern w:val="0"/>
                <w:sz w:val="22"/>
                <w:szCs w:val="22"/>
                <w:u w:val="none"/>
                <w:lang w:val="en-US" w:eastAsia="zh-CN" w:bidi="ar"/>
              </w:rPr>
              <w:t>③查看次数和类型都相同的情况下，按照字母排序</w:t>
            </w:r>
            <w:r>
              <w:rPr>
                <w:rFonts w:hint="eastAsia" w:ascii="宋体" w:hAnsi="宋体" w:eastAsia="宋体" w:cs="宋体"/>
                <w:i w:val="0"/>
                <w:color w:val="000000"/>
                <w:kern w:val="0"/>
                <w:sz w:val="22"/>
                <w:szCs w:val="22"/>
                <w:u w:val="none"/>
                <w:lang w:val="en-US" w:eastAsia="zh-CN" w:bidi="ar"/>
              </w:rPr>
              <w:br w:type="textWrapping"/>
            </w:r>
            <w:r>
              <w:rPr>
                <w:rFonts w:hint="eastAsia" w:ascii="宋体" w:hAnsi="宋体" w:eastAsia="宋体" w:cs="宋体"/>
                <w:i w:val="0"/>
                <w:color w:val="000000"/>
                <w:kern w:val="0"/>
                <w:sz w:val="22"/>
                <w:szCs w:val="22"/>
                <w:u w:val="none"/>
                <w:lang w:val="en-US" w:eastAsia="zh-CN" w:bidi="ar"/>
              </w:rPr>
              <w:t>2.2</w:t>
            </w:r>
            <w:r>
              <w:rPr>
                <w:rFonts w:hint="eastAsia" w:ascii="宋体" w:hAnsi="宋体" w:eastAsia="宋体" w:cs="宋体"/>
                <w:b/>
                <w:i w:val="0"/>
                <w:color w:val="000000"/>
                <w:kern w:val="0"/>
                <w:sz w:val="22"/>
                <w:szCs w:val="22"/>
                <w:u w:val="none"/>
                <w:lang w:val="en-US" w:eastAsia="zh-CN" w:bidi="ar"/>
              </w:rPr>
              <w:t>最新内容</w:t>
            </w:r>
            <w:r>
              <w:rPr>
                <w:rFonts w:hint="eastAsia" w:ascii="宋体" w:hAnsi="宋体" w:eastAsia="宋体" w:cs="宋体"/>
                <w:i w:val="0"/>
                <w:color w:val="000000"/>
                <w:kern w:val="0"/>
                <w:sz w:val="22"/>
                <w:szCs w:val="22"/>
                <w:u w:val="none"/>
                <w:lang w:val="en-US" w:eastAsia="zh-CN" w:bidi="ar"/>
              </w:rPr>
              <w:t>排序方式（</w:t>
            </w:r>
            <w:r>
              <w:rPr>
                <w:rFonts w:hint="eastAsia" w:cs="宋体"/>
                <w:i w:val="0"/>
                <w:color w:val="000000"/>
                <w:kern w:val="0"/>
                <w:sz w:val="22"/>
                <w:szCs w:val="22"/>
                <w:u w:val="none"/>
                <w:lang w:val="en-US" w:eastAsia="zh-CN" w:bidi="ar"/>
              </w:rPr>
              <w:t>最多10</w:t>
            </w:r>
            <w:r>
              <w:rPr>
                <w:rFonts w:hint="eastAsia" w:ascii="宋体" w:hAnsi="宋体" w:eastAsia="宋体" w:cs="宋体"/>
                <w:i w:val="0"/>
                <w:color w:val="000000"/>
                <w:kern w:val="0"/>
                <w:sz w:val="22"/>
                <w:szCs w:val="22"/>
                <w:u w:val="none"/>
                <w:lang w:val="en-US" w:eastAsia="zh-CN" w:bidi="ar"/>
              </w:rPr>
              <w:t>个）</w:t>
            </w:r>
            <w:r>
              <w:rPr>
                <w:rFonts w:hint="eastAsia" w:ascii="宋体" w:hAnsi="宋体" w:eastAsia="宋体" w:cs="宋体"/>
                <w:i w:val="0"/>
                <w:color w:val="000000"/>
                <w:kern w:val="0"/>
                <w:sz w:val="22"/>
                <w:szCs w:val="22"/>
                <w:u w:val="none"/>
                <w:lang w:val="en-US" w:eastAsia="zh-CN" w:bidi="ar"/>
              </w:rPr>
              <w:br w:type="textWrapping"/>
            </w:r>
            <w:r>
              <w:rPr>
                <w:rFonts w:hint="eastAsia" w:ascii="宋体" w:hAnsi="宋体" w:eastAsia="宋体" w:cs="宋体"/>
                <w:i w:val="0"/>
                <w:color w:val="000000"/>
                <w:kern w:val="0"/>
                <w:sz w:val="22"/>
                <w:szCs w:val="22"/>
                <w:u w:val="none"/>
                <w:lang w:val="en-US" w:eastAsia="zh-CN" w:bidi="ar"/>
              </w:rPr>
              <w:t>①经分中</w:t>
            </w:r>
            <w:r>
              <w:rPr>
                <w:rFonts w:hint="eastAsia" w:cs="宋体"/>
                <w:i w:val="0"/>
                <w:color w:val="000000"/>
                <w:kern w:val="0"/>
                <w:sz w:val="22"/>
                <w:szCs w:val="22"/>
                <w:u w:val="none"/>
                <w:lang w:val="en-US" w:eastAsia="zh-CN" w:bidi="ar"/>
              </w:rPr>
              <w:t>最近30天内</w:t>
            </w:r>
            <w:r>
              <w:rPr>
                <w:rFonts w:hint="eastAsia" w:ascii="宋体" w:hAnsi="宋体" w:eastAsia="宋体" w:cs="宋体"/>
                <w:i w:val="0"/>
                <w:color w:val="000000"/>
                <w:kern w:val="0"/>
                <w:sz w:val="22"/>
                <w:szCs w:val="22"/>
                <w:u w:val="none"/>
                <w:lang w:val="en-US" w:eastAsia="zh-CN" w:bidi="ar"/>
              </w:rPr>
              <w:t>上</w:t>
            </w:r>
            <w:r>
              <w:rPr>
                <w:rFonts w:hint="eastAsia" w:cs="宋体"/>
                <w:i w:val="0"/>
                <w:color w:val="000000"/>
                <w:kern w:val="0"/>
                <w:sz w:val="22"/>
                <w:szCs w:val="22"/>
                <w:u w:val="none"/>
                <w:lang w:val="en-US" w:eastAsia="zh-CN" w:bidi="ar"/>
              </w:rPr>
              <w:t>架</w:t>
            </w:r>
            <w:r>
              <w:rPr>
                <w:rFonts w:hint="eastAsia" w:ascii="宋体" w:hAnsi="宋体" w:eastAsia="宋体" w:cs="宋体"/>
                <w:i w:val="0"/>
                <w:color w:val="000000"/>
                <w:kern w:val="0"/>
                <w:sz w:val="22"/>
                <w:szCs w:val="22"/>
                <w:u w:val="none"/>
                <w:lang w:val="en-US" w:eastAsia="zh-CN" w:bidi="ar"/>
              </w:rPr>
              <w:t>时间，上</w:t>
            </w:r>
            <w:r>
              <w:rPr>
                <w:rFonts w:hint="eastAsia" w:cs="宋体"/>
                <w:i w:val="0"/>
                <w:color w:val="000000"/>
                <w:kern w:val="0"/>
                <w:sz w:val="22"/>
                <w:szCs w:val="22"/>
                <w:u w:val="none"/>
                <w:lang w:val="en-US" w:eastAsia="zh-CN" w:bidi="ar"/>
              </w:rPr>
              <w:t>架</w:t>
            </w:r>
            <w:r>
              <w:rPr>
                <w:rFonts w:hint="eastAsia" w:ascii="宋体" w:hAnsi="宋体" w:eastAsia="宋体" w:cs="宋体"/>
                <w:i w:val="0"/>
                <w:color w:val="000000"/>
                <w:kern w:val="0"/>
                <w:sz w:val="22"/>
                <w:szCs w:val="22"/>
                <w:u w:val="none"/>
                <w:lang w:val="en-US" w:eastAsia="zh-CN" w:bidi="ar"/>
              </w:rPr>
              <w:t>时间越晚的在前</w:t>
            </w:r>
            <w:r>
              <w:rPr>
                <w:rFonts w:hint="eastAsia" w:cs="宋体"/>
                <w:i w:val="0"/>
                <w:color w:val="000000"/>
                <w:kern w:val="0"/>
                <w:sz w:val="22"/>
                <w:szCs w:val="22"/>
                <w:u w:val="none"/>
                <w:lang w:val="en-US" w:eastAsia="zh-CN" w:bidi="ar"/>
              </w:rPr>
              <w:t>。如果最近30天没有上架过，则无需展示最新内容；如果指标第一次上架后，管理员又编辑了，则编辑的时间也会记录为上架时间</w:t>
            </w:r>
            <w:r>
              <w:rPr>
                <w:rFonts w:hint="eastAsia" w:ascii="宋体" w:hAnsi="宋体" w:eastAsia="宋体" w:cs="宋体"/>
                <w:i w:val="0"/>
                <w:color w:val="000000"/>
                <w:kern w:val="0"/>
                <w:sz w:val="22"/>
                <w:szCs w:val="22"/>
                <w:u w:val="none"/>
                <w:lang w:val="en-US" w:eastAsia="zh-CN" w:bidi="ar"/>
              </w:rPr>
              <w:br w:type="textWrapping"/>
            </w:r>
            <w:r>
              <w:rPr>
                <w:rFonts w:hint="eastAsia" w:ascii="宋体" w:hAnsi="宋体" w:eastAsia="宋体" w:cs="宋体"/>
                <w:i w:val="0"/>
                <w:color w:val="000000"/>
                <w:kern w:val="0"/>
                <w:sz w:val="22"/>
                <w:szCs w:val="22"/>
                <w:u w:val="none"/>
                <w:lang w:val="en-US" w:eastAsia="zh-CN" w:bidi="ar"/>
              </w:rPr>
              <w:t>②上</w:t>
            </w:r>
            <w:r>
              <w:rPr>
                <w:rFonts w:hint="eastAsia" w:cs="宋体"/>
                <w:i w:val="0"/>
                <w:color w:val="000000"/>
                <w:kern w:val="0"/>
                <w:sz w:val="22"/>
                <w:szCs w:val="22"/>
                <w:u w:val="none"/>
                <w:lang w:val="en-US" w:eastAsia="zh-CN" w:bidi="ar"/>
              </w:rPr>
              <w:t>架</w:t>
            </w:r>
            <w:r>
              <w:rPr>
                <w:rFonts w:hint="eastAsia" w:ascii="宋体" w:hAnsi="宋体" w:eastAsia="宋体" w:cs="宋体"/>
                <w:i w:val="0"/>
                <w:color w:val="000000"/>
                <w:kern w:val="0"/>
                <w:sz w:val="22"/>
                <w:szCs w:val="22"/>
                <w:u w:val="none"/>
                <w:lang w:val="en-US" w:eastAsia="zh-CN" w:bidi="ar"/>
              </w:rPr>
              <w:t>时间相同的情况下，则优先级按照指标、报表、图谱展示</w:t>
            </w:r>
            <w:r>
              <w:rPr>
                <w:rFonts w:hint="eastAsia" w:ascii="宋体" w:hAnsi="宋体" w:eastAsia="宋体" w:cs="宋体"/>
                <w:i w:val="0"/>
                <w:color w:val="000000"/>
                <w:kern w:val="0"/>
                <w:sz w:val="22"/>
                <w:szCs w:val="22"/>
                <w:u w:val="none"/>
                <w:lang w:val="en-US" w:eastAsia="zh-CN" w:bidi="ar"/>
              </w:rPr>
              <w:br w:type="textWrapping"/>
            </w:r>
            <w:r>
              <w:rPr>
                <w:rFonts w:hint="eastAsia" w:ascii="宋体" w:hAnsi="宋体" w:eastAsia="宋体" w:cs="宋体"/>
                <w:i w:val="0"/>
                <w:color w:val="000000"/>
                <w:kern w:val="0"/>
                <w:sz w:val="22"/>
                <w:szCs w:val="22"/>
                <w:u w:val="none"/>
                <w:lang w:val="en-US" w:eastAsia="zh-CN" w:bidi="ar"/>
              </w:rPr>
              <w:t>③上</w:t>
            </w:r>
            <w:r>
              <w:rPr>
                <w:rFonts w:hint="eastAsia" w:cs="宋体"/>
                <w:i w:val="0"/>
                <w:color w:val="000000"/>
                <w:kern w:val="0"/>
                <w:sz w:val="22"/>
                <w:szCs w:val="22"/>
                <w:u w:val="none"/>
                <w:lang w:val="en-US" w:eastAsia="zh-CN" w:bidi="ar"/>
              </w:rPr>
              <w:t>架</w:t>
            </w:r>
            <w:r>
              <w:rPr>
                <w:rFonts w:hint="eastAsia" w:ascii="宋体" w:hAnsi="宋体" w:eastAsia="宋体" w:cs="宋体"/>
                <w:i w:val="0"/>
                <w:color w:val="000000"/>
                <w:kern w:val="0"/>
                <w:sz w:val="22"/>
                <w:szCs w:val="22"/>
                <w:u w:val="none"/>
                <w:lang w:val="en-US" w:eastAsia="zh-CN" w:bidi="ar"/>
              </w:rPr>
              <w:t>时间和类型都相同的情况下，按照字母排序</w:t>
            </w:r>
          </w:p>
        </w:tc>
        <w:tc>
          <w:tcPr>
            <w:tcW w:w="1959" w:type="dxa"/>
            <w:noWrap w:val="0"/>
            <w:tcMar>
              <w:top w:w="15" w:type="dxa"/>
              <w:left w:w="15" w:type="dxa"/>
              <w:right w:w="15" w:type="dxa"/>
            </w:tcMar>
            <w:vAlign w:val="center"/>
          </w:tcPr>
          <w:p>
            <w:pPr>
              <w:keepNext w:val="0"/>
              <w:keepLines w:val="0"/>
              <w:widowControl/>
              <w:suppressLineNumbers w:val="0"/>
              <w:spacing w:before="0" w:beforeAutospacing="0" w:after="0" w:afterAutospacing="0"/>
              <w:ind w:left="0" w:right="0"/>
              <w:jc w:val="left"/>
              <w:textAlignment w:val="center"/>
              <w:rPr>
                <w:rFonts w:hint="eastAsia" w:ascii="宋体" w:hAnsi="宋体" w:eastAsia="宋体" w:cs="宋体"/>
                <w:i w:val="0"/>
                <w:color w:val="000000"/>
                <w:kern w:val="2"/>
                <w:sz w:val="22"/>
                <w:szCs w:val="22"/>
                <w:u w:val="none"/>
                <w:lang w:val="en-US" w:eastAsia="zh-CN" w:bidi="ar-SA"/>
              </w:rPr>
            </w:pPr>
            <w:r>
              <w:rPr>
                <w:rFonts w:hint="eastAsia" w:ascii="宋体" w:hAnsi="宋体" w:eastAsia="宋体" w:cs="宋体"/>
                <w:i w:val="0"/>
                <w:color w:val="000000"/>
                <w:kern w:val="0"/>
                <w:sz w:val="22"/>
                <w:szCs w:val="22"/>
                <w:u w:val="none"/>
                <w:lang w:val="en-US" w:eastAsia="zh-CN" w:bidi="ar"/>
              </w:rPr>
              <w:t>提示“请输入关键词后再搜索”</w:t>
            </w:r>
          </w:p>
        </w:tc>
        <w:tc>
          <w:tcPr>
            <w:tcW w:w="744" w:type="dxa"/>
            <w:noWrap w:val="0"/>
            <w:tcMar>
              <w:top w:w="15" w:type="dxa"/>
              <w:left w:w="15" w:type="dxa"/>
              <w:right w:w="15" w:type="dxa"/>
            </w:tcMar>
            <w:vAlign w:val="center"/>
          </w:tcPr>
          <w:p>
            <w:pPr>
              <w:keepNext w:val="0"/>
              <w:keepLines w:val="0"/>
              <w:widowControl/>
              <w:suppressLineNumbers w:val="0"/>
              <w:spacing w:before="0" w:beforeAutospacing="0" w:after="0" w:afterAutospacing="0"/>
              <w:ind w:left="0" w:right="0"/>
              <w:jc w:val="left"/>
              <w:textAlignment w:val="center"/>
              <w:rPr>
                <w:rFonts w:hint="default"/>
              </w:rPr>
            </w:pPr>
            <w:r>
              <w:rPr>
                <w:rFonts w:hint="default"/>
              </w:rPr>
              <w:drawing>
                <wp:inline distT="0" distB="0" distL="114300" distR="114300">
                  <wp:extent cx="715645" cy="393065"/>
                  <wp:effectExtent l="0" t="0" r="8255" b="6985"/>
                  <wp:docPr id="44"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38"/>
                          <pic:cNvPicPr>
                            <a:picLocks noChangeAspect="1"/>
                          </pic:cNvPicPr>
                        </pic:nvPicPr>
                        <pic:blipFill>
                          <a:blip r:embed="rId18"/>
                          <a:stretch>
                            <a:fillRect/>
                          </a:stretch>
                        </pic:blipFill>
                        <pic:spPr>
                          <a:xfrm>
                            <a:off x="0" y="0"/>
                            <a:ext cx="715645" cy="393065"/>
                          </a:xfrm>
                          <a:prstGeom prst="rect">
                            <a:avLst/>
                          </a:prstGeom>
                          <a:noFill/>
                          <a:ln>
                            <a:noFill/>
                          </a:ln>
                        </pic:spPr>
                      </pic:pic>
                    </a:graphicData>
                  </a:graphic>
                </wp:inline>
              </w:drawing>
            </w:r>
          </w:p>
          <w:p>
            <w:pPr>
              <w:keepNext w:val="0"/>
              <w:keepLines w:val="0"/>
              <w:widowControl/>
              <w:suppressLineNumbers w:val="0"/>
              <w:spacing w:before="0" w:beforeAutospacing="0" w:after="0" w:afterAutospacing="0"/>
              <w:ind w:left="0" w:right="0"/>
              <w:jc w:val="left"/>
              <w:textAlignment w:val="center"/>
              <w:rPr>
                <w:rFonts w:hint="default"/>
              </w:rPr>
            </w:pPr>
          </w:p>
          <w:p>
            <w:pPr>
              <w:keepNext w:val="0"/>
              <w:keepLines w:val="0"/>
              <w:widowControl/>
              <w:suppressLineNumbers w:val="0"/>
              <w:spacing w:before="0" w:beforeAutospacing="0" w:after="0" w:afterAutospacing="0"/>
              <w:ind w:left="0" w:right="0"/>
              <w:jc w:val="left"/>
              <w:textAlignment w:val="center"/>
              <w:rPr>
                <w:rFonts w:hint="default"/>
              </w:rPr>
            </w:pPr>
            <w:r>
              <w:rPr>
                <w:rFonts w:hint="default"/>
              </w:rPr>
              <w:drawing>
                <wp:inline distT="0" distB="0" distL="114300" distR="114300">
                  <wp:extent cx="448310" cy="116205"/>
                  <wp:effectExtent l="0" t="0" r="8890" b="17145"/>
                  <wp:docPr id="41"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39"/>
                          <pic:cNvPicPr>
                            <a:picLocks noChangeAspect="1"/>
                          </pic:cNvPicPr>
                        </pic:nvPicPr>
                        <pic:blipFill>
                          <a:blip r:embed="rId19"/>
                          <a:stretch>
                            <a:fillRect/>
                          </a:stretch>
                        </pic:blipFill>
                        <pic:spPr>
                          <a:xfrm>
                            <a:off x="0" y="0"/>
                            <a:ext cx="448310" cy="11620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1010" w:hRule="atLeast"/>
        </w:trPr>
        <w:tc>
          <w:tcPr>
            <w:tcW w:w="660" w:type="dxa"/>
            <w:noWrap w:val="0"/>
            <w:tcMar>
              <w:top w:w="15" w:type="dxa"/>
              <w:left w:w="15" w:type="dxa"/>
              <w:right w:w="15" w:type="dxa"/>
            </w:tcMar>
            <w:vAlign w:val="center"/>
          </w:tcPr>
          <w:p>
            <w:pPr>
              <w:keepNext w:val="0"/>
              <w:keepLines w:val="0"/>
              <w:widowControl/>
              <w:suppressLineNumbers w:val="0"/>
              <w:spacing w:before="0" w:beforeAutospacing="0" w:after="0" w:afterAutospacing="0"/>
              <w:ind w:left="0" w:right="0"/>
              <w:jc w:val="center"/>
              <w:rPr>
                <w:rFonts w:hint="default"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1.2</w:t>
            </w:r>
          </w:p>
        </w:tc>
        <w:tc>
          <w:tcPr>
            <w:tcW w:w="639" w:type="dxa"/>
            <w:noWrap/>
            <w:tcMar>
              <w:top w:w="15" w:type="dxa"/>
              <w:left w:w="15" w:type="dxa"/>
              <w:right w:w="15" w:type="dxa"/>
            </w:tcMar>
            <w:vAlign w:val="center"/>
          </w:tcPr>
          <w:p>
            <w:pPr>
              <w:keepNext w:val="0"/>
              <w:keepLines w:val="0"/>
              <w:widowControl/>
              <w:suppressLineNumbers w:val="0"/>
              <w:spacing w:before="0" w:beforeAutospacing="0" w:after="0" w:afterAutospacing="0"/>
              <w:ind w:left="0" w:right="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全部</w:t>
            </w:r>
          </w:p>
        </w:tc>
        <w:tc>
          <w:tcPr>
            <w:tcW w:w="615" w:type="dxa"/>
            <w:noWrap/>
            <w:tcMar>
              <w:top w:w="15" w:type="dxa"/>
              <w:left w:w="15" w:type="dxa"/>
              <w:right w:w="15" w:type="dxa"/>
            </w:tcMar>
            <w:vAlign w:val="center"/>
          </w:tcPr>
          <w:p>
            <w:pPr>
              <w:keepNext w:val="0"/>
              <w:keepLines w:val="0"/>
              <w:widowControl/>
              <w:suppressLineNumbers w:val="0"/>
              <w:spacing w:before="0" w:beforeAutospacing="0" w:after="0" w:afterAutospacing="0"/>
              <w:ind w:left="0" w:right="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有输入</w:t>
            </w:r>
          </w:p>
        </w:tc>
        <w:tc>
          <w:tcPr>
            <w:tcW w:w="660" w:type="dxa"/>
            <w:noWrap/>
            <w:tcMar>
              <w:top w:w="15" w:type="dxa"/>
              <w:left w:w="15" w:type="dxa"/>
              <w:right w:w="15" w:type="dxa"/>
            </w:tcMar>
            <w:vAlign w:val="center"/>
          </w:tcPr>
          <w:p>
            <w:pPr>
              <w:keepNext w:val="0"/>
              <w:keepLines w:val="0"/>
              <w:widowControl/>
              <w:suppressLineNumbers w:val="0"/>
              <w:spacing w:before="0" w:beforeAutospacing="0" w:after="0" w:afterAutospacing="0"/>
              <w:ind w:left="0" w:right="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未勾选</w:t>
            </w:r>
          </w:p>
        </w:tc>
        <w:tc>
          <w:tcPr>
            <w:tcW w:w="4320" w:type="dxa"/>
            <w:noWrap w:val="0"/>
            <w:tcMar>
              <w:top w:w="15" w:type="dxa"/>
              <w:left w:w="15" w:type="dxa"/>
              <w:right w:w="15" w:type="dxa"/>
            </w:tcMar>
            <w:vAlign w:val="center"/>
          </w:tcPr>
          <w:p>
            <w:pPr>
              <w:keepNext w:val="0"/>
              <w:keepLines w:val="0"/>
              <w:widowControl/>
              <w:suppressLineNumbers w:val="0"/>
              <w:spacing w:before="0" w:beforeAutospacing="0" w:after="0" w:afterAutospacing="0"/>
              <w:ind w:left="0" w:right="0"/>
              <w:jc w:val="left"/>
              <w:textAlignment w:val="center"/>
              <w:rPr>
                <w:rFonts w:hint="default"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1同时满足下面要求：</w:t>
            </w:r>
            <w:r>
              <w:rPr>
                <w:rFonts w:hint="eastAsia" w:ascii="宋体" w:hAnsi="宋体" w:eastAsia="宋体" w:cs="宋体"/>
                <w:i w:val="0"/>
                <w:color w:val="000000"/>
                <w:kern w:val="0"/>
                <w:sz w:val="22"/>
                <w:szCs w:val="22"/>
                <w:u w:val="none"/>
                <w:lang w:val="en-US" w:eastAsia="zh-CN" w:bidi="ar"/>
              </w:rPr>
              <w:br w:type="textWrapping"/>
            </w:r>
            <w:r>
              <w:rPr>
                <w:rFonts w:hint="eastAsia" w:ascii="宋体" w:hAnsi="宋体" w:eastAsia="宋体" w:cs="宋体"/>
                <w:i w:val="0"/>
                <w:color w:val="000000"/>
                <w:kern w:val="0"/>
                <w:sz w:val="22"/>
                <w:szCs w:val="22"/>
                <w:u w:val="none"/>
                <w:lang w:val="en-US" w:eastAsia="zh-CN" w:bidi="ar"/>
              </w:rPr>
              <w:t>1.1用户有权限看到的指标、报表、图谱</w:t>
            </w:r>
            <w:r>
              <w:rPr>
                <w:rFonts w:hint="eastAsia" w:ascii="宋体" w:hAnsi="宋体" w:eastAsia="宋体" w:cs="宋体"/>
                <w:i w:val="0"/>
                <w:color w:val="000000"/>
                <w:kern w:val="0"/>
                <w:sz w:val="22"/>
                <w:szCs w:val="22"/>
                <w:u w:val="none"/>
                <w:lang w:val="en-US" w:eastAsia="zh-CN" w:bidi="ar"/>
              </w:rPr>
              <w:br w:type="textWrapping"/>
            </w:r>
            <w:r>
              <w:rPr>
                <w:rFonts w:hint="eastAsia" w:ascii="宋体" w:hAnsi="宋体" w:eastAsia="宋体" w:cs="宋体"/>
                <w:i w:val="0"/>
                <w:color w:val="000000"/>
                <w:kern w:val="0"/>
                <w:sz w:val="22"/>
                <w:szCs w:val="22"/>
                <w:u w:val="none"/>
                <w:lang w:val="en-US" w:eastAsia="zh-CN" w:bidi="ar"/>
              </w:rPr>
              <w:t>2 排序方式（先展示2.1，然后展示2.2）</w:t>
            </w:r>
            <w:r>
              <w:rPr>
                <w:rFonts w:hint="eastAsia" w:ascii="宋体" w:hAnsi="宋体" w:eastAsia="宋体" w:cs="宋体"/>
                <w:i w:val="0"/>
                <w:color w:val="000000"/>
                <w:kern w:val="0"/>
                <w:sz w:val="22"/>
                <w:szCs w:val="22"/>
                <w:u w:val="none"/>
                <w:lang w:val="en-US" w:eastAsia="zh-CN" w:bidi="ar"/>
              </w:rPr>
              <w:br w:type="textWrapping"/>
            </w:r>
            <w:r>
              <w:rPr>
                <w:rFonts w:hint="eastAsia" w:ascii="宋体" w:hAnsi="宋体" w:eastAsia="宋体" w:cs="宋体"/>
                <w:i w:val="0"/>
                <w:color w:val="000000"/>
                <w:kern w:val="0"/>
                <w:sz w:val="22"/>
                <w:szCs w:val="22"/>
                <w:u w:val="none"/>
                <w:lang w:val="en-US" w:eastAsia="zh-CN" w:bidi="ar"/>
              </w:rPr>
              <w:t>2.1①根据关键词匹配指标名称、报表名称、图谱名称，匹配度高的在前；</w:t>
            </w:r>
            <w:r>
              <w:rPr>
                <w:rFonts w:hint="eastAsia" w:ascii="宋体" w:hAnsi="宋体" w:eastAsia="宋体" w:cs="宋体"/>
                <w:i w:val="0"/>
                <w:color w:val="000000"/>
                <w:kern w:val="0"/>
                <w:sz w:val="22"/>
                <w:szCs w:val="22"/>
                <w:u w:val="none"/>
                <w:lang w:val="en-US" w:eastAsia="zh-CN" w:bidi="ar"/>
              </w:rPr>
              <w:br w:type="textWrapping"/>
            </w:r>
            <w:r>
              <w:rPr>
                <w:rFonts w:hint="eastAsia" w:ascii="宋体" w:hAnsi="宋体" w:eastAsia="宋体" w:cs="宋体"/>
                <w:i w:val="0"/>
                <w:color w:val="000000"/>
                <w:kern w:val="0"/>
                <w:sz w:val="22"/>
                <w:szCs w:val="22"/>
                <w:u w:val="none"/>
                <w:lang w:val="en-US" w:eastAsia="zh-CN" w:bidi="ar"/>
              </w:rPr>
              <w:t>②匹配度相同的情况下，则按照浏览时间排序，浏览时间晚的展示在前</w:t>
            </w:r>
            <w:r>
              <w:rPr>
                <w:rFonts w:hint="eastAsia" w:ascii="宋体" w:hAnsi="宋体" w:eastAsia="宋体" w:cs="宋体"/>
                <w:i w:val="0"/>
                <w:color w:val="000000"/>
                <w:kern w:val="0"/>
                <w:sz w:val="22"/>
                <w:szCs w:val="22"/>
                <w:u w:val="none"/>
                <w:lang w:val="en-US" w:eastAsia="zh-CN" w:bidi="ar"/>
              </w:rPr>
              <w:br w:type="textWrapping"/>
            </w:r>
            <w:r>
              <w:rPr>
                <w:rFonts w:hint="eastAsia" w:ascii="宋体" w:hAnsi="宋体" w:eastAsia="宋体" w:cs="宋体"/>
                <w:i w:val="0"/>
                <w:color w:val="000000"/>
                <w:kern w:val="0"/>
                <w:sz w:val="22"/>
                <w:szCs w:val="22"/>
                <w:u w:val="none"/>
                <w:lang w:val="en-US" w:eastAsia="zh-CN" w:bidi="ar"/>
              </w:rPr>
              <w:t>③上述情况相同，则优先级按照指标、报表、图谱展示</w:t>
            </w:r>
            <w:r>
              <w:rPr>
                <w:rFonts w:hint="eastAsia" w:ascii="宋体" w:hAnsi="宋体" w:eastAsia="宋体" w:cs="宋体"/>
                <w:i w:val="0"/>
                <w:color w:val="000000"/>
                <w:kern w:val="0"/>
                <w:sz w:val="22"/>
                <w:szCs w:val="22"/>
                <w:u w:val="none"/>
                <w:lang w:val="en-US" w:eastAsia="zh-CN" w:bidi="ar"/>
              </w:rPr>
              <w:br w:type="textWrapping"/>
            </w:r>
            <w:r>
              <w:rPr>
                <w:rFonts w:hint="eastAsia" w:ascii="宋体" w:hAnsi="宋体" w:eastAsia="宋体" w:cs="宋体"/>
                <w:i w:val="0"/>
                <w:color w:val="000000"/>
                <w:kern w:val="0"/>
                <w:sz w:val="22"/>
                <w:szCs w:val="22"/>
                <w:u w:val="none"/>
                <w:lang w:val="en-US" w:eastAsia="zh-CN" w:bidi="ar"/>
              </w:rPr>
              <w:t>④上述情况相同，则按字母排序</w:t>
            </w:r>
            <w:r>
              <w:rPr>
                <w:rFonts w:hint="eastAsia" w:ascii="宋体" w:hAnsi="宋体" w:eastAsia="宋体" w:cs="宋体"/>
                <w:i w:val="0"/>
                <w:color w:val="000000"/>
                <w:kern w:val="0"/>
                <w:sz w:val="22"/>
                <w:szCs w:val="22"/>
                <w:u w:val="none"/>
                <w:lang w:val="en-US" w:eastAsia="zh-CN" w:bidi="ar"/>
              </w:rPr>
              <w:br w:type="textWrapping"/>
            </w:r>
            <w:r>
              <w:rPr>
                <w:rFonts w:hint="eastAsia" w:ascii="宋体" w:hAnsi="宋体" w:eastAsia="宋体" w:cs="宋体"/>
                <w:i w:val="0"/>
                <w:color w:val="000000"/>
                <w:kern w:val="0"/>
                <w:sz w:val="22"/>
                <w:szCs w:val="22"/>
                <w:u w:val="none"/>
                <w:lang w:val="en-US" w:eastAsia="zh-CN" w:bidi="ar"/>
              </w:rPr>
              <w:t>2.2①根据关键词匹配报表中指标名称，匹配度高的在前</w:t>
            </w:r>
            <w:r>
              <w:rPr>
                <w:rFonts w:hint="eastAsia" w:ascii="宋体" w:hAnsi="宋体" w:eastAsia="宋体" w:cs="宋体"/>
                <w:i w:val="0"/>
                <w:color w:val="000000"/>
                <w:kern w:val="0"/>
                <w:sz w:val="22"/>
                <w:szCs w:val="22"/>
                <w:u w:val="none"/>
                <w:lang w:val="en-US" w:eastAsia="zh-CN" w:bidi="ar"/>
              </w:rPr>
              <w:br w:type="textWrapping"/>
            </w:r>
            <w:r>
              <w:rPr>
                <w:rFonts w:hint="eastAsia" w:ascii="宋体" w:hAnsi="宋体" w:eastAsia="宋体" w:cs="宋体"/>
                <w:i w:val="0"/>
                <w:color w:val="000000"/>
                <w:kern w:val="0"/>
                <w:sz w:val="22"/>
                <w:szCs w:val="22"/>
                <w:u w:val="none"/>
                <w:lang w:val="en-US" w:eastAsia="zh-CN" w:bidi="ar"/>
              </w:rPr>
              <w:t>②匹配度相同的情况下，则按照浏览时间排序，浏览时间晚的展示在前</w:t>
            </w:r>
            <w:r>
              <w:rPr>
                <w:rFonts w:hint="eastAsia" w:ascii="宋体" w:hAnsi="宋体" w:eastAsia="宋体" w:cs="宋体"/>
                <w:i w:val="0"/>
                <w:color w:val="000000"/>
                <w:kern w:val="0"/>
                <w:sz w:val="22"/>
                <w:szCs w:val="22"/>
                <w:u w:val="none"/>
                <w:lang w:val="en-US" w:eastAsia="zh-CN" w:bidi="ar"/>
              </w:rPr>
              <w:br w:type="textWrapping"/>
            </w:r>
            <w:r>
              <w:rPr>
                <w:rFonts w:hint="eastAsia" w:ascii="宋体" w:hAnsi="宋体" w:eastAsia="宋体" w:cs="宋体"/>
                <w:i w:val="0"/>
                <w:color w:val="000000"/>
                <w:kern w:val="0"/>
                <w:sz w:val="22"/>
                <w:szCs w:val="22"/>
                <w:u w:val="none"/>
                <w:lang w:val="en-US" w:eastAsia="zh-CN" w:bidi="ar"/>
              </w:rPr>
              <w:t>③上述情况相同，则按字母排序</w:t>
            </w:r>
          </w:p>
        </w:tc>
        <w:tc>
          <w:tcPr>
            <w:tcW w:w="1959" w:type="dxa"/>
            <w:noWrap w:val="0"/>
            <w:tcMar>
              <w:top w:w="15" w:type="dxa"/>
              <w:left w:w="15" w:type="dxa"/>
              <w:right w:w="15" w:type="dxa"/>
            </w:tcMar>
            <w:vAlign w:val="center"/>
          </w:tcPr>
          <w:p>
            <w:pPr>
              <w:keepNext w:val="0"/>
              <w:keepLines w:val="0"/>
              <w:widowControl/>
              <w:suppressLineNumbers w:val="0"/>
              <w:spacing w:before="0" w:beforeAutospacing="0" w:after="0" w:afterAutospacing="0"/>
              <w:ind w:left="0" w:right="0"/>
              <w:jc w:val="left"/>
              <w:textAlignment w:val="center"/>
              <w:rPr>
                <w:rFonts w:hint="eastAsia" w:ascii="宋体" w:hAnsi="宋体" w:eastAsia="宋体" w:cs="宋体"/>
                <w:i w:val="0"/>
                <w:color w:val="000000"/>
                <w:kern w:val="2"/>
                <w:sz w:val="22"/>
                <w:szCs w:val="22"/>
                <w:u w:val="none"/>
                <w:lang w:val="en-US" w:eastAsia="zh-CN" w:bidi="ar-SA"/>
              </w:rPr>
            </w:pPr>
            <w:r>
              <w:rPr>
                <w:rFonts w:hint="eastAsia" w:ascii="宋体" w:hAnsi="宋体" w:eastAsia="宋体" w:cs="宋体"/>
                <w:i w:val="0"/>
                <w:color w:val="000000"/>
                <w:kern w:val="0"/>
                <w:sz w:val="22"/>
                <w:szCs w:val="22"/>
                <w:u w:val="none"/>
                <w:lang w:val="en-US" w:eastAsia="zh-CN" w:bidi="ar"/>
              </w:rPr>
              <w:t>3个tab页，分别是指标、报表、图谱，逻辑同搜索框下拉推荐，如果输入内容没有匹配的指标、报表、图谱，则不展示</w:t>
            </w:r>
            <w:r>
              <w:rPr>
                <w:rFonts w:hint="eastAsia" w:cs="宋体"/>
                <w:i w:val="0"/>
                <w:color w:val="000000"/>
                <w:kern w:val="0"/>
                <w:sz w:val="22"/>
                <w:szCs w:val="22"/>
                <w:u w:val="none"/>
                <w:lang w:val="en-US" w:eastAsia="zh-CN" w:bidi="ar"/>
              </w:rPr>
              <w:t>对应</w:t>
            </w:r>
            <w:r>
              <w:rPr>
                <w:rFonts w:hint="eastAsia" w:ascii="宋体" w:hAnsi="宋体" w:eastAsia="宋体" w:cs="宋体"/>
                <w:i w:val="0"/>
                <w:color w:val="000000"/>
                <w:kern w:val="0"/>
                <w:sz w:val="22"/>
                <w:szCs w:val="22"/>
                <w:u w:val="none"/>
                <w:lang w:val="en-US" w:eastAsia="zh-CN" w:bidi="ar"/>
              </w:rPr>
              <w:t>tab页</w:t>
            </w:r>
          </w:p>
        </w:tc>
        <w:tc>
          <w:tcPr>
            <w:tcW w:w="744" w:type="dxa"/>
            <w:noWrap w:val="0"/>
            <w:tcMar>
              <w:top w:w="15" w:type="dxa"/>
              <w:left w:w="15" w:type="dxa"/>
              <w:right w:w="15" w:type="dxa"/>
            </w:tcMar>
            <w:vAlign w:val="center"/>
          </w:tcPr>
          <w:p>
            <w:pPr>
              <w:keepNext w:val="0"/>
              <w:keepLines w:val="0"/>
              <w:widowControl/>
              <w:suppressLineNumbers w:val="0"/>
              <w:spacing w:before="0" w:beforeAutospacing="0" w:after="0" w:afterAutospacing="0"/>
              <w:ind w:left="0" w:right="0"/>
              <w:jc w:val="left"/>
              <w:textAlignment w:val="center"/>
              <w:rPr>
                <w:rFonts w:hint="default"/>
              </w:rPr>
            </w:pPr>
            <w:r>
              <w:rPr>
                <w:rFonts w:hint="default"/>
              </w:rPr>
              <w:drawing>
                <wp:inline distT="0" distB="0" distL="114300" distR="114300">
                  <wp:extent cx="449580" cy="107950"/>
                  <wp:effectExtent l="0" t="0" r="7620" b="6350"/>
                  <wp:docPr id="37"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40"/>
                          <pic:cNvPicPr>
                            <a:picLocks noChangeAspect="1"/>
                          </pic:cNvPicPr>
                        </pic:nvPicPr>
                        <pic:blipFill>
                          <a:blip r:embed="rId20"/>
                          <a:stretch>
                            <a:fillRect/>
                          </a:stretch>
                        </pic:blipFill>
                        <pic:spPr>
                          <a:xfrm>
                            <a:off x="0" y="0"/>
                            <a:ext cx="449580" cy="107950"/>
                          </a:xfrm>
                          <a:prstGeom prst="rect">
                            <a:avLst/>
                          </a:prstGeom>
                          <a:noFill/>
                          <a:ln>
                            <a:noFill/>
                          </a:ln>
                        </pic:spPr>
                      </pic:pic>
                    </a:graphicData>
                  </a:graphic>
                </wp:inline>
              </w:drawing>
            </w:r>
          </w:p>
          <w:p>
            <w:pPr>
              <w:keepNext w:val="0"/>
              <w:keepLines w:val="0"/>
              <w:widowControl/>
              <w:suppressLineNumbers w:val="0"/>
              <w:spacing w:before="0" w:beforeAutospacing="0" w:after="0" w:afterAutospacing="0"/>
              <w:ind w:left="0" w:right="0"/>
              <w:jc w:val="left"/>
              <w:textAlignment w:val="center"/>
              <w:rPr>
                <w:rFonts w:hint="eastAsia"/>
                <w:lang w:val="en-US" w:eastAsia="zh-CN"/>
              </w:rPr>
            </w:pPr>
            <w:r>
              <w:rPr>
                <w:rFonts w:hint="default"/>
              </w:rPr>
              <w:drawing>
                <wp:inline distT="0" distB="0" distL="114300" distR="114300">
                  <wp:extent cx="447040" cy="220980"/>
                  <wp:effectExtent l="0" t="0" r="10160" b="7620"/>
                  <wp:docPr id="42"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1"/>
                          <pic:cNvPicPr>
                            <a:picLocks noChangeAspect="1"/>
                          </pic:cNvPicPr>
                        </pic:nvPicPr>
                        <pic:blipFill>
                          <a:blip r:embed="rId21"/>
                          <a:stretch>
                            <a:fillRect/>
                          </a:stretch>
                        </pic:blipFill>
                        <pic:spPr>
                          <a:xfrm>
                            <a:off x="0" y="0"/>
                            <a:ext cx="447040" cy="22098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403" w:hRule="atLeast"/>
        </w:trPr>
        <w:tc>
          <w:tcPr>
            <w:tcW w:w="660" w:type="dxa"/>
            <w:noWrap w:val="0"/>
            <w:tcMar>
              <w:top w:w="15" w:type="dxa"/>
              <w:left w:w="15" w:type="dxa"/>
              <w:right w:w="15" w:type="dxa"/>
            </w:tcMar>
            <w:vAlign w:val="center"/>
          </w:tcPr>
          <w:p>
            <w:pPr>
              <w:keepNext w:val="0"/>
              <w:keepLines w:val="0"/>
              <w:widowControl/>
              <w:suppressLineNumbers w:val="0"/>
              <w:spacing w:before="0" w:beforeAutospacing="0" w:after="0" w:afterAutospacing="0"/>
              <w:ind w:left="0" w:right="0"/>
              <w:jc w:val="center"/>
              <w:rPr>
                <w:rFonts w:hint="default"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1.3</w:t>
            </w:r>
          </w:p>
        </w:tc>
        <w:tc>
          <w:tcPr>
            <w:tcW w:w="639" w:type="dxa"/>
            <w:noWrap/>
            <w:tcMar>
              <w:top w:w="15" w:type="dxa"/>
              <w:left w:w="15" w:type="dxa"/>
              <w:right w:w="15" w:type="dxa"/>
            </w:tcMar>
            <w:vAlign w:val="center"/>
          </w:tcPr>
          <w:p>
            <w:pPr>
              <w:keepNext w:val="0"/>
              <w:keepLines w:val="0"/>
              <w:widowControl/>
              <w:suppressLineNumbers w:val="0"/>
              <w:spacing w:before="0" w:beforeAutospacing="0" w:after="0" w:afterAutospacing="0"/>
              <w:ind w:left="0" w:right="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全部</w:t>
            </w:r>
          </w:p>
        </w:tc>
        <w:tc>
          <w:tcPr>
            <w:tcW w:w="615" w:type="dxa"/>
            <w:noWrap/>
            <w:tcMar>
              <w:top w:w="15" w:type="dxa"/>
              <w:left w:w="15" w:type="dxa"/>
              <w:right w:w="15" w:type="dxa"/>
            </w:tcMar>
            <w:vAlign w:val="center"/>
          </w:tcPr>
          <w:p>
            <w:pPr>
              <w:keepNext w:val="0"/>
              <w:keepLines w:val="0"/>
              <w:widowControl/>
              <w:suppressLineNumbers w:val="0"/>
              <w:spacing w:before="0" w:beforeAutospacing="0" w:after="0" w:afterAutospacing="0"/>
              <w:ind w:left="0" w:right="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未输入</w:t>
            </w:r>
          </w:p>
        </w:tc>
        <w:tc>
          <w:tcPr>
            <w:tcW w:w="660" w:type="dxa"/>
            <w:noWrap/>
            <w:tcMar>
              <w:top w:w="15" w:type="dxa"/>
              <w:left w:w="15" w:type="dxa"/>
              <w:right w:w="15" w:type="dxa"/>
            </w:tcMar>
            <w:vAlign w:val="center"/>
          </w:tcPr>
          <w:p>
            <w:pPr>
              <w:keepNext w:val="0"/>
              <w:keepLines w:val="0"/>
              <w:widowControl/>
              <w:suppressLineNumbers w:val="0"/>
              <w:spacing w:before="0" w:beforeAutospacing="0" w:after="0" w:afterAutospacing="0"/>
              <w:ind w:left="0" w:right="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有勾选</w:t>
            </w:r>
          </w:p>
        </w:tc>
        <w:tc>
          <w:tcPr>
            <w:tcW w:w="4320" w:type="dxa"/>
            <w:noWrap w:val="0"/>
            <w:tcMar>
              <w:top w:w="15" w:type="dxa"/>
              <w:left w:w="15" w:type="dxa"/>
              <w:right w:w="15" w:type="dxa"/>
            </w:tcMar>
            <w:vAlign w:val="center"/>
          </w:tcPr>
          <w:p>
            <w:pPr>
              <w:keepNext w:val="0"/>
              <w:keepLines w:val="0"/>
              <w:widowControl/>
              <w:suppressLineNumbers w:val="0"/>
              <w:spacing w:before="0" w:beforeAutospacing="0" w:after="0" w:afterAutospacing="0"/>
              <w:ind w:left="0" w:right="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1推荐内容同时满足下面要求：</w:t>
            </w:r>
            <w:r>
              <w:rPr>
                <w:rFonts w:hint="eastAsia" w:ascii="宋体" w:hAnsi="宋体" w:eastAsia="宋体" w:cs="宋体"/>
                <w:i w:val="0"/>
                <w:color w:val="000000"/>
                <w:kern w:val="0"/>
                <w:sz w:val="22"/>
                <w:szCs w:val="22"/>
                <w:u w:val="none"/>
                <w:lang w:val="en-US" w:eastAsia="zh-CN" w:bidi="ar"/>
              </w:rPr>
              <w:br w:type="textWrapping"/>
            </w:r>
            <w:r>
              <w:rPr>
                <w:rFonts w:hint="eastAsia" w:ascii="宋体" w:hAnsi="宋体" w:eastAsia="宋体" w:cs="宋体"/>
                <w:i w:val="0"/>
                <w:color w:val="000000"/>
                <w:kern w:val="0"/>
                <w:sz w:val="22"/>
                <w:szCs w:val="22"/>
                <w:u w:val="none"/>
                <w:lang w:val="en-US" w:eastAsia="zh-CN" w:bidi="ar"/>
              </w:rPr>
              <w:t>1.1该用户有权看到的指标、报表、图谱</w:t>
            </w:r>
            <w:r>
              <w:rPr>
                <w:rFonts w:hint="eastAsia" w:ascii="宋体" w:hAnsi="宋体" w:eastAsia="宋体" w:cs="宋体"/>
                <w:i w:val="0"/>
                <w:color w:val="000000"/>
                <w:kern w:val="0"/>
                <w:sz w:val="22"/>
                <w:szCs w:val="22"/>
                <w:u w:val="none"/>
                <w:lang w:val="en-US" w:eastAsia="zh-CN" w:bidi="ar"/>
              </w:rPr>
              <w:br w:type="textWrapping"/>
            </w:r>
            <w:r>
              <w:rPr>
                <w:rFonts w:hint="eastAsia" w:ascii="宋体" w:hAnsi="宋体" w:eastAsia="宋体" w:cs="宋体"/>
                <w:i w:val="0"/>
                <w:color w:val="000000"/>
                <w:kern w:val="0"/>
                <w:sz w:val="22"/>
                <w:szCs w:val="22"/>
                <w:u w:val="none"/>
                <w:lang w:val="en-US" w:eastAsia="zh-CN" w:bidi="ar"/>
              </w:rPr>
              <w:t>1.</w:t>
            </w:r>
            <w:r>
              <w:rPr>
                <w:rFonts w:hint="eastAsia" w:cs="宋体"/>
                <w:i w:val="0"/>
                <w:color w:val="000000"/>
                <w:kern w:val="0"/>
                <w:sz w:val="22"/>
                <w:szCs w:val="22"/>
                <w:u w:val="none"/>
                <w:lang w:val="en-US" w:eastAsia="zh-CN" w:bidi="ar"/>
              </w:rPr>
              <w:t>2</w:t>
            </w:r>
            <w:r>
              <w:rPr>
                <w:rFonts w:hint="eastAsia" w:ascii="宋体" w:hAnsi="宋体" w:eastAsia="宋体" w:cs="宋体"/>
                <w:i w:val="0"/>
                <w:color w:val="000000"/>
                <w:kern w:val="0"/>
                <w:sz w:val="22"/>
                <w:szCs w:val="22"/>
                <w:u w:val="none"/>
                <w:lang w:val="en-US" w:eastAsia="zh-CN" w:bidi="ar"/>
              </w:rPr>
              <w:t>是所勾选机构中的指标、报表、图谱</w:t>
            </w:r>
            <w:r>
              <w:rPr>
                <w:rFonts w:hint="eastAsia" w:ascii="宋体" w:hAnsi="宋体" w:eastAsia="宋体" w:cs="宋体"/>
                <w:i w:val="0"/>
                <w:color w:val="000000"/>
                <w:kern w:val="0"/>
                <w:sz w:val="22"/>
                <w:szCs w:val="22"/>
                <w:u w:val="none"/>
                <w:lang w:val="en-US" w:eastAsia="zh-CN" w:bidi="ar"/>
              </w:rPr>
              <w:br w:type="textWrapping"/>
            </w:r>
            <w:r>
              <w:rPr>
                <w:rFonts w:hint="eastAsia" w:ascii="宋体" w:hAnsi="宋体" w:eastAsia="宋体" w:cs="宋体"/>
                <w:i w:val="0"/>
                <w:color w:val="000000"/>
                <w:kern w:val="0"/>
                <w:sz w:val="22"/>
                <w:szCs w:val="22"/>
                <w:u w:val="none"/>
                <w:lang w:val="en-US" w:eastAsia="zh-CN" w:bidi="ar"/>
              </w:rPr>
              <w:t>2排序方式：</w:t>
            </w:r>
            <w:r>
              <w:rPr>
                <w:rFonts w:hint="eastAsia" w:ascii="宋体" w:hAnsi="宋体" w:eastAsia="宋体" w:cs="宋体"/>
                <w:i w:val="0"/>
                <w:color w:val="000000"/>
                <w:kern w:val="0"/>
                <w:sz w:val="22"/>
                <w:szCs w:val="22"/>
                <w:u w:val="none"/>
                <w:lang w:val="en-US" w:eastAsia="zh-CN" w:bidi="ar"/>
              </w:rPr>
              <w:br w:type="textWrapping"/>
            </w:r>
            <w:r>
              <w:rPr>
                <w:rFonts w:hint="eastAsia" w:ascii="宋体" w:hAnsi="宋体" w:eastAsia="宋体" w:cs="宋体"/>
                <w:i w:val="0"/>
                <w:color w:val="000000"/>
                <w:kern w:val="0"/>
                <w:sz w:val="22"/>
                <w:szCs w:val="22"/>
                <w:u w:val="none"/>
                <w:lang w:val="en-US" w:eastAsia="zh-CN" w:bidi="ar"/>
              </w:rPr>
              <w:t xml:space="preserve">2.1 </w:t>
            </w:r>
            <w:r>
              <w:rPr>
                <w:rFonts w:hint="eastAsia" w:ascii="宋体" w:hAnsi="宋体" w:eastAsia="宋体" w:cs="宋体"/>
                <w:b/>
                <w:i w:val="0"/>
                <w:color w:val="000000"/>
                <w:kern w:val="0"/>
                <w:sz w:val="22"/>
                <w:szCs w:val="22"/>
                <w:u w:val="none"/>
                <w:lang w:val="en-US" w:eastAsia="zh-CN" w:bidi="ar"/>
              </w:rPr>
              <w:t>热门推荐</w:t>
            </w:r>
            <w:r>
              <w:rPr>
                <w:rFonts w:hint="eastAsia" w:ascii="宋体" w:hAnsi="宋体" w:eastAsia="宋体" w:cs="宋体"/>
                <w:i w:val="0"/>
                <w:color w:val="000000"/>
                <w:kern w:val="0"/>
                <w:sz w:val="22"/>
                <w:szCs w:val="22"/>
                <w:u w:val="none"/>
                <w:lang w:val="en-US" w:eastAsia="zh-CN" w:bidi="ar"/>
              </w:rPr>
              <w:t>排序方式（</w:t>
            </w:r>
            <w:r>
              <w:rPr>
                <w:rFonts w:hint="eastAsia" w:cs="宋体"/>
                <w:i w:val="0"/>
                <w:color w:val="000000"/>
                <w:kern w:val="0"/>
                <w:sz w:val="22"/>
                <w:szCs w:val="22"/>
                <w:u w:val="none"/>
                <w:lang w:val="en-US" w:eastAsia="zh-CN" w:bidi="ar"/>
              </w:rPr>
              <w:t>3</w:t>
            </w:r>
            <w:r>
              <w:rPr>
                <w:rFonts w:hint="eastAsia" w:ascii="宋体" w:hAnsi="宋体" w:eastAsia="宋体" w:cs="宋体"/>
                <w:i w:val="0"/>
                <w:color w:val="000000"/>
                <w:kern w:val="0"/>
                <w:sz w:val="22"/>
                <w:szCs w:val="22"/>
                <w:u w:val="none"/>
                <w:lang w:val="en-US" w:eastAsia="zh-CN" w:bidi="ar"/>
              </w:rPr>
              <w:t>个）</w:t>
            </w:r>
            <w:r>
              <w:rPr>
                <w:rFonts w:hint="eastAsia" w:ascii="宋体" w:hAnsi="宋体" w:eastAsia="宋体" w:cs="宋体"/>
                <w:i w:val="0"/>
                <w:color w:val="000000"/>
                <w:kern w:val="0"/>
                <w:sz w:val="22"/>
                <w:szCs w:val="22"/>
                <w:u w:val="none"/>
                <w:lang w:val="en-US" w:eastAsia="zh-CN" w:bidi="ar"/>
              </w:rPr>
              <w:br w:type="textWrapping"/>
            </w:r>
            <w:r>
              <w:rPr>
                <w:rFonts w:hint="eastAsia" w:ascii="宋体" w:hAnsi="宋体" w:eastAsia="宋体" w:cs="宋体"/>
                <w:i w:val="0"/>
                <w:color w:val="000000"/>
                <w:kern w:val="0"/>
                <w:sz w:val="22"/>
                <w:szCs w:val="22"/>
                <w:u w:val="none"/>
                <w:lang w:val="en-US" w:eastAsia="zh-CN" w:bidi="ar"/>
              </w:rPr>
              <w:t>①经分中全部用户查看次数，查看次数高的在前</w:t>
            </w:r>
            <w:r>
              <w:rPr>
                <w:rFonts w:hint="eastAsia" w:ascii="宋体" w:hAnsi="宋体" w:eastAsia="宋体" w:cs="宋体"/>
                <w:i w:val="0"/>
                <w:color w:val="000000"/>
                <w:kern w:val="0"/>
                <w:sz w:val="22"/>
                <w:szCs w:val="22"/>
                <w:u w:val="none"/>
                <w:lang w:val="en-US" w:eastAsia="zh-CN" w:bidi="ar"/>
              </w:rPr>
              <w:br w:type="textWrapping"/>
            </w:r>
            <w:r>
              <w:rPr>
                <w:rFonts w:hint="eastAsia" w:ascii="宋体" w:hAnsi="宋体" w:eastAsia="宋体" w:cs="宋体"/>
                <w:i w:val="0"/>
                <w:color w:val="000000"/>
                <w:kern w:val="0"/>
                <w:sz w:val="22"/>
                <w:szCs w:val="22"/>
                <w:u w:val="none"/>
                <w:lang w:val="en-US" w:eastAsia="zh-CN" w:bidi="ar"/>
              </w:rPr>
              <w:t>②查看次数相同的情况下，则优先级按照指标、报表、图谱展示</w:t>
            </w:r>
            <w:r>
              <w:rPr>
                <w:rFonts w:hint="eastAsia" w:ascii="宋体" w:hAnsi="宋体" w:eastAsia="宋体" w:cs="宋体"/>
                <w:i w:val="0"/>
                <w:color w:val="000000"/>
                <w:kern w:val="0"/>
                <w:sz w:val="22"/>
                <w:szCs w:val="22"/>
                <w:u w:val="none"/>
                <w:lang w:val="en-US" w:eastAsia="zh-CN" w:bidi="ar"/>
              </w:rPr>
              <w:br w:type="textWrapping"/>
            </w:r>
            <w:r>
              <w:rPr>
                <w:rFonts w:hint="eastAsia" w:ascii="宋体" w:hAnsi="宋体" w:eastAsia="宋体" w:cs="宋体"/>
                <w:i w:val="0"/>
                <w:color w:val="000000"/>
                <w:kern w:val="0"/>
                <w:sz w:val="22"/>
                <w:szCs w:val="22"/>
                <w:u w:val="none"/>
                <w:lang w:val="en-US" w:eastAsia="zh-CN" w:bidi="ar"/>
              </w:rPr>
              <w:t>③查看次数和类型都相同的情况下，按照字母排序</w:t>
            </w:r>
            <w:r>
              <w:rPr>
                <w:rFonts w:hint="eastAsia" w:ascii="宋体" w:hAnsi="宋体" w:eastAsia="宋体" w:cs="宋体"/>
                <w:i w:val="0"/>
                <w:color w:val="000000"/>
                <w:kern w:val="0"/>
                <w:sz w:val="22"/>
                <w:szCs w:val="22"/>
                <w:u w:val="none"/>
                <w:lang w:val="en-US" w:eastAsia="zh-CN" w:bidi="ar"/>
              </w:rPr>
              <w:br w:type="textWrapping"/>
            </w:r>
            <w:r>
              <w:rPr>
                <w:rFonts w:hint="eastAsia" w:ascii="宋体" w:hAnsi="宋体" w:eastAsia="宋体" w:cs="宋体"/>
                <w:i w:val="0"/>
                <w:color w:val="000000"/>
                <w:kern w:val="0"/>
                <w:sz w:val="22"/>
                <w:szCs w:val="22"/>
                <w:u w:val="none"/>
                <w:lang w:val="en-US" w:eastAsia="zh-CN" w:bidi="ar"/>
              </w:rPr>
              <w:t>2.2</w:t>
            </w:r>
            <w:r>
              <w:rPr>
                <w:rFonts w:hint="eastAsia" w:ascii="宋体" w:hAnsi="宋体" w:eastAsia="宋体" w:cs="宋体"/>
                <w:b/>
                <w:i w:val="0"/>
                <w:color w:val="000000"/>
                <w:kern w:val="0"/>
                <w:sz w:val="22"/>
                <w:szCs w:val="22"/>
                <w:u w:val="none"/>
                <w:lang w:val="en-US" w:eastAsia="zh-CN" w:bidi="ar"/>
              </w:rPr>
              <w:t>最新内容</w:t>
            </w:r>
            <w:r>
              <w:rPr>
                <w:rFonts w:hint="eastAsia" w:ascii="宋体" w:hAnsi="宋体" w:eastAsia="宋体" w:cs="宋体"/>
                <w:i w:val="0"/>
                <w:color w:val="000000"/>
                <w:kern w:val="0"/>
                <w:sz w:val="22"/>
                <w:szCs w:val="22"/>
                <w:u w:val="none"/>
                <w:lang w:val="en-US" w:eastAsia="zh-CN" w:bidi="ar"/>
              </w:rPr>
              <w:t>排序方式（</w:t>
            </w:r>
            <w:r>
              <w:rPr>
                <w:rFonts w:hint="eastAsia" w:cs="宋体"/>
                <w:i w:val="0"/>
                <w:color w:val="000000"/>
                <w:kern w:val="0"/>
                <w:sz w:val="22"/>
                <w:szCs w:val="22"/>
                <w:u w:val="none"/>
                <w:lang w:val="en-US" w:eastAsia="zh-CN" w:bidi="ar"/>
              </w:rPr>
              <w:t>最多10</w:t>
            </w:r>
            <w:r>
              <w:rPr>
                <w:rFonts w:hint="eastAsia" w:ascii="宋体" w:hAnsi="宋体" w:eastAsia="宋体" w:cs="宋体"/>
                <w:i w:val="0"/>
                <w:color w:val="000000"/>
                <w:kern w:val="0"/>
                <w:sz w:val="22"/>
                <w:szCs w:val="22"/>
                <w:u w:val="none"/>
                <w:lang w:val="en-US" w:eastAsia="zh-CN" w:bidi="ar"/>
              </w:rPr>
              <w:t>个）</w:t>
            </w:r>
            <w:r>
              <w:rPr>
                <w:rFonts w:hint="eastAsia" w:ascii="宋体" w:hAnsi="宋体" w:eastAsia="宋体" w:cs="宋体"/>
                <w:i w:val="0"/>
                <w:color w:val="000000"/>
                <w:kern w:val="0"/>
                <w:sz w:val="22"/>
                <w:szCs w:val="22"/>
                <w:u w:val="none"/>
                <w:lang w:val="en-US" w:eastAsia="zh-CN" w:bidi="ar"/>
              </w:rPr>
              <w:br w:type="textWrapping"/>
            </w:r>
            <w:r>
              <w:rPr>
                <w:rFonts w:hint="eastAsia" w:ascii="宋体" w:hAnsi="宋体" w:eastAsia="宋体" w:cs="宋体"/>
                <w:i w:val="0"/>
                <w:color w:val="000000"/>
                <w:kern w:val="0"/>
                <w:sz w:val="22"/>
                <w:szCs w:val="22"/>
                <w:u w:val="none"/>
                <w:lang w:val="en-US" w:eastAsia="zh-CN" w:bidi="ar"/>
              </w:rPr>
              <w:t>①经分中</w:t>
            </w:r>
            <w:r>
              <w:rPr>
                <w:rFonts w:hint="eastAsia" w:cs="宋体"/>
                <w:i w:val="0"/>
                <w:color w:val="000000"/>
                <w:kern w:val="0"/>
                <w:sz w:val="22"/>
                <w:szCs w:val="22"/>
                <w:u w:val="none"/>
                <w:lang w:val="en-US" w:eastAsia="zh-CN" w:bidi="ar"/>
              </w:rPr>
              <w:t>最近30天内</w:t>
            </w:r>
            <w:r>
              <w:rPr>
                <w:rFonts w:hint="eastAsia" w:ascii="宋体" w:hAnsi="宋体" w:eastAsia="宋体" w:cs="宋体"/>
                <w:i w:val="0"/>
                <w:color w:val="000000"/>
                <w:kern w:val="0"/>
                <w:sz w:val="22"/>
                <w:szCs w:val="22"/>
                <w:u w:val="none"/>
                <w:lang w:val="en-US" w:eastAsia="zh-CN" w:bidi="ar"/>
              </w:rPr>
              <w:t>上</w:t>
            </w:r>
            <w:r>
              <w:rPr>
                <w:rFonts w:hint="eastAsia" w:cs="宋体"/>
                <w:i w:val="0"/>
                <w:color w:val="000000"/>
                <w:kern w:val="0"/>
                <w:sz w:val="22"/>
                <w:szCs w:val="22"/>
                <w:u w:val="none"/>
                <w:lang w:val="en-US" w:eastAsia="zh-CN" w:bidi="ar"/>
              </w:rPr>
              <w:t>架</w:t>
            </w:r>
            <w:r>
              <w:rPr>
                <w:rFonts w:hint="eastAsia" w:ascii="宋体" w:hAnsi="宋体" w:eastAsia="宋体" w:cs="宋体"/>
                <w:i w:val="0"/>
                <w:color w:val="000000"/>
                <w:kern w:val="0"/>
                <w:sz w:val="22"/>
                <w:szCs w:val="22"/>
                <w:u w:val="none"/>
                <w:lang w:val="en-US" w:eastAsia="zh-CN" w:bidi="ar"/>
              </w:rPr>
              <w:t>时间，上</w:t>
            </w:r>
            <w:r>
              <w:rPr>
                <w:rFonts w:hint="eastAsia" w:cs="宋体"/>
                <w:i w:val="0"/>
                <w:color w:val="000000"/>
                <w:kern w:val="0"/>
                <w:sz w:val="22"/>
                <w:szCs w:val="22"/>
                <w:u w:val="none"/>
                <w:lang w:val="en-US" w:eastAsia="zh-CN" w:bidi="ar"/>
              </w:rPr>
              <w:t>架</w:t>
            </w:r>
            <w:r>
              <w:rPr>
                <w:rFonts w:hint="eastAsia" w:ascii="宋体" w:hAnsi="宋体" w:eastAsia="宋体" w:cs="宋体"/>
                <w:i w:val="0"/>
                <w:color w:val="000000"/>
                <w:kern w:val="0"/>
                <w:sz w:val="22"/>
                <w:szCs w:val="22"/>
                <w:u w:val="none"/>
                <w:lang w:val="en-US" w:eastAsia="zh-CN" w:bidi="ar"/>
              </w:rPr>
              <w:t>时间越晚的在前</w:t>
            </w:r>
            <w:r>
              <w:rPr>
                <w:rFonts w:hint="eastAsia" w:cs="宋体"/>
                <w:i w:val="0"/>
                <w:color w:val="000000"/>
                <w:kern w:val="0"/>
                <w:sz w:val="22"/>
                <w:szCs w:val="22"/>
                <w:u w:val="none"/>
                <w:lang w:val="en-US" w:eastAsia="zh-CN" w:bidi="ar"/>
              </w:rPr>
              <w:t>。如果最近30天没有上架过，则无需展示最新内容；如果指标第一次上架后，管理员又编辑了，则编辑的时间也会记录为上架时间</w:t>
            </w:r>
            <w:r>
              <w:rPr>
                <w:rFonts w:hint="eastAsia" w:ascii="宋体" w:hAnsi="宋体" w:eastAsia="宋体" w:cs="宋体"/>
                <w:i w:val="0"/>
                <w:color w:val="000000"/>
                <w:kern w:val="0"/>
                <w:sz w:val="22"/>
                <w:szCs w:val="22"/>
                <w:u w:val="none"/>
                <w:lang w:val="en-US" w:eastAsia="zh-CN" w:bidi="ar"/>
              </w:rPr>
              <w:br w:type="textWrapping"/>
            </w:r>
            <w:r>
              <w:rPr>
                <w:rFonts w:hint="eastAsia" w:ascii="宋体" w:hAnsi="宋体" w:eastAsia="宋体" w:cs="宋体"/>
                <w:i w:val="0"/>
                <w:color w:val="000000"/>
                <w:kern w:val="0"/>
                <w:sz w:val="22"/>
                <w:szCs w:val="22"/>
                <w:u w:val="none"/>
                <w:lang w:val="en-US" w:eastAsia="zh-CN" w:bidi="ar"/>
              </w:rPr>
              <w:t>②上</w:t>
            </w:r>
            <w:r>
              <w:rPr>
                <w:rFonts w:hint="eastAsia" w:cs="宋体"/>
                <w:i w:val="0"/>
                <w:color w:val="000000"/>
                <w:kern w:val="0"/>
                <w:sz w:val="22"/>
                <w:szCs w:val="22"/>
                <w:u w:val="none"/>
                <w:lang w:val="en-US" w:eastAsia="zh-CN" w:bidi="ar"/>
              </w:rPr>
              <w:t>架</w:t>
            </w:r>
            <w:r>
              <w:rPr>
                <w:rFonts w:hint="eastAsia" w:ascii="宋体" w:hAnsi="宋体" w:eastAsia="宋体" w:cs="宋体"/>
                <w:i w:val="0"/>
                <w:color w:val="000000"/>
                <w:kern w:val="0"/>
                <w:sz w:val="22"/>
                <w:szCs w:val="22"/>
                <w:u w:val="none"/>
                <w:lang w:val="en-US" w:eastAsia="zh-CN" w:bidi="ar"/>
              </w:rPr>
              <w:t>时间相同的情况下，则优先级按照指标、报表、图谱展示</w:t>
            </w:r>
            <w:r>
              <w:rPr>
                <w:rFonts w:hint="eastAsia" w:ascii="宋体" w:hAnsi="宋体" w:eastAsia="宋体" w:cs="宋体"/>
                <w:i w:val="0"/>
                <w:color w:val="000000"/>
                <w:kern w:val="0"/>
                <w:sz w:val="22"/>
                <w:szCs w:val="22"/>
                <w:u w:val="none"/>
                <w:lang w:val="en-US" w:eastAsia="zh-CN" w:bidi="ar"/>
              </w:rPr>
              <w:br w:type="textWrapping"/>
            </w:r>
            <w:r>
              <w:rPr>
                <w:rFonts w:hint="eastAsia" w:ascii="宋体" w:hAnsi="宋体" w:eastAsia="宋体" w:cs="宋体"/>
                <w:i w:val="0"/>
                <w:color w:val="000000"/>
                <w:kern w:val="0"/>
                <w:sz w:val="22"/>
                <w:szCs w:val="22"/>
                <w:u w:val="none"/>
                <w:lang w:val="en-US" w:eastAsia="zh-CN" w:bidi="ar"/>
              </w:rPr>
              <w:t>③上</w:t>
            </w:r>
            <w:r>
              <w:rPr>
                <w:rFonts w:hint="eastAsia" w:cs="宋体"/>
                <w:i w:val="0"/>
                <w:color w:val="000000"/>
                <w:kern w:val="0"/>
                <w:sz w:val="22"/>
                <w:szCs w:val="22"/>
                <w:u w:val="none"/>
                <w:lang w:val="en-US" w:eastAsia="zh-CN" w:bidi="ar"/>
              </w:rPr>
              <w:t>架</w:t>
            </w:r>
            <w:r>
              <w:rPr>
                <w:rFonts w:hint="eastAsia" w:ascii="宋体" w:hAnsi="宋体" w:eastAsia="宋体" w:cs="宋体"/>
                <w:i w:val="0"/>
                <w:color w:val="000000"/>
                <w:kern w:val="0"/>
                <w:sz w:val="22"/>
                <w:szCs w:val="22"/>
                <w:u w:val="none"/>
                <w:lang w:val="en-US" w:eastAsia="zh-CN" w:bidi="ar"/>
              </w:rPr>
              <w:t>时间和类型都相同的情况下，按照字母排序</w:t>
            </w:r>
          </w:p>
        </w:tc>
        <w:tc>
          <w:tcPr>
            <w:tcW w:w="1959" w:type="dxa"/>
            <w:noWrap w:val="0"/>
            <w:tcMar>
              <w:top w:w="15" w:type="dxa"/>
              <w:left w:w="15" w:type="dxa"/>
              <w:right w:w="15" w:type="dxa"/>
            </w:tcMar>
            <w:vAlign w:val="center"/>
          </w:tcPr>
          <w:p>
            <w:pPr>
              <w:keepNext w:val="0"/>
              <w:keepLines w:val="0"/>
              <w:widowControl/>
              <w:suppressLineNumbers w:val="0"/>
              <w:spacing w:before="0" w:beforeAutospacing="0" w:after="0" w:afterAutospacing="0"/>
              <w:ind w:left="0" w:right="0"/>
              <w:jc w:val="left"/>
              <w:textAlignment w:val="center"/>
              <w:rPr>
                <w:rFonts w:hint="eastAsia" w:ascii="宋体" w:hAnsi="宋体" w:eastAsia="宋体" w:cs="宋体"/>
                <w:i w:val="0"/>
                <w:color w:val="000000"/>
                <w:kern w:val="2"/>
                <w:sz w:val="22"/>
                <w:szCs w:val="22"/>
                <w:u w:val="none"/>
                <w:lang w:val="en-US" w:eastAsia="zh-CN" w:bidi="ar-SA"/>
              </w:rPr>
            </w:pPr>
            <w:r>
              <w:rPr>
                <w:rFonts w:hint="eastAsia" w:ascii="宋体" w:hAnsi="宋体" w:eastAsia="宋体" w:cs="宋体"/>
                <w:i w:val="0"/>
                <w:color w:val="000000"/>
                <w:kern w:val="0"/>
                <w:sz w:val="22"/>
                <w:szCs w:val="22"/>
                <w:u w:val="none"/>
                <w:lang w:val="en-US" w:eastAsia="zh-CN" w:bidi="ar"/>
              </w:rPr>
              <w:t>3个tab页，分别是指标、报表、图谱，逻辑同搜索框下拉推荐，如果输入内容没有匹配的指标、报表、图谱，则不展示该tab页</w:t>
            </w:r>
          </w:p>
        </w:tc>
        <w:tc>
          <w:tcPr>
            <w:tcW w:w="744" w:type="dxa"/>
            <w:noWrap w:val="0"/>
            <w:tcMar>
              <w:top w:w="15" w:type="dxa"/>
              <w:left w:w="15" w:type="dxa"/>
              <w:right w:w="15" w:type="dxa"/>
            </w:tcMar>
            <w:vAlign w:val="center"/>
          </w:tcPr>
          <w:p>
            <w:pPr>
              <w:keepNext w:val="0"/>
              <w:keepLines w:val="0"/>
              <w:widowControl/>
              <w:suppressLineNumbers w:val="0"/>
              <w:spacing w:before="0" w:beforeAutospacing="0" w:after="0" w:afterAutospacing="0"/>
              <w:ind w:left="0" w:right="0"/>
              <w:jc w:val="left"/>
              <w:textAlignment w:val="center"/>
              <w:rPr>
                <w:rFonts w:hint="default"/>
              </w:rPr>
            </w:pPr>
            <w:r>
              <w:rPr>
                <w:rFonts w:hint="default"/>
              </w:rPr>
              <w:drawing>
                <wp:inline distT="0" distB="0" distL="114300" distR="114300">
                  <wp:extent cx="452755" cy="227330"/>
                  <wp:effectExtent l="0" t="0" r="4445" b="1270"/>
                  <wp:docPr id="64"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42"/>
                          <pic:cNvPicPr>
                            <a:picLocks noChangeAspect="1"/>
                          </pic:cNvPicPr>
                        </pic:nvPicPr>
                        <pic:blipFill>
                          <a:blip r:embed="rId22"/>
                          <a:stretch>
                            <a:fillRect/>
                          </a:stretch>
                        </pic:blipFill>
                        <pic:spPr>
                          <a:xfrm>
                            <a:off x="0" y="0"/>
                            <a:ext cx="452755" cy="227330"/>
                          </a:xfrm>
                          <a:prstGeom prst="rect">
                            <a:avLst/>
                          </a:prstGeom>
                          <a:noFill/>
                          <a:ln>
                            <a:noFill/>
                          </a:ln>
                        </pic:spPr>
                      </pic:pic>
                    </a:graphicData>
                  </a:graphic>
                </wp:inline>
              </w:drawing>
            </w:r>
          </w:p>
          <w:p>
            <w:pPr>
              <w:keepNext w:val="0"/>
              <w:keepLines w:val="0"/>
              <w:widowControl/>
              <w:suppressLineNumbers w:val="0"/>
              <w:spacing w:before="0" w:beforeAutospacing="0" w:after="0" w:afterAutospacing="0"/>
              <w:ind w:left="0" w:right="0"/>
              <w:jc w:val="left"/>
              <w:textAlignment w:val="center"/>
              <w:rPr>
                <w:rFonts w:hint="default"/>
              </w:rPr>
            </w:pPr>
            <w:r>
              <w:rPr>
                <w:rFonts w:hint="default"/>
              </w:rPr>
              <w:drawing>
                <wp:inline distT="0" distB="0" distL="114300" distR="114300">
                  <wp:extent cx="445135" cy="284480"/>
                  <wp:effectExtent l="0" t="0" r="12065" b="1270"/>
                  <wp:docPr id="46"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3"/>
                          <pic:cNvPicPr>
                            <a:picLocks noChangeAspect="1"/>
                          </pic:cNvPicPr>
                        </pic:nvPicPr>
                        <pic:blipFill>
                          <a:blip r:embed="rId23"/>
                          <a:stretch>
                            <a:fillRect/>
                          </a:stretch>
                        </pic:blipFill>
                        <pic:spPr>
                          <a:xfrm>
                            <a:off x="0" y="0"/>
                            <a:ext cx="445135" cy="284480"/>
                          </a:xfrm>
                          <a:prstGeom prst="rect">
                            <a:avLst/>
                          </a:prstGeom>
                          <a:noFill/>
                          <a:ln>
                            <a:noFill/>
                          </a:ln>
                        </pic:spPr>
                      </pic:pic>
                    </a:graphicData>
                  </a:graphic>
                </wp:inline>
              </w:drawing>
            </w:r>
          </w:p>
          <w:p>
            <w:pPr>
              <w:keepNext w:val="0"/>
              <w:keepLines w:val="0"/>
              <w:widowControl/>
              <w:suppressLineNumbers w:val="0"/>
              <w:spacing w:before="0" w:beforeAutospacing="0" w:after="0" w:afterAutospacing="0"/>
              <w:ind w:left="0" w:right="0"/>
              <w:jc w:val="left"/>
              <w:textAlignment w:val="center"/>
              <w:rPr>
                <w:rFonts w:hint="eastAsia"/>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240" w:hRule="atLeast"/>
        </w:trPr>
        <w:tc>
          <w:tcPr>
            <w:tcW w:w="660" w:type="dxa"/>
            <w:noWrap/>
            <w:tcMar>
              <w:top w:w="15" w:type="dxa"/>
              <w:left w:w="15" w:type="dxa"/>
              <w:right w:w="15" w:type="dxa"/>
            </w:tcMar>
            <w:vAlign w:val="center"/>
          </w:tcPr>
          <w:p>
            <w:pPr>
              <w:keepNext w:val="0"/>
              <w:keepLines w:val="0"/>
              <w:widowControl/>
              <w:suppressLineNumbers w:val="0"/>
              <w:spacing w:before="0" w:beforeAutospacing="0" w:after="0" w:afterAutospacing="0"/>
              <w:ind w:left="0" w:right="0"/>
              <w:jc w:val="center"/>
              <w:rPr>
                <w:rFonts w:hint="default"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1.4</w:t>
            </w:r>
          </w:p>
        </w:tc>
        <w:tc>
          <w:tcPr>
            <w:tcW w:w="639" w:type="dxa"/>
            <w:noWrap/>
            <w:tcMar>
              <w:top w:w="15" w:type="dxa"/>
              <w:left w:w="15" w:type="dxa"/>
              <w:right w:w="15" w:type="dxa"/>
            </w:tcMar>
            <w:vAlign w:val="center"/>
          </w:tcPr>
          <w:p>
            <w:pPr>
              <w:keepNext w:val="0"/>
              <w:keepLines w:val="0"/>
              <w:widowControl/>
              <w:suppressLineNumbers w:val="0"/>
              <w:spacing w:before="0" w:beforeAutospacing="0" w:after="0" w:afterAutospacing="0"/>
              <w:ind w:left="0" w:right="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全部</w:t>
            </w:r>
          </w:p>
        </w:tc>
        <w:tc>
          <w:tcPr>
            <w:tcW w:w="615" w:type="dxa"/>
            <w:noWrap/>
            <w:tcMar>
              <w:top w:w="15" w:type="dxa"/>
              <w:left w:w="15" w:type="dxa"/>
              <w:right w:w="15" w:type="dxa"/>
            </w:tcMar>
            <w:vAlign w:val="center"/>
          </w:tcPr>
          <w:p>
            <w:pPr>
              <w:keepNext w:val="0"/>
              <w:keepLines w:val="0"/>
              <w:widowControl/>
              <w:suppressLineNumbers w:val="0"/>
              <w:spacing w:before="0" w:beforeAutospacing="0" w:after="0" w:afterAutospacing="0"/>
              <w:ind w:left="0" w:right="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有输入</w:t>
            </w:r>
          </w:p>
        </w:tc>
        <w:tc>
          <w:tcPr>
            <w:tcW w:w="660" w:type="dxa"/>
            <w:noWrap/>
            <w:tcMar>
              <w:top w:w="15" w:type="dxa"/>
              <w:left w:w="15" w:type="dxa"/>
              <w:right w:w="15" w:type="dxa"/>
            </w:tcMar>
            <w:vAlign w:val="center"/>
          </w:tcPr>
          <w:p>
            <w:pPr>
              <w:keepNext w:val="0"/>
              <w:keepLines w:val="0"/>
              <w:widowControl/>
              <w:suppressLineNumbers w:val="0"/>
              <w:spacing w:before="0" w:beforeAutospacing="0" w:after="0" w:afterAutospacing="0"/>
              <w:ind w:left="0" w:right="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有勾选</w:t>
            </w:r>
          </w:p>
        </w:tc>
        <w:tc>
          <w:tcPr>
            <w:tcW w:w="4320" w:type="dxa"/>
            <w:noWrap w:val="0"/>
            <w:tcMar>
              <w:top w:w="15" w:type="dxa"/>
              <w:left w:w="15" w:type="dxa"/>
              <w:right w:w="15" w:type="dxa"/>
            </w:tcMar>
            <w:vAlign w:val="center"/>
          </w:tcPr>
          <w:p>
            <w:pPr>
              <w:keepNext w:val="0"/>
              <w:keepLines w:val="0"/>
              <w:widowControl/>
              <w:suppressLineNumbers w:val="0"/>
              <w:spacing w:before="0" w:beforeAutospacing="0" w:after="0" w:afterAutospacing="0"/>
              <w:ind w:left="0" w:right="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1推荐内容同时满足下面要求：</w:t>
            </w:r>
            <w:r>
              <w:rPr>
                <w:rFonts w:hint="eastAsia" w:ascii="宋体" w:hAnsi="宋体" w:eastAsia="宋体" w:cs="宋体"/>
                <w:i w:val="0"/>
                <w:color w:val="000000"/>
                <w:kern w:val="0"/>
                <w:sz w:val="22"/>
                <w:szCs w:val="22"/>
                <w:u w:val="none"/>
                <w:lang w:val="en-US" w:eastAsia="zh-CN" w:bidi="ar"/>
              </w:rPr>
              <w:br w:type="textWrapping"/>
            </w:r>
            <w:r>
              <w:rPr>
                <w:rFonts w:hint="eastAsia" w:ascii="宋体" w:hAnsi="宋体" w:eastAsia="宋体" w:cs="宋体"/>
                <w:i w:val="0"/>
                <w:color w:val="000000"/>
                <w:kern w:val="0"/>
                <w:sz w:val="22"/>
                <w:szCs w:val="22"/>
                <w:u w:val="none"/>
                <w:lang w:val="en-US" w:eastAsia="zh-CN" w:bidi="ar"/>
              </w:rPr>
              <w:t>1.1该用户有权看到的指标、报表、图谱</w:t>
            </w:r>
            <w:r>
              <w:rPr>
                <w:rFonts w:hint="eastAsia" w:ascii="宋体" w:hAnsi="宋体" w:eastAsia="宋体" w:cs="宋体"/>
                <w:i w:val="0"/>
                <w:color w:val="000000"/>
                <w:kern w:val="0"/>
                <w:sz w:val="22"/>
                <w:szCs w:val="22"/>
                <w:u w:val="none"/>
                <w:lang w:val="en-US" w:eastAsia="zh-CN" w:bidi="ar"/>
              </w:rPr>
              <w:br w:type="textWrapping"/>
            </w:r>
            <w:r>
              <w:rPr>
                <w:rFonts w:hint="eastAsia" w:ascii="宋体" w:hAnsi="宋体" w:eastAsia="宋体" w:cs="宋体"/>
                <w:i w:val="0"/>
                <w:color w:val="000000"/>
                <w:kern w:val="0"/>
                <w:sz w:val="22"/>
                <w:szCs w:val="22"/>
                <w:u w:val="none"/>
                <w:lang w:val="en-US" w:eastAsia="zh-CN" w:bidi="ar"/>
              </w:rPr>
              <w:t>1.</w:t>
            </w:r>
            <w:r>
              <w:rPr>
                <w:rFonts w:hint="eastAsia" w:cs="宋体"/>
                <w:i w:val="0"/>
                <w:color w:val="000000"/>
                <w:kern w:val="0"/>
                <w:sz w:val="22"/>
                <w:szCs w:val="22"/>
                <w:u w:val="none"/>
                <w:lang w:val="en-US" w:eastAsia="zh-CN" w:bidi="ar"/>
              </w:rPr>
              <w:t>2</w:t>
            </w:r>
            <w:r>
              <w:rPr>
                <w:rFonts w:hint="eastAsia" w:ascii="宋体" w:hAnsi="宋体" w:eastAsia="宋体" w:cs="宋体"/>
                <w:i w:val="0"/>
                <w:color w:val="000000"/>
                <w:kern w:val="0"/>
                <w:sz w:val="22"/>
                <w:szCs w:val="22"/>
                <w:u w:val="none"/>
                <w:lang w:val="en-US" w:eastAsia="zh-CN" w:bidi="ar"/>
              </w:rPr>
              <w:t>是所勾选机构中的指标、报表、图谱</w:t>
            </w:r>
            <w:r>
              <w:rPr>
                <w:rFonts w:hint="eastAsia" w:ascii="宋体" w:hAnsi="宋体" w:eastAsia="宋体" w:cs="宋体"/>
                <w:i w:val="0"/>
                <w:color w:val="000000"/>
                <w:kern w:val="0"/>
                <w:sz w:val="22"/>
                <w:szCs w:val="22"/>
                <w:u w:val="none"/>
                <w:lang w:val="en-US" w:eastAsia="zh-CN" w:bidi="ar"/>
              </w:rPr>
              <w:br w:type="textWrapping"/>
            </w:r>
            <w:r>
              <w:rPr>
                <w:rFonts w:hint="eastAsia" w:ascii="宋体" w:hAnsi="宋体" w:eastAsia="宋体" w:cs="宋体"/>
                <w:i w:val="0"/>
                <w:color w:val="000000"/>
                <w:kern w:val="0"/>
                <w:sz w:val="22"/>
                <w:szCs w:val="22"/>
                <w:u w:val="none"/>
                <w:lang w:val="en-US" w:eastAsia="zh-CN" w:bidi="ar"/>
              </w:rPr>
              <w:t>1.</w:t>
            </w:r>
            <w:r>
              <w:rPr>
                <w:rFonts w:hint="eastAsia" w:cs="宋体"/>
                <w:i w:val="0"/>
                <w:color w:val="000000"/>
                <w:kern w:val="0"/>
                <w:sz w:val="22"/>
                <w:szCs w:val="22"/>
                <w:u w:val="none"/>
                <w:lang w:val="en-US" w:eastAsia="zh-CN" w:bidi="ar"/>
              </w:rPr>
              <w:t>3</w:t>
            </w:r>
            <w:r>
              <w:rPr>
                <w:rFonts w:hint="eastAsia" w:ascii="宋体" w:hAnsi="宋体" w:eastAsia="宋体" w:cs="宋体"/>
                <w:i w:val="0"/>
                <w:color w:val="000000"/>
                <w:kern w:val="0"/>
                <w:sz w:val="22"/>
                <w:szCs w:val="22"/>
                <w:u w:val="none"/>
                <w:lang w:val="en-US" w:eastAsia="zh-CN" w:bidi="ar"/>
              </w:rPr>
              <w:t>有匹配关键词的指标、报表、图谱</w:t>
            </w:r>
            <w:r>
              <w:rPr>
                <w:rFonts w:hint="eastAsia" w:ascii="宋体" w:hAnsi="宋体" w:eastAsia="宋体" w:cs="宋体"/>
                <w:i w:val="0"/>
                <w:color w:val="000000"/>
                <w:kern w:val="0"/>
                <w:sz w:val="22"/>
                <w:szCs w:val="22"/>
                <w:u w:val="none"/>
                <w:lang w:val="en-US" w:eastAsia="zh-CN" w:bidi="ar"/>
              </w:rPr>
              <w:br w:type="textWrapping"/>
            </w:r>
            <w:r>
              <w:rPr>
                <w:rFonts w:hint="eastAsia" w:ascii="宋体" w:hAnsi="宋体" w:eastAsia="宋体" w:cs="宋体"/>
                <w:i w:val="0"/>
                <w:color w:val="000000"/>
                <w:kern w:val="0"/>
                <w:sz w:val="22"/>
                <w:szCs w:val="22"/>
                <w:u w:val="none"/>
                <w:lang w:val="en-US" w:eastAsia="zh-CN" w:bidi="ar"/>
              </w:rPr>
              <w:t>2 排序方式（先展示2.1，然后展示2.2）：</w:t>
            </w:r>
            <w:r>
              <w:rPr>
                <w:rFonts w:hint="eastAsia" w:ascii="宋体" w:hAnsi="宋体" w:eastAsia="宋体" w:cs="宋体"/>
                <w:i w:val="0"/>
                <w:color w:val="000000"/>
                <w:kern w:val="0"/>
                <w:sz w:val="22"/>
                <w:szCs w:val="22"/>
                <w:u w:val="none"/>
                <w:lang w:val="en-US" w:eastAsia="zh-CN" w:bidi="ar"/>
              </w:rPr>
              <w:br w:type="textWrapping"/>
            </w:r>
            <w:r>
              <w:rPr>
                <w:rFonts w:hint="eastAsia" w:ascii="宋体" w:hAnsi="宋体" w:eastAsia="宋体" w:cs="宋体"/>
                <w:i w:val="0"/>
                <w:color w:val="000000"/>
                <w:kern w:val="0"/>
                <w:sz w:val="22"/>
                <w:szCs w:val="22"/>
                <w:u w:val="none"/>
                <w:lang w:val="en-US" w:eastAsia="zh-CN" w:bidi="ar"/>
              </w:rPr>
              <w:t>2.1①根据关键词匹配指标名称、报表名称、图谱名称，匹配度高的在前；</w:t>
            </w:r>
            <w:r>
              <w:rPr>
                <w:rFonts w:hint="eastAsia" w:ascii="宋体" w:hAnsi="宋体" w:eastAsia="宋体" w:cs="宋体"/>
                <w:i w:val="0"/>
                <w:color w:val="000000"/>
                <w:kern w:val="0"/>
                <w:sz w:val="22"/>
                <w:szCs w:val="22"/>
                <w:u w:val="none"/>
                <w:lang w:val="en-US" w:eastAsia="zh-CN" w:bidi="ar"/>
              </w:rPr>
              <w:br w:type="textWrapping"/>
            </w:r>
            <w:r>
              <w:rPr>
                <w:rFonts w:hint="eastAsia" w:ascii="宋体" w:hAnsi="宋体" w:eastAsia="宋体" w:cs="宋体"/>
                <w:i w:val="0"/>
                <w:color w:val="000000"/>
                <w:kern w:val="0"/>
                <w:sz w:val="22"/>
                <w:szCs w:val="22"/>
                <w:u w:val="none"/>
                <w:lang w:val="en-US" w:eastAsia="zh-CN" w:bidi="ar"/>
              </w:rPr>
              <w:t>②匹配度相同的情况下，则按照浏览时间排序，浏览时间晚的展示在前</w:t>
            </w:r>
            <w:r>
              <w:rPr>
                <w:rFonts w:hint="eastAsia" w:ascii="宋体" w:hAnsi="宋体" w:eastAsia="宋体" w:cs="宋体"/>
                <w:i w:val="0"/>
                <w:color w:val="000000"/>
                <w:kern w:val="0"/>
                <w:sz w:val="22"/>
                <w:szCs w:val="22"/>
                <w:u w:val="none"/>
                <w:lang w:val="en-US" w:eastAsia="zh-CN" w:bidi="ar"/>
              </w:rPr>
              <w:br w:type="textWrapping"/>
            </w:r>
            <w:r>
              <w:rPr>
                <w:rFonts w:hint="eastAsia" w:ascii="宋体" w:hAnsi="宋体" w:eastAsia="宋体" w:cs="宋体"/>
                <w:i w:val="0"/>
                <w:color w:val="000000"/>
                <w:kern w:val="0"/>
                <w:sz w:val="22"/>
                <w:szCs w:val="22"/>
                <w:u w:val="none"/>
                <w:lang w:val="en-US" w:eastAsia="zh-CN" w:bidi="ar"/>
              </w:rPr>
              <w:t>③上述情况相同，则优先级按照指标、报表、图谱展示</w:t>
            </w:r>
            <w:r>
              <w:rPr>
                <w:rFonts w:hint="eastAsia" w:ascii="宋体" w:hAnsi="宋体" w:eastAsia="宋体" w:cs="宋体"/>
                <w:i w:val="0"/>
                <w:color w:val="000000"/>
                <w:kern w:val="0"/>
                <w:sz w:val="22"/>
                <w:szCs w:val="22"/>
                <w:u w:val="none"/>
                <w:lang w:val="en-US" w:eastAsia="zh-CN" w:bidi="ar"/>
              </w:rPr>
              <w:br w:type="textWrapping"/>
            </w:r>
            <w:r>
              <w:rPr>
                <w:rFonts w:hint="eastAsia" w:ascii="宋体" w:hAnsi="宋体" w:eastAsia="宋体" w:cs="宋体"/>
                <w:i w:val="0"/>
                <w:color w:val="000000"/>
                <w:kern w:val="0"/>
                <w:sz w:val="22"/>
                <w:szCs w:val="22"/>
                <w:u w:val="none"/>
                <w:lang w:val="en-US" w:eastAsia="zh-CN" w:bidi="ar"/>
              </w:rPr>
              <w:t>④上述情况相同，则按字母排序</w:t>
            </w:r>
            <w:r>
              <w:rPr>
                <w:rFonts w:hint="eastAsia" w:ascii="宋体" w:hAnsi="宋体" w:eastAsia="宋体" w:cs="宋体"/>
                <w:i w:val="0"/>
                <w:color w:val="000000"/>
                <w:kern w:val="0"/>
                <w:sz w:val="22"/>
                <w:szCs w:val="22"/>
                <w:u w:val="none"/>
                <w:lang w:val="en-US" w:eastAsia="zh-CN" w:bidi="ar"/>
              </w:rPr>
              <w:br w:type="textWrapping"/>
            </w:r>
            <w:r>
              <w:rPr>
                <w:rFonts w:hint="eastAsia" w:ascii="宋体" w:hAnsi="宋体" w:eastAsia="宋体" w:cs="宋体"/>
                <w:i w:val="0"/>
                <w:color w:val="000000"/>
                <w:kern w:val="0"/>
                <w:sz w:val="22"/>
                <w:szCs w:val="22"/>
                <w:u w:val="none"/>
                <w:lang w:val="en-US" w:eastAsia="zh-CN" w:bidi="ar"/>
              </w:rPr>
              <w:t>2.2①根据关键词匹配报表中指标名称，匹配度高的在前</w:t>
            </w:r>
            <w:r>
              <w:rPr>
                <w:rFonts w:hint="eastAsia" w:ascii="宋体" w:hAnsi="宋体" w:eastAsia="宋体" w:cs="宋体"/>
                <w:i w:val="0"/>
                <w:color w:val="000000"/>
                <w:kern w:val="0"/>
                <w:sz w:val="22"/>
                <w:szCs w:val="22"/>
                <w:u w:val="none"/>
                <w:lang w:val="en-US" w:eastAsia="zh-CN" w:bidi="ar"/>
              </w:rPr>
              <w:br w:type="textWrapping"/>
            </w:r>
            <w:r>
              <w:rPr>
                <w:rFonts w:hint="eastAsia" w:ascii="宋体" w:hAnsi="宋体" w:eastAsia="宋体" w:cs="宋体"/>
                <w:i w:val="0"/>
                <w:color w:val="000000"/>
                <w:kern w:val="0"/>
                <w:sz w:val="22"/>
                <w:szCs w:val="22"/>
                <w:u w:val="none"/>
                <w:lang w:val="en-US" w:eastAsia="zh-CN" w:bidi="ar"/>
              </w:rPr>
              <w:t>②匹配度相同的情况下，则按照浏览时间排序，浏览时间晚的展示在前</w:t>
            </w:r>
            <w:r>
              <w:rPr>
                <w:rFonts w:hint="eastAsia" w:ascii="宋体" w:hAnsi="宋体" w:eastAsia="宋体" w:cs="宋体"/>
                <w:i w:val="0"/>
                <w:color w:val="000000"/>
                <w:kern w:val="0"/>
                <w:sz w:val="22"/>
                <w:szCs w:val="22"/>
                <w:u w:val="none"/>
                <w:lang w:val="en-US" w:eastAsia="zh-CN" w:bidi="ar"/>
              </w:rPr>
              <w:br w:type="textWrapping"/>
            </w:r>
            <w:r>
              <w:rPr>
                <w:rFonts w:hint="eastAsia" w:ascii="宋体" w:hAnsi="宋体" w:eastAsia="宋体" w:cs="宋体"/>
                <w:i w:val="0"/>
                <w:color w:val="000000"/>
                <w:kern w:val="0"/>
                <w:sz w:val="22"/>
                <w:szCs w:val="22"/>
                <w:u w:val="none"/>
                <w:lang w:val="en-US" w:eastAsia="zh-CN" w:bidi="ar"/>
              </w:rPr>
              <w:t>③上述情况相同，则按字母排序</w:t>
            </w:r>
          </w:p>
        </w:tc>
        <w:tc>
          <w:tcPr>
            <w:tcW w:w="1959" w:type="dxa"/>
            <w:noWrap w:val="0"/>
            <w:tcMar>
              <w:top w:w="15" w:type="dxa"/>
              <w:left w:w="15" w:type="dxa"/>
              <w:right w:w="15" w:type="dxa"/>
            </w:tcMar>
            <w:vAlign w:val="center"/>
          </w:tcPr>
          <w:p>
            <w:pPr>
              <w:keepNext w:val="0"/>
              <w:keepLines w:val="0"/>
              <w:widowControl/>
              <w:suppressLineNumbers w:val="0"/>
              <w:spacing w:before="0" w:beforeAutospacing="0" w:after="0" w:afterAutospacing="0"/>
              <w:ind w:left="0" w:right="0"/>
              <w:jc w:val="left"/>
              <w:textAlignment w:val="center"/>
              <w:rPr>
                <w:rFonts w:hint="eastAsia" w:ascii="宋体" w:hAnsi="宋体" w:eastAsia="宋体" w:cs="宋体"/>
                <w:i w:val="0"/>
                <w:color w:val="000000"/>
                <w:kern w:val="2"/>
                <w:sz w:val="22"/>
                <w:szCs w:val="22"/>
                <w:u w:val="none"/>
                <w:lang w:val="en-US" w:eastAsia="zh-CN" w:bidi="ar-SA"/>
              </w:rPr>
            </w:pPr>
            <w:r>
              <w:rPr>
                <w:rFonts w:hint="eastAsia" w:ascii="宋体" w:hAnsi="宋体" w:eastAsia="宋体" w:cs="宋体"/>
                <w:i w:val="0"/>
                <w:color w:val="000000"/>
                <w:kern w:val="0"/>
                <w:sz w:val="22"/>
                <w:szCs w:val="22"/>
                <w:u w:val="none"/>
                <w:lang w:val="en-US" w:eastAsia="zh-CN" w:bidi="ar"/>
              </w:rPr>
              <w:t>3个tab页，分别是指标、报表、图谱，逻辑同搜索框下拉推荐，如果输入内容没有匹配的指标、报表、图谱，则不展示该tab页</w:t>
            </w:r>
          </w:p>
        </w:tc>
        <w:tc>
          <w:tcPr>
            <w:tcW w:w="744" w:type="dxa"/>
            <w:noWrap w:val="0"/>
            <w:tcMar>
              <w:top w:w="15" w:type="dxa"/>
              <w:left w:w="15" w:type="dxa"/>
              <w:right w:w="15" w:type="dxa"/>
            </w:tcMar>
            <w:vAlign w:val="center"/>
          </w:tcPr>
          <w:p>
            <w:pPr>
              <w:keepNext w:val="0"/>
              <w:keepLines w:val="0"/>
              <w:widowControl/>
              <w:suppressLineNumbers w:val="0"/>
              <w:spacing w:before="0" w:beforeAutospacing="0" w:after="0" w:afterAutospacing="0"/>
              <w:ind w:left="0" w:right="0"/>
              <w:jc w:val="left"/>
              <w:textAlignment w:val="center"/>
              <w:rPr>
                <w:rFonts w:hint="default"/>
              </w:rPr>
            </w:pPr>
            <w:r>
              <w:rPr>
                <w:rFonts w:hint="default"/>
              </w:rPr>
              <w:drawing>
                <wp:inline distT="0" distB="0" distL="114300" distR="114300">
                  <wp:extent cx="452120" cy="225425"/>
                  <wp:effectExtent l="0" t="0" r="5080" b="3175"/>
                  <wp:docPr id="36"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44"/>
                          <pic:cNvPicPr>
                            <a:picLocks noChangeAspect="1"/>
                          </pic:cNvPicPr>
                        </pic:nvPicPr>
                        <pic:blipFill>
                          <a:blip r:embed="rId24"/>
                          <a:stretch>
                            <a:fillRect/>
                          </a:stretch>
                        </pic:blipFill>
                        <pic:spPr>
                          <a:xfrm>
                            <a:off x="0" y="0"/>
                            <a:ext cx="452120" cy="225425"/>
                          </a:xfrm>
                          <a:prstGeom prst="rect">
                            <a:avLst/>
                          </a:prstGeom>
                          <a:noFill/>
                          <a:ln>
                            <a:noFill/>
                          </a:ln>
                        </pic:spPr>
                      </pic:pic>
                    </a:graphicData>
                  </a:graphic>
                </wp:inline>
              </w:drawing>
            </w:r>
          </w:p>
          <w:p>
            <w:pPr>
              <w:keepNext w:val="0"/>
              <w:keepLines w:val="0"/>
              <w:widowControl/>
              <w:suppressLineNumbers w:val="0"/>
              <w:spacing w:before="0" w:beforeAutospacing="0" w:after="0" w:afterAutospacing="0"/>
              <w:ind w:left="0" w:right="0"/>
              <w:jc w:val="left"/>
              <w:textAlignment w:val="center"/>
              <w:rPr>
                <w:rFonts w:hint="eastAsia"/>
                <w:lang w:val="en-US" w:eastAsia="zh-CN"/>
              </w:rPr>
            </w:pPr>
            <w:r>
              <w:rPr>
                <w:rFonts w:hint="default"/>
              </w:rPr>
              <w:drawing>
                <wp:inline distT="0" distB="0" distL="114300" distR="114300">
                  <wp:extent cx="448945" cy="251460"/>
                  <wp:effectExtent l="0" t="0" r="8255" b="15240"/>
                  <wp:docPr id="54"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45"/>
                          <pic:cNvPicPr>
                            <a:picLocks noChangeAspect="1"/>
                          </pic:cNvPicPr>
                        </pic:nvPicPr>
                        <pic:blipFill>
                          <a:blip r:embed="rId25"/>
                          <a:stretch>
                            <a:fillRect/>
                          </a:stretch>
                        </pic:blipFill>
                        <pic:spPr>
                          <a:xfrm>
                            <a:off x="0" y="0"/>
                            <a:ext cx="448945" cy="25146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1515" w:hRule="atLeast"/>
        </w:trPr>
        <w:tc>
          <w:tcPr>
            <w:tcW w:w="660" w:type="dxa"/>
            <w:noWrap w:val="0"/>
            <w:tcMar>
              <w:top w:w="15" w:type="dxa"/>
              <w:left w:w="15" w:type="dxa"/>
              <w:right w:w="15" w:type="dxa"/>
            </w:tcMar>
            <w:vAlign w:val="center"/>
          </w:tcPr>
          <w:p>
            <w:pPr>
              <w:keepNext w:val="0"/>
              <w:keepLines w:val="0"/>
              <w:widowControl/>
              <w:suppressLineNumbers w:val="0"/>
              <w:spacing w:before="0" w:beforeAutospacing="0" w:after="0" w:afterAutospacing="0"/>
              <w:ind w:left="0" w:right="0"/>
              <w:jc w:val="center"/>
              <w:textAlignment w:val="center"/>
              <w:rPr>
                <w:rFonts w:hint="default"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2.1</w:t>
            </w:r>
          </w:p>
        </w:tc>
        <w:tc>
          <w:tcPr>
            <w:tcW w:w="639" w:type="dxa"/>
            <w:noWrap/>
            <w:tcMar>
              <w:top w:w="15" w:type="dxa"/>
              <w:left w:w="15" w:type="dxa"/>
              <w:right w:w="15" w:type="dxa"/>
            </w:tcMar>
            <w:vAlign w:val="center"/>
          </w:tcPr>
          <w:p>
            <w:pPr>
              <w:keepNext w:val="0"/>
              <w:keepLines w:val="0"/>
              <w:widowControl/>
              <w:suppressLineNumbers w:val="0"/>
              <w:spacing w:before="0" w:beforeAutospacing="0" w:after="0" w:afterAutospacing="0"/>
              <w:ind w:left="0" w:right="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指标</w:t>
            </w:r>
          </w:p>
        </w:tc>
        <w:tc>
          <w:tcPr>
            <w:tcW w:w="615" w:type="dxa"/>
            <w:noWrap/>
            <w:tcMar>
              <w:top w:w="15" w:type="dxa"/>
              <w:left w:w="15" w:type="dxa"/>
              <w:right w:w="15" w:type="dxa"/>
            </w:tcMar>
            <w:vAlign w:val="center"/>
          </w:tcPr>
          <w:p>
            <w:pPr>
              <w:keepNext w:val="0"/>
              <w:keepLines w:val="0"/>
              <w:widowControl/>
              <w:suppressLineNumbers w:val="0"/>
              <w:spacing w:before="0" w:beforeAutospacing="0" w:after="0" w:afterAutospacing="0"/>
              <w:ind w:left="0" w:right="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未输入</w:t>
            </w:r>
          </w:p>
        </w:tc>
        <w:tc>
          <w:tcPr>
            <w:tcW w:w="660" w:type="dxa"/>
            <w:noWrap/>
            <w:tcMar>
              <w:top w:w="15" w:type="dxa"/>
              <w:left w:w="15" w:type="dxa"/>
              <w:right w:w="15" w:type="dxa"/>
            </w:tcMar>
            <w:vAlign w:val="center"/>
          </w:tcPr>
          <w:p>
            <w:pPr>
              <w:keepNext w:val="0"/>
              <w:keepLines w:val="0"/>
              <w:widowControl/>
              <w:suppressLineNumbers w:val="0"/>
              <w:spacing w:before="0" w:beforeAutospacing="0" w:after="0" w:afterAutospacing="0"/>
              <w:ind w:left="0" w:right="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未勾选</w:t>
            </w:r>
          </w:p>
        </w:tc>
        <w:tc>
          <w:tcPr>
            <w:tcW w:w="4320" w:type="dxa"/>
            <w:noWrap w:val="0"/>
            <w:tcMar>
              <w:top w:w="15" w:type="dxa"/>
              <w:left w:w="15" w:type="dxa"/>
              <w:right w:w="15" w:type="dxa"/>
            </w:tcMar>
            <w:vAlign w:val="center"/>
          </w:tcPr>
          <w:p>
            <w:pPr>
              <w:keepNext w:val="0"/>
              <w:keepLines w:val="0"/>
              <w:widowControl/>
              <w:suppressLineNumbers w:val="0"/>
              <w:spacing w:before="0" w:beforeAutospacing="0" w:after="0" w:afterAutospacing="0"/>
              <w:ind w:left="0" w:right="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1同时满足下面要求：</w:t>
            </w:r>
            <w:r>
              <w:rPr>
                <w:rFonts w:hint="eastAsia" w:ascii="宋体" w:hAnsi="宋体" w:eastAsia="宋体" w:cs="宋体"/>
                <w:i w:val="0"/>
                <w:color w:val="000000"/>
                <w:kern w:val="0"/>
                <w:sz w:val="22"/>
                <w:szCs w:val="22"/>
                <w:u w:val="none"/>
                <w:lang w:val="en-US" w:eastAsia="zh-CN" w:bidi="ar"/>
              </w:rPr>
              <w:br w:type="textWrapping"/>
            </w:r>
            <w:r>
              <w:rPr>
                <w:rFonts w:hint="eastAsia" w:ascii="宋体" w:hAnsi="宋体" w:eastAsia="宋体" w:cs="宋体"/>
                <w:i w:val="0"/>
                <w:color w:val="4F81BD"/>
                <w:kern w:val="0"/>
                <w:sz w:val="22"/>
                <w:szCs w:val="22"/>
                <w:u w:val="none"/>
                <w:lang w:val="en-US" w:eastAsia="zh-CN" w:bidi="ar"/>
              </w:rPr>
              <w:t>1.1用户有权限看到的指标</w:t>
            </w:r>
            <w:r>
              <w:rPr>
                <w:rFonts w:hint="eastAsia" w:ascii="宋体" w:hAnsi="宋体" w:eastAsia="宋体" w:cs="宋体"/>
                <w:i w:val="0"/>
                <w:color w:val="000000"/>
                <w:kern w:val="0"/>
                <w:sz w:val="22"/>
                <w:szCs w:val="22"/>
                <w:u w:val="none"/>
                <w:lang w:val="en-US" w:eastAsia="zh-CN" w:bidi="ar"/>
              </w:rPr>
              <w:br w:type="textWrapping"/>
            </w:r>
            <w:r>
              <w:rPr>
                <w:rFonts w:hint="eastAsia" w:ascii="宋体" w:hAnsi="宋体" w:eastAsia="宋体" w:cs="宋体"/>
                <w:i w:val="0"/>
                <w:color w:val="000000"/>
                <w:kern w:val="0"/>
                <w:sz w:val="22"/>
                <w:szCs w:val="22"/>
                <w:u w:val="none"/>
                <w:lang w:val="en-US" w:eastAsia="zh-CN" w:bidi="ar"/>
              </w:rPr>
              <w:t>2.1</w:t>
            </w:r>
            <w:r>
              <w:rPr>
                <w:rFonts w:hint="eastAsia" w:ascii="宋体" w:hAnsi="宋体" w:eastAsia="宋体" w:cs="宋体"/>
                <w:b/>
                <w:i w:val="0"/>
                <w:color w:val="000000"/>
                <w:kern w:val="0"/>
                <w:sz w:val="22"/>
                <w:szCs w:val="22"/>
                <w:u w:val="none"/>
                <w:lang w:val="en-US" w:eastAsia="zh-CN" w:bidi="ar"/>
              </w:rPr>
              <w:t>热门推荐</w:t>
            </w:r>
            <w:r>
              <w:rPr>
                <w:rFonts w:hint="eastAsia" w:ascii="宋体" w:hAnsi="宋体" w:eastAsia="宋体" w:cs="宋体"/>
                <w:i w:val="0"/>
                <w:color w:val="000000"/>
                <w:kern w:val="0"/>
                <w:sz w:val="22"/>
                <w:szCs w:val="22"/>
                <w:u w:val="none"/>
                <w:lang w:val="en-US" w:eastAsia="zh-CN" w:bidi="ar"/>
              </w:rPr>
              <w:t>排序方式（展示3个）</w:t>
            </w:r>
            <w:r>
              <w:rPr>
                <w:rFonts w:hint="eastAsia" w:ascii="宋体" w:hAnsi="宋体" w:eastAsia="宋体" w:cs="宋体"/>
                <w:i w:val="0"/>
                <w:color w:val="000000"/>
                <w:kern w:val="0"/>
                <w:sz w:val="22"/>
                <w:szCs w:val="22"/>
                <w:u w:val="none"/>
                <w:lang w:val="en-US" w:eastAsia="zh-CN" w:bidi="ar"/>
              </w:rPr>
              <w:br w:type="textWrapping"/>
            </w:r>
            <w:r>
              <w:rPr>
                <w:rFonts w:hint="eastAsia" w:ascii="宋体" w:hAnsi="宋体" w:eastAsia="宋体" w:cs="宋体"/>
                <w:i w:val="0"/>
                <w:color w:val="000000"/>
                <w:kern w:val="0"/>
                <w:sz w:val="22"/>
                <w:szCs w:val="22"/>
                <w:u w:val="none"/>
                <w:lang w:val="en-US" w:eastAsia="zh-CN" w:bidi="ar"/>
              </w:rPr>
              <w:t>①经分中全部用户查看次数，查看次数高的在前</w:t>
            </w:r>
            <w:r>
              <w:rPr>
                <w:rFonts w:hint="eastAsia" w:ascii="宋体" w:hAnsi="宋体" w:eastAsia="宋体" w:cs="宋体"/>
                <w:i w:val="0"/>
                <w:color w:val="000000"/>
                <w:kern w:val="0"/>
                <w:sz w:val="22"/>
                <w:szCs w:val="22"/>
                <w:u w:val="none"/>
                <w:lang w:val="en-US" w:eastAsia="zh-CN" w:bidi="ar"/>
              </w:rPr>
              <w:br w:type="textWrapping"/>
            </w:r>
            <w:r>
              <w:rPr>
                <w:rFonts w:hint="eastAsia" w:ascii="宋体" w:hAnsi="宋体" w:eastAsia="宋体" w:cs="宋体"/>
                <w:i w:val="0"/>
                <w:color w:val="000000"/>
                <w:kern w:val="0"/>
                <w:sz w:val="22"/>
                <w:szCs w:val="22"/>
                <w:u w:val="none"/>
                <w:lang w:val="en-US" w:eastAsia="zh-CN" w:bidi="ar"/>
              </w:rPr>
              <w:t>②查看次数相同，则按照浏览时间排序，浏览时间晚的展示在前</w:t>
            </w:r>
            <w:r>
              <w:rPr>
                <w:rFonts w:hint="eastAsia" w:ascii="宋体" w:hAnsi="宋体" w:eastAsia="宋体" w:cs="宋体"/>
                <w:i w:val="0"/>
                <w:color w:val="000000"/>
                <w:kern w:val="0"/>
                <w:sz w:val="22"/>
                <w:szCs w:val="22"/>
                <w:u w:val="none"/>
                <w:lang w:val="en-US" w:eastAsia="zh-CN" w:bidi="ar"/>
              </w:rPr>
              <w:br w:type="textWrapping"/>
            </w:r>
            <w:r>
              <w:rPr>
                <w:rFonts w:hint="eastAsia" w:ascii="宋体" w:hAnsi="宋体" w:eastAsia="宋体" w:cs="宋体"/>
                <w:i w:val="0"/>
                <w:color w:val="000000"/>
                <w:kern w:val="0"/>
                <w:sz w:val="22"/>
                <w:szCs w:val="22"/>
                <w:u w:val="none"/>
                <w:lang w:val="en-US" w:eastAsia="zh-CN" w:bidi="ar"/>
              </w:rPr>
              <w:t>③上述情况相同，按照字母排序</w:t>
            </w:r>
            <w:r>
              <w:rPr>
                <w:rFonts w:hint="eastAsia" w:ascii="宋体" w:hAnsi="宋体" w:eastAsia="宋体" w:cs="宋体"/>
                <w:b/>
                <w:i w:val="0"/>
                <w:color w:val="000000"/>
                <w:kern w:val="0"/>
                <w:sz w:val="22"/>
                <w:szCs w:val="22"/>
                <w:u w:val="none"/>
                <w:lang w:val="en-US" w:eastAsia="zh-CN" w:bidi="ar"/>
              </w:rPr>
              <w:br w:type="textWrapping"/>
            </w:r>
            <w:r>
              <w:rPr>
                <w:rFonts w:hint="eastAsia" w:ascii="宋体" w:hAnsi="宋体" w:eastAsia="宋体" w:cs="宋体"/>
                <w:i w:val="0"/>
                <w:color w:val="000000"/>
                <w:kern w:val="0"/>
                <w:sz w:val="22"/>
                <w:szCs w:val="22"/>
                <w:u w:val="none"/>
                <w:lang w:val="en-US" w:eastAsia="zh-CN" w:bidi="ar"/>
              </w:rPr>
              <w:t>2.2</w:t>
            </w:r>
            <w:r>
              <w:rPr>
                <w:rFonts w:hint="eastAsia" w:ascii="宋体" w:hAnsi="宋体" w:eastAsia="宋体" w:cs="宋体"/>
                <w:b/>
                <w:i w:val="0"/>
                <w:color w:val="000000"/>
                <w:kern w:val="0"/>
                <w:sz w:val="22"/>
                <w:szCs w:val="22"/>
                <w:u w:val="none"/>
                <w:lang w:val="en-US" w:eastAsia="zh-CN" w:bidi="ar"/>
              </w:rPr>
              <w:t>最新内容</w:t>
            </w:r>
            <w:r>
              <w:rPr>
                <w:rFonts w:hint="eastAsia" w:ascii="宋体" w:hAnsi="宋体" w:eastAsia="宋体" w:cs="宋体"/>
                <w:i w:val="0"/>
                <w:color w:val="000000"/>
                <w:kern w:val="0"/>
                <w:sz w:val="22"/>
                <w:szCs w:val="22"/>
                <w:u w:val="none"/>
                <w:lang w:val="en-US" w:eastAsia="zh-CN" w:bidi="ar"/>
              </w:rPr>
              <w:t>排序方式（</w:t>
            </w:r>
            <w:r>
              <w:rPr>
                <w:rFonts w:hint="eastAsia" w:cs="宋体"/>
                <w:i w:val="0"/>
                <w:color w:val="000000"/>
                <w:kern w:val="0"/>
                <w:sz w:val="22"/>
                <w:szCs w:val="22"/>
                <w:u w:val="none"/>
                <w:lang w:val="en-US" w:eastAsia="zh-CN" w:bidi="ar"/>
              </w:rPr>
              <w:t>最多10</w:t>
            </w:r>
            <w:r>
              <w:rPr>
                <w:rFonts w:hint="eastAsia" w:ascii="宋体" w:hAnsi="宋体" w:eastAsia="宋体" w:cs="宋体"/>
                <w:i w:val="0"/>
                <w:color w:val="000000"/>
                <w:kern w:val="0"/>
                <w:sz w:val="22"/>
                <w:szCs w:val="22"/>
                <w:u w:val="none"/>
                <w:lang w:val="en-US" w:eastAsia="zh-CN" w:bidi="ar"/>
              </w:rPr>
              <w:t>个）</w:t>
            </w:r>
            <w:r>
              <w:rPr>
                <w:rFonts w:hint="eastAsia" w:ascii="宋体" w:hAnsi="宋体" w:eastAsia="宋体" w:cs="宋体"/>
                <w:i w:val="0"/>
                <w:color w:val="000000"/>
                <w:kern w:val="0"/>
                <w:sz w:val="22"/>
                <w:szCs w:val="22"/>
                <w:u w:val="none"/>
                <w:lang w:val="en-US" w:eastAsia="zh-CN" w:bidi="ar"/>
              </w:rPr>
              <w:br w:type="textWrapping"/>
            </w:r>
            <w:r>
              <w:rPr>
                <w:rFonts w:hint="eastAsia" w:ascii="宋体" w:hAnsi="宋体" w:eastAsia="宋体" w:cs="宋体"/>
                <w:i w:val="0"/>
                <w:color w:val="000000"/>
                <w:kern w:val="0"/>
                <w:sz w:val="22"/>
                <w:szCs w:val="22"/>
                <w:u w:val="none"/>
                <w:lang w:val="en-US" w:eastAsia="zh-CN" w:bidi="ar"/>
              </w:rPr>
              <w:t>①经分中</w:t>
            </w:r>
            <w:r>
              <w:rPr>
                <w:rFonts w:hint="eastAsia" w:cs="宋体"/>
                <w:i w:val="0"/>
                <w:color w:val="000000"/>
                <w:kern w:val="0"/>
                <w:sz w:val="22"/>
                <w:szCs w:val="22"/>
                <w:u w:val="none"/>
                <w:lang w:val="en-US" w:eastAsia="zh-CN" w:bidi="ar"/>
              </w:rPr>
              <w:t>最近30天内</w:t>
            </w:r>
            <w:r>
              <w:rPr>
                <w:rFonts w:hint="eastAsia" w:ascii="宋体" w:hAnsi="宋体" w:eastAsia="宋体" w:cs="宋体"/>
                <w:i w:val="0"/>
                <w:color w:val="000000"/>
                <w:kern w:val="0"/>
                <w:sz w:val="22"/>
                <w:szCs w:val="22"/>
                <w:u w:val="none"/>
                <w:lang w:val="en-US" w:eastAsia="zh-CN" w:bidi="ar"/>
              </w:rPr>
              <w:t>上</w:t>
            </w:r>
            <w:r>
              <w:rPr>
                <w:rFonts w:hint="eastAsia" w:cs="宋体"/>
                <w:i w:val="0"/>
                <w:color w:val="000000"/>
                <w:kern w:val="0"/>
                <w:sz w:val="22"/>
                <w:szCs w:val="22"/>
                <w:u w:val="none"/>
                <w:lang w:val="en-US" w:eastAsia="zh-CN" w:bidi="ar"/>
              </w:rPr>
              <w:t>架</w:t>
            </w:r>
            <w:r>
              <w:rPr>
                <w:rFonts w:hint="eastAsia" w:ascii="宋体" w:hAnsi="宋体" w:eastAsia="宋体" w:cs="宋体"/>
                <w:i w:val="0"/>
                <w:color w:val="000000"/>
                <w:kern w:val="0"/>
                <w:sz w:val="22"/>
                <w:szCs w:val="22"/>
                <w:u w:val="none"/>
                <w:lang w:val="en-US" w:eastAsia="zh-CN" w:bidi="ar"/>
              </w:rPr>
              <w:t>时间，上</w:t>
            </w:r>
            <w:r>
              <w:rPr>
                <w:rFonts w:hint="eastAsia" w:cs="宋体"/>
                <w:i w:val="0"/>
                <w:color w:val="000000"/>
                <w:kern w:val="0"/>
                <w:sz w:val="22"/>
                <w:szCs w:val="22"/>
                <w:u w:val="none"/>
                <w:lang w:val="en-US" w:eastAsia="zh-CN" w:bidi="ar"/>
              </w:rPr>
              <w:t>架</w:t>
            </w:r>
            <w:r>
              <w:rPr>
                <w:rFonts w:hint="eastAsia" w:ascii="宋体" w:hAnsi="宋体" w:eastAsia="宋体" w:cs="宋体"/>
                <w:i w:val="0"/>
                <w:color w:val="000000"/>
                <w:kern w:val="0"/>
                <w:sz w:val="22"/>
                <w:szCs w:val="22"/>
                <w:u w:val="none"/>
                <w:lang w:val="en-US" w:eastAsia="zh-CN" w:bidi="ar"/>
              </w:rPr>
              <w:t>时间越晚的在前</w:t>
            </w:r>
            <w:r>
              <w:rPr>
                <w:rFonts w:hint="eastAsia" w:cs="宋体"/>
                <w:i w:val="0"/>
                <w:color w:val="000000"/>
                <w:kern w:val="0"/>
                <w:sz w:val="22"/>
                <w:szCs w:val="22"/>
                <w:u w:val="none"/>
                <w:lang w:val="en-US" w:eastAsia="zh-CN" w:bidi="ar"/>
              </w:rPr>
              <w:t>。如果最近30天没有上架过，则无需展示最新内容；如果指标第一次上架后，管理员又编辑了，则编辑的时间也会记录为上架时间</w:t>
            </w:r>
            <w:r>
              <w:rPr>
                <w:rFonts w:hint="eastAsia" w:ascii="宋体" w:hAnsi="宋体" w:eastAsia="宋体" w:cs="宋体"/>
                <w:i w:val="0"/>
                <w:color w:val="000000"/>
                <w:kern w:val="0"/>
                <w:sz w:val="22"/>
                <w:szCs w:val="22"/>
                <w:u w:val="none"/>
                <w:lang w:val="en-US" w:eastAsia="zh-CN" w:bidi="ar"/>
              </w:rPr>
              <w:br w:type="textWrapping"/>
            </w:r>
            <w:r>
              <w:rPr>
                <w:rFonts w:hint="eastAsia" w:ascii="宋体" w:hAnsi="宋体" w:eastAsia="宋体" w:cs="宋体"/>
                <w:i w:val="0"/>
                <w:color w:val="000000"/>
                <w:kern w:val="0"/>
                <w:sz w:val="22"/>
                <w:szCs w:val="22"/>
                <w:u w:val="none"/>
                <w:lang w:val="en-US" w:eastAsia="zh-CN" w:bidi="ar"/>
              </w:rPr>
              <w:t>②上</w:t>
            </w:r>
            <w:r>
              <w:rPr>
                <w:rFonts w:hint="eastAsia" w:cs="宋体"/>
                <w:i w:val="0"/>
                <w:color w:val="000000"/>
                <w:kern w:val="0"/>
                <w:sz w:val="22"/>
                <w:szCs w:val="22"/>
                <w:u w:val="none"/>
                <w:lang w:val="en-US" w:eastAsia="zh-CN" w:bidi="ar"/>
              </w:rPr>
              <w:t>架</w:t>
            </w:r>
            <w:r>
              <w:rPr>
                <w:rFonts w:hint="eastAsia" w:ascii="宋体" w:hAnsi="宋体" w:eastAsia="宋体" w:cs="宋体"/>
                <w:i w:val="0"/>
                <w:color w:val="000000"/>
                <w:kern w:val="0"/>
                <w:sz w:val="22"/>
                <w:szCs w:val="22"/>
                <w:u w:val="none"/>
                <w:lang w:val="en-US" w:eastAsia="zh-CN" w:bidi="ar"/>
              </w:rPr>
              <w:t>时间相同，则按照浏览时间排序，浏览时间晚的展示在前</w:t>
            </w:r>
            <w:r>
              <w:rPr>
                <w:rFonts w:hint="eastAsia" w:ascii="宋体" w:hAnsi="宋体" w:eastAsia="宋体" w:cs="宋体"/>
                <w:i w:val="0"/>
                <w:color w:val="000000"/>
                <w:kern w:val="0"/>
                <w:sz w:val="22"/>
                <w:szCs w:val="22"/>
                <w:u w:val="none"/>
                <w:lang w:val="en-US" w:eastAsia="zh-CN" w:bidi="ar"/>
              </w:rPr>
              <w:br w:type="textWrapping"/>
            </w:r>
            <w:r>
              <w:rPr>
                <w:rFonts w:hint="eastAsia" w:ascii="宋体" w:hAnsi="宋体" w:eastAsia="宋体" w:cs="宋体"/>
                <w:i w:val="0"/>
                <w:color w:val="000000"/>
                <w:kern w:val="0"/>
                <w:sz w:val="22"/>
                <w:szCs w:val="22"/>
                <w:u w:val="none"/>
                <w:lang w:val="en-US" w:eastAsia="zh-CN" w:bidi="ar"/>
              </w:rPr>
              <w:t>③上述情况相同，按照字母排序</w:t>
            </w:r>
          </w:p>
        </w:tc>
        <w:tc>
          <w:tcPr>
            <w:tcW w:w="1959" w:type="dxa"/>
            <w:noWrap w:val="0"/>
            <w:tcMar>
              <w:top w:w="15" w:type="dxa"/>
              <w:left w:w="15" w:type="dxa"/>
              <w:right w:w="15" w:type="dxa"/>
            </w:tcMar>
            <w:vAlign w:val="center"/>
          </w:tcPr>
          <w:p>
            <w:pPr>
              <w:keepNext w:val="0"/>
              <w:keepLines w:val="0"/>
              <w:widowControl/>
              <w:suppressLineNumbers w:val="0"/>
              <w:spacing w:before="0" w:beforeAutospacing="0" w:after="0" w:afterAutospacing="0"/>
              <w:ind w:left="0" w:right="0"/>
              <w:jc w:val="left"/>
              <w:textAlignment w:val="center"/>
              <w:rPr>
                <w:rFonts w:hint="eastAsia" w:ascii="宋体" w:hAnsi="宋体" w:eastAsia="宋体" w:cs="宋体"/>
                <w:i w:val="0"/>
                <w:color w:val="000000"/>
                <w:kern w:val="2"/>
                <w:sz w:val="22"/>
                <w:szCs w:val="22"/>
                <w:u w:val="none"/>
                <w:lang w:val="en-US" w:eastAsia="zh-CN" w:bidi="ar-SA"/>
              </w:rPr>
            </w:pPr>
            <w:r>
              <w:rPr>
                <w:rFonts w:hint="eastAsia" w:ascii="宋体" w:hAnsi="宋体" w:eastAsia="宋体" w:cs="宋体"/>
                <w:i w:val="0"/>
                <w:color w:val="000000"/>
                <w:kern w:val="0"/>
                <w:sz w:val="22"/>
                <w:szCs w:val="22"/>
                <w:u w:val="none"/>
                <w:lang w:val="en-US" w:eastAsia="zh-CN" w:bidi="ar"/>
              </w:rPr>
              <w:t>提示“请输入关键词后再搜索”</w:t>
            </w:r>
          </w:p>
        </w:tc>
        <w:tc>
          <w:tcPr>
            <w:tcW w:w="744" w:type="dxa"/>
            <w:noWrap w:val="0"/>
            <w:tcMar>
              <w:top w:w="15" w:type="dxa"/>
              <w:left w:w="15" w:type="dxa"/>
              <w:right w:w="15" w:type="dxa"/>
            </w:tcMar>
            <w:vAlign w:val="center"/>
          </w:tcPr>
          <w:p>
            <w:pPr>
              <w:keepNext w:val="0"/>
              <w:keepLines w:val="0"/>
              <w:widowControl/>
              <w:suppressLineNumbers w:val="0"/>
              <w:spacing w:before="0" w:beforeAutospacing="0" w:after="0" w:afterAutospacing="0"/>
              <w:ind w:left="0" w:right="0"/>
              <w:jc w:val="left"/>
              <w:textAlignment w:val="center"/>
              <w:rPr>
                <w:rFonts w:hint="default"/>
              </w:rPr>
            </w:pPr>
            <w:r>
              <w:rPr>
                <w:rFonts w:hint="default"/>
              </w:rPr>
              <w:drawing>
                <wp:inline distT="0" distB="0" distL="114300" distR="114300">
                  <wp:extent cx="448945" cy="223520"/>
                  <wp:effectExtent l="0" t="0" r="8255" b="5080"/>
                  <wp:docPr id="51"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46"/>
                          <pic:cNvPicPr>
                            <a:picLocks noChangeAspect="1"/>
                          </pic:cNvPicPr>
                        </pic:nvPicPr>
                        <pic:blipFill>
                          <a:blip r:embed="rId26"/>
                          <a:stretch>
                            <a:fillRect/>
                          </a:stretch>
                        </pic:blipFill>
                        <pic:spPr>
                          <a:xfrm>
                            <a:off x="0" y="0"/>
                            <a:ext cx="448945" cy="223520"/>
                          </a:xfrm>
                          <a:prstGeom prst="rect">
                            <a:avLst/>
                          </a:prstGeom>
                          <a:noFill/>
                          <a:ln>
                            <a:noFill/>
                          </a:ln>
                        </pic:spPr>
                      </pic:pic>
                    </a:graphicData>
                  </a:graphic>
                </wp:inline>
              </w:drawing>
            </w:r>
          </w:p>
          <w:p>
            <w:pPr>
              <w:keepNext w:val="0"/>
              <w:keepLines w:val="0"/>
              <w:widowControl/>
              <w:suppressLineNumbers w:val="0"/>
              <w:spacing w:before="0" w:beforeAutospacing="0" w:after="0" w:afterAutospacing="0"/>
              <w:ind w:left="0" w:right="0"/>
              <w:jc w:val="left"/>
              <w:textAlignment w:val="center"/>
              <w:rPr>
                <w:rFonts w:hint="eastAsia"/>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1890" w:hRule="atLeast"/>
        </w:trPr>
        <w:tc>
          <w:tcPr>
            <w:tcW w:w="660" w:type="dxa"/>
            <w:noWrap w:val="0"/>
            <w:tcMar>
              <w:top w:w="15" w:type="dxa"/>
              <w:left w:w="15" w:type="dxa"/>
              <w:right w:w="15" w:type="dxa"/>
            </w:tcMar>
            <w:vAlign w:val="center"/>
          </w:tcPr>
          <w:p>
            <w:pPr>
              <w:keepNext w:val="0"/>
              <w:keepLines w:val="0"/>
              <w:widowControl/>
              <w:suppressLineNumbers w:val="0"/>
              <w:spacing w:before="0" w:beforeAutospacing="0" w:after="0" w:afterAutospacing="0"/>
              <w:ind w:left="0" w:right="0"/>
              <w:jc w:val="center"/>
              <w:rPr>
                <w:rFonts w:hint="default" w:ascii="宋体" w:hAnsi="宋体" w:eastAsia="宋体" w:cs="宋体"/>
                <w:i w:val="0"/>
                <w:color w:val="000000"/>
                <w:sz w:val="22"/>
                <w:szCs w:val="22"/>
                <w:u w:val="none"/>
                <w:lang w:val="en-US" w:eastAsia="zh-CN"/>
              </w:rPr>
            </w:pPr>
            <w:r>
              <w:rPr>
                <w:rFonts w:hint="eastAsia" w:ascii="宋体" w:hAnsi="宋体" w:eastAsia="宋体" w:cs="宋体"/>
                <w:i w:val="0"/>
                <w:color w:val="000000"/>
                <w:sz w:val="22"/>
                <w:szCs w:val="22"/>
                <w:u w:val="none"/>
                <w:lang w:val="en-US" w:eastAsia="zh-CN"/>
              </w:rPr>
              <w:t>2.2</w:t>
            </w:r>
          </w:p>
        </w:tc>
        <w:tc>
          <w:tcPr>
            <w:tcW w:w="639" w:type="dxa"/>
            <w:noWrap/>
            <w:tcMar>
              <w:top w:w="15" w:type="dxa"/>
              <w:left w:w="15" w:type="dxa"/>
              <w:right w:w="15" w:type="dxa"/>
            </w:tcMar>
            <w:vAlign w:val="center"/>
          </w:tcPr>
          <w:p>
            <w:pPr>
              <w:keepNext w:val="0"/>
              <w:keepLines w:val="0"/>
              <w:widowControl/>
              <w:suppressLineNumbers w:val="0"/>
              <w:spacing w:before="0" w:beforeAutospacing="0" w:after="0" w:afterAutospacing="0"/>
              <w:ind w:left="0" w:right="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指标</w:t>
            </w:r>
          </w:p>
        </w:tc>
        <w:tc>
          <w:tcPr>
            <w:tcW w:w="615" w:type="dxa"/>
            <w:noWrap/>
            <w:tcMar>
              <w:top w:w="15" w:type="dxa"/>
              <w:left w:w="15" w:type="dxa"/>
              <w:right w:w="15" w:type="dxa"/>
            </w:tcMar>
            <w:vAlign w:val="center"/>
          </w:tcPr>
          <w:p>
            <w:pPr>
              <w:keepNext w:val="0"/>
              <w:keepLines w:val="0"/>
              <w:widowControl/>
              <w:suppressLineNumbers w:val="0"/>
              <w:spacing w:before="0" w:beforeAutospacing="0" w:after="0" w:afterAutospacing="0"/>
              <w:ind w:left="0" w:right="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有输入</w:t>
            </w:r>
          </w:p>
        </w:tc>
        <w:tc>
          <w:tcPr>
            <w:tcW w:w="660" w:type="dxa"/>
            <w:noWrap/>
            <w:tcMar>
              <w:top w:w="15" w:type="dxa"/>
              <w:left w:w="15" w:type="dxa"/>
              <w:right w:w="15" w:type="dxa"/>
            </w:tcMar>
            <w:vAlign w:val="center"/>
          </w:tcPr>
          <w:p>
            <w:pPr>
              <w:keepNext w:val="0"/>
              <w:keepLines w:val="0"/>
              <w:widowControl/>
              <w:suppressLineNumbers w:val="0"/>
              <w:spacing w:before="0" w:beforeAutospacing="0" w:after="0" w:afterAutospacing="0"/>
              <w:ind w:left="0" w:right="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未勾选</w:t>
            </w:r>
          </w:p>
        </w:tc>
        <w:tc>
          <w:tcPr>
            <w:tcW w:w="4320" w:type="dxa"/>
            <w:noWrap w:val="0"/>
            <w:tcMar>
              <w:top w:w="15" w:type="dxa"/>
              <w:left w:w="15" w:type="dxa"/>
              <w:right w:w="15" w:type="dxa"/>
            </w:tcMar>
            <w:vAlign w:val="center"/>
          </w:tcPr>
          <w:p>
            <w:pPr>
              <w:keepNext w:val="0"/>
              <w:keepLines w:val="0"/>
              <w:widowControl/>
              <w:suppressLineNumbers w:val="0"/>
              <w:spacing w:before="0" w:beforeAutospacing="0" w:after="0" w:afterAutospacing="0"/>
              <w:ind w:left="0" w:right="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1同时满足下面要求：</w:t>
            </w:r>
            <w:r>
              <w:rPr>
                <w:rFonts w:hint="eastAsia" w:ascii="宋体" w:hAnsi="宋体" w:eastAsia="宋体" w:cs="宋体"/>
                <w:i w:val="0"/>
                <w:color w:val="000000"/>
                <w:kern w:val="0"/>
                <w:sz w:val="22"/>
                <w:szCs w:val="22"/>
                <w:u w:val="none"/>
                <w:lang w:val="en-US" w:eastAsia="zh-CN" w:bidi="ar"/>
              </w:rPr>
              <w:br w:type="textWrapping"/>
            </w:r>
            <w:r>
              <w:rPr>
                <w:rFonts w:hint="eastAsia" w:ascii="宋体" w:hAnsi="宋体" w:eastAsia="宋体" w:cs="宋体"/>
                <w:i w:val="0"/>
                <w:color w:val="4F81BD"/>
                <w:kern w:val="0"/>
                <w:sz w:val="22"/>
                <w:szCs w:val="22"/>
                <w:u w:val="none"/>
                <w:lang w:val="en-US" w:eastAsia="zh-CN" w:bidi="ar"/>
              </w:rPr>
              <w:t>1.1用户有权限看到的指标</w:t>
            </w:r>
            <w:r>
              <w:rPr>
                <w:rFonts w:hint="eastAsia" w:ascii="宋体" w:hAnsi="宋体" w:eastAsia="宋体" w:cs="宋体"/>
                <w:i w:val="0"/>
                <w:color w:val="4F81BD"/>
                <w:kern w:val="0"/>
                <w:sz w:val="22"/>
                <w:szCs w:val="22"/>
                <w:u w:val="none"/>
                <w:lang w:val="en-US" w:eastAsia="zh-CN" w:bidi="ar"/>
              </w:rPr>
              <w:br w:type="textWrapping"/>
            </w:r>
            <w:r>
              <w:rPr>
                <w:rFonts w:hint="eastAsia" w:ascii="宋体" w:hAnsi="宋体" w:eastAsia="宋体" w:cs="宋体"/>
                <w:i w:val="0"/>
                <w:color w:val="4F81BD"/>
                <w:kern w:val="0"/>
                <w:sz w:val="22"/>
                <w:szCs w:val="22"/>
                <w:u w:val="none"/>
                <w:lang w:val="en-US" w:eastAsia="zh-CN" w:bidi="ar"/>
              </w:rPr>
              <w:t>1.2有匹配关键词的指标</w:t>
            </w:r>
            <w:r>
              <w:rPr>
                <w:rFonts w:hint="eastAsia" w:ascii="宋体" w:hAnsi="宋体" w:eastAsia="宋体" w:cs="宋体"/>
                <w:i w:val="0"/>
                <w:color w:val="000000"/>
                <w:kern w:val="0"/>
                <w:sz w:val="22"/>
                <w:szCs w:val="22"/>
                <w:u w:val="none"/>
                <w:lang w:val="en-US" w:eastAsia="zh-CN" w:bidi="ar"/>
              </w:rPr>
              <w:br w:type="textWrapping"/>
            </w:r>
            <w:r>
              <w:rPr>
                <w:rFonts w:hint="eastAsia" w:ascii="宋体" w:hAnsi="宋体" w:eastAsia="宋体" w:cs="宋体"/>
                <w:i w:val="0"/>
                <w:color w:val="000000"/>
                <w:kern w:val="0"/>
                <w:sz w:val="22"/>
                <w:szCs w:val="22"/>
                <w:u w:val="none"/>
                <w:lang w:val="en-US" w:eastAsia="zh-CN" w:bidi="ar"/>
              </w:rPr>
              <w:t>2 排序方式</w:t>
            </w:r>
            <w:r>
              <w:rPr>
                <w:rFonts w:hint="eastAsia" w:ascii="宋体" w:hAnsi="宋体" w:eastAsia="宋体" w:cs="宋体"/>
                <w:i w:val="0"/>
                <w:color w:val="000000"/>
                <w:kern w:val="0"/>
                <w:sz w:val="22"/>
                <w:szCs w:val="22"/>
                <w:u w:val="none"/>
                <w:lang w:val="en-US" w:eastAsia="zh-CN" w:bidi="ar"/>
              </w:rPr>
              <w:br w:type="textWrapping"/>
            </w:r>
            <w:r>
              <w:rPr>
                <w:rFonts w:hint="eastAsia" w:ascii="宋体" w:hAnsi="宋体" w:eastAsia="宋体" w:cs="宋体"/>
                <w:i w:val="0"/>
                <w:color w:val="000000"/>
                <w:kern w:val="0"/>
                <w:sz w:val="22"/>
                <w:szCs w:val="22"/>
                <w:u w:val="none"/>
                <w:lang w:val="en-US" w:eastAsia="zh-CN" w:bidi="ar"/>
              </w:rPr>
              <w:t>①根据关键词匹配指标名称，</w:t>
            </w:r>
            <w:r>
              <w:rPr>
                <w:rFonts w:hint="eastAsia" w:ascii="宋体" w:hAnsi="宋体" w:eastAsia="宋体" w:cs="宋体"/>
                <w:i w:val="0"/>
                <w:color w:val="4F81BD"/>
                <w:kern w:val="0"/>
                <w:sz w:val="22"/>
                <w:szCs w:val="22"/>
                <w:u w:val="none"/>
                <w:lang w:val="en-US" w:eastAsia="zh-CN" w:bidi="ar"/>
              </w:rPr>
              <w:t>匹配度</w:t>
            </w:r>
            <w:r>
              <w:rPr>
                <w:rFonts w:hint="eastAsia" w:ascii="宋体" w:hAnsi="宋体" w:eastAsia="宋体" w:cs="宋体"/>
                <w:i w:val="0"/>
                <w:color w:val="000000"/>
                <w:kern w:val="0"/>
                <w:sz w:val="22"/>
                <w:szCs w:val="22"/>
                <w:u w:val="none"/>
                <w:lang w:val="en-US" w:eastAsia="zh-CN" w:bidi="ar"/>
              </w:rPr>
              <w:t>高的在前；</w:t>
            </w:r>
            <w:r>
              <w:rPr>
                <w:rFonts w:hint="eastAsia" w:ascii="宋体" w:hAnsi="宋体" w:eastAsia="宋体" w:cs="宋体"/>
                <w:i w:val="0"/>
                <w:color w:val="000000"/>
                <w:kern w:val="0"/>
                <w:sz w:val="22"/>
                <w:szCs w:val="22"/>
                <w:u w:val="none"/>
                <w:lang w:val="en-US" w:eastAsia="zh-CN" w:bidi="ar"/>
              </w:rPr>
              <w:br w:type="textWrapping"/>
            </w:r>
            <w:r>
              <w:rPr>
                <w:rFonts w:hint="eastAsia" w:ascii="宋体" w:hAnsi="宋体" w:eastAsia="宋体" w:cs="宋体"/>
                <w:i w:val="0"/>
                <w:color w:val="000000"/>
                <w:kern w:val="0"/>
                <w:sz w:val="22"/>
                <w:szCs w:val="22"/>
                <w:u w:val="none"/>
                <w:lang w:val="en-US" w:eastAsia="zh-CN" w:bidi="ar"/>
              </w:rPr>
              <w:t>②匹配度相同的情况下，则按照浏览时间排序，浏览时间晚的展示在前</w:t>
            </w:r>
            <w:r>
              <w:rPr>
                <w:rFonts w:hint="eastAsia" w:ascii="宋体" w:hAnsi="宋体" w:eastAsia="宋体" w:cs="宋体"/>
                <w:i w:val="0"/>
                <w:color w:val="000000"/>
                <w:kern w:val="0"/>
                <w:sz w:val="22"/>
                <w:szCs w:val="22"/>
                <w:u w:val="none"/>
                <w:lang w:val="en-US" w:eastAsia="zh-CN" w:bidi="ar"/>
              </w:rPr>
              <w:br w:type="textWrapping"/>
            </w:r>
            <w:r>
              <w:rPr>
                <w:rFonts w:hint="eastAsia" w:ascii="宋体" w:hAnsi="宋体" w:eastAsia="宋体" w:cs="宋体"/>
                <w:i w:val="0"/>
                <w:color w:val="000000"/>
                <w:kern w:val="0"/>
                <w:sz w:val="22"/>
                <w:szCs w:val="22"/>
                <w:u w:val="none"/>
                <w:lang w:val="en-US" w:eastAsia="zh-CN" w:bidi="ar"/>
              </w:rPr>
              <w:t>③上述情况相同，则按字母排序</w:t>
            </w:r>
          </w:p>
        </w:tc>
        <w:tc>
          <w:tcPr>
            <w:tcW w:w="1959" w:type="dxa"/>
            <w:noWrap w:val="0"/>
            <w:tcMar>
              <w:top w:w="15" w:type="dxa"/>
              <w:left w:w="15" w:type="dxa"/>
              <w:right w:w="15" w:type="dxa"/>
            </w:tcMar>
            <w:vAlign w:val="center"/>
          </w:tcPr>
          <w:p>
            <w:pPr>
              <w:keepNext w:val="0"/>
              <w:keepLines w:val="0"/>
              <w:widowControl/>
              <w:suppressLineNumbers w:val="0"/>
              <w:spacing w:before="0" w:beforeAutospacing="0" w:after="0" w:afterAutospacing="0"/>
              <w:ind w:left="0" w:right="0"/>
              <w:jc w:val="left"/>
              <w:textAlignment w:val="center"/>
              <w:rPr>
                <w:rFonts w:hint="eastAsia" w:ascii="宋体" w:hAnsi="宋体" w:eastAsia="宋体" w:cs="宋体"/>
                <w:i w:val="0"/>
                <w:color w:val="000000"/>
                <w:kern w:val="2"/>
                <w:sz w:val="22"/>
                <w:szCs w:val="22"/>
                <w:u w:val="none"/>
                <w:lang w:val="en-US" w:eastAsia="zh-CN" w:bidi="ar-SA"/>
              </w:rPr>
            </w:pPr>
            <w:r>
              <w:rPr>
                <w:rFonts w:hint="eastAsia" w:ascii="宋体" w:hAnsi="宋体" w:eastAsia="宋体" w:cs="宋体"/>
                <w:i w:val="0"/>
                <w:color w:val="000000"/>
                <w:kern w:val="0"/>
                <w:sz w:val="22"/>
                <w:szCs w:val="22"/>
                <w:u w:val="none"/>
                <w:lang w:val="en-US" w:eastAsia="zh-CN" w:bidi="ar"/>
              </w:rPr>
              <w:t>逻辑同搜索框下拉推荐</w:t>
            </w:r>
          </w:p>
        </w:tc>
        <w:tc>
          <w:tcPr>
            <w:tcW w:w="744" w:type="dxa"/>
            <w:noWrap w:val="0"/>
            <w:tcMar>
              <w:top w:w="15" w:type="dxa"/>
              <w:left w:w="15" w:type="dxa"/>
              <w:right w:w="15" w:type="dxa"/>
            </w:tcMar>
            <w:vAlign w:val="center"/>
          </w:tcPr>
          <w:p>
            <w:pPr>
              <w:keepNext w:val="0"/>
              <w:keepLines w:val="0"/>
              <w:widowControl/>
              <w:suppressLineNumbers w:val="0"/>
              <w:spacing w:before="0" w:beforeAutospacing="0" w:after="0" w:afterAutospacing="0"/>
              <w:ind w:left="0" w:right="0"/>
              <w:jc w:val="left"/>
              <w:textAlignment w:val="center"/>
              <w:rPr>
                <w:rFonts w:hint="default"/>
              </w:rPr>
            </w:pPr>
            <w:r>
              <w:rPr>
                <w:rFonts w:hint="default"/>
              </w:rPr>
              <w:drawing>
                <wp:inline distT="0" distB="0" distL="114300" distR="114300">
                  <wp:extent cx="452120" cy="224790"/>
                  <wp:effectExtent l="0" t="0" r="5080" b="3810"/>
                  <wp:docPr id="66"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47"/>
                          <pic:cNvPicPr>
                            <a:picLocks noChangeAspect="1"/>
                          </pic:cNvPicPr>
                        </pic:nvPicPr>
                        <pic:blipFill>
                          <a:blip r:embed="rId27"/>
                          <a:stretch>
                            <a:fillRect/>
                          </a:stretch>
                        </pic:blipFill>
                        <pic:spPr>
                          <a:xfrm>
                            <a:off x="0" y="0"/>
                            <a:ext cx="452120" cy="224790"/>
                          </a:xfrm>
                          <a:prstGeom prst="rect">
                            <a:avLst/>
                          </a:prstGeom>
                          <a:noFill/>
                          <a:ln>
                            <a:noFill/>
                          </a:ln>
                        </pic:spPr>
                      </pic:pic>
                    </a:graphicData>
                  </a:graphic>
                </wp:inline>
              </w:drawing>
            </w:r>
          </w:p>
          <w:p>
            <w:pPr>
              <w:keepNext w:val="0"/>
              <w:keepLines w:val="0"/>
              <w:widowControl/>
              <w:suppressLineNumbers w:val="0"/>
              <w:spacing w:before="0" w:beforeAutospacing="0" w:after="0" w:afterAutospacing="0"/>
              <w:ind w:left="0" w:right="0"/>
              <w:jc w:val="left"/>
              <w:textAlignment w:val="center"/>
              <w:rPr>
                <w:rFonts w:hint="eastAsia"/>
                <w:lang w:val="en-US" w:eastAsia="zh-CN"/>
              </w:rPr>
            </w:pPr>
            <w:r>
              <w:rPr>
                <w:rFonts w:hint="default"/>
              </w:rPr>
              <w:drawing>
                <wp:inline distT="0" distB="0" distL="114300" distR="114300">
                  <wp:extent cx="451485" cy="264795"/>
                  <wp:effectExtent l="0" t="0" r="5715" b="1905"/>
                  <wp:docPr id="52"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48"/>
                          <pic:cNvPicPr>
                            <a:picLocks noChangeAspect="1"/>
                          </pic:cNvPicPr>
                        </pic:nvPicPr>
                        <pic:blipFill>
                          <a:blip r:embed="rId28"/>
                          <a:stretch>
                            <a:fillRect/>
                          </a:stretch>
                        </pic:blipFill>
                        <pic:spPr>
                          <a:xfrm>
                            <a:off x="0" y="0"/>
                            <a:ext cx="451485" cy="26479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240" w:hRule="atLeast"/>
        </w:trPr>
        <w:tc>
          <w:tcPr>
            <w:tcW w:w="660" w:type="dxa"/>
            <w:noWrap w:val="0"/>
            <w:tcMar>
              <w:top w:w="15" w:type="dxa"/>
              <w:left w:w="15" w:type="dxa"/>
              <w:right w:w="15" w:type="dxa"/>
            </w:tcMar>
            <w:vAlign w:val="center"/>
          </w:tcPr>
          <w:p>
            <w:pPr>
              <w:keepNext w:val="0"/>
              <w:keepLines w:val="0"/>
              <w:widowControl/>
              <w:suppressLineNumbers w:val="0"/>
              <w:spacing w:before="0" w:beforeAutospacing="0" w:after="0" w:afterAutospacing="0"/>
              <w:ind w:left="0" w:right="0"/>
              <w:jc w:val="center"/>
              <w:rPr>
                <w:rFonts w:hint="default" w:ascii="宋体" w:hAnsi="宋体" w:eastAsia="宋体" w:cs="宋体"/>
                <w:i w:val="0"/>
                <w:color w:val="000000"/>
                <w:sz w:val="22"/>
                <w:szCs w:val="22"/>
                <w:u w:val="none"/>
                <w:lang w:val="en-US" w:eastAsia="zh-CN"/>
              </w:rPr>
            </w:pPr>
            <w:r>
              <w:rPr>
                <w:rFonts w:hint="eastAsia" w:ascii="宋体" w:hAnsi="宋体" w:eastAsia="宋体" w:cs="宋体"/>
                <w:i w:val="0"/>
                <w:color w:val="000000"/>
                <w:sz w:val="22"/>
                <w:szCs w:val="22"/>
                <w:u w:val="none"/>
                <w:lang w:val="en-US" w:eastAsia="zh-CN"/>
              </w:rPr>
              <w:t>2.3</w:t>
            </w:r>
          </w:p>
        </w:tc>
        <w:tc>
          <w:tcPr>
            <w:tcW w:w="639" w:type="dxa"/>
            <w:noWrap/>
            <w:tcMar>
              <w:top w:w="15" w:type="dxa"/>
              <w:left w:w="15" w:type="dxa"/>
              <w:right w:w="15" w:type="dxa"/>
            </w:tcMar>
            <w:vAlign w:val="center"/>
          </w:tcPr>
          <w:p>
            <w:pPr>
              <w:keepNext w:val="0"/>
              <w:keepLines w:val="0"/>
              <w:widowControl/>
              <w:suppressLineNumbers w:val="0"/>
              <w:spacing w:before="0" w:beforeAutospacing="0" w:after="0" w:afterAutospacing="0"/>
              <w:ind w:left="0" w:right="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指标</w:t>
            </w:r>
          </w:p>
        </w:tc>
        <w:tc>
          <w:tcPr>
            <w:tcW w:w="615" w:type="dxa"/>
            <w:noWrap/>
            <w:tcMar>
              <w:top w:w="15" w:type="dxa"/>
              <w:left w:w="15" w:type="dxa"/>
              <w:right w:w="15" w:type="dxa"/>
            </w:tcMar>
            <w:vAlign w:val="center"/>
          </w:tcPr>
          <w:p>
            <w:pPr>
              <w:keepNext w:val="0"/>
              <w:keepLines w:val="0"/>
              <w:widowControl/>
              <w:suppressLineNumbers w:val="0"/>
              <w:spacing w:before="0" w:beforeAutospacing="0" w:after="0" w:afterAutospacing="0"/>
              <w:ind w:left="0" w:right="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未输入</w:t>
            </w:r>
          </w:p>
        </w:tc>
        <w:tc>
          <w:tcPr>
            <w:tcW w:w="660" w:type="dxa"/>
            <w:noWrap/>
            <w:tcMar>
              <w:top w:w="15" w:type="dxa"/>
              <w:left w:w="15" w:type="dxa"/>
              <w:right w:w="15" w:type="dxa"/>
            </w:tcMar>
            <w:vAlign w:val="center"/>
          </w:tcPr>
          <w:p>
            <w:pPr>
              <w:keepNext w:val="0"/>
              <w:keepLines w:val="0"/>
              <w:widowControl/>
              <w:suppressLineNumbers w:val="0"/>
              <w:spacing w:before="0" w:beforeAutospacing="0" w:after="0" w:afterAutospacing="0"/>
              <w:ind w:left="0" w:right="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有勾选</w:t>
            </w:r>
          </w:p>
        </w:tc>
        <w:tc>
          <w:tcPr>
            <w:tcW w:w="4320" w:type="dxa"/>
            <w:noWrap w:val="0"/>
            <w:tcMar>
              <w:top w:w="15" w:type="dxa"/>
              <w:left w:w="15" w:type="dxa"/>
              <w:right w:w="15" w:type="dxa"/>
            </w:tcMar>
            <w:vAlign w:val="center"/>
          </w:tcPr>
          <w:p>
            <w:pPr>
              <w:keepNext w:val="0"/>
              <w:keepLines w:val="0"/>
              <w:widowControl/>
              <w:suppressLineNumbers w:val="0"/>
              <w:spacing w:before="0" w:beforeAutospacing="0" w:after="0" w:afterAutospacing="0"/>
              <w:ind w:left="0" w:right="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1推荐内容同时满足下面要求：</w:t>
            </w:r>
            <w:r>
              <w:rPr>
                <w:rFonts w:hint="eastAsia" w:ascii="宋体" w:hAnsi="宋体" w:eastAsia="宋体" w:cs="宋体"/>
                <w:i w:val="0"/>
                <w:color w:val="000000"/>
                <w:kern w:val="0"/>
                <w:sz w:val="22"/>
                <w:szCs w:val="22"/>
                <w:u w:val="none"/>
                <w:lang w:val="en-US" w:eastAsia="zh-CN" w:bidi="ar"/>
              </w:rPr>
              <w:br w:type="textWrapping"/>
            </w:r>
            <w:r>
              <w:rPr>
                <w:rFonts w:hint="eastAsia" w:ascii="宋体" w:hAnsi="宋体" w:eastAsia="宋体" w:cs="宋体"/>
                <w:i w:val="0"/>
                <w:color w:val="4F81BD"/>
                <w:kern w:val="0"/>
                <w:sz w:val="22"/>
                <w:szCs w:val="22"/>
                <w:u w:val="none"/>
                <w:lang w:val="en-US" w:eastAsia="zh-CN" w:bidi="ar"/>
              </w:rPr>
              <w:t>1.1该用户有权看到的指标</w:t>
            </w:r>
            <w:r>
              <w:rPr>
                <w:rFonts w:hint="eastAsia" w:ascii="宋体" w:hAnsi="宋体" w:eastAsia="宋体" w:cs="宋体"/>
                <w:i w:val="0"/>
                <w:color w:val="4F81BD"/>
                <w:kern w:val="0"/>
                <w:sz w:val="22"/>
                <w:szCs w:val="22"/>
                <w:u w:val="none"/>
                <w:lang w:val="en-US" w:eastAsia="zh-CN" w:bidi="ar"/>
              </w:rPr>
              <w:br w:type="textWrapping"/>
            </w:r>
            <w:r>
              <w:rPr>
                <w:rFonts w:hint="eastAsia" w:ascii="宋体" w:hAnsi="宋体" w:eastAsia="宋体" w:cs="宋体"/>
                <w:i w:val="0"/>
                <w:color w:val="4F81BD"/>
                <w:kern w:val="0"/>
                <w:sz w:val="22"/>
                <w:szCs w:val="22"/>
                <w:u w:val="none"/>
                <w:lang w:val="en-US" w:eastAsia="zh-CN" w:bidi="ar"/>
              </w:rPr>
              <w:t>1.2是所勾选机构中的指标</w:t>
            </w:r>
            <w:r>
              <w:rPr>
                <w:rFonts w:hint="eastAsia" w:ascii="宋体" w:hAnsi="宋体" w:eastAsia="宋体" w:cs="宋体"/>
                <w:i w:val="0"/>
                <w:color w:val="4F81BD"/>
                <w:kern w:val="0"/>
                <w:sz w:val="22"/>
                <w:szCs w:val="22"/>
                <w:u w:val="none"/>
                <w:lang w:val="en-US" w:eastAsia="zh-CN" w:bidi="ar"/>
              </w:rPr>
              <w:br w:type="textWrapping"/>
            </w:r>
            <w:r>
              <w:rPr>
                <w:rFonts w:hint="eastAsia" w:ascii="宋体" w:hAnsi="宋体" w:eastAsia="宋体" w:cs="宋体"/>
                <w:i w:val="0"/>
                <w:color w:val="000000"/>
                <w:kern w:val="0"/>
                <w:sz w:val="22"/>
                <w:szCs w:val="22"/>
                <w:u w:val="none"/>
                <w:lang w:val="en-US" w:eastAsia="zh-CN" w:bidi="ar"/>
              </w:rPr>
              <w:t>排序方式（先展示2.1，然后展示2.2）</w:t>
            </w:r>
            <w:r>
              <w:rPr>
                <w:rFonts w:hint="eastAsia" w:ascii="宋体" w:hAnsi="宋体" w:eastAsia="宋体" w:cs="宋体"/>
                <w:i w:val="0"/>
                <w:color w:val="000000"/>
                <w:kern w:val="0"/>
                <w:sz w:val="22"/>
                <w:szCs w:val="22"/>
                <w:u w:val="none"/>
                <w:lang w:val="en-US" w:eastAsia="zh-CN" w:bidi="ar"/>
              </w:rPr>
              <w:br w:type="textWrapping"/>
            </w:r>
            <w:r>
              <w:rPr>
                <w:rFonts w:hint="eastAsia" w:ascii="宋体" w:hAnsi="宋体" w:eastAsia="宋体" w:cs="宋体"/>
                <w:i w:val="0"/>
                <w:color w:val="000000"/>
                <w:kern w:val="0"/>
                <w:sz w:val="22"/>
                <w:szCs w:val="22"/>
                <w:u w:val="none"/>
                <w:lang w:val="en-US" w:eastAsia="zh-CN" w:bidi="ar"/>
              </w:rPr>
              <w:t>2.1</w:t>
            </w:r>
            <w:r>
              <w:rPr>
                <w:rFonts w:hint="eastAsia" w:ascii="宋体" w:hAnsi="宋体" w:eastAsia="宋体" w:cs="宋体"/>
                <w:b/>
                <w:i w:val="0"/>
                <w:color w:val="000000"/>
                <w:kern w:val="0"/>
                <w:sz w:val="22"/>
                <w:szCs w:val="22"/>
                <w:u w:val="none"/>
                <w:lang w:val="en-US" w:eastAsia="zh-CN" w:bidi="ar"/>
              </w:rPr>
              <w:t>热门推荐</w:t>
            </w:r>
            <w:r>
              <w:rPr>
                <w:rFonts w:hint="eastAsia" w:ascii="宋体" w:hAnsi="宋体" w:eastAsia="宋体" w:cs="宋体"/>
                <w:i w:val="0"/>
                <w:color w:val="000000"/>
                <w:kern w:val="0"/>
                <w:sz w:val="22"/>
                <w:szCs w:val="22"/>
                <w:u w:val="none"/>
                <w:lang w:val="en-US" w:eastAsia="zh-CN" w:bidi="ar"/>
              </w:rPr>
              <w:t>排序方式（展示3个）</w:t>
            </w:r>
            <w:r>
              <w:rPr>
                <w:rFonts w:hint="eastAsia" w:ascii="宋体" w:hAnsi="宋体" w:eastAsia="宋体" w:cs="宋体"/>
                <w:i w:val="0"/>
                <w:color w:val="000000"/>
                <w:kern w:val="0"/>
                <w:sz w:val="22"/>
                <w:szCs w:val="22"/>
                <w:u w:val="none"/>
                <w:lang w:val="en-US" w:eastAsia="zh-CN" w:bidi="ar"/>
              </w:rPr>
              <w:br w:type="textWrapping"/>
            </w:r>
            <w:r>
              <w:rPr>
                <w:rFonts w:hint="eastAsia" w:ascii="宋体" w:hAnsi="宋体" w:eastAsia="宋体" w:cs="宋体"/>
                <w:i w:val="0"/>
                <w:color w:val="000000"/>
                <w:kern w:val="0"/>
                <w:sz w:val="22"/>
                <w:szCs w:val="22"/>
                <w:u w:val="none"/>
                <w:lang w:val="en-US" w:eastAsia="zh-CN" w:bidi="ar"/>
              </w:rPr>
              <w:t>①经分中全部用户查看次数，查看次数高的在前</w:t>
            </w:r>
            <w:r>
              <w:rPr>
                <w:rFonts w:hint="eastAsia" w:ascii="宋体" w:hAnsi="宋体" w:eastAsia="宋体" w:cs="宋体"/>
                <w:i w:val="0"/>
                <w:color w:val="000000"/>
                <w:kern w:val="0"/>
                <w:sz w:val="22"/>
                <w:szCs w:val="22"/>
                <w:u w:val="none"/>
                <w:lang w:val="en-US" w:eastAsia="zh-CN" w:bidi="ar"/>
              </w:rPr>
              <w:br w:type="textWrapping"/>
            </w:r>
            <w:r>
              <w:rPr>
                <w:rFonts w:hint="eastAsia" w:ascii="宋体" w:hAnsi="宋体" w:eastAsia="宋体" w:cs="宋体"/>
                <w:i w:val="0"/>
                <w:color w:val="000000"/>
                <w:kern w:val="0"/>
                <w:sz w:val="22"/>
                <w:szCs w:val="22"/>
                <w:u w:val="none"/>
                <w:lang w:val="en-US" w:eastAsia="zh-CN" w:bidi="ar"/>
              </w:rPr>
              <w:t>②查看次数相同，则按照浏览时间排序，浏览时间晚的展示在前</w:t>
            </w:r>
            <w:r>
              <w:rPr>
                <w:rFonts w:hint="eastAsia" w:ascii="宋体" w:hAnsi="宋体" w:eastAsia="宋体" w:cs="宋体"/>
                <w:i w:val="0"/>
                <w:color w:val="000000"/>
                <w:kern w:val="0"/>
                <w:sz w:val="22"/>
                <w:szCs w:val="22"/>
                <w:u w:val="none"/>
                <w:lang w:val="en-US" w:eastAsia="zh-CN" w:bidi="ar"/>
              </w:rPr>
              <w:br w:type="textWrapping"/>
            </w:r>
            <w:r>
              <w:rPr>
                <w:rFonts w:hint="eastAsia" w:ascii="宋体" w:hAnsi="宋体" w:eastAsia="宋体" w:cs="宋体"/>
                <w:i w:val="0"/>
                <w:color w:val="000000"/>
                <w:kern w:val="0"/>
                <w:sz w:val="22"/>
                <w:szCs w:val="22"/>
                <w:u w:val="none"/>
                <w:lang w:val="en-US" w:eastAsia="zh-CN" w:bidi="ar"/>
              </w:rPr>
              <w:t>③上述情况相同，按照字母排序</w:t>
            </w:r>
            <w:r>
              <w:rPr>
                <w:rFonts w:hint="eastAsia" w:ascii="宋体" w:hAnsi="宋体" w:eastAsia="宋体" w:cs="宋体"/>
                <w:i w:val="0"/>
                <w:color w:val="000000"/>
                <w:kern w:val="0"/>
                <w:sz w:val="22"/>
                <w:szCs w:val="22"/>
                <w:u w:val="none"/>
                <w:lang w:val="en-US" w:eastAsia="zh-CN" w:bidi="ar"/>
              </w:rPr>
              <w:br w:type="textWrapping"/>
            </w:r>
            <w:r>
              <w:rPr>
                <w:rFonts w:hint="eastAsia" w:ascii="宋体" w:hAnsi="宋体" w:eastAsia="宋体" w:cs="宋体"/>
                <w:i w:val="0"/>
                <w:color w:val="000000"/>
                <w:kern w:val="0"/>
                <w:sz w:val="22"/>
                <w:szCs w:val="22"/>
                <w:u w:val="none"/>
                <w:lang w:val="en-US" w:eastAsia="zh-CN" w:bidi="ar"/>
              </w:rPr>
              <w:t>2.2</w:t>
            </w:r>
            <w:r>
              <w:rPr>
                <w:rFonts w:hint="eastAsia" w:ascii="宋体" w:hAnsi="宋体" w:eastAsia="宋体" w:cs="宋体"/>
                <w:b/>
                <w:i w:val="0"/>
                <w:color w:val="000000"/>
                <w:kern w:val="0"/>
                <w:sz w:val="22"/>
                <w:szCs w:val="22"/>
                <w:u w:val="none"/>
                <w:lang w:val="en-US" w:eastAsia="zh-CN" w:bidi="ar"/>
              </w:rPr>
              <w:t>最新内容</w:t>
            </w:r>
            <w:r>
              <w:rPr>
                <w:rFonts w:hint="eastAsia" w:ascii="宋体" w:hAnsi="宋体" w:eastAsia="宋体" w:cs="宋体"/>
                <w:i w:val="0"/>
                <w:color w:val="000000"/>
                <w:kern w:val="0"/>
                <w:sz w:val="22"/>
                <w:szCs w:val="22"/>
                <w:u w:val="none"/>
                <w:lang w:val="en-US" w:eastAsia="zh-CN" w:bidi="ar"/>
              </w:rPr>
              <w:t>排序方式（</w:t>
            </w:r>
            <w:r>
              <w:rPr>
                <w:rFonts w:hint="eastAsia" w:cs="宋体"/>
                <w:i w:val="0"/>
                <w:color w:val="000000"/>
                <w:kern w:val="0"/>
                <w:sz w:val="22"/>
                <w:szCs w:val="22"/>
                <w:u w:val="none"/>
                <w:lang w:val="en-US" w:eastAsia="zh-CN" w:bidi="ar"/>
              </w:rPr>
              <w:t>最多10</w:t>
            </w:r>
            <w:r>
              <w:rPr>
                <w:rFonts w:hint="eastAsia" w:ascii="宋体" w:hAnsi="宋体" w:eastAsia="宋体" w:cs="宋体"/>
                <w:i w:val="0"/>
                <w:color w:val="000000"/>
                <w:kern w:val="0"/>
                <w:sz w:val="22"/>
                <w:szCs w:val="22"/>
                <w:u w:val="none"/>
                <w:lang w:val="en-US" w:eastAsia="zh-CN" w:bidi="ar"/>
              </w:rPr>
              <w:t>个）</w:t>
            </w:r>
            <w:r>
              <w:rPr>
                <w:rFonts w:hint="eastAsia" w:ascii="宋体" w:hAnsi="宋体" w:eastAsia="宋体" w:cs="宋体"/>
                <w:i w:val="0"/>
                <w:color w:val="000000"/>
                <w:kern w:val="0"/>
                <w:sz w:val="22"/>
                <w:szCs w:val="22"/>
                <w:u w:val="none"/>
                <w:lang w:val="en-US" w:eastAsia="zh-CN" w:bidi="ar"/>
              </w:rPr>
              <w:br w:type="textWrapping"/>
            </w:r>
            <w:r>
              <w:rPr>
                <w:rFonts w:hint="eastAsia" w:ascii="宋体" w:hAnsi="宋体" w:eastAsia="宋体" w:cs="宋体"/>
                <w:i w:val="0"/>
                <w:color w:val="000000"/>
                <w:kern w:val="0"/>
                <w:sz w:val="22"/>
                <w:szCs w:val="22"/>
                <w:u w:val="none"/>
                <w:lang w:val="en-US" w:eastAsia="zh-CN" w:bidi="ar"/>
              </w:rPr>
              <w:t>①经分中</w:t>
            </w:r>
            <w:r>
              <w:rPr>
                <w:rFonts w:hint="eastAsia" w:cs="宋体"/>
                <w:i w:val="0"/>
                <w:color w:val="000000"/>
                <w:kern w:val="0"/>
                <w:sz w:val="22"/>
                <w:szCs w:val="22"/>
                <w:u w:val="none"/>
                <w:lang w:val="en-US" w:eastAsia="zh-CN" w:bidi="ar"/>
              </w:rPr>
              <w:t>最近30天内</w:t>
            </w:r>
            <w:r>
              <w:rPr>
                <w:rFonts w:hint="eastAsia" w:ascii="宋体" w:hAnsi="宋体" w:eastAsia="宋体" w:cs="宋体"/>
                <w:i w:val="0"/>
                <w:color w:val="000000"/>
                <w:kern w:val="0"/>
                <w:sz w:val="22"/>
                <w:szCs w:val="22"/>
                <w:u w:val="none"/>
                <w:lang w:val="en-US" w:eastAsia="zh-CN" w:bidi="ar"/>
              </w:rPr>
              <w:t>上</w:t>
            </w:r>
            <w:r>
              <w:rPr>
                <w:rFonts w:hint="eastAsia" w:cs="宋体"/>
                <w:i w:val="0"/>
                <w:color w:val="000000"/>
                <w:kern w:val="0"/>
                <w:sz w:val="22"/>
                <w:szCs w:val="22"/>
                <w:u w:val="none"/>
                <w:lang w:val="en-US" w:eastAsia="zh-CN" w:bidi="ar"/>
              </w:rPr>
              <w:t>架</w:t>
            </w:r>
            <w:r>
              <w:rPr>
                <w:rFonts w:hint="eastAsia" w:ascii="宋体" w:hAnsi="宋体" w:eastAsia="宋体" w:cs="宋体"/>
                <w:i w:val="0"/>
                <w:color w:val="000000"/>
                <w:kern w:val="0"/>
                <w:sz w:val="22"/>
                <w:szCs w:val="22"/>
                <w:u w:val="none"/>
                <w:lang w:val="en-US" w:eastAsia="zh-CN" w:bidi="ar"/>
              </w:rPr>
              <w:t>时间，上</w:t>
            </w:r>
            <w:r>
              <w:rPr>
                <w:rFonts w:hint="eastAsia" w:cs="宋体"/>
                <w:i w:val="0"/>
                <w:color w:val="000000"/>
                <w:kern w:val="0"/>
                <w:sz w:val="22"/>
                <w:szCs w:val="22"/>
                <w:u w:val="none"/>
                <w:lang w:val="en-US" w:eastAsia="zh-CN" w:bidi="ar"/>
              </w:rPr>
              <w:t>架</w:t>
            </w:r>
            <w:r>
              <w:rPr>
                <w:rFonts w:hint="eastAsia" w:ascii="宋体" w:hAnsi="宋体" w:eastAsia="宋体" w:cs="宋体"/>
                <w:i w:val="0"/>
                <w:color w:val="000000"/>
                <w:kern w:val="0"/>
                <w:sz w:val="22"/>
                <w:szCs w:val="22"/>
                <w:u w:val="none"/>
                <w:lang w:val="en-US" w:eastAsia="zh-CN" w:bidi="ar"/>
              </w:rPr>
              <w:t>时间越晚的在前</w:t>
            </w:r>
            <w:r>
              <w:rPr>
                <w:rFonts w:hint="eastAsia" w:cs="宋体"/>
                <w:i w:val="0"/>
                <w:color w:val="000000"/>
                <w:kern w:val="0"/>
                <w:sz w:val="22"/>
                <w:szCs w:val="22"/>
                <w:u w:val="none"/>
                <w:lang w:val="en-US" w:eastAsia="zh-CN" w:bidi="ar"/>
              </w:rPr>
              <w:t>。如果最近30天没有上架过，则无需展示最新内容；如果指标第一次上架后，管理员又编辑了，则编辑的时间也会记录为上架时间</w:t>
            </w:r>
            <w:r>
              <w:rPr>
                <w:rFonts w:hint="eastAsia" w:ascii="宋体" w:hAnsi="宋体" w:eastAsia="宋体" w:cs="宋体"/>
                <w:i w:val="0"/>
                <w:color w:val="000000"/>
                <w:kern w:val="0"/>
                <w:sz w:val="22"/>
                <w:szCs w:val="22"/>
                <w:u w:val="none"/>
                <w:lang w:val="en-US" w:eastAsia="zh-CN" w:bidi="ar"/>
              </w:rPr>
              <w:br w:type="textWrapping"/>
            </w:r>
            <w:r>
              <w:rPr>
                <w:rFonts w:hint="eastAsia" w:ascii="宋体" w:hAnsi="宋体" w:eastAsia="宋体" w:cs="宋体"/>
                <w:i w:val="0"/>
                <w:color w:val="000000"/>
                <w:kern w:val="0"/>
                <w:sz w:val="22"/>
                <w:szCs w:val="22"/>
                <w:u w:val="none"/>
                <w:lang w:val="en-US" w:eastAsia="zh-CN" w:bidi="ar"/>
              </w:rPr>
              <w:t>②上</w:t>
            </w:r>
            <w:r>
              <w:rPr>
                <w:rFonts w:hint="eastAsia" w:cs="宋体"/>
                <w:i w:val="0"/>
                <w:color w:val="000000"/>
                <w:kern w:val="0"/>
                <w:sz w:val="22"/>
                <w:szCs w:val="22"/>
                <w:u w:val="none"/>
                <w:lang w:val="en-US" w:eastAsia="zh-CN" w:bidi="ar"/>
              </w:rPr>
              <w:t>架</w:t>
            </w:r>
            <w:r>
              <w:rPr>
                <w:rFonts w:hint="eastAsia" w:ascii="宋体" w:hAnsi="宋体" w:eastAsia="宋体" w:cs="宋体"/>
                <w:i w:val="0"/>
                <w:color w:val="000000"/>
                <w:kern w:val="0"/>
                <w:sz w:val="22"/>
                <w:szCs w:val="22"/>
                <w:u w:val="none"/>
                <w:lang w:val="en-US" w:eastAsia="zh-CN" w:bidi="ar"/>
              </w:rPr>
              <w:t>时间相同，则按照浏览时间排序，浏览时间晚的展示在前</w:t>
            </w:r>
            <w:r>
              <w:rPr>
                <w:rFonts w:hint="eastAsia" w:ascii="宋体" w:hAnsi="宋体" w:eastAsia="宋体" w:cs="宋体"/>
                <w:i w:val="0"/>
                <w:color w:val="000000"/>
                <w:kern w:val="0"/>
                <w:sz w:val="22"/>
                <w:szCs w:val="22"/>
                <w:u w:val="none"/>
                <w:lang w:val="en-US" w:eastAsia="zh-CN" w:bidi="ar"/>
              </w:rPr>
              <w:br w:type="textWrapping"/>
            </w:r>
            <w:r>
              <w:rPr>
                <w:rFonts w:hint="eastAsia" w:ascii="宋体" w:hAnsi="宋体" w:eastAsia="宋体" w:cs="宋体"/>
                <w:i w:val="0"/>
                <w:color w:val="000000"/>
                <w:kern w:val="0"/>
                <w:sz w:val="22"/>
                <w:szCs w:val="22"/>
                <w:u w:val="none"/>
                <w:lang w:val="en-US" w:eastAsia="zh-CN" w:bidi="ar"/>
              </w:rPr>
              <w:t>③上述情况相同，按照字母排序</w:t>
            </w:r>
          </w:p>
        </w:tc>
        <w:tc>
          <w:tcPr>
            <w:tcW w:w="1959" w:type="dxa"/>
            <w:noWrap w:val="0"/>
            <w:tcMar>
              <w:top w:w="15" w:type="dxa"/>
              <w:left w:w="15" w:type="dxa"/>
              <w:right w:w="15" w:type="dxa"/>
            </w:tcMar>
            <w:vAlign w:val="center"/>
          </w:tcPr>
          <w:p>
            <w:pPr>
              <w:keepNext w:val="0"/>
              <w:keepLines w:val="0"/>
              <w:widowControl/>
              <w:suppressLineNumbers w:val="0"/>
              <w:spacing w:before="0" w:beforeAutospacing="0" w:after="0" w:afterAutospacing="0"/>
              <w:ind w:left="0" w:right="0"/>
              <w:jc w:val="left"/>
              <w:textAlignment w:val="center"/>
              <w:rPr>
                <w:rFonts w:hint="eastAsia" w:ascii="宋体" w:hAnsi="宋体" w:eastAsia="宋体" w:cs="宋体"/>
                <w:i w:val="0"/>
                <w:color w:val="000000"/>
                <w:kern w:val="2"/>
                <w:sz w:val="22"/>
                <w:szCs w:val="22"/>
                <w:u w:val="none"/>
                <w:lang w:val="en-US" w:eastAsia="zh-CN" w:bidi="ar-SA"/>
              </w:rPr>
            </w:pPr>
            <w:r>
              <w:rPr>
                <w:rFonts w:hint="eastAsia" w:ascii="宋体" w:hAnsi="宋体" w:eastAsia="宋体" w:cs="宋体"/>
                <w:i w:val="0"/>
                <w:color w:val="000000"/>
                <w:kern w:val="0"/>
                <w:sz w:val="22"/>
                <w:szCs w:val="22"/>
                <w:u w:val="none"/>
                <w:lang w:val="en-US" w:eastAsia="zh-CN" w:bidi="ar"/>
              </w:rPr>
              <w:t>逻辑同搜索框下拉推荐</w:t>
            </w:r>
          </w:p>
        </w:tc>
        <w:tc>
          <w:tcPr>
            <w:tcW w:w="744" w:type="dxa"/>
            <w:noWrap w:val="0"/>
            <w:tcMar>
              <w:top w:w="15" w:type="dxa"/>
              <w:left w:w="15" w:type="dxa"/>
              <w:right w:w="15" w:type="dxa"/>
            </w:tcMar>
            <w:vAlign w:val="center"/>
          </w:tcPr>
          <w:p>
            <w:pPr>
              <w:keepNext w:val="0"/>
              <w:keepLines w:val="0"/>
              <w:widowControl/>
              <w:suppressLineNumbers w:val="0"/>
              <w:spacing w:before="0" w:beforeAutospacing="0" w:after="0" w:afterAutospacing="0"/>
              <w:ind w:left="0" w:right="0"/>
              <w:jc w:val="left"/>
              <w:textAlignment w:val="center"/>
              <w:rPr>
                <w:rFonts w:hint="eastAsia" w:ascii="宋体" w:hAnsi="宋体" w:eastAsia="宋体" w:cs="宋体"/>
                <w:i w:val="0"/>
                <w:color w:val="000000"/>
                <w:kern w:val="0"/>
                <w:sz w:val="22"/>
                <w:szCs w:val="22"/>
                <w:u w:val="none"/>
                <w:lang w:val="en-US" w:eastAsia="zh-CN" w:bidi="ar"/>
              </w:rPr>
            </w:pPr>
            <w:r>
              <w:rPr>
                <w:rFonts w:hint="default"/>
              </w:rPr>
              <w:drawing>
                <wp:inline distT="0" distB="0" distL="114300" distR="114300">
                  <wp:extent cx="452755" cy="215265"/>
                  <wp:effectExtent l="0" t="0" r="4445" b="13335"/>
                  <wp:docPr id="56"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49"/>
                          <pic:cNvPicPr>
                            <a:picLocks noChangeAspect="1"/>
                          </pic:cNvPicPr>
                        </pic:nvPicPr>
                        <pic:blipFill>
                          <a:blip r:embed="rId29"/>
                          <a:stretch>
                            <a:fillRect/>
                          </a:stretch>
                        </pic:blipFill>
                        <pic:spPr>
                          <a:xfrm>
                            <a:off x="0" y="0"/>
                            <a:ext cx="452755" cy="21526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2160" w:hRule="atLeast"/>
        </w:trPr>
        <w:tc>
          <w:tcPr>
            <w:tcW w:w="660" w:type="dxa"/>
            <w:noWrap w:val="0"/>
            <w:tcMar>
              <w:top w:w="15" w:type="dxa"/>
              <w:left w:w="15" w:type="dxa"/>
              <w:right w:w="15" w:type="dxa"/>
            </w:tcMar>
            <w:vAlign w:val="center"/>
          </w:tcPr>
          <w:p>
            <w:pPr>
              <w:keepNext w:val="0"/>
              <w:keepLines w:val="0"/>
              <w:widowControl/>
              <w:suppressLineNumbers w:val="0"/>
              <w:spacing w:before="0" w:beforeAutospacing="0" w:after="0" w:afterAutospacing="0"/>
              <w:ind w:left="0" w:right="0"/>
              <w:jc w:val="center"/>
              <w:rPr>
                <w:rFonts w:hint="default" w:ascii="宋体" w:hAnsi="宋体" w:eastAsia="宋体" w:cs="宋体"/>
                <w:i w:val="0"/>
                <w:color w:val="000000"/>
                <w:sz w:val="22"/>
                <w:szCs w:val="22"/>
                <w:u w:val="none"/>
                <w:lang w:val="en-US" w:eastAsia="zh-CN"/>
              </w:rPr>
            </w:pPr>
            <w:r>
              <w:rPr>
                <w:rFonts w:hint="eastAsia" w:ascii="宋体" w:hAnsi="宋体" w:eastAsia="宋体" w:cs="宋体"/>
                <w:i w:val="0"/>
                <w:color w:val="000000"/>
                <w:sz w:val="22"/>
                <w:szCs w:val="22"/>
                <w:u w:val="none"/>
                <w:lang w:val="en-US" w:eastAsia="zh-CN"/>
              </w:rPr>
              <w:t>2.4</w:t>
            </w:r>
          </w:p>
        </w:tc>
        <w:tc>
          <w:tcPr>
            <w:tcW w:w="639" w:type="dxa"/>
            <w:noWrap/>
            <w:tcMar>
              <w:top w:w="15" w:type="dxa"/>
              <w:left w:w="15" w:type="dxa"/>
              <w:right w:w="15" w:type="dxa"/>
            </w:tcMar>
            <w:vAlign w:val="center"/>
          </w:tcPr>
          <w:p>
            <w:pPr>
              <w:keepNext w:val="0"/>
              <w:keepLines w:val="0"/>
              <w:widowControl/>
              <w:suppressLineNumbers w:val="0"/>
              <w:spacing w:before="0" w:beforeAutospacing="0" w:after="0" w:afterAutospacing="0"/>
              <w:ind w:left="0" w:right="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指标</w:t>
            </w:r>
          </w:p>
        </w:tc>
        <w:tc>
          <w:tcPr>
            <w:tcW w:w="615" w:type="dxa"/>
            <w:noWrap/>
            <w:tcMar>
              <w:top w:w="15" w:type="dxa"/>
              <w:left w:w="15" w:type="dxa"/>
              <w:right w:w="15" w:type="dxa"/>
            </w:tcMar>
            <w:vAlign w:val="center"/>
          </w:tcPr>
          <w:p>
            <w:pPr>
              <w:keepNext w:val="0"/>
              <w:keepLines w:val="0"/>
              <w:widowControl/>
              <w:suppressLineNumbers w:val="0"/>
              <w:spacing w:before="0" w:beforeAutospacing="0" w:after="0" w:afterAutospacing="0"/>
              <w:ind w:left="0" w:right="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有输入</w:t>
            </w:r>
          </w:p>
        </w:tc>
        <w:tc>
          <w:tcPr>
            <w:tcW w:w="660" w:type="dxa"/>
            <w:noWrap/>
            <w:tcMar>
              <w:top w:w="15" w:type="dxa"/>
              <w:left w:w="15" w:type="dxa"/>
              <w:right w:w="15" w:type="dxa"/>
            </w:tcMar>
            <w:vAlign w:val="center"/>
          </w:tcPr>
          <w:p>
            <w:pPr>
              <w:keepNext w:val="0"/>
              <w:keepLines w:val="0"/>
              <w:widowControl/>
              <w:suppressLineNumbers w:val="0"/>
              <w:spacing w:before="0" w:beforeAutospacing="0" w:after="0" w:afterAutospacing="0"/>
              <w:ind w:left="0" w:right="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有勾选</w:t>
            </w:r>
          </w:p>
        </w:tc>
        <w:tc>
          <w:tcPr>
            <w:tcW w:w="4320" w:type="dxa"/>
            <w:noWrap w:val="0"/>
            <w:tcMar>
              <w:top w:w="15" w:type="dxa"/>
              <w:left w:w="15" w:type="dxa"/>
              <w:right w:w="15" w:type="dxa"/>
            </w:tcMar>
            <w:vAlign w:val="center"/>
          </w:tcPr>
          <w:p>
            <w:pPr>
              <w:keepNext w:val="0"/>
              <w:keepLines w:val="0"/>
              <w:widowControl/>
              <w:suppressLineNumbers w:val="0"/>
              <w:spacing w:before="0" w:beforeAutospacing="0" w:after="0" w:afterAutospacing="0"/>
              <w:ind w:left="0" w:right="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1推荐内容同时满足下面要求：</w:t>
            </w:r>
            <w:r>
              <w:rPr>
                <w:rFonts w:hint="eastAsia" w:ascii="宋体" w:hAnsi="宋体" w:eastAsia="宋体" w:cs="宋体"/>
                <w:i w:val="0"/>
                <w:color w:val="000000"/>
                <w:kern w:val="0"/>
                <w:sz w:val="22"/>
                <w:szCs w:val="22"/>
                <w:u w:val="none"/>
                <w:lang w:val="en-US" w:eastAsia="zh-CN" w:bidi="ar"/>
              </w:rPr>
              <w:br w:type="textWrapping"/>
            </w:r>
            <w:r>
              <w:rPr>
                <w:rFonts w:hint="eastAsia" w:ascii="宋体" w:hAnsi="宋体" w:eastAsia="宋体" w:cs="宋体"/>
                <w:i w:val="0"/>
                <w:color w:val="4F81BD"/>
                <w:kern w:val="0"/>
                <w:sz w:val="22"/>
                <w:szCs w:val="22"/>
                <w:u w:val="none"/>
                <w:lang w:val="en-US" w:eastAsia="zh-CN" w:bidi="ar"/>
              </w:rPr>
              <w:t>1.1该用户有权看到的指标</w:t>
            </w:r>
            <w:r>
              <w:rPr>
                <w:rFonts w:hint="eastAsia" w:ascii="宋体" w:hAnsi="宋体" w:eastAsia="宋体" w:cs="宋体"/>
                <w:i w:val="0"/>
                <w:color w:val="4F81BD"/>
                <w:kern w:val="0"/>
                <w:sz w:val="22"/>
                <w:szCs w:val="22"/>
                <w:u w:val="none"/>
                <w:lang w:val="en-US" w:eastAsia="zh-CN" w:bidi="ar"/>
              </w:rPr>
              <w:br w:type="textWrapping"/>
            </w:r>
            <w:r>
              <w:rPr>
                <w:rFonts w:hint="eastAsia" w:ascii="宋体" w:hAnsi="宋体" w:eastAsia="宋体" w:cs="宋体"/>
                <w:i w:val="0"/>
                <w:color w:val="4F81BD"/>
                <w:kern w:val="0"/>
                <w:sz w:val="22"/>
                <w:szCs w:val="22"/>
                <w:u w:val="none"/>
                <w:lang w:val="en-US" w:eastAsia="zh-CN" w:bidi="ar"/>
              </w:rPr>
              <w:t>1.2是所勾选机构中的指标</w:t>
            </w:r>
            <w:r>
              <w:rPr>
                <w:rFonts w:hint="eastAsia" w:ascii="宋体" w:hAnsi="宋体" w:eastAsia="宋体" w:cs="宋体"/>
                <w:i w:val="0"/>
                <w:color w:val="4F81BD"/>
                <w:kern w:val="0"/>
                <w:sz w:val="22"/>
                <w:szCs w:val="22"/>
                <w:u w:val="none"/>
                <w:lang w:val="en-US" w:eastAsia="zh-CN" w:bidi="ar"/>
              </w:rPr>
              <w:br w:type="textWrapping"/>
            </w:r>
            <w:r>
              <w:rPr>
                <w:rFonts w:hint="eastAsia" w:ascii="宋体" w:hAnsi="宋体" w:eastAsia="宋体" w:cs="宋体"/>
                <w:i w:val="0"/>
                <w:color w:val="4F81BD"/>
                <w:kern w:val="0"/>
                <w:sz w:val="22"/>
                <w:szCs w:val="22"/>
                <w:u w:val="none"/>
                <w:lang w:val="en-US" w:eastAsia="zh-CN" w:bidi="ar"/>
              </w:rPr>
              <w:t>1.3有匹配关键词的指标</w:t>
            </w:r>
            <w:r>
              <w:rPr>
                <w:rFonts w:hint="eastAsia" w:ascii="宋体" w:hAnsi="宋体" w:eastAsia="宋体" w:cs="宋体"/>
                <w:i w:val="0"/>
                <w:color w:val="000000"/>
                <w:kern w:val="0"/>
                <w:sz w:val="22"/>
                <w:szCs w:val="22"/>
                <w:u w:val="none"/>
                <w:lang w:val="en-US" w:eastAsia="zh-CN" w:bidi="ar"/>
              </w:rPr>
              <w:br w:type="textWrapping"/>
            </w:r>
            <w:r>
              <w:rPr>
                <w:rFonts w:hint="eastAsia" w:ascii="宋体" w:hAnsi="宋体" w:eastAsia="宋体" w:cs="宋体"/>
                <w:i w:val="0"/>
                <w:color w:val="000000"/>
                <w:kern w:val="0"/>
                <w:sz w:val="22"/>
                <w:szCs w:val="22"/>
                <w:u w:val="none"/>
                <w:lang w:val="en-US" w:eastAsia="zh-CN" w:bidi="ar"/>
              </w:rPr>
              <w:t>2 排序方式：</w:t>
            </w:r>
            <w:r>
              <w:rPr>
                <w:rFonts w:hint="eastAsia" w:ascii="宋体" w:hAnsi="宋体" w:eastAsia="宋体" w:cs="宋体"/>
                <w:i w:val="0"/>
                <w:color w:val="000000"/>
                <w:kern w:val="0"/>
                <w:sz w:val="22"/>
                <w:szCs w:val="22"/>
                <w:u w:val="none"/>
                <w:lang w:val="en-US" w:eastAsia="zh-CN" w:bidi="ar"/>
              </w:rPr>
              <w:br w:type="textWrapping"/>
            </w:r>
            <w:r>
              <w:rPr>
                <w:rFonts w:hint="eastAsia" w:ascii="宋体" w:hAnsi="宋体" w:eastAsia="宋体" w:cs="宋体"/>
                <w:i w:val="0"/>
                <w:color w:val="000000"/>
                <w:kern w:val="0"/>
                <w:sz w:val="22"/>
                <w:szCs w:val="22"/>
                <w:u w:val="none"/>
                <w:lang w:val="en-US" w:eastAsia="zh-CN" w:bidi="ar"/>
              </w:rPr>
              <w:t>2.1①根据关键词匹配指标名称，</w:t>
            </w:r>
            <w:r>
              <w:rPr>
                <w:rFonts w:hint="eastAsia" w:ascii="宋体" w:hAnsi="宋体" w:eastAsia="宋体" w:cs="宋体"/>
                <w:i w:val="0"/>
                <w:color w:val="4F81BD"/>
                <w:kern w:val="0"/>
                <w:sz w:val="22"/>
                <w:szCs w:val="22"/>
                <w:u w:val="none"/>
                <w:lang w:val="en-US" w:eastAsia="zh-CN" w:bidi="ar"/>
              </w:rPr>
              <w:t>匹配度高</w:t>
            </w:r>
            <w:r>
              <w:rPr>
                <w:rFonts w:hint="eastAsia" w:ascii="宋体" w:hAnsi="宋体" w:eastAsia="宋体" w:cs="宋体"/>
                <w:i w:val="0"/>
                <w:color w:val="000000"/>
                <w:kern w:val="0"/>
                <w:sz w:val="22"/>
                <w:szCs w:val="22"/>
                <w:u w:val="none"/>
                <w:lang w:val="en-US" w:eastAsia="zh-CN" w:bidi="ar"/>
              </w:rPr>
              <w:t>的在前；</w:t>
            </w:r>
            <w:r>
              <w:rPr>
                <w:rFonts w:hint="eastAsia" w:ascii="宋体" w:hAnsi="宋体" w:eastAsia="宋体" w:cs="宋体"/>
                <w:i w:val="0"/>
                <w:color w:val="000000"/>
                <w:kern w:val="0"/>
                <w:sz w:val="22"/>
                <w:szCs w:val="22"/>
                <w:u w:val="none"/>
                <w:lang w:val="en-US" w:eastAsia="zh-CN" w:bidi="ar"/>
              </w:rPr>
              <w:br w:type="textWrapping"/>
            </w:r>
            <w:r>
              <w:rPr>
                <w:rFonts w:hint="eastAsia" w:ascii="宋体" w:hAnsi="宋体" w:eastAsia="宋体" w:cs="宋体"/>
                <w:i w:val="0"/>
                <w:color w:val="000000"/>
                <w:kern w:val="0"/>
                <w:sz w:val="22"/>
                <w:szCs w:val="22"/>
                <w:u w:val="none"/>
                <w:lang w:val="en-US" w:eastAsia="zh-CN" w:bidi="ar"/>
              </w:rPr>
              <w:t>②匹配度相同的情况下，则按照浏览时间排序，浏览时间晚的展示在前</w:t>
            </w:r>
            <w:r>
              <w:rPr>
                <w:rFonts w:hint="eastAsia" w:ascii="宋体" w:hAnsi="宋体" w:eastAsia="宋体" w:cs="宋体"/>
                <w:i w:val="0"/>
                <w:color w:val="000000"/>
                <w:kern w:val="0"/>
                <w:sz w:val="22"/>
                <w:szCs w:val="22"/>
                <w:u w:val="none"/>
                <w:lang w:val="en-US" w:eastAsia="zh-CN" w:bidi="ar"/>
              </w:rPr>
              <w:br w:type="textWrapping"/>
            </w:r>
            <w:r>
              <w:rPr>
                <w:rFonts w:hint="eastAsia" w:ascii="宋体" w:hAnsi="宋体" w:eastAsia="宋体" w:cs="宋体"/>
                <w:i w:val="0"/>
                <w:color w:val="000000"/>
                <w:kern w:val="0"/>
                <w:sz w:val="22"/>
                <w:szCs w:val="22"/>
                <w:u w:val="none"/>
                <w:lang w:val="en-US" w:eastAsia="zh-CN" w:bidi="ar"/>
              </w:rPr>
              <w:t>③上述情况相同，则按字母排序</w:t>
            </w:r>
          </w:p>
        </w:tc>
        <w:tc>
          <w:tcPr>
            <w:tcW w:w="1959" w:type="dxa"/>
            <w:noWrap w:val="0"/>
            <w:tcMar>
              <w:top w:w="15" w:type="dxa"/>
              <w:left w:w="15" w:type="dxa"/>
              <w:right w:w="15" w:type="dxa"/>
            </w:tcMar>
            <w:vAlign w:val="center"/>
          </w:tcPr>
          <w:p>
            <w:pPr>
              <w:keepNext w:val="0"/>
              <w:keepLines w:val="0"/>
              <w:widowControl/>
              <w:suppressLineNumbers w:val="0"/>
              <w:spacing w:before="0" w:beforeAutospacing="0" w:after="0" w:afterAutospacing="0"/>
              <w:ind w:left="0" w:right="0"/>
              <w:jc w:val="left"/>
              <w:textAlignment w:val="center"/>
              <w:rPr>
                <w:rFonts w:hint="eastAsia" w:ascii="宋体" w:hAnsi="宋体" w:eastAsia="宋体" w:cs="宋体"/>
                <w:i w:val="0"/>
                <w:color w:val="000000"/>
                <w:kern w:val="2"/>
                <w:sz w:val="22"/>
                <w:szCs w:val="22"/>
                <w:u w:val="none"/>
                <w:lang w:val="en-US" w:eastAsia="zh-CN" w:bidi="ar-SA"/>
              </w:rPr>
            </w:pPr>
            <w:r>
              <w:rPr>
                <w:rFonts w:hint="eastAsia" w:ascii="宋体" w:hAnsi="宋体" w:eastAsia="宋体" w:cs="宋体"/>
                <w:i w:val="0"/>
                <w:color w:val="000000"/>
                <w:kern w:val="0"/>
                <w:sz w:val="22"/>
                <w:szCs w:val="22"/>
                <w:u w:val="none"/>
                <w:lang w:val="en-US" w:eastAsia="zh-CN" w:bidi="ar"/>
              </w:rPr>
              <w:t>逻辑同搜索框下拉推荐</w:t>
            </w:r>
          </w:p>
        </w:tc>
        <w:tc>
          <w:tcPr>
            <w:tcW w:w="744" w:type="dxa"/>
            <w:noWrap w:val="0"/>
            <w:tcMar>
              <w:top w:w="15" w:type="dxa"/>
              <w:left w:w="15" w:type="dxa"/>
              <w:right w:w="15" w:type="dxa"/>
            </w:tcMar>
            <w:vAlign w:val="center"/>
          </w:tcPr>
          <w:p>
            <w:pPr>
              <w:keepNext w:val="0"/>
              <w:keepLines w:val="0"/>
              <w:widowControl/>
              <w:suppressLineNumbers w:val="0"/>
              <w:spacing w:before="0" w:beforeAutospacing="0" w:after="0" w:afterAutospacing="0"/>
              <w:ind w:left="0" w:right="0"/>
              <w:jc w:val="left"/>
              <w:textAlignment w:val="center"/>
              <w:rPr>
                <w:rFonts w:hint="eastAsia" w:ascii="宋体" w:hAnsi="宋体" w:eastAsia="宋体" w:cs="宋体"/>
                <w:i w:val="0"/>
                <w:color w:val="000000"/>
                <w:kern w:val="0"/>
                <w:sz w:val="22"/>
                <w:szCs w:val="22"/>
                <w:u w:val="none"/>
                <w:lang w:val="en-US" w:eastAsia="zh-CN" w:bidi="ar"/>
              </w:rPr>
            </w:pPr>
            <w:r>
              <w:rPr>
                <w:rFonts w:hint="default"/>
              </w:rPr>
              <w:drawing>
                <wp:inline distT="0" distB="0" distL="114300" distR="114300">
                  <wp:extent cx="453390" cy="233045"/>
                  <wp:effectExtent l="0" t="0" r="3810" b="14605"/>
                  <wp:docPr id="45"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50"/>
                          <pic:cNvPicPr>
                            <a:picLocks noChangeAspect="1"/>
                          </pic:cNvPicPr>
                        </pic:nvPicPr>
                        <pic:blipFill>
                          <a:blip r:embed="rId30"/>
                          <a:stretch>
                            <a:fillRect/>
                          </a:stretch>
                        </pic:blipFill>
                        <pic:spPr>
                          <a:xfrm>
                            <a:off x="0" y="0"/>
                            <a:ext cx="453390" cy="233045"/>
                          </a:xfrm>
                          <a:prstGeom prst="rect">
                            <a:avLst/>
                          </a:prstGeom>
                          <a:noFill/>
                          <a:ln>
                            <a:noFill/>
                          </a:ln>
                        </pic:spPr>
                      </pic:pic>
                    </a:graphicData>
                  </a:graphic>
                </wp:inline>
              </w:drawing>
            </w:r>
            <w:r>
              <w:rPr>
                <w:rFonts w:hint="default"/>
              </w:rPr>
              <w:drawing>
                <wp:inline distT="0" distB="0" distL="114300" distR="114300">
                  <wp:extent cx="444500" cy="149860"/>
                  <wp:effectExtent l="0" t="0" r="12700" b="2540"/>
                  <wp:docPr id="35"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51"/>
                          <pic:cNvPicPr>
                            <a:picLocks noChangeAspect="1"/>
                          </pic:cNvPicPr>
                        </pic:nvPicPr>
                        <pic:blipFill>
                          <a:blip r:embed="rId31"/>
                          <a:stretch>
                            <a:fillRect/>
                          </a:stretch>
                        </pic:blipFill>
                        <pic:spPr>
                          <a:xfrm>
                            <a:off x="0" y="0"/>
                            <a:ext cx="444500" cy="14986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1220" w:hRule="atLeast"/>
        </w:trPr>
        <w:tc>
          <w:tcPr>
            <w:tcW w:w="660" w:type="dxa"/>
            <w:noWrap w:val="0"/>
            <w:tcMar>
              <w:top w:w="15" w:type="dxa"/>
              <w:left w:w="15" w:type="dxa"/>
              <w:right w:w="15" w:type="dxa"/>
            </w:tcMar>
            <w:vAlign w:val="center"/>
          </w:tcPr>
          <w:p>
            <w:pPr>
              <w:keepNext w:val="0"/>
              <w:keepLines w:val="0"/>
              <w:widowControl/>
              <w:suppressLineNumbers w:val="0"/>
              <w:spacing w:before="0" w:beforeAutospacing="0" w:after="0" w:afterAutospacing="0"/>
              <w:ind w:left="0" w:right="0"/>
              <w:jc w:val="center"/>
              <w:textAlignment w:val="center"/>
              <w:rPr>
                <w:rFonts w:hint="default"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3.1</w:t>
            </w:r>
          </w:p>
        </w:tc>
        <w:tc>
          <w:tcPr>
            <w:tcW w:w="639" w:type="dxa"/>
            <w:noWrap/>
            <w:tcMar>
              <w:top w:w="15" w:type="dxa"/>
              <w:left w:w="15" w:type="dxa"/>
              <w:right w:w="15" w:type="dxa"/>
            </w:tcMar>
            <w:vAlign w:val="center"/>
          </w:tcPr>
          <w:p>
            <w:pPr>
              <w:keepNext w:val="0"/>
              <w:keepLines w:val="0"/>
              <w:widowControl/>
              <w:suppressLineNumbers w:val="0"/>
              <w:spacing w:before="0" w:beforeAutospacing="0" w:after="0" w:afterAutospacing="0"/>
              <w:ind w:left="0" w:right="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报表</w:t>
            </w:r>
          </w:p>
        </w:tc>
        <w:tc>
          <w:tcPr>
            <w:tcW w:w="615" w:type="dxa"/>
            <w:noWrap/>
            <w:tcMar>
              <w:top w:w="15" w:type="dxa"/>
              <w:left w:w="15" w:type="dxa"/>
              <w:right w:w="15" w:type="dxa"/>
            </w:tcMar>
            <w:vAlign w:val="center"/>
          </w:tcPr>
          <w:p>
            <w:pPr>
              <w:keepNext w:val="0"/>
              <w:keepLines w:val="0"/>
              <w:widowControl/>
              <w:suppressLineNumbers w:val="0"/>
              <w:spacing w:before="0" w:beforeAutospacing="0" w:after="0" w:afterAutospacing="0"/>
              <w:ind w:left="0" w:right="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未输入</w:t>
            </w:r>
          </w:p>
        </w:tc>
        <w:tc>
          <w:tcPr>
            <w:tcW w:w="660" w:type="dxa"/>
            <w:noWrap/>
            <w:tcMar>
              <w:top w:w="15" w:type="dxa"/>
              <w:left w:w="15" w:type="dxa"/>
              <w:right w:w="15" w:type="dxa"/>
            </w:tcMar>
            <w:vAlign w:val="center"/>
          </w:tcPr>
          <w:p>
            <w:pPr>
              <w:keepNext w:val="0"/>
              <w:keepLines w:val="0"/>
              <w:widowControl/>
              <w:suppressLineNumbers w:val="0"/>
              <w:spacing w:before="0" w:beforeAutospacing="0" w:after="0" w:afterAutospacing="0"/>
              <w:ind w:left="0" w:right="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未勾选</w:t>
            </w:r>
          </w:p>
        </w:tc>
        <w:tc>
          <w:tcPr>
            <w:tcW w:w="4320" w:type="dxa"/>
            <w:noWrap w:val="0"/>
            <w:tcMar>
              <w:top w:w="15" w:type="dxa"/>
              <w:left w:w="15" w:type="dxa"/>
              <w:right w:w="15" w:type="dxa"/>
            </w:tcMar>
            <w:vAlign w:val="center"/>
          </w:tcPr>
          <w:p>
            <w:pPr>
              <w:keepNext w:val="0"/>
              <w:keepLines w:val="0"/>
              <w:widowControl/>
              <w:suppressLineNumbers w:val="0"/>
              <w:spacing w:before="0" w:beforeAutospacing="0" w:after="0" w:afterAutospacing="0"/>
              <w:ind w:left="0" w:right="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1同时满足下面要求：</w:t>
            </w:r>
            <w:r>
              <w:rPr>
                <w:rFonts w:hint="eastAsia" w:ascii="宋体" w:hAnsi="宋体" w:eastAsia="宋体" w:cs="宋体"/>
                <w:i w:val="0"/>
                <w:color w:val="000000"/>
                <w:kern w:val="0"/>
                <w:sz w:val="22"/>
                <w:szCs w:val="22"/>
                <w:u w:val="none"/>
                <w:lang w:val="en-US" w:eastAsia="zh-CN" w:bidi="ar"/>
              </w:rPr>
              <w:br w:type="textWrapping"/>
            </w:r>
            <w:r>
              <w:rPr>
                <w:rFonts w:hint="eastAsia" w:ascii="宋体" w:hAnsi="宋体" w:eastAsia="宋体" w:cs="宋体"/>
                <w:i w:val="0"/>
                <w:color w:val="4F81BD"/>
                <w:kern w:val="0"/>
                <w:sz w:val="22"/>
                <w:szCs w:val="22"/>
                <w:u w:val="none"/>
                <w:lang w:val="en-US" w:eastAsia="zh-CN" w:bidi="ar"/>
              </w:rPr>
              <w:t>1.1用户有权限看到的报表</w:t>
            </w:r>
            <w:r>
              <w:rPr>
                <w:rFonts w:hint="eastAsia" w:ascii="宋体" w:hAnsi="宋体" w:eastAsia="宋体" w:cs="宋体"/>
                <w:i w:val="0"/>
                <w:color w:val="000000"/>
                <w:kern w:val="0"/>
                <w:sz w:val="22"/>
                <w:szCs w:val="22"/>
                <w:u w:val="none"/>
                <w:lang w:val="en-US" w:eastAsia="zh-CN" w:bidi="ar"/>
              </w:rPr>
              <w:br w:type="textWrapping"/>
            </w:r>
            <w:r>
              <w:rPr>
                <w:rFonts w:hint="eastAsia" w:ascii="宋体" w:hAnsi="宋体" w:eastAsia="宋体" w:cs="宋体"/>
                <w:i w:val="0"/>
                <w:color w:val="000000"/>
                <w:kern w:val="0"/>
                <w:sz w:val="22"/>
                <w:szCs w:val="22"/>
                <w:u w:val="none"/>
                <w:lang w:val="en-US" w:eastAsia="zh-CN" w:bidi="ar"/>
              </w:rPr>
              <w:t>2.1</w:t>
            </w:r>
            <w:r>
              <w:rPr>
                <w:rFonts w:hint="eastAsia" w:ascii="宋体" w:hAnsi="宋体" w:eastAsia="宋体" w:cs="宋体"/>
                <w:b/>
                <w:i w:val="0"/>
                <w:color w:val="000000"/>
                <w:kern w:val="0"/>
                <w:sz w:val="22"/>
                <w:szCs w:val="22"/>
                <w:u w:val="none"/>
                <w:lang w:val="en-US" w:eastAsia="zh-CN" w:bidi="ar"/>
              </w:rPr>
              <w:t>热门推荐</w:t>
            </w:r>
            <w:r>
              <w:rPr>
                <w:rFonts w:hint="eastAsia" w:ascii="宋体" w:hAnsi="宋体" w:eastAsia="宋体" w:cs="宋体"/>
                <w:i w:val="0"/>
                <w:color w:val="000000"/>
                <w:kern w:val="0"/>
                <w:sz w:val="22"/>
                <w:szCs w:val="22"/>
                <w:u w:val="none"/>
                <w:lang w:val="en-US" w:eastAsia="zh-CN" w:bidi="ar"/>
              </w:rPr>
              <w:t>排序方式（展示3个）</w:t>
            </w:r>
            <w:r>
              <w:rPr>
                <w:rFonts w:hint="eastAsia" w:ascii="宋体" w:hAnsi="宋体" w:eastAsia="宋体" w:cs="宋体"/>
                <w:i w:val="0"/>
                <w:color w:val="000000"/>
                <w:kern w:val="0"/>
                <w:sz w:val="22"/>
                <w:szCs w:val="22"/>
                <w:u w:val="none"/>
                <w:lang w:val="en-US" w:eastAsia="zh-CN" w:bidi="ar"/>
              </w:rPr>
              <w:br w:type="textWrapping"/>
            </w:r>
            <w:r>
              <w:rPr>
                <w:rFonts w:hint="eastAsia" w:ascii="宋体" w:hAnsi="宋体" w:eastAsia="宋体" w:cs="宋体"/>
                <w:i w:val="0"/>
                <w:color w:val="000000"/>
                <w:kern w:val="0"/>
                <w:sz w:val="22"/>
                <w:szCs w:val="22"/>
                <w:u w:val="none"/>
                <w:lang w:val="en-US" w:eastAsia="zh-CN" w:bidi="ar"/>
              </w:rPr>
              <w:t>①经分中全部用户查看次数，查看次数高的在前</w:t>
            </w:r>
            <w:r>
              <w:rPr>
                <w:rFonts w:hint="eastAsia" w:ascii="宋体" w:hAnsi="宋体" w:eastAsia="宋体" w:cs="宋体"/>
                <w:i w:val="0"/>
                <w:color w:val="000000"/>
                <w:kern w:val="0"/>
                <w:sz w:val="22"/>
                <w:szCs w:val="22"/>
                <w:u w:val="none"/>
                <w:lang w:val="en-US" w:eastAsia="zh-CN" w:bidi="ar"/>
              </w:rPr>
              <w:br w:type="textWrapping"/>
            </w:r>
            <w:r>
              <w:rPr>
                <w:rFonts w:hint="eastAsia" w:ascii="宋体" w:hAnsi="宋体" w:eastAsia="宋体" w:cs="宋体"/>
                <w:i w:val="0"/>
                <w:color w:val="000000"/>
                <w:kern w:val="0"/>
                <w:sz w:val="22"/>
                <w:szCs w:val="22"/>
                <w:u w:val="none"/>
                <w:lang w:val="en-US" w:eastAsia="zh-CN" w:bidi="ar"/>
              </w:rPr>
              <w:t>②查看次数相同，则按照浏览时间排序，浏览时间晚的展示在前</w:t>
            </w:r>
            <w:r>
              <w:rPr>
                <w:rFonts w:hint="eastAsia" w:ascii="宋体" w:hAnsi="宋体" w:eastAsia="宋体" w:cs="宋体"/>
                <w:i w:val="0"/>
                <w:color w:val="000000"/>
                <w:kern w:val="0"/>
                <w:sz w:val="22"/>
                <w:szCs w:val="22"/>
                <w:u w:val="none"/>
                <w:lang w:val="en-US" w:eastAsia="zh-CN" w:bidi="ar"/>
              </w:rPr>
              <w:br w:type="textWrapping"/>
            </w:r>
            <w:r>
              <w:rPr>
                <w:rFonts w:hint="eastAsia" w:ascii="宋体" w:hAnsi="宋体" w:eastAsia="宋体" w:cs="宋体"/>
                <w:i w:val="0"/>
                <w:color w:val="000000"/>
                <w:kern w:val="0"/>
                <w:sz w:val="22"/>
                <w:szCs w:val="22"/>
                <w:u w:val="none"/>
                <w:lang w:val="en-US" w:eastAsia="zh-CN" w:bidi="ar"/>
              </w:rPr>
              <w:t>③上述情况相同，按照字母排序</w:t>
            </w:r>
            <w:r>
              <w:rPr>
                <w:rFonts w:hint="eastAsia" w:ascii="宋体" w:hAnsi="宋体" w:eastAsia="宋体" w:cs="宋体"/>
                <w:b/>
                <w:i w:val="0"/>
                <w:color w:val="000000"/>
                <w:kern w:val="0"/>
                <w:sz w:val="22"/>
                <w:szCs w:val="22"/>
                <w:u w:val="none"/>
                <w:lang w:val="en-US" w:eastAsia="zh-CN" w:bidi="ar"/>
              </w:rPr>
              <w:br w:type="textWrapping"/>
            </w:r>
            <w:r>
              <w:rPr>
                <w:rFonts w:hint="eastAsia" w:ascii="宋体" w:hAnsi="宋体" w:eastAsia="宋体" w:cs="宋体"/>
                <w:i w:val="0"/>
                <w:color w:val="000000"/>
                <w:kern w:val="0"/>
                <w:sz w:val="22"/>
                <w:szCs w:val="22"/>
                <w:u w:val="none"/>
                <w:lang w:val="en-US" w:eastAsia="zh-CN" w:bidi="ar"/>
              </w:rPr>
              <w:t>2.2</w:t>
            </w:r>
            <w:r>
              <w:rPr>
                <w:rFonts w:hint="eastAsia" w:ascii="宋体" w:hAnsi="宋体" w:eastAsia="宋体" w:cs="宋体"/>
                <w:b/>
                <w:i w:val="0"/>
                <w:color w:val="000000"/>
                <w:kern w:val="0"/>
                <w:sz w:val="22"/>
                <w:szCs w:val="22"/>
                <w:u w:val="none"/>
                <w:lang w:val="en-US" w:eastAsia="zh-CN" w:bidi="ar"/>
              </w:rPr>
              <w:t>最新内容</w:t>
            </w:r>
            <w:r>
              <w:rPr>
                <w:rFonts w:hint="eastAsia" w:ascii="宋体" w:hAnsi="宋体" w:eastAsia="宋体" w:cs="宋体"/>
                <w:i w:val="0"/>
                <w:color w:val="000000"/>
                <w:kern w:val="0"/>
                <w:sz w:val="22"/>
                <w:szCs w:val="22"/>
                <w:u w:val="none"/>
                <w:lang w:val="en-US" w:eastAsia="zh-CN" w:bidi="ar"/>
              </w:rPr>
              <w:t>排序方式（</w:t>
            </w:r>
            <w:r>
              <w:rPr>
                <w:rFonts w:hint="eastAsia" w:cs="宋体"/>
                <w:i w:val="0"/>
                <w:color w:val="000000"/>
                <w:kern w:val="0"/>
                <w:sz w:val="22"/>
                <w:szCs w:val="22"/>
                <w:u w:val="none"/>
                <w:lang w:val="en-US" w:eastAsia="zh-CN" w:bidi="ar"/>
              </w:rPr>
              <w:t>最多10</w:t>
            </w:r>
            <w:r>
              <w:rPr>
                <w:rFonts w:hint="eastAsia" w:ascii="宋体" w:hAnsi="宋体" w:eastAsia="宋体" w:cs="宋体"/>
                <w:i w:val="0"/>
                <w:color w:val="000000"/>
                <w:kern w:val="0"/>
                <w:sz w:val="22"/>
                <w:szCs w:val="22"/>
                <w:u w:val="none"/>
                <w:lang w:val="en-US" w:eastAsia="zh-CN" w:bidi="ar"/>
              </w:rPr>
              <w:t>个）</w:t>
            </w:r>
            <w:r>
              <w:rPr>
                <w:rFonts w:hint="eastAsia" w:ascii="宋体" w:hAnsi="宋体" w:eastAsia="宋体" w:cs="宋体"/>
                <w:i w:val="0"/>
                <w:color w:val="000000"/>
                <w:kern w:val="0"/>
                <w:sz w:val="22"/>
                <w:szCs w:val="22"/>
                <w:u w:val="none"/>
                <w:lang w:val="en-US" w:eastAsia="zh-CN" w:bidi="ar"/>
              </w:rPr>
              <w:br w:type="textWrapping"/>
            </w:r>
            <w:r>
              <w:rPr>
                <w:rFonts w:hint="eastAsia" w:ascii="宋体" w:hAnsi="宋体" w:eastAsia="宋体" w:cs="宋体"/>
                <w:i w:val="0"/>
                <w:color w:val="000000"/>
                <w:kern w:val="0"/>
                <w:sz w:val="22"/>
                <w:szCs w:val="22"/>
                <w:u w:val="none"/>
                <w:lang w:val="en-US" w:eastAsia="zh-CN" w:bidi="ar"/>
              </w:rPr>
              <w:t>①经分中</w:t>
            </w:r>
            <w:r>
              <w:rPr>
                <w:rFonts w:hint="eastAsia" w:cs="宋体"/>
                <w:i w:val="0"/>
                <w:color w:val="000000"/>
                <w:kern w:val="0"/>
                <w:sz w:val="22"/>
                <w:szCs w:val="22"/>
                <w:u w:val="none"/>
                <w:lang w:val="en-US" w:eastAsia="zh-CN" w:bidi="ar"/>
              </w:rPr>
              <w:t>最近30天内</w:t>
            </w:r>
            <w:r>
              <w:rPr>
                <w:rFonts w:hint="eastAsia" w:ascii="宋体" w:hAnsi="宋体" w:eastAsia="宋体" w:cs="宋体"/>
                <w:i w:val="0"/>
                <w:color w:val="000000"/>
                <w:kern w:val="0"/>
                <w:sz w:val="22"/>
                <w:szCs w:val="22"/>
                <w:u w:val="none"/>
                <w:lang w:val="en-US" w:eastAsia="zh-CN" w:bidi="ar"/>
              </w:rPr>
              <w:t>上</w:t>
            </w:r>
            <w:r>
              <w:rPr>
                <w:rFonts w:hint="eastAsia" w:cs="宋体"/>
                <w:i w:val="0"/>
                <w:color w:val="000000"/>
                <w:kern w:val="0"/>
                <w:sz w:val="22"/>
                <w:szCs w:val="22"/>
                <w:u w:val="none"/>
                <w:lang w:val="en-US" w:eastAsia="zh-CN" w:bidi="ar"/>
              </w:rPr>
              <w:t>架</w:t>
            </w:r>
            <w:r>
              <w:rPr>
                <w:rFonts w:hint="eastAsia" w:ascii="宋体" w:hAnsi="宋体" w:eastAsia="宋体" w:cs="宋体"/>
                <w:i w:val="0"/>
                <w:color w:val="000000"/>
                <w:kern w:val="0"/>
                <w:sz w:val="22"/>
                <w:szCs w:val="22"/>
                <w:u w:val="none"/>
                <w:lang w:val="en-US" w:eastAsia="zh-CN" w:bidi="ar"/>
              </w:rPr>
              <w:t>时间，上</w:t>
            </w:r>
            <w:r>
              <w:rPr>
                <w:rFonts w:hint="eastAsia" w:cs="宋体"/>
                <w:i w:val="0"/>
                <w:color w:val="000000"/>
                <w:kern w:val="0"/>
                <w:sz w:val="22"/>
                <w:szCs w:val="22"/>
                <w:u w:val="none"/>
                <w:lang w:val="en-US" w:eastAsia="zh-CN" w:bidi="ar"/>
              </w:rPr>
              <w:t>架</w:t>
            </w:r>
            <w:r>
              <w:rPr>
                <w:rFonts w:hint="eastAsia" w:ascii="宋体" w:hAnsi="宋体" w:eastAsia="宋体" w:cs="宋体"/>
                <w:i w:val="0"/>
                <w:color w:val="000000"/>
                <w:kern w:val="0"/>
                <w:sz w:val="22"/>
                <w:szCs w:val="22"/>
                <w:u w:val="none"/>
                <w:lang w:val="en-US" w:eastAsia="zh-CN" w:bidi="ar"/>
              </w:rPr>
              <w:t>时间越晚的在前</w:t>
            </w:r>
            <w:r>
              <w:rPr>
                <w:rFonts w:hint="eastAsia" w:cs="宋体"/>
                <w:i w:val="0"/>
                <w:color w:val="000000"/>
                <w:kern w:val="0"/>
                <w:sz w:val="22"/>
                <w:szCs w:val="22"/>
                <w:u w:val="none"/>
                <w:lang w:val="en-US" w:eastAsia="zh-CN" w:bidi="ar"/>
              </w:rPr>
              <w:t>。如果最近30天没有上架过，则无需展示最新内容；如果指标第一次上架后，管理员又编辑了，则编辑的时间也会记录为上架时间</w:t>
            </w:r>
            <w:r>
              <w:rPr>
                <w:rFonts w:hint="eastAsia" w:ascii="宋体" w:hAnsi="宋体" w:eastAsia="宋体" w:cs="宋体"/>
                <w:i w:val="0"/>
                <w:color w:val="000000"/>
                <w:kern w:val="0"/>
                <w:sz w:val="22"/>
                <w:szCs w:val="22"/>
                <w:u w:val="none"/>
                <w:lang w:val="en-US" w:eastAsia="zh-CN" w:bidi="ar"/>
              </w:rPr>
              <w:br w:type="textWrapping"/>
            </w:r>
            <w:r>
              <w:rPr>
                <w:rFonts w:hint="eastAsia" w:ascii="宋体" w:hAnsi="宋体" w:eastAsia="宋体" w:cs="宋体"/>
                <w:i w:val="0"/>
                <w:color w:val="000000"/>
                <w:kern w:val="0"/>
                <w:sz w:val="22"/>
                <w:szCs w:val="22"/>
                <w:u w:val="none"/>
                <w:lang w:val="en-US" w:eastAsia="zh-CN" w:bidi="ar"/>
              </w:rPr>
              <w:t>②上线时间相同，则按照浏览时间排序，浏览时间晚的展示在前</w:t>
            </w:r>
            <w:r>
              <w:rPr>
                <w:rFonts w:hint="eastAsia" w:ascii="宋体" w:hAnsi="宋体" w:eastAsia="宋体" w:cs="宋体"/>
                <w:i w:val="0"/>
                <w:color w:val="000000"/>
                <w:kern w:val="0"/>
                <w:sz w:val="22"/>
                <w:szCs w:val="22"/>
                <w:u w:val="none"/>
                <w:lang w:val="en-US" w:eastAsia="zh-CN" w:bidi="ar"/>
              </w:rPr>
              <w:br w:type="textWrapping"/>
            </w:r>
            <w:r>
              <w:rPr>
                <w:rFonts w:hint="eastAsia" w:ascii="宋体" w:hAnsi="宋体" w:eastAsia="宋体" w:cs="宋体"/>
                <w:i w:val="0"/>
                <w:color w:val="000000"/>
                <w:kern w:val="0"/>
                <w:sz w:val="22"/>
                <w:szCs w:val="22"/>
                <w:u w:val="none"/>
                <w:lang w:val="en-US" w:eastAsia="zh-CN" w:bidi="ar"/>
              </w:rPr>
              <w:t>③上述情况相同，按照字母排序</w:t>
            </w:r>
          </w:p>
        </w:tc>
        <w:tc>
          <w:tcPr>
            <w:tcW w:w="1959" w:type="dxa"/>
            <w:noWrap w:val="0"/>
            <w:tcMar>
              <w:top w:w="15" w:type="dxa"/>
              <w:left w:w="15" w:type="dxa"/>
              <w:right w:w="15" w:type="dxa"/>
            </w:tcMar>
            <w:vAlign w:val="center"/>
          </w:tcPr>
          <w:p>
            <w:pPr>
              <w:keepNext w:val="0"/>
              <w:keepLines w:val="0"/>
              <w:widowControl/>
              <w:suppressLineNumbers w:val="0"/>
              <w:spacing w:before="0" w:beforeAutospacing="0" w:after="0" w:afterAutospacing="0"/>
              <w:ind w:left="0" w:right="0"/>
              <w:jc w:val="left"/>
              <w:textAlignment w:val="center"/>
              <w:rPr>
                <w:rFonts w:hint="eastAsia" w:ascii="宋体" w:hAnsi="宋体" w:eastAsia="宋体" w:cs="宋体"/>
                <w:i w:val="0"/>
                <w:color w:val="000000"/>
                <w:kern w:val="2"/>
                <w:sz w:val="22"/>
                <w:szCs w:val="22"/>
                <w:u w:val="none"/>
                <w:lang w:val="en-US" w:eastAsia="zh-CN" w:bidi="ar-SA"/>
              </w:rPr>
            </w:pPr>
            <w:r>
              <w:rPr>
                <w:rFonts w:hint="eastAsia" w:ascii="宋体" w:hAnsi="宋体" w:eastAsia="宋体" w:cs="宋体"/>
                <w:i w:val="0"/>
                <w:color w:val="000000"/>
                <w:kern w:val="0"/>
                <w:sz w:val="22"/>
                <w:szCs w:val="22"/>
                <w:u w:val="none"/>
                <w:lang w:val="en-US" w:eastAsia="zh-CN" w:bidi="ar"/>
              </w:rPr>
              <w:t>提示“请输入关键词后再搜索”</w:t>
            </w:r>
          </w:p>
        </w:tc>
        <w:tc>
          <w:tcPr>
            <w:tcW w:w="744" w:type="dxa"/>
            <w:noWrap w:val="0"/>
            <w:tcMar>
              <w:top w:w="15" w:type="dxa"/>
              <w:left w:w="15" w:type="dxa"/>
              <w:right w:w="15" w:type="dxa"/>
            </w:tcMar>
            <w:vAlign w:val="center"/>
          </w:tcPr>
          <w:p>
            <w:pPr>
              <w:keepNext w:val="0"/>
              <w:keepLines w:val="0"/>
              <w:widowControl/>
              <w:suppressLineNumbers w:val="0"/>
              <w:spacing w:before="0" w:beforeAutospacing="0" w:after="0" w:afterAutospacing="0"/>
              <w:ind w:left="0" w:right="0"/>
              <w:jc w:val="left"/>
              <w:textAlignment w:val="center"/>
              <w:rPr>
                <w:rFonts w:hint="eastAsia" w:ascii="宋体" w:hAnsi="宋体" w:eastAsia="宋体" w:cs="宋体"/>
                <w:i w:val="0"/>
                <w:color w:val="000000"/>
                <w:kern w:val="0"/>
                <w:sz w:val="22"/>
                <w:szCs w:val="22"/>
                <w:u w:val="none"/>
                <w:lang w:val="en-US" w:eastAsia="zh-CN" w:bidi="ar"/>
              </w:rPr>
            </w:pPr>
            <w:r>
              <w:rPr>
                <w:rFonts w:hint="default"/>
              </w:rPr>
              <w:drawing>
                <wp:inline distT="0" distB="0" distL="114300" distR="114300">
                  <wp:extent cx="448945" cy="221615"/>
                  <wp:effectExtent l="0" t="0" r="8255" b="6985"/>
                  <wp:docPr id="60"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52"/>
                          <pic:cNvPicPr>
                            <a:picLocks noChangeAspect="1"/>
                          </pic:cNvPicPr>
                        </pic:nvPicPr>
                        <pic:blipFill>
                          <a:blip r:embed="rId32"/>
                          <a:stretch>
                            <a:fillRect/>
                          </a:stretch>
                        </pic:blipFill>
                        <pic:spPr>
                          <a:xfrm>
                            <a:off x="0" y="0"/>
                            <a:ext cx="448945" cy="22161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2700" w:hRule="atLeast"/>
        </w:trPr>
        <w:tc>
          <w:tcPr>
            <w:tcW w:w="660" w:type="dxa"/>
            <w:noWrap w:val="0"/>
            <w:tcMar>
              <w:top w:w="15" w:type="dxa"/>
              <w:left w:w="15" w:type="dxa"/>
              <w:right w:w="15" w:type="dxa"/>
            </w:tcMar>
            <w:vAlign w:val="center"/>
          </w:tcPr>
          <w:p>
            <w:pPr>
              <w:keepNext w:val="0"/>
              <w:keepLines w:val="0"/>
              <w:widowControl/>
              <w:suppressLineNumbers w:val="0"/>
              <w:spacing w:before="0" w:beforeAutospacing="0" w:after="0" w:afterAutospacing="0"/>
              <w:ind w:left="0" w:right="0"/>
              <w:jc w:val="center"/>
              <w:rPr>
                <w:rFonts w:hint="default" w:ascii="宋体" w:hAnsi="宋体" w:eastAsia="宋体" w:cs="宋体"/>
                <w:i w:val="0"/>
                <w:color w:val="000000"/>
                <w:sz w:val="22"/>
                <w:szCs w:val="22"/>
                <w:u w:val="none"/>
                <w:lang w:val="en-US" w:eastAsia="zh-CN"/>
              </w:rPr>
            </w:pPr>
            <w:r>
              <w:rPr>
                <w:rFonts w:hint="eastAsia" w:ascii="宋体" w:hAnsi="宋体" w:eastAsia="宋体" w:cs="宋体"/>
                <w:i w:val="0"/>
                <w:color w:val="000000"/>
                <w:sz w:val="22"/>
                <w:szCs w:val="22"/>
                <w:u w:val="none"/>
                <w:lang w:val="en-US" w:eastAsia="zh-CN"/>
              </w:rPr>
              <w:t>3.2</w:t>
            </w:r>
          </w:p>
        </w:tc>
        <w:tc>
          <w:tcPr>
            <w:tcW w:w="639" w:type="dxa"/>
            <w:noWrap/>
            <w:tcMar>
              <w:top w:w="15" w:type="dxa"/>
              <w:left w:w="15" w:type="dxa"/>
              <w:right w:w="15" w:type="dxa"/>
            </w:tcMar>
            <w:vAlign w:val="center"/>
          </w:tcPr>
          <w:p>
            <w:pPr>
              <w:keepNext w:val="0"/>
              <w:keepLines w:val="0"/>
              <w:widowControl/>
              <w:suppressLineNumbers w:val="0"/>
              <w:spacing w:before="0" w:beforeAutospacing="0" w:after="0" w:afterAutospacing="0"/>
              <w:ind w:left="0" w:right="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报表</w:t>
            </w:r>
          </w:p>
        </w:tc>
        <w:tc>
          <w:tcPr>
            <w:tcW w:w="615" w:type="dxa"/>
            <w:noWrap/>
            <w:tcMar>
              <w:top w:w="15" w:type="dxa"/>
              <w:left w:w="15" w:type="dxa"/>
              <w:right w:w="15" w:type="dxa"/>
            </w:tcMar>
            <w:vAlign w:val="center"/>
          </w:tcPr>
          <w:p>
            <w:pPr>
              <w:keepNext w:val="0"/>
              <w:keepLines w:val="0"/>
              <w:widowControl/>
              <w:suppressLineNumbers w:val="0"/>
              <w:spacing w:before="0" w:beforeAutospacing="0" w:after="0" w:afterAutospacing="0"/>
              <w:ind w:left="0" w:right="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有输入</w:t>
            </w:r>
          </w:p>
        </w:tc>
        <w:tc>
          <w:tcPr>
            <w:tcW w:w="660" w:type="dxa"/>
            <w:noWrap/>
            <w:tcMar>
              <w:top w:w="15" w:type="dxa"/>
              <w:left w:w="15" w:type="dxa"/>
              <w:right w:w="15" w:type="dxa"/>
            </w:tcMar>
            <w:vAlign w:val="center"/>
          </w:tcPr>
          <w:p>
            <w:pPr>
              <w:keepNext w:val="0"/>
              <w:keepLines w:val="0"/>
              <w:widowControl/>
              <w:suppressLineNumbers w:val="0"/>
              <w:spacing w:before="0" w:beforeAutospacing="0" w:after="0" w:afterAutospacing="0"/>
              <w:ind w:left="0" w:right="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未勾选</w:t>
            </w:r>
          </w:p>
        </w:tc>
        <w:tc>
          <w:tcPr>
            <w:tcW w:w="4320" w:type="dxa"/>
            <w:noWrap w:val="0"/>
            <w:tcMar>
              <w:top w:w="15" w:type="dxa"/>
              <w:left w:w="15" w:type="dxa"/>
              <w:right w:w="15" w:type="dxa"/>
            </w:tcMar>
            <w:vAlign w:val="center"/>
          </w:tcPr>
          <w:p>
            <w:pPr>
              <w:keepNext w:val="0"/>
              <w:keepLines w:val="0"/>
              <w:widowControl/>
              <w:suppressLineNumbers w:val="0"/>
              <w:spacing w:before="0" w:beforeAutospacing="0" w:after="0" w:afterAutospacing="0"/>
              <w:ind w:left="0" w:right="0"/>
              <w:jc w:val="left"/>
              <w:textAlignment w:val="center"/>
              <w:rPr>
                <w:rFonts w:hint="eastAsia" w:ascii="宋体" w:hAnsi="宋体" w:eastAsia="宋体" w:cs="宋体"/>
                <w:i w:val="0"/>
                <w:color w:val="4F81BD"/>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1同时满足下面要求：</w:t>
            </w:r>
            <w:r>
              <w:rPr>
                <w:rFonts w:hint="eastAsia" w:ascii="宋体" w:hAnsi="宋体" w:eastAsia="宋体" w:cs="宋体"/>
                <w:i w:val="0"/>
                <w:color w:val="000000"/>
                <w:kern w:val="0"/>
                <w:sz w:val="22"/>
                <w:szCs w:val="22"/>
                <w:u w:val="none"/>
                <w:lang w:val="en-US" w:eastAsia="zh-CN" w:bidi="ar"/>
              </w:rPr>
              <w:br w:type="textWrapping"/>
            </w:r>
            <w:r>
              <w:rPr>
                <w:rFonts w:hint="eastAsia" w:ascii="宋体" w:hAnsi="宋体" w:eastAsia="宋体" w:cs="宋体"/>
                <w:i w:val="0"/>
                <w:color w:val="4F81BD"/>
                <w:kern w:val="0"/>
                <w:sz w:val="22"/>
                <w:szCs w:val="22"/>
                <w:u w:val="none"/>
                <w:lang w:val="en-US" w:eastAsia="zh-CN" w:bidi="ar"/>
              </w:rPr>
              <w:t>1.1用户有权限看到的报表</w:t>
            </w:r>
            <w:r>
              <w:rPr>
                <w:rFonts w:hint="eastAsia" w:ascii="宋体" w:hAnsi="宋体" w:eastAsia="宋体" w:cs="宋体"/>
                <w:i w:val="0"/>
                <w:color w:val="4F81BD"/>
                <w:kern w:val="0"/>
                <w:sz w:val="22"/>
                <w:szCs w:val="22"/>
                <w:u w:val="none"/>
                <w:lang w:val="en-US" w:eastAsia="zh-CN" w:bidi="ar"/>
              </w:rPr>
              <w:br w:type="textWrapping"/>
            </w:r>
            <w:r>
              <w:rPr>
                <w:rFonts w:hint="eastAsia" w:ascii="宋体" w:hAnsi="宋体" w:eastAsia="宋体" w:cs="宋体"/>
                <w:i w:val="0"/>
                <w:color w:val="4F81BD"/>
                <w:kern w:val="0"/>
                <w:sz w:val="22"/>
                <w:szCs w:val="22"/>
                <w:u w:val="none"/>
                <w:lang w:val="en-US" w:eastAsia="zh-CN" w:bidi="ar"/>
              </w:rPr>
              <w:t>1.2有匹配关键词的报表</w:t>
            </w:r>
          </w:p>
          <w:p>
            <w:pPr>
              <w:keepNext w:val="0"/>
              <w:keepLines w:val="0"/>
              <w:widowControl/>
              <w:suppressLineNumbers w:val="0"/>
              <w:spacing w:before="0" w:beforeAutospacing="0" w:after="0" w:afterAutospacing="0"/>
              <w:ind w:left="0" w:right="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2 排序方式（先展示2.1，然后展示2.2）</w:t>
            </w:r>
            <w:r>
              <w:rPr>
                <w:rFonts w:hint="eastAsia" w:ascii="宋体" w:hAnsi="宋体" w:eastAsia="宋体" w:cs="宋体"/>
                <w:i w:val="0"/>
                <w:color w:val="000000"/>
                <w:kern w:val="0"/>
                <w:sz w:val="22"/>
                <w:szCs w:val="22"/>
                <w:u w:val="none"/>
                <w:lang w:val="en-US" w:eastAsia="zh-CN" w:bidi="ar"/>
              </w:rPr>
              <w:br w:type="textWrapping"/>
            </w:r>
            <w:r>
              <w:rPr>
                <w:rFonts w:hint="eastAsia" w:ascii="宋体" w:hAnsi="宋体" w:eastAsia="宋体" w:cs="宋体"/>
                <w:i w:val="0"/>
                <w:color w:val="000000"/>
                <w:kern w:val="0"/>
                <w:sz w:val="22"/>
                <w:szCs w:val="22"/>
                <w:u w:val="none"/>
                <w:lang w:val="en-US" w:eastAsia="zh-CN" w:bidi="ar"/>
              </w:rPr>
              <w:t>2.1①根据关键词匹配</w:t>
            </w:r>
            <w:r>
              <w:rPr>
                <w:rFonts w:hint="eastAsia" w:ascii="宋体" w:hAnsi="宋体" w:eastAsia="宋体" w:cs="宋体"/>
                <w:i w:val="0"/>
                <w:color w:val="4F81BD"/>
                <w:kern w:val="0"/>
                <w:sz w:val="22"/>
                <w:szCs w:val="22"/>
                <w:u w:val="none"/>
                <w:lang w:val="en-US" w:eastAsia="zh-CN" w:bidi="ar"/>
              </w:rPr>
              <w:t>报表名称</w:t>
            </w:r>
            <w:r>
              <w:rPr>
                <w:rFonts w:hint="eastAsia" w:ascii="宋体" w:hAnsi="宋体" w:eastAsia="宋体" w:cs="宋体"/>
                <w:i w:val="0"/>
                <w:color w:val="000000"/>
                <w:kern w:val="0"/>
                <w:sz w:val="22"/>
                <w:szCs w:val="22"/>
                <w:u w:val="none"/>
                <w:lang w:val="en-US" w:eastAsia="zh-CN" w:bidi="ar"/>
              </w:rPr>
              <w:t>，</w:t>
            </w:r>
            <w:r>
              <w:rPr>
                <w:rFonts w:hint="eastAsia" w:ascii="宋体" w:hAnsi="宋体" w:eastAsia="宋体" w:cs="宋体"/>
                <w:i w:val="0"/>
                <w:color w:val="4F81BD"/>
                <w:kern w:val="0"/>
                <w:sz w:val="22"/>
                <w:szCs w:val="22"/>
                <w:u w:val="none"/>
                <w:lang w:val="en-US" w:eastAsia="zh-CN" w:bidi="ar"/>
              </w:rPr>
              <w:t>匹配度</w:t>
            </w:r>
            <w:r>
              <w:rPr>
                <w:rFonts w:hint="eastAsia" w:ascii="宋体" w:hAnsi="宋体" w:eastAsia="宋体" w:cs="宋体"/>
                <w:i w:val="0"/>
                <w:color w:val="000000"/>
                <w:kern w:val="0"/>
                <w:sz w:val="22"/>
                <w:szCs w:val="22"/>
                <w:u w:val="none"/>
                <w:lang w:val="en-US" w:eastAsia="zh-CN" w:bidi="ar"/>
              </w:rPr>
              <w:t>高的在前；</w:t>
            </w:r>
            <w:r>
              <w:rPr>
                <w:rFonts w:hint="eastAsia" w:ascii="宋体" w:hAnsi="宋体" w:eastAsia="宋体" w:cs="宋体"/>
                <w:i w:val="0"/>
                <w:color w:val="000000"/>
                <w:kern w:val="0"/>
                <w:sz w:val="22"/>
                <w:szCs w:val="22"/>
                <w:u w:val="none"/>
                <w:lang w:val="en-US" w:eastAsia="zh-CN" w:bidi="ar"/>
              </w:rPr>
              <w:br w:type="textWrapping"/>
            </w:r>
            <w:r>
              <w:rPr>
                <w:rFonts w:hint="eastAsia" w:ascii="宋体" w:hAnsi="宋体" w:eastAsia="宋体" w:cs="宋体"/>
                <w:i w:val="0"/>
                <w:color w:val="000000"/>
                <w:kern w:val="0"/>
                <w:sz w:val="22"/>
                <w:szCs w:val="22"/>
                <w:u w:val="none"/>
                <w:lang w:val="en-US" w:eastAsia="zh-CN" w:bidi="ar"/>
              </w:rPr>
              <w:t>②匹配度相同的情况下，则按照浏览时间排序，浏览时间晚的展示在前</w:t>
            </w:r>
            <w:r>
              <w:rPr>
                <w:rFonts w:hint="eastAsia" w:ascii="宋体" w:hAnsi="宋体" w:eastAsia="宋体" w:cs="宋体"/>
                <w:i w:val="0"/>
                <w:color w:val="000000"/>
                <w:kern w:val="0"/>
                <w:sz w:val="22"/>
                <w:szCs w:val="22"/>
                <w:u w:val="none"/>
                <w:lang w:val="en-US" w:eastAsia="zh-CN" w:bidi="ar"/>
              </w:rPr>
              <w:br w:type="textWrapping"/>
            </w:r>
            <w:r>
              <w:rPr>
                <w:rFonts w:hint="eastAsia" w:ascii="宋体" w:hAnsi="宋体" w:eastAsia="宋体" w:cs="宋体"/>
                <w:i w:val="0"/>
                <w:color w:val="000000"/>
                <w:kern w:val="0"/>
                <w:sz w:val="22"/>
                <w:szCs w:val="22"/>
                <w:u w:val="none"/>
                <w:lang w:val="en-US" w:eastAsia="zh-CN" w:bidi="ar"/>
              </w:rPr>
              <w:t>③上述情况相同，则按字母排序</w:t>
            </w:r>
            <w:r>
              <w:rPr>
                <w:rFonts w:hint="eastAsia" w:ascii="宋体" w:hAnsi="宋体" w:eastAsia="宋体" w:cs="宋体"/>
                <w:i w:val="0"/>
                <w:color w:val="000000"/>
                <w:kern w:val="0"/>
                <w:sz w:val="22"/>
                <w:szCs w:val="22"/>
                <w:u w:val="none"/>
                <w:lang w:val="en-US" w:eastAsia="zh-CN" w:bidi="ar"/>
              </w:rPr>
              <w:br w:type="textWrapping"/>
            </w:r>
            <w:r>
              <w:rPr>
                <w:rFonts w:hint="eastAsia" w:ascii="宋体" w:hAnsi="宋体" w:eastAsia="宋体" w:cs="宋体"/>
                <w:i w:val="0"/>
                <w:color w:val="000000"/>
                <w:kern w:val="0"/>
                <w:sz w:val="22"/>
                <w:szCs w:val="22"/>
                <w:u w:val="none"/>
                <w:lang w:val="en-US" w:eastAsia="zh-CN" w:bidi="ar"/>
              </w:rPr>
              <w:t>2.2①根据关键词匹配</w:t>
            </w:r>
            <w:r>
              <w:rPr>
                <w:rFonts w:hint="eastAsia" w:ascii="宋体" w:hAnsi="宋体" w:eastAsia="宋体" w:cs="宋体"/>
                <w:i w:val="0"/>
                <w:color w:val="4F81BD"/>
                <w:kern w:val="0"/>
                <w:sz w:val="22"/>
                <w:szCs w:val="22"/>
                <w:u w:val="none"/>
                <w:lang w:val="en-US" w:eastAsia="zh-CN" w:bidi="ar"/>
              </w:rPr>
              <w:t>报表中指标名称</w:t>
            </w:r>
            <w:r>
              <w:rPr>
                <w:rFonts w:hint="eastAsia" w:ascii="宋体" w:hAnsi="宋体" w:eastAsia="宋体" w:cs="宋体"/>
                <w:i w:val="0"/>
                <w:color w:val="000000"/>
                <w:kern w:val="0"/>
                <w:sz w:val="22"/>
                <w:szCs w:val="22"/>
                <w:u w:val="none"/>
                <w:lang w:val="en-US" w:eastAsia="zh-CN" w:bidi="ar"/>
              </w:rPr>
              <w:t>，匹配度高的在前</w:t>
            </w:r>
            <w:r>
              <w:rPr>
                <w:rFonts w:hint="eastAsia" w:ascii="宋体" w:hAnsi="宋体" w:eastAsia="宋体" w:cs="宋体"/>
                <w:i w:val="0"/>
                <w:color w:val="000000"/>
                <w:kern w:val="0"/>
                <w:sz w:val="22"/>
                <w:szCs w:val="22"/>
                <w:u w:val="none"/>
                <w:lang w:val="en-US" w:eastAsia="zh-CN" w:bidi="ar"/>
              </w:rPr>
              <w:br w:type="textWrapping"/>
            </w:r>
            <w:r>
              <w:rPr>
                <w:rFonts w:hint="eastAsia" w:ascii="宋体" w:hAnsi="宋体" w:eastAsia="宋体" w:cs="宋体"/>
                <w:i w:val="0"/>
                <w:color w:val="000000"/>
                <w:kern w:val="0"/>
                <w:sz w:val="22"/>
                <w:szCs w:val="22"/>
                <w:u w:val="none"/>
                <w:lang w:val="en-US" w:eastAsia="zh-CN" w:bidi="ar"/>
              </w:rPr>
              <w:t>②匹配度相同的情况下，则按照浏览时间排序，浏览时间晚的展示在前</w:t>
            </w:r>
            <w:r>
              <w:rPr>
                <w:rFonts w:hint="eastAsia" w:ascii="宋体" w:hAnsi="宋体" w:eastAsia="宋体" w:cs="宋体"/>
                <w:i w:val="0"/>
                <w:color w:val="000000"/>
                <w:kern w:val="0"/>
                <w:sz w:val="22"/>
                <w:szCs w:val="22"/>
                <w:u w:val="none"/>
                <w:lang w:val="en-US" w:eastAsia="zh-CN" w:bidi="ar"/>
              </w:rPr>
              <w:br w:type="textWrapping"/>
            </w:r>
            <w:r>
              <w:rPr>
                <w:rFonts w:hint="eastAsia" w:ascii="宋体" w:hAnsi="宋体" w:eastAsia="宋体" w:cs="宋体"/>
                <w:i w:val="0"/>
                <w:color w:val="000000"/>
                <w:kern w:val="0"/>
                <w:sz w:val="22"/>
                <w:szCs w:val="22"/>
                <w:u w:val="none"/>
                <w:lang w:val="en-US" w:eastAsia="zh-CN" w:bidi="ar"/>
              </w:rPr>
              <w:t>③上述情况相同，则按字母排序</w:t>
            </w:r>
          </w:p>
        </w:tc>
        <w:tc>
          <w:tcPr>
            <w:tcW w:w="1959" w:type="dxa"/>
            <w:noWrap w:val="0"/>
            <w:tcMar>
              <w:top w:w="15" w:type="dxa"/>
              <w:left w:w="15" w:type="dxa"/>
              <w:right w:w="15" w:type="dxa"/>
            </w:tcMar>
            <w:vAlign w:val="center"/>
          </w:tcPr>
          <w:p>
            <w:pPr>
              <w:keepNext w:val="0"/>
              <w:keepLines w:val="0"/>
              <w:widowControl/>
              <w:suppressLineNumbers w:val="0"/>
              <w:spacing w:before="0" w:beforeAutospacing="0" w:after="0" w:afterAutospacing="0"/>
              <w:ind w:left="0" w:right="0"/>
              <w:jc w:val="left"/>
              <w:textAlignment w:val="center"/>
              <w:rPr>
                <w:rFonts w:hint="eastAsia" w:ascii="宋体" w:hAnsi="宋体" w:eastAsia="宋体" w:cs="宋体"/>
                <w:i w:val="0"/>
                <w:color w:val="000000"/>
                <w:kern w:val="2"/>
                <w:sz w:val="22"/>
                <w:szCs w:val="22"/>
                <w:u w:val="none"/>
                <w:lang w:val="en-US" w:eastAsia="zh-CN" w:bidi="ar-SA"/>
              </w:rPr>
            </w:pPr>
            <w:r>
              <w:rPr>
                <w:rFonts w:hint="eastAsia" w:ascii="宋体" w:hAnsi="宋体" w:eastAsia="宋体" w:cs="宋体"/>
                <w:i w:val="0"/>
                <w:color w:val="000000"/>
                <w:kern w:val="0"/>
                <w:sz w:val="22"/>
                <w:szCs w:val="22"/>
                <w:u w:val="none"/>
                <w:lang w:val="en-US" w:eastAsia="zh-CN" w:bidi="ar"/>
              </w:rPr>
              <w:t>逻辑同搜索框下拉推荐</w:t>
            </w:r>
          </w:p>
        </w:tc>
        <w:tc>
          <w:tcPr>
            <w:tcW w:w="744" w:type="dxa"/>
            <w:noWrap w:val="0"/>
            <w:tcMar>
              <w:top w:w="15" w:type="dxa"/>
              <w:left w:w="15" w:type="dxa"/>
              <w:right w:w="15" w:type="dxa"/>
            </w:tcMar>
            <w:vAlign w:val="center"/>
          </w:tcPr>
          <w:p>
            <w:pPr>
              <w:keepNext w:val="0"/>
              <w:keepLines w:val="0"/>
              <w:widowControl/>
              <w:suppressLineNumbers w:val="0"/>
              <w:spacing w:before="0" w:beforeAutospacing="0" w:after="0" w:afterAutospacing="0"/>
              <w:ind w:left="0" w:right="0"/>
              <w:jc w:val="left"/>
              <w:textAlignment w:val="center"/>
              <w:rPr>
                <w:rFonts w:hint="default"/>
              </w:rPr>
            </w:pPr>
            <w:r>
              <w:rPr>
                <w:rFonts w:hint="default"/>
              </w:rPr>
              <w:drawing>
                <wp:inline distT="0" distB="0" distL="114300" distR="114300">
                  <wp:extent cx="449580" cy="227965"/>
                  <wp:effectExtent l="0" t="0" r="7620" b="635"/>
                  <wp:docPr id="50"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3"/>
                          <pic:cNvPicPr>
                            <a:picLocks noChangeAspect="1"/>
                          </pic:cNvPicPr>
                        </pic:nvPicPr>
                        <pic:blipFill>
                          <a:blip r:embed="rId33"/>
                          <a:stretch>
                            <a:fillRect/>
                          </a:stretch>
                        </pic:blipFill>
                        <pic:spPr>
                          <a:xfrm>
                            <a:off x="0" y="0"/>
                            <a:ext cx="449580" cy="227965"/>
                          </a:xfrm>
                          <a:prstGeom prst="rect">
                            <a:avLst/>
                          </a:prstGeom>
                          <a:noFill/>
                          <a:ln>
                            <a:noFill/>
                          </a:ln>
                        </pic:spPr>
                      </pic:pic>
                    </a:graphicData>
                  </a:graphic>
                </wp:inline>
              </w:drawing>
            </w:r>
            <w:r>
              <w:rPr>
                <w:rFonts w:hint="default"/>
              </w:rPr>
              <w:drawing>
                <wp:inline distT="0" distB="0" distL="114300" distR="114300">
                  <wp:extent cx="445135" cy="219710"/>
                  <wp:effectExtent l="0" t="0" r="12065" b="8890"/>
                  <wp:docPr id="55"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4"/>
                          <pic:cNvPicPr>
                            <a:picLocks noChangeAspect="1"/>
                          </pic:cNvPicPr>
                        </pic:nvPicPr>
                        <pic:blipFill>
                          <a:blip r:embed="rId34"/>
                          <a:stretch>
                            <a:fillRect/>
                          </a:stretch>
                        </pic:blipFill>
                        <pic:spPr>
                          <a:xfrm>
                            <a:off x="0" y="0"/>
                            <a:ext cx="445135" cy="219710"/>
                          </a:xfrm>
                          <a:prstGeom prst="rect">
                            <a:avLst/>
                          </a:prstGeom>
                          <a:noFill/>
                          <a:ln>
                            <a:noFill/>
                          </a:ln>
                        </pic:spPr>
                      </pic:pic>
                    </a:graphicData>
                  </a:graphic>
                </wp:inline>
              </w:drawing>
            </w:r>
          </w:p>
          <w:p>
            <w:pPr>
              <w:keepNext w:val="0"/>
              <w:keepLines w:val="0"/>
              <w:widowControl/>
              <w:suppressLineNumbers w:val="0"/>
              <w:spacing w:before="0" w:beforeAutospacing="0" w:after="0" w:afterAutospacing="0"/>
              <w:ind w:left="0" w:right="0"/>
              <w:jc w:val="left"/>
              <w:textAlignment w:val="center"/>
              <w:rPr>
                <w:rFonts w:hint="eastAsia"/>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1447" w:hRule="atLeast"/>
        </w:trPr>
        <w:tc>
          <w:tcPr>
            <w:tcW w:w="660" w:type="dxa"/>
            <w:noWrap w:val="0"/>
            <w:tcMar>
              <w:top w:w="15" w:type="dxa"/>
              <w:left w:w="15" w:type="dxa"/>
              <w:right w:w="15" w:type="dxa"/>
            </w:tcMar>
            <w:vAlign w:val="center"/>
          </w:tcPr>
          <w:p>
            <w:pPr>
              <w:keepNext w:val="0"/>
              <w:keepLines w:val="0"/>
              <w:widowControl/>
              <w:suppressLineNumbers w:val="0"/>
              <w:spacing w:before="0" w:beforeAutospacing="0" w:after="0" w:afterAutospacing="0"/>
              <w:ind w:left="0" w:right="0"/>
              <w:jc w:val="center"/>
              <w:rPr>
                <w:rFonts w:hint="default" w:ascii="宋体" w:hAnsi="宋体" w:eastAsia="宋体" w:cs="宋体"/>
                <w:i w:val="0"/>
                <w:color w:val="000000"/>
                <w:sz w:val="22"/>
                <w:szCs w:val="22"/>
                <w:u w:val="none"/>
                <w:lang w:val="en-US" w:eastAsia="zh-CN"/>
              </w:rPr>
            </w:pPr>
            <w:r>
              <w:rPr>
                <w:rFonts w:hint="eastAsia" w:ascii="宋体" w:hAnsi="宋体" w:eastAsia="宋体" w:cs="宋体"/>
                <w:i w:val="0"/>
                <w:color w:val="000000"/>
                <w:sz w:val="22"/>
                <w:szCs w:val="22"/>
                <w:u w:val="none"/>
                <w:lang w:val="en-US" w:eastAsia="zh-CN"/>
              </w:rPr>
              <w:t>3.3</w:t>
            </w:r>
          </w:p>
        </w:tc>
        <w:tc>
          <w:tcPr>
            <w:tcW w:w="639" w:type="dxa"/>
            <w:noWrap/>
            <w:tcMar>
              <w:top w:w="15" w:type="dxa"/>
              <w:left w:w="15" w:type="dxa"/>
              <w:right w:w="15" w:type="dxa"/>
            </w:tcMar>
            <w:vAlign w:val="center"/>
          </w:tcPr>
          <w:p>
            <w:pPr>
              <w:keepNext w:val="0"/>
              <w:keepLines w:val="0"/>
              <w:widowControl/>
              <w:suppressLineNumbers w:val="0"/>
              <w:spacing w:before="0" w:beforeAutospacing="0" w:after="0" w:afterAutospacing="0"/>
              <w:ind w:left="0" w:right="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报表</w:t>
            </w:r>
          </w:p>
        </w:tc>
        <w:tc>
          <w:tcPr>
            <w:tcW w:w="615" w:type="dxa"/>
            <w:noWrap/>
            <w:tcMar>
              <w:top w:w="15" w:type="dxa"/>
              <w:left w:w="15" w:type="dxa"/>
              <w:right w:w="15" w:type="dxa"/>
            </w:tcMar>
            <w:vAlign w:val="center"/>
          </w:tcPr>
          <w:p>
            <w:pPr>
              <w:keepNext w:val="0"/>
              <w:keepLines w:val="0"/>
              <w:widowControl/>
              <w:suppressLineNumbers w:val="0"/>
              <w:spacing w:before="0" w:beforeAutospacing="0" w:after="0" w:afterAutospacing="0"/>
              <w:ind w:left="0" w:right="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未输入</w:t>
            </w:r>
          </w:p>
        </w:tc>
        <w:tc>
          <w:tcPr>
            <w:tcW w:w="660" w:type="dxa"/>
            <w:noWrap/>
            <w:tcMar>
              <w:top w:w="15" w:type="dxa"/>
              <w:left w:w="15" w:type="dxa"/>
              <w:right w:w="15" w:type="dxa"/>
            </w:tcMar>
            <w:vAlign w:val="center"/>
          </w:tcPr>
          <w:p>
            <w:pPr>
              <w:keepNext w:val="0"/>
              <w:keepLines w:val="0"/>
              <w:widowControl/>
              <w:suppressLineNumbers w:val="0"/>
              <w:spacing w:before="0" w:beforeAutospacing="0" w:after="0" w:afterAutospacing="0"/>
              <w:ind w:left="0" w:right="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有勾选</w:t>
            </w:r>
          </w:p>
        </w:tc>
        <w:tc>
          <w:tcPr>
            <w:tcW w:w="4320" w:type="dxa"/>
            <w:noWrap w:val="0"/>
            <w:tcMar>
              <w:top w:w="15" w:type="dxa"/>
              <w:left w:w="15" w:type="dxa"/>
              <w:right w:w="15" w:type="dxa"/>
            </w:tcMar>
            <w:vAlign w:val="center"/>
          </w:tcPr>
          <w:p>
            <w:pPr>
              <w:keepNext w:val="0"/>
              <w:keepLines w:val="0"/>
              <w:widowControl/>
              <w:suppressLineNumbers w:val="0"/>
              <w:spacing w:before="0" w:beforeAutospacing="0" w:after="0" w:afterAutospacing="0"/>
              <w:ind w:left="0" w:right="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1推荐内容同时满足下面要求：</w:t>
            </w:r>
            <w:r>
              <w:rPr>
                <w:rFonts w:hint="eastAsia" w:ascii="宋体" w:hAnsi="宋体" w:eastAsia="宋体" w:cs="宋体"/>
                <w:i w:val="0"/>
                <w:color w:val="000000"/>
                <w:kern w:val="0"/>
                <w:sz w:val="22"/>
                <w:szCs w:val="22"/>
                <w:u w:val="none"/>
                <w:lang w:val="en-US" w:eastAsia="zh-CN" w:bidi="ar"/>
              </w:rPr>
              <w:br w:type="textWrapping"/>
            </w:r>
            <w:r>
              <w:rPr>
                <w:rFonts w:hint="eastAsia" w:ascii="宋体" w:hAnsi="宋体" w:eastAsia="宋体" w:cs="宋体"/>
                <w:i w:val="0"/>
                <w:color w:val="4F81BD"/>
                <w:kern w:val="0"/>
                <w:sz w:val="22"/>
                <w:szCs w:val="22"/>
                <w:u w:val="none"/>
                <w:lang w:val="en-US" w:eastAsia="zh-CN" w:bidi="ar"/>
              </w:rPr>
              <w:t>1.1该用户有权看到的报表</w:t>
            </w:r>
            <w:r>
              <w:rPr>
                <w:rFonts w:hint="eastAsia" w:ascii="宋体" w:hAnsi="宋体" w:eastAsia="宋体" w:cs="宋体"/>
                <w:i w:val="0"/>
                <w:color w:val="4F81BD"/>
                <w:kern w:val="0"/>
                <w:sz w:val="22"/>
                <w:szCs w:val="22"/>
                <w:u w:val="none"/>
                <w:lang w:val="en-US" w:eastAsia="zh-CN" w:bidi="ar"/>
              </w:rPr>
              <w:br w:type="textWrapping"/>
            </w:r>
            <w:r>
              <w:rPr>
                <w:rFonts w:hint="eastAsia" w:ascii="宋体" w:hAnsi="宋体" w:eastAsia="宋体" w:cs="宋体"/>
                <w:i w:val="0"/>
                <w:color w:val="4F81BD"/>
                <w:kern w:val="0"/>
                <w:sz w:val="22"/>
                <w:szCs w:val="22"/>
                <w:u w:val="none"/>
                <w:lang w:val="en-US" w:eastAsia="zh-CN" w:bidi="ar"/>
              </w:rPr>
              <w:t>1.2是所勾选机构中的报表</w:t>
            </w:r>
            <w:r>
              <w:rPr>
                <w:rFonts w:hint="eastAsia" w:ascii="宋体" w:hAnsi="宋体" w:eastAsia="宋体" w:cs="宋体"/>
                <w:i w:val="0"/>
                <w:color w:val="000000"/>
                <w:kern w:val="0"/>
                <w:sz w:val="22"/>
                <w:szCs w:val="22"/>
                <w:u w:val="none"/>
                <w:lang w:val="en-US" w:eastAsia="zh-CN" w:bidi="ar"/>
              </w:rPr>
              <w:br w:type="textWrapping"/>
            </w:r>
            <w:r>
              <w:rPr>
                <w:rFonts w:hint="eastAsia" w:ascii="宋体" w:hAnsi="宋体" w:eastAsia="宋体" w:cs="宋体"/>
                <w:i w:val="0"/>
                <w:color w:val="000000"/>
                <w:kern w:val="0"/>
                <w:sz w:val="22"/>
                <w:szCs w:val="22"/>
                <w:u w:val="none"/>
                <w:lang w:val="en-US" w:eastAsia="zh-CN" w:bidi="ar"/>
              </w:rPr>
              <w:t>2.1</w:t>
            </w:r>
            <w:r>
              <w:rPr>
                <w:rFonts w:hint="eastAsia" w:ascii="宋体" w:hAnsi="宋体" w:eastAsia="宋体" w:cs="宋体"/>
                <w:b/>
                <w:i w:val="0"/>
                <w:color w:val="000000"/>
                <w:kern w:val="0"/>
                <w:sz w:val="22"/>
                <w:szCs w:val="22"/>
                <w:u w:val="none"/>
                <w:lang w:val="en-US" w:eastAsia="zh-CN" w:bidi="ar"/>
              </w:rPr>
              <w:t>热门推荐</w:t>
            </w:r>
            <w:r>
              <w:rPr>
                <w:rFonts w:hint="eastAsia" w:ascii="宋体" w:hAnsi="宋体" w:eastAsia="宋体" w:cs="宋体"/>
                <w:i w:val="0"/>
                <w:color w:val="000000"/>
                <w:kern w:val="0"/>
                <w:sz w:val="22"/>
                <w:szCs w:val="22"/>
                <w:u w:val="none"/>
                <w:lang w:val="en-US" w:eastAsia="zh-CN" w:bidi="ar"/>
              </w:rPr>
              <w:t>排序方式（展示3个）</w:t>
            </w:r>
            <w:r>
              <w:rPr>
                <w:rFonts w:hint="eastAsia" w:ascii="宋体" w:hAnsi="宋体" w:eastAsia="宋体" w:cs="宋体"/>
                <w:i w:val="0"/>
                <w:color w:val="000000"/>
                <w:kern w:val="0"/>
                <w:sz w:val="22"/>
                <w:szCs w:val="22"/>
                <w:u w:val="none"/>
                <w:lang w:val="en-US" w:eastAsia="zh-CN" w:bidi="ar"/>
              </w:rPr>
              <w:br w:type="textWrapping"/>
            </w:r>
            <w:r>
              <w:rPr>
                <w:rFonts w:hint="eastAsia" w:ascii="宋体" w:hAnsi="宋体" w:eastAsia="宋体" w:cs="宋体"/>
                <w:i w:val="0"/>
                <w:color w:val="000000"/>
                <w:kern w:val="0"/>
                <w:sz w:val="22"/>
                <w:szCs w:val="22"/>
                <w:u w:val="none"/>
                <w:lang w:val="en-US" w:eastAsia="zh-CN" w:bidi="ar"/>
              </w:rPr>
              <w:t>①经分中全部用户查看次数，查看次数高的在前</w:t>
            </w:r>
            <w:r>
              <w:rPr>
                <w:rFonts w:hint="eastAsia" w:ascii="宋体" w:hAnsi="宋体" w:eastAsia="宋体" w:cs="宋体"/>
                <w:i w:val="0"/>
                <w:color w:val="000000"/>
                <w:kern w:val="0"/>
                <w:sz w:val="22"/>
                <w:szCs w:val="22"/>
                <w:u w:val="none"/>
                <w:lang w:val="en-US" w:eastAsia="zh-CN" w:bidi="ar"/>
              </w:rPr>
              <w:br w:type="textWrapping"/>
            </w:r>
            <w:r>
              <w:rPr>
                <w:rFonts w:hint="eastAsia" w:ascii="宋体" w:hAnsi="宋体" w:eastAsia="宋体" w:cs="宋体"/>
                <w:i w:val="0"/>
                <w:color w:val="000000"/>
                <w:kern w:val="0"/>
                <w:sz w:val="22"/>
                <w:szCs w:val="22"/>
                <w:u w:val="none"/>
                <w:lang w:val="en-US" w:eastAsia="zh-CN" w:bidi="ar"/>
              </w:rPr>
              <w:t>②查看次数相同，则按照浏览时间排序，浏览时间晚的展示在前</w:t>
            </w:r>
            <w:r>
              <w:rPr>
                <w:rFonts w:hint="eastAsia" w:ascii="宋体" w:hAnsi="宋体" w:eastAsia="宋体" w:cs="宋体"/>
                <w:i w:val="0"/>
                <w:color w:val="000000"/>
                <w:kern w:val="0"/>
                <w:sz w:val="22"/>
                <w:szCs w:val="22"/>
                <w:u w:val="none"/>
                <w:lang w:val="en-US" w:eastAsia="zh-CN" w:bidi="ar"/>
              </w:rPr>
              <w:br w:type="textWrapping"/>
            </w:r>
            <w:r>
              <w:rPr>
                <w:rFonts w:hint="eastAsia" w:ascii="宋体" w:hAnsi="宋体" w:eastAsia="宋体" w:cs="宋体"/>
                <w:i w:val="0"/>
                <w:color w:val="000000"/>
                <w:kern w:val="0"/>
                <w:sz w:val="22"/>
                <w:szCs w:val="22"/>
                <w:u w:val="none"/>
                <w:lang w:val="en-US" w:eastAsia="zh-CN" w:bidi="ar"/>
              </w:rPr>
              <w:t>③上述情况相同，按照字母排序</w:t>
            </w:r>
            <w:r>
              <w:rPr>
                <w:rFonts w:hint="eastAsia" w:ascii="宋体" w:hAnsi="宋体" w:eastAsia="宋体" w:cs="宋体"/>
                <w:i w:val="0"/>
                <w:color w:val="000000"/>
                <w:kern w:val="0"/>
                <w:sz w:val="22"/>
                <w:szCs w:val="22"/>
                <w:u w:val="none"/>
                <w:lang w:val="en-US" w:eastAsia="zh-CN" w:bidi="ar"/>
              </w:rPr>
              <w:br w:type="textWrapping"/>
            </w:r>
            <w:r>
              <w:rPr>
                <w:rFonts w:hint="eastAsia" w:ascii="宋体" w:hAnsi="宋体" w:eastAsia="宋体" w:cs="宋体"/>
                <w:i w:val="0"/>
                <w:color w:val="000000"/>
                <w:kern w:val="0"/>
                <w:sz w:val="22"/>
                <w:szCs w:val="22"/>
                <w:u w:val="none"/>
                <w:lang w:val="en-US" w:eastAsia="zh-CN" w:bidi="ar"/>
              </w:rPr>
              <w:t>2.2</w:t>
            </w:r>
            <w:r>
              <w:rPr>
                <w:rFonts w:hint="eastAsia" w:ascii="宋体" w:hAnsi="宋体" w:eastAsia="宋体" w:cs="宋体"/>
                <w:b/>
                <w:i w:val="0"/>
                <w:color w:val="000000"/>
                <w:kern w:val="0"/>
                <w:sz w:val="22"/>
                <w:szCs w:val="22"/>
                <w:u w:val="none"/>
                <w:lang w:val="en-US" w:eastAsia="zh-CN" w:bidi="ar"/>
              </w:rPr>
              <w:t>最新内容</w:t>
            </w:r>
            <w:r>
              <w:rPr>
                <w:rFonts w:hint="eastAsia" w:ascii="宋体" w:hAnsi="宋体" w:eastAsia="宋体" w:cs="宋体"/>
                <w:i w:val="0"/>
                <w:color w:val="000000"/>
                <w:kern w:val="0"/>
                <w:sz w:val="22"/>
                <w:szCs w:val="22"/>
                <w:u w:val="none"/>
                <w:lang w:val="en-US" w:eastAsia="zh-CN" w:bidi="ar"/>
              </w:rPr>
              <w:t>排序方式（</w:t>
            </w:r>
            <w:r>
              <w:rPr>
                <w:rFonts w:hint="eastAsia" w:cs="宋体"/>
                <w:i w:val="0"/>
                <w:color w:val="000000"/>
                <w:kern w:val="0"/>
                <w:sz w:val="22"/>
                <w:szCs w:val="22"/>
                <w:u w:val="none"/>
                <w:lang w:val="en-US" w:eastAsia="zh-CN" w:bidi="ar"/>
              </w:rPr>
              <w:t>最多10</w:t>
            </w:r>
            <w:r>
              <w:rPr>
                <w:rFonts w:hint="eastAsia" w:ascii="宋体" w:hAnsi="宋体" w:eastAsia="宋体" w:cs="宋体"/>
                <w:i w:val="0"/>
                <w:color w:val="000000"/>
                <w:kern w:val="0"/>
                <w:sz w:val="22"/>
                <w:szCs w:val="22"/>
                <w:u w:val="none"/>
                <w:lang w:val="en-US" w:eastAsia="zh-CN" w:bidi="ar"/>
              </w:rPr>
              <w:t>个）</w:t>
            </w:r>
            <w:r>
              <w:rPr>
                <w:rFonts w:hint="eastAsia" w:ascii="宋体" w:hAnsi="宋体" w:eastAsia="宋体" w:cs="宋体"/>
                <w:i w:val="0"/>
                <w:color w:val="000000"/>
                <w:kern w:val="0"/>
                <w:sz w:val="22"/>
                <w:szCs w:val="22"/>
                <w:u w:val="none"/>
                <w:lang w:val="en-US" w:eastAsia="zh-CN" w:bidi="ar"/>
              </w:rPr>
              <w:br w:type="textWrapping"/>
            </w:r>
            <w:r>
              <w:rPr>
                <w:rFonts w:hint="eastAsia" w:ascii="宋体" w:hAnsi="宋体" w:eastAsia="宋体" w:cs="宋体"/>
                <w:i w:val="0"/>
                <w:color w:val="000000"/>
                <w:kern w:val="0"/>
                <w:sz w:val="22"/>
                <w:szCs w:val="22"/>
                <w:u w:val="none"/>
                <w:lang w:val="en-US" w:eastAsia="zh-CN" w:bidi="ar"/>
              </w:rPr>
              <w:t>①经分中</w:t>
            </w:r>
            <w:r>
              <w:rPr>
                <w:rFonts w:hint="eastAsia" w:cs="宋体"/>
                <w:i w:val="0"/>
                <w:color w:val="000000"/>
                <w:kern w:val="0"/>
                <w:sz w:val="22"/>
                <w:szCs w:val="22"/>
                <w:u w:val="none"/>
                <w:lang w:val="en-US" w:eastAsia="zh-CN" w:bidi="ar"/>
              </w:rPr>
              <w:t>最近30天内</w:t>
            </w:r>
            <w:r>
              <w:rPr>
                <w:rFonts w:hint="eastAsia" w:ascii="宋体" w:hAnsi="宋体" w:eastAsia="宋体" w:cs="宋体"/>
                <w:i w:val="0"/>
                <w:color w:val="000000"/>
                <w:kern w:val="0"/>
                <w:sz w:val="22"/>
                <w:szCs w:val="22"/>
                <w:u w:val="none"/>
                <w:lang w:val="en-US" w:eastAsia="zh-CN" w:bidi="ar"/>
              </w:rPr>
              <w:t>上</w:t>
            </w:r>
            <w:r>
              <w:rPr>
                <w:rFonts w:hint="eastAsia" w:cs="宋体"/>
                <w:i w:val="0"/>
                <w:color w:val="000000"/>
                <w:kern w:val="0"/>
                <w:sz w:val="22"/>
                <w:szCs w:val="22"/>
                <w:u w:val="none"/>
                <w:lang w:val="en-US" w:eastAsia="zh-CN" w:bidi="ar"/>
              </w:rPr>
              <w:t>架</w:t>
            </w:r>
            <w:r>
              <w:rPr>
                <w:rFonts w:hint="eastAsia" w:ascii="宋体" w:hAnsi="宋体" w:eastAsia="宋体" w:cs="宋体"/>
                <w:i w:val="0"/>
                <w:color w:val="000000"/>
                <w:kern w:val="0"/>
                <w:sz w:val="22"/>
                <w:szCs w:val="22"/>
                <w:u w:val="none"/>
                <w:lang w:val="en-US" w:eastAsia="zh-CN" w:bidi="ar"/>
              </w:rPr>
              <w:t>时间，上</w:t>
            </w:r>
            <w:r>
              <w:rPr>
                <w:rFonts w:hint="eastAsia" w:cs="宋体"/>
                <w:i w:val="0"/>
                <w:color w:val="000000"/>
                <w:kern w:val="0"/>
                <w:sz w:val="22"/>
                <w:szCs w:val="22"/>
                <w:u w:val="none"/>
                <w:lang w:val="en-US" w:eastAsia="zh-CN" w:bidi="ar"/>
              </w:rPr>
              <w:t>架</w:t>
            </w:r>
            <w:r>
              <w:rPr>
                <w:rFonts w:hint="eastAsia" w:ascii="宋体" w:hAnsi="宋体" w:eastAsia="宋体" w:cs="宋体"/>
                <w:i w:val="0"/>
                <w:color w:val="000000"/>
                <w:kern w:val="0"/>
                <w:sz w:val="22"/>
                <w:szCs w:val="22"/>
                <w:u w:val="none"/>
                <w:lang w:val="en-US" w:eastAsia="zh-CN" w:bidi="ar"/>
              </w:rPr>
              <w:t>时间越晚的在前</w:t>
            </w:r>
            <w:r>
              <w:rPr>
                <w:rFonts w:hint="eastAsia" w:cs="宋体"/>
                <w:i w:val="0"/>
                <w:color w:val="000000"/>
                <w:kern w:val="0"/>
                <w:sz w:val="22"/>
                <w:szCs w:val="22"/>
                <w:u w:val="none"/>
                <w:lang w:val="en-US" w:eastAsia="zh-CN" w:bidi="ar"/>
              </w:rPr>
              <w:t>。如果最近30天没有上架过，则无需展示最新内容；如果指标第一次上架后，管理员又编辑了，则编辑的时间也会记录为上架时间</w:t>
            </w:r>
            <w:r>
              <w:rPr>
                <w:rFonts w:hint="eastAsia" w:ascii="宋体" w:hAnsi="宋体" w:eastAsia="宋体" w:cs="宋体"/>
                <w:i w:val="0"/>
                <w:color w:val="000000"/>
                <w:kern w:val="0"/>
                <w:sz w:val="22"/>
                <w:szCs w:val="22"/>
                <w:u w:val="none"/>
                <w:lang w:val="en-US" w:eastAsia="zh-CN" w:bidi="ar"/>
              </w:rPr>
              <w:br w:type="textWrapping"/>
            </w:r>
            <w:r>
              <w:rPr>
                <w:rFonts w:hint="eastAsia" w:ascii="宋体" w:hAnsi="宋体" w:eastAsia="宋体" w:cs="宋体"/>
                <w:i w:val="0"/>
                <w:color w:val="000000"/>
                <w:kern w:val="0"/>
                <w:sz w:val="22"/>
                <w:szCs w:val="22"/>
                <w:u w:val="none"/>
                <w:lang w:val="en-US" w:eastAsia="zh-CN" w:bidi="ar"/>
              </w:rPr>
              <w:t>②上线时间相同，则按照浏览时间排序，浏览时间晚的展示在前</w:t>
            </w:r>
            <w:r>
              <w:rPr>
                <w:rFonts w:hint="eastAsia" w:ascii="宋体" w:hAnsi="宋体" w:eastAsia="宋体" w:cs="宋体"/>
                <w:i w:val="0"/>
                <w:color w:val="000000"/>
                <w:kern w:val="0"/>
                <w:sz w:val="22"/>
                <w:szCs w:val="22"/>
                <w:u w:val="none"/>
                <w:lang w:val="en-US" w:eastAsia="zh-CN" w:bidi="ar"/>
              </w:rPr>
              <w:br w:type="textWrapping"/>
            </w:r>
            <w:r>
              <w:rPr>
                <w:rFonts w:hint="eastAsia" w:ascii="宋体" w:hAnsi="宋体" w:eastAsia="宋体" w:cs="宋体"/>
                <w:i w:val="0"/>
                <w:color w:val="000000"/>
                <w:kern w:val="0"/>
                <w:sz w:val="22"/>
                <w:szCs w:val="22"/>
                <w:u w:val="none"/>
                <w:lang w:val="en-US" w:eastAsia="zh-CN" w:bidi="ar"/>
              </w:rPr>
              <w:t>③上述情况相同，按照字母排序</w:t>
            </w:r>
          </w:p>
        </w:tc>
        <w:tc>
          <w:tcPr>
            <w:tcW w:w="1959" w:type="dxa"/>
            <w:noWrap w:val="0"/>
            <w:tcMar>
              <w:top w:w="15" w:type="dxa"/>
              <w:left w:w="15" w:type="dxa"/>
              <w:right w:w="15" w:type="dxa"/>
            </w:tcMar>
            <w:vAlign w:val="center"/>
          </w:tcPr>
          <w:p>
            <w:pPr>
              <w:keepNext w:val="0"/>
              <w:keepLines w:val="0"/>
              <w:widowControl/>
              <w:suppressLineNumbers w:val="0"/>
              <w:spacing w:before="0" w:beforeAutospacing="0" w:after="0" w:afterAutospacing="0"/>
              <w:ind w:left="0" w:right="0"/>
              <w:jc w:val="left"/>
              <w:textAlignment w:val="center"/>
              <w:rPr>
                <w:rFonts w:hint="eastAsia" w:ascii="宋体" w:hAnsi="宋体" w:eastAsia="宋体" w:cs="宋体"/>
                <w:i w:val="0"/>
                <w:color w:val="000000"/>
                <w:kern w:val="2"/>
                <w:sz w:val="22"/>
                <w:szCs w:val="22"/>
                <w:u w:val="none"/>
                <w:lang w:val="en-US" w:eastAsia="zh-CN" w:bidi="ar-SA"/>
              </w:rPr>
            </w:pPr>
            <w:r>
              <w:rPr>
                <w:rFonts w:hint="eastAsia" w:ascii="宋体" w:hAnsi="宋体" w:eastAsia="宋体" w:cs="宋体"/>
                <w:i w:val="0"/>
                <w:color w:val="000000"/>
                <w:kern w:val="0"/>
                <w:sz w:val="22"/>
                <w:szCs w:val="22"/>
                <w:u w:val="none"/>
                <w:lang w:val="en-US" w:eastAsia="zh-CN" w:bidi="ar"/>
              </w:rPr>
              <w:t>逻辑同搜索框下拉推荐</w:t>
            </w:r>
          </w:p>
        </w:tc>
        <w:tc>
          <w:tcPr>
            <w:tcW w:w="744" w:type="dxa"/>
            <w:noWrap w:val="0"/>
            <w:tcMar>
              <w:top w:w="15" w:type="dxa"/>
              <w:left w:w="15" w:type="dxa"/>
              <w:right w:w="15" w:type="dxa"/>
            </w:tcMar>
            <w:vAlign w:val="center"/>
          </w:tcPr>
          <w:p>
            <w:pPr>
              <w:keepNext w:val="0"/>
              <w:keepLines w:val="0"/>
              <w:widowControl/>
              <w:suppressLineNumbers w:val="0"/>
              <w:spacing w:before="0" w:beforeAutospacing="0" w:after="0" w:afterAutospacing="0"/>
              <w:ind w:left="0" w:right="0"/>
              <w:jc w:val="left"/>
              <w:textAlignment w:val="center"/>
              <w:rPr>
                <w:rFonts w:hint="eastAsia" w:ascii="宋体" w:hAnsi="宋体" w:eastAsia="宋体" w:cs="宋体"/>
                <w:i w:val="0"/>
                <w:color w:val="000000"/>
                <w:kern w:val="0"/>
                <w:sz w:val="22"/>
                <w:szCs w:val="22"/>
                <w:u w:val="none"/>
                <w:lang w:val="en-US" w:eastAsia="zh-CN" w:bidi="ar"/>
              </w:rPr>
            </w:pPr>
            <w:r>
              <w:rPr>
                <w:rFonts w:hint="default"/>
              </w:rPr>
              <w:drawing>
                <wp:inline distT="0" distB="0" distL="114300" distR="114300">
                  <wp:extent cx="448945" cy="221615"/>
                  <wp:effectExtent l="0" t="0" r="8255" b="6985"/>
                  <wp:docPr id="34"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55"/>
                          <pic:cNvPicPr>
                            <a:picLocks noChangeAspect="1"/>
                          </pic:cNvPicPr>
                        </pic:nvPicPr>
                        <pic:blipFill>
                          <a:blip r:embed="rId32"/>
                          <a:stretch>
                            <a:fillRect/>
                          </a:stretch>
                        </pic:blipFill>
                        <pic:spPr>
                          <a:xfrm>
                            <a:off x="0" y="0"/>
                            <a:ext cx="448945" cy="221615"/>
                          </a:xfrm>
                          <a:prstGeom prst="rect">
                            <a:avLst/>
                          </a:prstGeom>
                          <a:noFill/>
                          <a:ln>
                            <a:noFill/>
                          </a:ln>
                        </pic:spPr>
                      </pic:pic>
                    </a:graphicData>
                  </a:graphic>
                </wp:inline>
              </w:drawing>
            </w:r>
            <w:r>
              <w:rPr>
                <w:rFonts w:hint="default"/>
              </w:rPr>
              <w:drawing>
                <wp:inline distT="0" distB="0" distL="114300" distR="114300">
                  <wp:extent cx="449580" cy="264795"/>
                  <wp:effectExtent l="0" t="0" r="7620" b="1905"/>
                  <wp:docPr id="49"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56"/>
                          <pic:cNvPicPr>
                            <a:picLocks noChangeAspect="1"/>
                          </pic:cNvPicPr>
                        </pic:nvPicPr>
                        <pic:blipFill>
                          <a:blip r:embed="rId35"/>
                          <a:stretch>
                            <a:fillRect/>
                          </a:stretch>
                        </pic:blipFill>
                        <pic:spPr>
                          <a:xfrm>
                            <a:off x="0" y="0"/>
                            <a:ext cx="449580" cy="26479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995" w:hRule="atLeast"/>
        </w:trPr>
        <w:tc>
          <w:tcPr>
            <w:tcW w:w="660" w:type="dxa"/>
            <w:noWrap w:val="0"/>
            <w:tcMar>
              <w:top w:w="15" w:type="dxa"/>
              <w:left w:w="15" w:type="dxa"/>
              <w:right w:w="15" w:type="dxa"/>
            </w:tcMar>
            <w:vAlign w:val="center"/>
          </w:tcPr>
          <w:p>
            <w:pPr>
              <w:keepNext w:val="0"/>
              <w:keepLines w:val="0"/>
              <w:widowControl/>
              <w:suppressLineNumbers w:val="0"/>
              <w:spacing w:before="0" w:beforeAutospacing="0" w:after="0" w:afterAutospacing="0"/>
              <w:ind w:left="0" w:right="0"/>
              <w:jc w:val="center"/>
              <w:rPr>
                <w:rFonts w:hint="default" w:ascii="宋体" w:hAnsi="宋体" w:eastAsia="宋体" w:cs="宋体"/>
                <w:i w:val="0"/>
                <w:color w:val="000000"/>
                <w:sz w:val="22"/>
                <w:szCs w:val="22"/>
                <w:u w:val="none"/>
                <w:lang w:val="en-US" w:eastAsia="zh-CN"/>
              </w:rPr>
            </w:pPr>
            <w:r>
              <w:rPr>
                <w:rFonts w:hint="eastAsia" w:ascii="宋体" w:hAnsi="宋体" w:eastAsia="宋体" w:cs="宋体"/>
                <w:i w:val="0"/>
                <w:color w:val="000000"/>
                <w:sz w:val="22"/>
                <w:szCs w:val="22"/>
                <w:u w:val="none"/>
                <w:lang w:val="en-US" w:eastAsia="zh-CN"/>
              </w:rPr>
              <w:t>3.4</w:t>
            </w:r>
          </w:p>
        </w:tc>
        <w:tc>
          <w:tcPr>
            <w:tcW w:w="639" w:type="dxa"/>
            <w:noWrap/>
            <w:tcMar>
              <w:top w:w="15" w:type="dxa"/>
              <w:left w:w="15" w:type="dxa"/>
              <w:right w:w="15" w:type="dxa"/>
            </w:tcMar>
            <w:vAlign w:val="center"/>
          </w:tcPr>
          <w:p>
            <w:pPr>
              <w:keepNext w:val="0"/>
              <w:keepLines w:val="0"/>
              <w:widowControl/>
              <w:suppressLineNumbers w:val="0"/>
              <w:spacing w:before="0" w:beforeAutospacing="0" w:after="0" w:afterAutospacing="0"/>
              <w:ind w:left="0" w:right="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报表</w:t>
            </w:r>
          </w:p>
        </w:tc>
        <w:tc>
          <w:tcPr>
            <w:tcW w:w="615" w:type="dxa"/>
            <w:noWrap/>
            <w:tcMar>
              <w:top w:w="15" w:type="dxa"/>
              <w:left w:w="15" w:type="dxa"/>
              <w:right w:w="15" w:type="dxa"/>
            </w:tcMar>
            <w:vAlign w:val="center"/>
          </w:tcPr>
          <w:p>
            <w:pPr>
              <w:keepNext w:val="0"/>
              <w:keepLines w:val="0"/>
              <w:widowControl/>
              <w:suppressLineNumbers w:val="0"/>
              <w:spacing w:before="0" w:beforeAutospacing="0" w:after="0" w:afterAutospacing="0"/>
              <w:ind w:left="0" w:right="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有输入</w:t>
            </w:r>
          </w:p>
        </w:tc>
        <w:tc>
          <w:tcPr>
            <w:tcW w:w="660" w:type="dxa"/>
            <w:noWrap/>
            <w:tcMar>
              <w:top w:w="15" w:type="dxa"/>
              <w:left w:w="15" w:type="dxa"/>
              <w:right w:w="15" w:type="dxa"/>
            </w:tcMar>
            <w:vAlign w:val="center"/>
          </w:tcPr>
          <w:p>
            <w:pPr>
              <w:keepNext w:val="0"/>
              <w:keepLines w:val="0"/>
              <w:widowControl/>
              <w:suppressLineNumbers w:val="0"/>
              <w:spacing w:before="0" w:beforeAutospacing="0" w:after="0" w:afterAutospacing="0"/>
              <w:ind w:left="0" w:right="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有勾选</w:t>
            </w:r>
          </w:p>
        </w:tc>
        <w:tc>
          <w:tcPr>
            <w:tcW w:w="4320" w:type="dxa"/>
            <w:noWrap w:val="0"/>
            <w:tcMar>
              <w:top w:w="15" w:type="dxa"/>
              <w:left w:w="15" w:type="dxa"/>
              <w:right w:w="15" w:type="dxa"/>
            </w:tcMar>
            <w:vAlign w:val="center"/>
          </w:tcPr>
          <w:p>
            <w:pPr>
              <w:keepNext w:val="0"/>
              <w:keepLines w:val="0"/>
              <w:widowControl/>
              <w:suppressLineNumbers w:val="0"/>
              <w:spacing w:before="0" w:beforeAutospacing="0" w:after="0" w:afterAutospacing="0"/>
              <w:ind w:left="0" w:right="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1推荐内容同时满足下面要求：</w:t>
            </w:r>
            <w:r>
              <w:rPr>
                <w:rFonts w:hint="eastAsia" w:ascii="宋体" w:hAnsi="宋体" w:eastAsia="宋体" w:cs="宋体"/>
                <w:i w:val="0"/>
                <w:color w:val="000000"/>
                <w:kern w:val="0"/>
                <w:sz w:val="22"/>
                <w:szCs w:val="22"/>
                <w:u w:val="none"/>
                <w:lang w:val="en-US" w:eastAsia="zh-CN" w:bidi="ar"/>
              </w:rPr>
              <w:br w:type="textWrapping"/>
            </w:r>
            <w:r>
              <w:rPr>
                <w:rFonts w:hint="eastAsia" w:ascii="宋体" w:hAnsi="宋体" w:eastAsia="宋体" w:cs="宋体"/>
                <w:i w:val="0"/>
                <w:color w:val="4F81BD"/>
                <w:kern w:val="0"/>
                <w:sz w:val="22"/>
                <w:szCs w:val="22"/>
                <w:u w:val="none"/>
                <w:lang w:val="en-US" w:eastAsia="zh-CN" w:bidi="ar"/>
              </w:rPr>
              <w:t>1.1该用户有权看到的报表</w:t>
            </w:r>
            <w:r>
              <w:rPr>
                <w:rFonts w:hint="eastAsia" w:ascii="宋体" w:hAnsi="宋体" w:eastAsia="宋体" w:cs="宋体"/>
                <w:i w:val="0"/>
                <w:color w:val="4F81BD"/>
                <w:kern w:val="0"/>
                <w:sz w:val="22"/>
                <w:szCs w:val="22"/>
                <w:u w:val="none"/>
                <w:lang w:val="en-US" w:eastAsia="zh-CN" w:bidi="ar"/>
              </w:rPr>
              <w:br w:type="textWrapping"/>
            </w:r>
            <w:r>
              <w:rPr>
                <w:rFonts w:hint="eastAsia" w:ascii="宋体" w:hAnsi="宋体" w:eastAsia="宋体" w:cs="宋体"/>
                <w:i w:val="0"/>
                <w:color w:val="4F81BD"/>
                <w:kern w:val="0"/>
                <w:sz w:val="22"/>
                <w:szCs w:val="22"/>
                <w:u w:val="none"/>
                <w:lang w:val="en-US" w:eastAsia="zh-CN" w:bidi="ar"/>
              </w:rPr>
              <w:t>1.2是所勾选机构中的报表</w:t>
            </w:r>
            <w:r>
              <w:rPr>
                <w:rFonts w:hint="eastAsia" w:ascii="宋体" w:hAnsi="宋体" w:eastAsia="宋体" w:cs="宋体"/>
                <w:i w:val="0"/>
                <w:color w:val="4F81BD"/>
                <w:kern w:val="0"/>
                <w:sz w:val="22"/>
                <w:szCs w:val="22"/>
                <w:u w:val="none"/>
                <w:lang w:val="en-US" w:eastAsia="zh-CN" w:bidi="ar"/>
              </w:rPr>
              <w:br w:type="textWrapping"/>
            </w:r>
            <w:r>
              <w:rPr>
                <w:rFonts w:hint="eastAsia" w:ascii="宋体" w:hAnsi="宋体" w:eastAsia="宋体" w:cs="宋体"/>
                <w:i w:val="0"/>
                <w:color w:val="4F81BD"/>
                <w:kern w:val="0"/>
                <w:sz w:val="22"/>
                <w:szCs w:val="22"/>
                <w:u w:val="none"/>
                <w:lang w:val="en-US" w:eastAsia="zh-CN" w:bidi="ar"/>
              </w:rPr>
              <w:t>1.</w:t>
            </w:r>
            <w:r>
              <w:rPr>
                <w:rFonts w:hint="eastAsia" w:cs="宋体"/>
                <w:i w:val="0"/>
                <w:color w:val="4F81BD"/>
                <w:kern w:val="0"/>
                <w:sz w:val="22"/>
                <w:szCs w:val="22"/>
                <w:u w:val="none"/>
                <w:lang w:val="en-US" w:eastAsia="zh-CN" w:bidi="ar"/>
              </w:rPr>
              <w:t>3</w:t>
            </w:r>
            <w:r>
              <w:rPr>
                <w:rFonts w:hint="eastAsia" w:ascii="宋体" w:hAnsi="宋体" w:eastAsia="宋体" w:cs="宋体"/>
                <w:i w:val="0"/>
                <w:color w:val="4F81BD"/>
                <w:kern w:val="0"/>
                <w:sz w:val="22"/>
                <w:szCs w:val="22"/>
                <w:u w:val="none"/>
                <w:lang w:val="en-US" w:eastAsia="zh-CN" w:bidi="ar"/>
              </w:rPr>
              <w:t>有匹配关键词的报表</w:t>
            </w:r>
            <w:r>
              <w:rPr>
                <w:rFonts w:hint="eastAsia" w:ascii="宋体" w:hAnsi="宋体" w:eastAsia="宋体" w:cs="宋体"/>
                <w:i w:val="0"/>
                <w:color w:val="000000"/>
                <w:kern w:val="0"/>
                <w:sz w:val="22"/>
                <w:szCs w:val="22"/>
                <w:u w:val="none"/>
                <w:lang w:val="en-US" w:eastAsia="zh-CN" w:bidi="ar"/>
              </w:rPr>
              <w:br w:type="textWrapping"/>
            </w:r>
            <w:r>
              <w:rPr>
                <w:rFonts w:hint="eastAsia" w:ascii="宋体" w:hAnsi="宋体" w:eastAsia="宋体" w:cs="宋体"/>
                <w:i w:val="0"/>
                <w:color w:val="000000"/>
                <w:kern w:val="0"/>
                <w:sz w:val="22"/>
                <w:szCs w:val="22"/>
                <w:u w:val="none"/>
                <w:lang w:val="en-US" w:eastAsia="zh-CN" w:bidi="ar"/>
              </w:rPr>
              <w:t>2 排序方式（先展示2.1，然后展示2.2）：</w:t>
            </w:r>
            <w:r>
              <w:rPr>
                <w:rFonts w:hint="eastAsia" w:ascii="宋体" w:hAnsi="宋体" w:eastAsia="宋体" w:cs="宋体"/>
                <w:i w:val="0"/>
                <w:color w:val="000000"/>
                <w:kern w:val="0"/>
                <w:sz w:val="22"/>
                <w:szCs w:val="22"/>
                <w:u w:val="none"/>
                <w:lang w:val="en-US" w:eastAsia="zh-CN" w:bidi="ar"/>
              </w:rPr>
              <w:br w:type="textWrapping"/>
            </w:r>
            <w:r>
              <w:rPr>
                <w:rFonts w:hint="eastAsia" w:ascii="宋体" w:hAnsi="宋体" w:eastAsia="宋体" w:cs="宋体"/>
                <w:i w:val="0"/>
                <w:color w:val="000000"/>
                <w:kern w:val="0"/>
                <w:sz w:val="22"/>
                <w:szCs w:val="22"/>
                <w:u w:val="none"/>
                <w:lang w:val="en-US" w:eastAsia="zh-CN" w:bidi="ar"/>
              </w:rPr>
              <w:t>2.1①根据关键词匹配</w:t>
            </w:r>
            <w:r>
              <w:rPr>
                <w:rFonts w:hint="eastAsia" w:ascii="宋体" w:hAnsi="宋体" w:eastAsia="宋体" w:cs="宋体"/>
                <w:i w:val="0"/>
                <w:color w:val="4F81BD"/>
                <w:kern w:val="0"/>
                <w:sz w:val="22"/>
                <w:szCs w:val="22"/>
                <w:u w:val="none"/>
                <w:lang w:val="en-US" w:eastAsia="zh-CN" w:bidi="ar"/>
              </w:rPr>
              <w:t>报表名称</w:t>
            </w:r>
            <w:r>
              <w:rPr>
                <w:rFonts w:hint="eastAsia" w:ascii="宋体" w:hAnsi="宋体" w:eastAsia="宋体" w:cs="宋体"/>
                <w:i w:val="0"/>
                <w:color w:val="000000"/>
                <w:kern w:val="0"/>
                <w:sz w:val="22"/>
                <w:szCs w:val="22"/>
                <w:u w:val="none"/>
                <w:lang w:val="en-US" w:eastAsia="zh-CN" w:bidi="ar"/>
              </w:rPr>
              <w:t>，</w:t>
            </w:r>
            <w:r>
              <w:rPr>
                <w:rFonts w:hint="eastAsia" w:ascii="宋体" w:hAnsi="宋体" w:eastAsia="宋体" w:cs="宋体"/>
                <w:i w:val="0"/>
                <w:color w:val="4F81BD"/>
                <w:kern w:val="0"/>
                <w:sz w:val="22"/>
                <w:szCs w:val="22"/>
                <w:u w:val="none"/>
                <w:lang w:val="en-US" w:eastAsia="zh-CN" w:bidi="ar"/>
              </w:rPr>
              <w:t>匹配度高</w:t>
            </w:r>
            <w:r>
              <w:rPr>
                <w:rFonts w:hint="eastAsia" w:ascii="宋体" w:hAnsi="宋体" w:eastAsia="宋体" w:cs="宋体"/>
                <w:i w:val="0"/>
                <w:color w:val="000000"/>
                <w:kern w:val="0"/>
                <w:sz w:val="22"/>
                <w:szCs w:val="22"/>
                <w:u w:val="none"/>
                <w:lang w:val="en-US" w:eastAsia="zh-CN" w:bidi="ar"/>
              </w:rPr>
              <w:t>的在前；</w:t>
            </w:r>
            <w:r>
              <w:rPr>
                <w:rFonts w:hint="eastAsia" w:ascii="宋体" w:hAnsi="宋体" w:eastAsia="宋体" w:cs="宋体"/>
                <w:i w:val="0"/>
                <w:color w:val="000000"/>
                <w:kern w:val="0"/>
                <w:sz w:val="22"/>
                <w:szCs w:val="22"/>
                <w:u w:val="none"/>
                <w:lang w:val="en-US" w:eastAsia="zh-CN" w:bidi="ar"/>
              </w:rPr>
              <w:br w:type="textWrapping"/>
            </w:r>
            <w:r>
              <w:rPr>
                <w:rFonts w:hint="eastAsia" w:ascii="宋体" w:hAnsi="宋体" w:eastAsia="宋体" w:cs="宋体"/>
                <w:i w:val="0"/>
                <w:color w:val="000000"/>
                <w:kern w:val="0"/>
                <w:sz w:val="22"/>
                <w:szCs w:val="22"/>
                <w:u w:val="none"/>
                <w:lang w:val="en-US" w:eastAsia="zh-CN" w:bidi="ar"/>
              </w:rPr>
              <w:t>②匹配度相同的情况下，则按照浏览时间排序，浏览时间晚的展示在前</w:t>
            </w:r>
            <w:r>
              <w:rPr>
                <w:rFonts w:hint="eastAsia" w:ascii="宋体" w:hAnsi="宋体" w:eastAsia="宋体" w:cs="宋体"/>
                <w:i w:val="0"/>
                <w:color w:val="000000"/>
                <w:kern w:val="0"/>
                <w:sz w:val="22"/>
                <w:szCs w:val="22"/>
                <w:u w:val="none"/>
                <w:lang w:val="en-US" w:eastAsia="zh-CN" w:bidi="ar"/>
              </w:rPr>
              <w:br w:type="textWrapping"/>
            </w:r>
            <w:r>
              <w:rPr>
                <w:rFonts w:hint="eastAsia" w:ascii="宋体" w:hAnsi="宋体" w:eastAsia="宋体" w:cs="宋体"/>
                <w:i w:val="0"/>
                <w:color w:val="000000"/>
                <w:kern w:val="0"/>
                <w:sz w:val="22"/>
                <w:szCs w:val="22"/>
                <w:u w:val="none"/>
                <w:lang w:val="en-US" w:eastAsia="zh-CN" w:bidi="ar"/>
              </w:rPr>
              <w:t>③上述情况相同，则按字母排序</w:t>
            </w:r>
            <w:r>
              <w:rPr>
                <w:rFonts w:hint="eastAsia" w:ascii="宋体" w:hAnsi="宋体" w:eastAsia="宋体" w:cs="宋体"/>
                <w:i w:val="0"/>
                <w:color w:val="000000"/>
                <w:kern w:val="0"/>
                <w:sz w:val="22"/>
                <w:szCs w:val="22"/>
                <w:u w:val="none"/>
                <w:lang w:val="en-US" w:eastAsia="zh-CN" w:bidi="ar"/>
              </w:rPr>
              <w:br w:type="textWrapping"/>
            </w:r>
            <w:r>
              <w:rPr>
                <w:rFonts w:hint="eastAsia" w:ascii="宋体" w:hAnsi="宋体" w:eastAsia="宋体" w:cs="宋体"/>
                <w:i w:val="0"/>
                <w:color w:val="000000"/>
                <w:kern w:val="0"/>
                <w:sz w:val="22"/>
                <w:szCs w:val="22"/>
                <w:u w:val="none"/>
                <w:lang w:val="en-US" w:eastAsia="zh-CN" w:bidi="ar"/>
              </w:rPr>
              <w:t>2.2①根据关键词匹配</w:t>
            </w:r>
            <w:r>
              <w:rPr>
                <w:rFonts w:hint="eastAsia" w:ascii="宋体" w:hAnsi="宋体" w:eastAsia="宋体" w:cs="宋体"/>
                <w:i w:val="0"/>
                <w:color w:val="4F81BD"/>
                <w:kern w:val="0"/>
                <w:sz w:val="22"/>
                <w:szCs w:val="22"/>
                <w:u w:val="none"/>
                <w:lang w:val="en-US" w:eastAsia="zh-CN" w:bidi="ar"/>
              </w:rPr>
              <w:t>报表中指标名称</w:t>
            </w:r>
            <w:r>
              <w:rPr>
                <w:rFonts w:hint="eastAsia" w:ascii="宋体" w:hAnsi="宋体" w:eastAsia="宋体" w:cs="宋体"/>
                <w:i w:val="0"/>
                <w:color w:val="000000"/>
                <w:kern w:val="0"/>
                <w:sz w:val="22"/>
                <w:szCs w:val="22"/>
                <w:u w:val="none"/>
                <w:lang w:val="en-US" w:eastAsia="zh-CN" w:bidi="ar"/>
              </w:rPr>
              <w:t>，匹配度高的在前</w:t>
            </w:r>
            <w:r>
              <w:rPr>
                <w:rFonts w:hint="eastAsia" w:ascii="宋体" w:hAnsi="宋体" w:eastAsia="宋体" w:cs="宋体"/>
                <w:i w:val="0"/>
                <w:color w:val="000000"/>
                <w:kern w:val="0"/>
                <w:sz w:val="22"/>
                <w:szCs w:val="22"/>
                <w:u w:val="none"/>
                <w:lang w:val="en-US" w:eastAsia="zh-CN" w:bidi="ar"/>
              </w:rPr>
              <w:br w:type="textWrapping"/>
            </w:r>
            <w:r>
              <w:rPr>
                <w:rFonts w:hint="eastAsia" w:ascii="宋体" w:hAnsi="宋体" w:eastAsia="宋体" w:cs="宋体"/>
                <w:i w:val="0"/>
                <w:color w:val="000000"/>
                <w:kern w:val="0"/>
                <w:sz w:val="22"/>
                <w:szCs w:val="22"/>
                <w:u w:val="none"/>
                <w:lang w:val="en-US" w:eastAsia="zh-CN" w:bidi="ar"/>
              </w:rPr>
              <w:t>②匹配度相同的情况下，则按照浏览时间排序，浏览时间晚的展示在前</w:t>
            </w:r>
            <w:r>
              <w:rPr>
                <w:rFonts w:hint="eastAsia" w:ascii="宋体" w:hAnsi="宋体" w:eastAsia="宋体" w:cs="宋体"/>
                <w:i w:val="0"/>
                <w:color w:val="000000"/>
                <w:kern w:val="0"/>
                <w:sz w:val="22"/>
                <w:szCs w:val="22"/>
                <w:u w:val="none"/>
                <w:lang w:val="en-US" w:eastAsia="zh-CN" w:bidi="ar"/>
              </w:rPr>
              <w:br w:type="textWrapping"/>
            </w:r>
            <w:r>
              <w:rPr>
                <w:rFonts w:hint="eastAsia" w:ascii="宋体" w:hAnsi="宋体" w:eastAsia="宋体" w:cs="宋体"/>
                <w:i w:val="0"/>
                <w:color w:val="000000"/>
                <w:kern w:val="0"/>
                <w:sz w:val="22"/>
                <w:szCs w:val="22"/>
                <w:u w:val="none"/>
                <w:lang w:val="en-US" w:eastAsia="zh-CN" w:bidi="ar"/>
              </w:rPr>
              <w:t>③上述情况相同，则按字母排序</w:t>
            </w:r>
          </w:p>
        </w:tc>
        <w:tc>
          <w:tcPr>
            <w:tcW w:w="1959" w:type="dxa"/>
            <w:noWrap w:val="0"/>
            <w:tcMar>
              <w:top w:w="15" w:type="dxa"/>
              <w:left w:w="15" w:type="dxa"/>
              <w:right w:w="15" w:type="dxa"/>
            </w:tcMar>
            <w:vAlign w:val="center"/>
          </w:tcPr>
          <w:p>
            <w:pPr>
              <w:keepNext w:val="0"/>
              <w:keepLines w:val="0"/>
              <w:widowControl/>
              <w:suppressLineNumbers w:val="0"/>
              <w:spacing w:before="0" w:beforeAutospacing="0" w:after="0" w:afterAutospacing="0"/>
              <w:ind w:left="0" w:right="0"/>
              <w:jc w:val="left"/>
              <w:textAlignment w:val="center"/>
              <w:rPr>
                <w:rFonts w:hint="eastAsia" w:ascii="宋体" w:hAnsi="宋体" w:eastAsia="宋体" w:cs="宋体"/>
                <w:i w:val="0"/>
                <w:color w:val="000000"/>
                <w:kern w:val="2"/>
                <w:sz w:val="22"/>
                <w:szCs w:val="22"/>
                <w:u w:val="none"/>
                <w:lang w:val="en-US" w:eastAsia="zh-CN" w:bidi="ar-SA"/>
              </w:rPr>
            </w:pPr>
            <w:r>
              <w:rPr>
                <w:rFonts w:hint="eastAsia" w:ascii="宋体" w:hAnsi="宋体" w:eastAsia="宋体" w:cs="宋体"/>
                <w:i w:val="0"/>
                <w:color w:val="000000"/>
                <w:kern w:val="0"/>
                <w:sz w:val="22"/>
                <w:szCs w:val="22"/>
                <w:u w:val="none"/>
                <w:lang w:val="en-US" w:eastAsia="zh-CN" w:bidi="ar"/>
              </w:rPr>
              <w:t>逻辑同搜索框下拉推荐</w:t>
            </w:r>
          </w:p>
        </w:tc>
        <w:tc>
          <w:tcPr>
            <w:tcW w:w="744" w:type="dxa"/>
            <w:noWrap w:val="0"/>
            <w:tcMar>
              <w:top w:w="15" w:type="dxa"/>
              <w:left w:w="15" w:type="dxa"/>
              <w:right w:w="15" w:type="dxa"/>
            </w:tcMar>
            <w:vAlign w:val="center"/>
          </w:tcPr>
          <w:p>
            <w:pPr>
              <w:keepNext w:val="0"/>
              <w:keepLines w:val="0"/>
              <w:widowControl/>
              <w:suppressLineNumbers w:val="0"/>
              <w:spacing w:before="0" w:beforeAutospacing="0" w:after="0" w:afterAutospacing="0"/>
              <w:ind w:left="0" w:right="0"/>
              <w:jc w:val="left"/>
              <w:textAlignment w:val="center"/>
              <w:rPr>
                <w:rFonts w:hint="default"/>
              </w:rPr>
            </w:pPr>
            <w:r>
              <w:rPr>
                <w:rFonts w:hint="default"/>
              </w:rPr>
              <w:drawing>
                <wp:inline distT="0" distB="0" distL="114300" distR="114300">
                  <wp:extent cx="449580" cy="227965"/>
                  <wp:effectExtent l="0" t="0" r="7620" b="635"/>
                  <wp:docPr id="39"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57"/>
                          <pic:cNvPicPr>
                            <a:picLocks noChangeAspect="1"/>
                          </pic:cNvPicPr>
                        </pic:nvPicPr>
                        <pic:blipFill>
                          <a:blip r:embed="rId33"/>
                          <a:stretch>
                            <a:fillRect/>
                          </a:stretch>
                        </pic:blipFill>
                        <pic:spPr>
                          <a:xfrm>
                            <a:off x="0" y="0"/>
                            <a:ext cx="449580" cy="227965"/>
                          </a:xfrm>
                          <a:prstGeom prst="rect">
                            <a:avLst/>
                          </a:prstGeom>
                          <a:noFill/>
                          <a:ln>
                            <a:noFill/>
                          </a:ln>
                        </pic:spPr>
                      </pic:pic>
                    </a:graphicData>
                  </a:graphic>
                </wp:inline>
              </w:drawing>
            </w:r>
          </w:p>
          <w:p>
            <w:pPr>
              <w:keepNext w:val="0"/>
              <w:keepLines w:val="0"/>
              <w:widowControl/>
              <w:suppressLineNumbers w:val="0"/>
              <w:spacing w:before="0" w:beforeAutospacing="0" w:after="0" w:afterAutospacing="0"/>
              <w:ind w:left="0" w:right="0"/>
              <w:jc w:val="left"/>
              <w:textAlignment w:val="center"/>
              <w:rPr>
                <w:rFonts w:hint="eastAsia"/>
                <w:lang w:val="en-US" w:eastAsia="zh-CN"/>
              </w:rPr>
            </w:pPr>
            <w:r>
              <w:rPr>
                <w:rFonts w:hint="default"/>
              </w:rPr>
              <w:drawing>
                <wp:inline distT="0" distB="0" distL="114300" distR="114300">
                  <wp:extent cx="450850" cy="206375"/>
                  <wp:effectExtent l="0" t="0" r="6350" b="3175"/>
                  <wp:docPr id="4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58"/>
                          <pic:cNvPicPr>
                            <a:picLocks noChangeAspect="1"/>
                          </pic:cNvPicPr>
                        </pic:nvPicPr>
                        <pic:blipFill>
                          <a:blip r:embed="rId36"/>
                          <a:stretch>
                            <a:fillRect/>
                          </a:stretch>
                        </pic:blipFill>
                        <pic:spPr>
                          <a:xfrm>
                            <a:off x="0" y="0"/>
                            <a:ext cx="450850" cy="20637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2700" w:hRule="atLeast"/>
        </w:trPr>
        <w:tc>
          <w:tcPr>
            <w:tcW w:w="660" w:type="dxa"/>
            <w:noWrap w:val="0"/>
            <w:tcMar>
              <w:top w:w="15" w:type="dxa"/>
              <w:left w:w="15" w:type="dxa"/>
              <w:right w:w="15" w:type="dxa"/>
            </w:tcMar>
            <w:vAlign w:val="center"/>
          </w:tcPr>
          <w:p>
            <w:pPr>
              <w:keepNext w:val="0"/>
              <w:keepLines w:val="0"/>
              <w:widowControl/>
              <w:suppressLineNumbers w:val="0"/>
              <w:spacing w:before="0" w:beforeAutospacing="0" w:after="0" w:afterAutospacing="0"/>
              <w:ind w:left="0" w:right="0"/>
              <w:jc w:val="center"/>
              <w:textAlignment w:val="center"/>
              <w:rPr>
                <w:rFonts w:hint="default"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4.1</w:t>
            </w:r>
          </w:p>
        </w:tc>
        <w:tc>
          <w:tcPr>
            <w:tcW w:w="639" w:type="dxa"/>
            <w:noWrap/>
            <w:tcMar>
              <w:top w:w="15" w:type="dxa"/>
              <w:left w:w="15" w:type="dxa"/>
              <w:right w:w="15" w:type="dxa"/>
            </w:tcMar>
            <w:vAlign w:val="center"/>
          </w:tcPr>
          <w:p>
            <w:pPr>
              <w:keepNext w:val="0"/>
              <w:keepLines w:val="0"/>
              <w:widowControl/>
              <w:suppressLineNumbers w:val="0"/>
              <w:spacing w:before="0" w:beforeAutospacing="0" w:after="0" w:afterAutospacing="0"/>
              <w:ind w:left="0" w:right="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图谱</w:t>
            </w:r>
          </w:p>
        </w:tc>
        <w:tc>
          <w:tcPr>
            <w:tcW w:w="615" w:type="dxa"/>
            <w:noWrap/>
            <w:tcMar>
              <w:top w:w="15" w:type="dxa"/>
              <w:left w:w="15" w:type="dxa"/>
              <w:right w:w="15" w:type="dxa"/>
            </w:tcMar>
            <w:vAlign w:val="center"/>
          </w:tcPr>
          <w:p>
            <w:pPr>
              <w:keepNext w:val="0"/>
              <w:keepLines w:val="0"/>
              <w:widowControl/>
              <w:suppressLineNumbers w:val="0"/>
              <w:spacing w:before="0" w:beforeAutospacing="0" w:after="0" w:afterAutospacing="0"/>
              <w:ind w:left="0" w:right="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未输入</w:t>
            </w:r>
          </w:p>
        </w:tc>
        <w:tc>
          <w:tcPr>
            <w:tcW w:w="660" w:type="dxa"/>
            <w:noWrap/>
            <w:tcMar>
              <w:top w:w="15" w:type="dxa"/>
              <w:left w:w="15" w:type="dxa"/>
              <w:right w:w="15" w:type="dxa"/>
            </w:tcMar>
            <w:vAlign w:val="center"/>
          </w:tcPr>
          <w:p>
            <w:pPr>
              <w:keepNext w:val="0"/>
              <w:keepLines w:val="0"/>
              <w:widowControl/>
              <w:suppressLineNumbers w:val="0"/>
              <w:spacing w:before="0" w:beforeAutospacing="0" w:after="0" w:afterAutospacing="0"/>
              <w:ind w:left="0" w:right="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未勾选</w:t>
            </w:r>
          </w:p>
        </w:tc>
        <w:tc>
          <w:tcPr>
            <w:tcW w:w="4320" w:type="dxa"/>
            <w:noWrap w:val="0"/>
            <w:tcMar>
              <w:top w:w="15" w:type="dxa"/>
              <w:left w:w="15" w:type="dxa"/>
              <w:right w:w="15" w:type="dxa"/>
            </w:tcMar>
            <w:vAlign w:val="center"/>
          </w:tcPr>
          <w:p>
            <w:pPr>
              <w:keepNext w:val="0"/>
              <w:keepLines w:val="0"/>
              <w:widowControl/>
              <w:suppressLineNumbers w:val="0"/>
              <w:spacing w:before="0" w:beforeAutospacing="0" w:after="0" w:afterAutospacing="0"/>
              <w:ind w:left="0" w:right="0"/>
              <w:jc w:val="left"/>
              <w:textAlignment w:val="center"/>
              <w:rPr>
                <w:rFonts w:hint="eastAsia" w:ascii="宋体" w:hAnsi="宋体" w:eastAsia="宋体" w:cs="宋体"/>
                <w:i w:val="0"/>
                <w:color w:val="4F81BD"/>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1同时满足下面要求：</w:t>
            </w:r>
            <w:r>
              <w:rPr>
                <w:rFonts w:hint="eastAsia" w:ascii="宋体" w:hAnsi="宋体" w:eastAsia="宋体" w:cs="宋体"/>
                <w:i w:val="0"/>
                <w:color w:val="000000"/>
                <w:kern w:val="0"/>
                <w:sz w:val="22"/>
                <w:szCs w:val="22"/>
                <w:u w:val="none"/>
                <w:lang w:val="en-US" w:eastAsia="zh-CN" w:bidi="ar"/>
              </w:rPr>
              <w:br w:type="textWrapping"/>
            </w:r>
            <w:r>
              <w:rPr>
                <w:rFonts w:hint="eastAsia" w:ascii="宋体" w:hAnsi="宋体" w:eastAsia="宋体" w:cs="宋体"/>
                <w:i w:val="0"/>
                <w:color w:val="4F81BD"/>
                <w:kern w:val="0"/>
                <w:sz w:val="22"/>
                <w:szCs w:val="22"/>
                <w:u w:val="none"/>
                <w:lang w:val="en-US" w:eastAsia="zh-CN" w:bidi="ar"/>
              </w:rPr>
              <w:t>1.1用户有权限看到的图谱</w:t>
            </w:r>
          </w:p>
          <w:p>
            <w:pPr>
              <w:keepNext w:val="0"/>
              <w:keepLines w:val="0"/>
              <w:widowControl/>
              <w:suppressLineNumbers w:val="0"/>
              <w:spacing w:before="0" w:beforeAutospacing="0" w:after="0" w:afterAutospacing="0"/>
              <w:ind w:left="0" w:right="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2 排序方式</w:t>
            </w:r>
            <w:r>
              <w:rPr>
                <w:rFonts w:hint="eastAsia" w:ascii="宋体" w:hAnsi="宋体" w:eastAsia="宋体" w:cs="宋体"/>
                <w:i w:val="0"/>
                <w:color w:val="000000"/>
                <w:kern w:val="0"/>
                <w:sz w:val="22"/>
                <w:szCs w:val="22"/>
                <w:u w:val="none"/>
                <w:lang w:val="en-US" w:eastAsia="zh-CN" w:bidi="ar"/>
              </w:rPr>
              <w:br w:type="textWrapping"/>
            </w:r>
            <w:r>
              <w:rPr>
                <w:rFonts w:hint="eastAsia" w:ascii="宋体" w:hAnsi="宋体" w:eastAsia="宋体" w:cs="宋体"/>
                <w:i w:val="0"/>
                <w:color w:val="000000"/>
                <w:kern w:val="0"/>
                <w:sz w:val="22"/>
                <w:szCs w:val="22"/>
                <w:u w:val="none"/>
                <w:lang w:val="en-US" w:eastAsia="zh-CN" w:bidi="ar"/>
              </w:rPr>
              <w:t>2.1</w:t>
            </w:r>
            <w:r>
              <w:rPr>
                <w:rFonts w:hint="eastAsia" w:ascii="宋体" w:hAnsi="宋体" w:eastAsia="宋体" w:cs="宋体"/>
                <w:b/>
                <w:i w:val="0"/>
                <w:color w:val="000000"/>
                <w:kern w:val="0"/>
                <w:sz w:val="22"/>
                <w:szCs w:val="22"/>
                <w:u w:val="none"/>
                <w:lang w:val="en-US" w:eastAsia="zh-CN" w:bidi="ar"/>
              </w:rPr>
              <w:t>热门推荐</w:t>
            </w:r>
            <w:r>
              <w:rPr>
                <w:rFonts w:hint="eastAsia" w:ascii="宋体" w:hAnsi="宋体" w:eastAsia="宋体" w:cs="宋体"/>
                <w:i w:val="0"/>
                <w:color w:val="000000"/>
                <w:kern w:val="0"/>
                <w:sz w:val="22"/>
                <w:szCs w:val="22"/>
                <w:u w:val="none"/>
                <w:lang w:val="en-US" w:eastAsia="zh-CN" w:bidi="ar"/>
              </w:rPr>
              <w:t>排序方式（展示3个）</w:t>
            </w:r>
            <w:r>
              <w:rPr>
                <w:rFonts w:hint="eastAsia" w:ascii="宋体" w:hAnsi="宋体" w:eastAsia="宋体" w:cs="宋体"/>
                <w:i w:val="0"/>
                <w:color w:val="000000"/>
                <w:kern w:val="0"/>
                <w:sz w:val="22"/>
                <w:szCs w:val="22"/>
                <w:u w:val="none"/>
                <w:lang w:val="en-US" w:eastAsia="zh-CN" w:bidi="ar"/>
              </w:rPr>
              <w:br w:type="textWrapping"/>
            </w:r>
            <w:r>
              <w:rPr>
                <w:rFonts w:hint="eastAsia" w:ascii="宋体" w:hAnsi="宋体" w:eastAsia="宋体" w:cs="宋体"/>
                <w:i w:val="0"/>
                <w:color w:val="000000"/>
                <w:kern w:val="0"/>
                <w:sz w:val="22"/>
                <w:szCs w:val="22"/>
                <w:u w:val="none"/>
                <w:lang w:val="en-US" w:eastAsia="zh-CN" w:bidi="ar"/>
              </w:rPr>
              <w:t>①经分中全部用户查看次数，查看次数高的在前</w:t>
            </w:r>
            <w:r>
              <w:rPr>
                <w:rFonts w:hint="eastAsia" w:ascii="宋体" w:hAnsi="宋体" w:eastAsia="宋体" w:cs="宋体"/>
                <w:i w:val="0"/>
                <w:color w:val="000000"/>
                <w:kern w:val="0"/>
                <w:sz w:val="22"/>
                <w:szCs w:val="22"/>
                <w:u w:val="none"/>
                <w:lang w:val="en-US" w:eastAsia="zh-CN" w:bidi="ar"/>
              </w:rPr>
              <w:br w:type="textWrapping"/>
            </w:r>
            <w:r>
              <w:rPr>
                <w:rFonts w:hint="eastAsia" w:ascii="宋体" w:hAnsi="宋体" w:eastAsia="宋体" w:cs="宋体"/>
                <w:i w:val="0"/>
                <w:color w:val="000000"/>
                <w:kern w:val="0"/>
                <w:sz w:val="22"/>
                <w:szCs w:val="22"/>
                <w:u w:val="none"/>
                <w:lang w:val="en-US" w:eastAsia="zh-CN" w:bidi="ar"/>
              </w:rPr>
              <w:t>②查看次数相同，则按照浏览时间排序，浏览时间晚的展示在前</w:t>
            </w:r>
            <w:r>
              <w:rPr>
                <w:rFonts w:hint="eastAsia" w:ascii="宋体" w:hAnsi="宋体" w:eastAsia="宋体" w:cs="宋体"/>
                <w:i w:val="0"/>
                <w:color w:val="000000"/>
                <w:kern w:val="0"/>
                <w:sz w:val="22"/>
                <w:szCs w:val="22"/>
                <w:u w:val="none"/>
                <w:lang w:val="en-US" w:eastAsia="zh-CN" w:bidi="ar"/>
              </w:rPr>
              <w:br w:type="textWrapping"/>
            </w:r>
            <w:r>
              <w:rPr>
                <w:rFonts w:hint="eastAsia" w:ascii="宋体" w:hAnsi="宋体" w:eastAsia="宋体" w:cs="宋体"/>
                <w:i w:val="0"/>
                <w:color w:val="000000"/>
                <w:kern w:val="0"/>
                <w:sz w:val="22"/>
                <w:szCs w:val="22"/>
                <w:u w:val="none"/>
                <w:lang w:val="en-US" w:eastAsia="zh-CN" w:bidi="ar"/>
              </w:rPr>
              <w:t>③上述情况相同，按照字母排序</w:t>
            </w:r>
            <w:r>
              <w:rPr>
                <w:rFonts w:hint="eastAsia" w:ascii="宋体" w:hAnsi="宋体" w:eastAsia="宋体" w:cs="宋体"/>
                <w:b/>
                <w:i w:val="0"/>
                <w:color w:val="000000"/>
                <w:kern w:val="0"/>
                <w:sz w:val="22"/>
                <w:szCs w:val="22"/>
                <w:u w:val="none"/>
                <w:lang w:val="en-US" w:eastAsia="zh-CN" w:bidi="ar"/>
              </w:rPr>
              <w:br w:type="textWrapping"/>
            </w:r>
            <w:r>
              <w:rPr>
                <w:rFonts w:hint="eastAsia" w:ascii="宋体" w:hAnsi="宋体" w:eastAsia="宋体" w:cs="宋体"/>
                <w:i w:val="0"/>
                <w:color w:val="000000"/>
                <w:kern w:val="0"/>
                <w:sz w:val="22"/>
                <w:szCs w:val="22"/>
                <w:u w:val="none"/>
                <w:lang w:val="en-US" w:eastAsia="zh-CN" w:bidi="ar"/>
              </w:rPr>
              <w:t>2.2</w:t>
            </w:r>
            <w:r>
              <w:rPr>
                <w:rFonts w:hint="eastAsia" w:ascii="宋体" w:hAnsi="宋体" w:eastAsia="宋体" w:cs="宋体"/>
                <w:b/>
                <w:i w:val="0"/>
                <w:color w:val="000000"/>
                <w:kern w:val="0"/>
                <w:sz w:val="22"/>
                <w:szCs w:val="22"/>
                <w:u w:val="none"/>
                <w:lang w:val="en-US" w:eastAsia="zh-CN" w:bidi="ar"/>
              </w:rPr>
              <w:t>最新内容</w:t>
            </w:r>
            <w:r>
              <w:rPr>
                <w:rFonts w:hint="eastAsia" w:ascii="宋体" w:hAnsi="宋体" w:eastAsia="宋体" w:cs="宋体"/>
                <w:i w:val="0"/>
                <w:color w:val="000000"/>
                <w:kern w:val="0"/>
                <w:sz w:val="22"/>
                <w:szCs w:val="22"/>
                <w:u w:val="none"/>
                <w:lang w:val="en-US" w:eastAsia="zh-CN" w:bidi="ar"/>
              </w:rPr>
              <w:t>排序方式（</w:t>
            </w:r>
            <w:r>
              <w:rPr>
                <w:rFonts w:hint="eastAsia" w:cs="宋体"/>
                <w:i w:val="0"/>
                <w:color w:val="000000"/>
                <w:kern w:val="0"/>
                <w:sz w:val="22"/>
                <w:szCs w:val="22"/>
                <w:u w:val="none"/>
                <w:lang w:val="en-US" w:eastAsia="zh-CN" w:bidi="ar"/>
              </w:rPr>
              <w:t>最多10</w:t>
            </w:r>
            <w:r>
              <w:rPr>
                <w:rFonts w:hint="eastAsia" w:ascii="宋体" w:hAnsi="宋体" w:eastAsia="宋体" w:cs="宋体"/>
                <w:i w:val="0"/>
                <w:color w:val="000000"/>
                <w:kern w:val="0"/>
                <w:sz w:val="22"/>
                <w:szCs w:val="22"/>
                <w:u w:val="none"/>
                <w:lang w:val="en-US" w:eastAsia="zh-CN" w:bidi="ar"/>
              </w:rPr>
              <w:t>个）</w:t>
            </w:r>
            <w:r>
              <w:rPr>
                <w:rFonts w:hint="eastAsia" w:ascii="宋体" w:hAnsi="宋体" w:eastAsia="宋体" w:cs="宋体"/>
                <w:i w:val="0"/>
                <w:color w:val="000000"/>
                <w:kern w:val="0"/>
                <w:sz w:val="22"/>
                <w:szCs w:val="22"/>
                <w:u w:val="none"/>
                <w:lang w:val="en-US" w:eastAsia="zh-CN" w:bidi="ar"/>
              </w:rPr>
              <w:br w:type="textWrapping"/>
            </w:r>
            <w:r>
              <w:rPr>
                <w:rFonts w:hint="eastAsia" w:ascii="宋体" w:hAnsi="宋体" w:eastAsia="宋体" w:cs="宋体"/>
                <w:i w:val="0"/>
                <w:color w:val="000000"/>
                <w:kern w:val="0"/>
                <w:sz w:val="22"/>
                <w:szCs w:val="22"/>
                <w:u w:val="none"/>
                <w:lang w:val="en-US" w:eastAsia="zh-CN" w:bidi="ar"/>
              </w:rPr>
              <w:t>①经分中</w:t>
            </w:r>
            <w:r>
              <w:rPr>
                <w:rFonts w:hint="eastAsia" w:cs="宋体"/>
                <w:i w:val="0"/>
                <w:color w:val="000000"/>
                <w:kern w:val="0"/>
                <w:sz w:val="22"/>
                <w:szCs w:val="22"/>
                <w:u w:val="none"/>
                <w:lang w:val="en-US" w:eastAsia="zh-CN" w:bidi="ar"/>
              </w:rPr>
              <w:t>最近30天内</w:t>
            </w:r>
            <w:r>
              <w:rPr>
                <w:rFonts w:hint="eastAsia" w:ascii="宋体" w:hAnsi="宋体" w:eastAsia="宋体" w:cs="宋体"/>
                <w:i w:val="0"/>
                <w:color w:val="000000"/>
                <w:kern w:val="0"/>
                <w:sz w:val="22"/>
                <w:szCs w:val="22"/>
                <w:u w:val="none"/>
                <w:lang w:val="en-US" w:eastAsia="zh-CN" w:bidi="ar"/>
              </w:rPr>
              <w:t>上</w:t>
            </w:r>
            <w:r>
              <w:rPr>
                <w:rFonts w:hint="eastAsia" w:cs="宋体"/>
                <w:i w:val="0"/>
                <w:color w:val="000000"/>
                <w:kern w:val="0"/>
                <w:sz w:val="22"/>
                <w:szCs w:val="22"/>
                <w:u w:val="none"/>
                <w:lang w:val="en-US" w:eastAsia="zh-CN" w:bidi="ar"/>
              </w:rPr>
              <w:t>架</w:t>
            </w:r>
            <w:r>
              <w:rPr>
                <w:rFonts w:hint="eastAsia" w:ascii="宋体" w:hAnsi="宋体" w:eastAsia="宋体" w:cs="宋体"/>
                <w:i w:val="0"/>
                <w:color w:val="000000"/>
                <w:kern w:val="0"/>
                <w:sz w:val="22"/>
                <w:szCs w:val="22"/>
                <w:u w:val="none"/>
                <w:lang w:val="en-US" w:eastAsia="zh-CN" w:bidi="ar"/>
              </w:rPr>
              <w:t>时间，上</w:t>
            </w:r>
            <w:r>
              <w:rPr>
                <w:rFonts w:hint="eastAsia" w:cs="宋体"/>
                <w:i w:val="0"/>
                <w:color w:val="000000"/>
                <w:kern w:val="0"/>
                <w:sz w:val="22"/>
                <w:szCs w:val="22"/>
                <w:u w:val="none"/>
                <w:lang w:val="en-US" w:eastAsia="zh-CN" w:bidi="ar"/>
              </w:rPr>
              <w:t>架</w:t>
            </w:r>
            <w:r>
              <w:rPr>
                <w:rFonts w:hint="eastAsia" w:ascii="宋体" w:hAnsi="宋体" w:eastAsia="宋体" w:cs="宋体"/>
                <w:i w:val="0"/>
                <w:color w:val="000000"/>
                <w:kern w:val="0"/>
                <w:sz w:val="22"/>
                <w:szCs w:val="22"/>
                <w:u w:val="none"/>
                <w:lang w:val="en-US" w:eastAsia="zh-CN" w:bidi="ar"/>
              </w:rPr>
              <w:t>时间越晚的在前</w:t>
            </w:r>
            <w:r>
              <w:rPr>
                <w:rFonts w:hint="eastAsia" w:cs="宋体"/>
                <w:i w:val="0"/>
                <w:color w:val="000000"/>
                <w:kern w:val="0"/>
                <w:sz w:val="22"/>
                <w:szCs w:val="22"/>
                <w:u w:val="none"/>
                <w:lang w:val="en-US" w:eastAsia="zh-CN" w:bidi="ar"/>
              </w:rPr>
              <w:t>。如果最近30天没有上架过，则无需展示最新内容；如果指标第一次上架后，管理员又编辑了，则编辑的时间也会记录为上架时间</w:t>
            </w:r>
            <w:r>
              <w:rPr>
                <w:rFonts w:hint="eastAsia" w:ascii="宋体" w:hAnsi="宋体" w:eastAsia="宋体" w:cs="宋体"/>
                <w:i w:val="0"/>
                <w:color w:val="000000"/>
                <w:kern w:val="0"/>
                <w:sz w:val="22"/>
                <w:szCs w:val="22"/>
                <w:u w:val="none"/>
                <w:lang w:val="en-US" w:eastAsia="zh-CN" w:bidi="ar"/>
              </w:rPr>
              <w:br w:type="textWrapping"/>
            </w:r>
            <w:r>
              <w:rPr>
                <w:rFonts w:hint="eastAsia" w:ascii="宋体" w:hAnsi="宋体" w:eastAsia="宋体" w:cs="宋体"/>
                <w:i w:val="0"/>
                <w:color w:val="000000"/>
                <w:kern w:val="0"/>
                <w:sz w:val="22"/>
                <w:szCs w:val="22"/>
                <w:u w:val="none"/>
                <w:lang w:val="en-US" w:eastAsia="zh-CN" w:bidi="ar"/>
              </w:rPr>
              <w:t>②上线时间相同，则按照浏览时间排序，浏览时间晚的展示在前</w:t>
            </w:r>
            <w:r>
              <w:rPr>
                <w:rFonts w:hint="eastAsia" w:ascii="宋体" w:hAnsi="宋体" w:eastAsia="宋体" w:cs="宋体"/>
                <w:i w:val="0"/>
                <w:color w:val="000000"/>
                <w:kern w:val="0"/>
                <w:sz w:val="22"/>
                <w:szCs w:val="22"/>
                <w:u w:val="none"/>
                <w:lang w:val="en-US" w:eastAsia="zh-CN" w:bidi="ar"/>
              </w:rPr>
              <w:br w:type="textWrapping"/>
            </w:r>
            <w:r>
              <w:rPr>
                <w:rFonts w:hint="eastAsia" w:ascii="宋体" w:hAnsi="宋体" w:eastAsia="宋体" w:cs="宋体"/>
                <w:i w:val="0"/>
                <w:color w:val="000000"/>
                <w:kern w:val="0"/>
                <w:sz w:val="22"/>
                <w:szCs w:val="22"/>
                <w:u w:val="none"/>
                <w:lang w:val="en-US" w:eastAsia="zh-CN" w:bidi="ar"/>
              </w:rPr>
              <w:t>③上述情况相同，按照字母排序</w:t>
            </w:r>
          </w:p>
        </w:tc>
        <w:tc>
          <w:tcPr>
            <w:tcW w:w="1959" w:type="dxa"/>
            <w:noWrap w:val="0"/>
            <w:tcMar>
              <w:top w:w="15" w:type="dxa"/>
              <w:left w:w="15" w:type="dxa"/>
              <w:right w:w="15" w:type="dxa"/>
            </w:tcMar>
            <w:vAlign w:val="center"/>
          </w:tcPr>
          <w:p>
            <w:pPr>
              <w:keepNext w:val="0"/>
              <w:keepLines w:val="0"/>
              <w:widowControl/>
              <w:suppressLineNumbers w:val="0"/>
              <w:spacing w:before="0" w:beforeAutospacing="0" w:after="0" w:afterAutospacing="0"/>
              <w:ind w:left="0" w:right="0"/>
              <w:jc w:val="left"/>
              <w:textAlignment w:val="center"/>
              <w:rPr>
                <w:rFonts w:hint="eastAsia" w:ascii="宋体" w:hAnsi="宋体" w:eastAsia="宋体" w:cs="宋体"/>
                <w:i w:val="0"/>
                <w:color w:val="000000"/>
                <w:kern w:val="2"/>
                <w:sz w:val="22"/>
                <w:szCs w:val="22"/>
                <w:u w:val="none"/>
                <w:lang w:val="en-US" w:eastAsia="zh-CN" w:bidi="ar-SA"/>
              </w:rPr>
            </w:pPr>
            <w:r>
              <w:rPr>
                <w:rFonts w:hint="eastAsia" w:ascii="宋体" w:hAnsi="宋体" w:eastAsia="宋体" w:cs="宋体"/>
                <w:i w:val="0"/>
                <w:color w:val="000000"/>
                <w:kern w:val="0"/>
                <w:sz w:val="22"/>
                <w:szCs w:val="22"/>
                <w:u w:val="none"/>
                <w:lang w:val="en-US" w:eastAsia="zh-CN" w:bidi="ar"/>
              </w:rPr>
              <w:t>提示“请输入关键词后再搜索”</w:t>
            </w:r>
          </w:p>
        </w:tc>
        <w:tc>
          <w:tcPr>
            <w:tcW w:w="744" w:type="dxa"/>
            <w:noWrap w:val="0"/>
            <w:tcMar>
              <w:top w:w="15" w:type="dxa"/>
              <w:left w:w="15" w:type="dxa"/>
              <w:right w:w="15" w:type="dxa"/>
            </w:tcMar>
            <w:vAlign w:val="center"/>
          </w:tcPr>
          <w:p>
            <w:pPr>
              <w:keepNext w:val="0"/>
              <w:keepLines w:val="0"/>
              <w:widowControl/>
              <w:suppressLineNumbers w:val="0"/>
              <w:spacing w:before="0" w:beforeAutospacing="0" w:after="0" w:afterAutospacing="0"/>
              <w:ind w:left="0" w:right="0"/>
              <w:jc w:val="left"/>
              <w:textAlignment w:val="center"/>
              <w:rPr>
                <w:rFonts w:hint="eastAsia" w:ascii="宋体" w:hAnsi="宋体" w:eastAsia="宋体" w:cs="宋体"/>
                <w:i w:val="0"/>
                <w:color w:val="000000"/>
                <w:kern w:val="0"/>
                <w:sz w:val="22"/>
                <w:szCs w:val="22"/>
                <w:u w:val="none"/>
                <w:lang w:val="en-US" w:eastAsia="zh-CN" w:bidi="ar"/>
              </w:rPr>
            </w:pPr>
            <w:r>
              <w:rPr>
                <w:rFonts w:hint="default"/>
              </w:rPr>
              <w:drawing>
                <wp:inline distT="0" distB="0" distL="114300" distR="114300">
                  <wp:extent cx="448310" cy="221615"/>
                  <wp:effectExtent l="0" t="0" r="8890" b="6985"/>
                  <wp:docPr id="53"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9"/>
                          <pic:cNvPicPr>
                            <a:picLocks noChangeAspect="1"/>
                          </pic:cNvPicPr>
                        </pic:nvPicPr>
                        <pic:blipFill>
                          <a:blip r:embed="rId37"/>
                          <a:stretch>
                            <a:fillRect/>
                          </a:stretch>
                        </pic:blipFill>
                        <pic:spPr>
                          <a:xfrm>
                            <a:off x="0" y="0"/>
                            <a:ext cx="448310" cy="22161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1890" w:hRule="atLeast"/>
        </w:trPr>
        <w:tc>
          <w:tcPr>
            <w:tcW w:w="660" w:type="dxa"/>
            <w:noWrap w:val="0"/>
            <w:tcMar>
              <w:top w:w="15" w:type="dxa"/>
              <w:left w:w="15" w:type="dxa"/>
              <w:right w:w="15" w:type="dxa"/>
            </w:tcMar>
            <w:vAlign w:val="center"/>
          </w:tcPr>
          <w:p>
            <w:pPr>
              <w:keepNext w:val="0"/>
              <w:keepLines w:val="0"/>
              <w:widowControl/>
              <w:suppressLineNumbers w:val="0"/>
              <w:spacing w:before="0" w:beforeAutospacing="0" w:after="0" w:afterAutospacing="0"/>
              <w:ind w:left="0" w:right="0"/>
              <w:jc w:val="center"/>
              <w:rPr>
                <w:rFonts w:hint="default" w:ascii="宋体" w:hAnsi="宋体" w:eastAsia="宋体" w:cs="宋体"/>
                <w:i w:val="0"/>
                <w:color w:val="000000"/>
                <w:sz w:val="22"/>
                <w:szCs w:val="22"/>
                <w:u w:val="none"/>
                <w:lang w:val="en-US" w:eastAsia="zh-CN"/>
              </w:rPr>
            </w:pPr>
            <w:r>
              <w:rPr>
                <w:rFonts w:hint="eastAsia" w:ascii="宋体" w:hAnsi="宋体" w:eastAsia="宋体" w:cs="宋体"/>
                <w:i w:val="0"/>
                <w:color w:val="000000"/>
                <w:sz w:val="22"/>
                <w:szCs w:val="22"/>
                <w:u w:val="none"/>
                <w:lang w:val="en-US" w:eastAsia="zh-CN"/>
              </w:rPr>
              <w:t>4.2</w:t>
            </w:r>
          </w:p>
        </w:tc>
        <w:tc>
          <w:tcPr>
            <w:tcW w:w="639" w:type="dxa"/>
            <w:noWrap/>
            <w:tcMar>
              <w:top w:w="15" w:type="dxa"/>
              <w:left w:w="15" w:type="dxa"/>
              <w:right w:w="15" w:type="dxa"/>
            </w:tcMar>
            <w:vAlign w:val="center"/>
          </w:tcPr>
          <w:p>
            <w:pPr>
              <w:keepNext w:val="0"/>
              <w:keepLines w:val="0"/>
              <w:widowControl/>
              <w:suppressLineNumbers w:val="0"/>
              <w:spacing w:before="0" w:beforeAutospacing="0" w:after="0" w:afterAutospacing="0"/>
              <w:ind w:left="0" w:right="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图谱</w:t>
            </w:r>
          </w:p>
        </w:tc>
        <w:tc>
          <w:tcPr>
            <w:tcW w:w="615" w:type="dxa"/>
            <w:noWrap/>
            <w:tcMar>
              <w:top w:w="15" w:type="dxa"/>
              <w:left w:w="15" w:type="dxa"/>
              <w:right w:w="15" w:type="dxa"/>
            </w:tcMar>
            <w:vAlign w:val="center"/>
          </w:tcPr>
          <w:p>
            <w:pPr>
              <w:keepNext w:val="0"/>
              <w:keepLines w:val="0"/>
              <w:widowControl/>
              <w:suppressLineNumbers w:val="0"/>
              <w:spacing w:before="0" w:beforeAutospacing="0" w:after="0" w:afterAutospacing="0"/>
              <w:ind w:left="0" w:right="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有输入</w:t>
            </w:r>
          </w:p>
        </w:tc>
        <w:tc>
          <w:tcPr>
            <w:tcW w:w="660" w:type="dxa"/>
            <w:noWrap/>
            <w:tcMar>
              <w:top w:w="15" w:type="dxa"/>
              <w:left w:w="15" w:type="dxa"/>
              <w:right w:w="15" w:type="dxa"/>
            </w:tcMar>
            <w:vAlign w:val="center"/>
          </w:tcPr>
          <w:p>
            <w:pPr>
              <w:keepNext w:val="0"/>
              <w:keepLines w:val="0"/>
              <w:widowControl/>
              <w:suppressLineNumbers w:val="0"/>
              <w:spacing w:before="0" w:beforeAutospacing="0" w:after="0" w:afterAutospacing="0"/>
              <w:ind w:left="0" w:right="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未勾选</w:t>
            </w:r>
          </w:p>
        </w:tc>
        <w:tc>
          <w:tcPr>
            <w:tcW w:w="4320" w:type="dxa"/>
            <w:noWrap w:val="0"/>
            <w:tcMar>
              <w:top w:w="15" w:type="dxa"/>
              <w:left w:w="15" w:type="dxa"/>
              <w:right w:w="15" w:type="dxa"/>
            </w:tcMar>
            <w:vAlign w:val="center"/>
          </w:tcPr>
          <w:p>
            <w:pPr>
              <w:keepNext w:val="0"/>
              <w:keepLines w:val="0"/>
              <w:widowControl/>
              <w:suppressLineNumbers w:val="0"/>
              <w:spacing w:before="0" w:beforeAutospacing="0" w:after="0" w:afterAutospacing="0"/>
              <w:ind w:left="0" w:right="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1同时满足下面要求：</w:t>
            </w:r>
            <w:r>
              <w:rPr>
                <w:rFonts w:hint="eastAsia" w:ascii="宋体" w:hAnsi="宋体" w:eastAsia="宋体" w:cs="宋体"/>
                <w:i w:val="0"/>
                <w:color w:val="000000"/>
                <w:kern w:val="0"/>
                <w:sz w:val="22"/>
                <w:szCs w:val="22"/>
                <w:u w:val="none"/>
                <w:lang w:val="en-US" w:eastAsia="zh-CN" w:bidi="ar"/>
              </w:rPr>
              <w:br w:type="textWrapping"/>
            </w:r>
            <w:r>
              <w:rPr>
                <w:rFonts w:hint="eastAsia" w:ascii="宋体" w:hAnsi="宋体" w:eastAsia="宋体" w:cs="宋体"/>
                <w:i w:val="0"/>
                <w:color w:val="4F81BD"/>
                <w:kern w:val="0"/>
                <w:sz w:val="22"/>
                <w:szCs w:val="22"/>
                <w:u w:val="none"/>
                <w:lang w:val="en-US" w:eastAsia="zh-CN" w:bidi="ar"/>
              </w:rPr>
              <w:t>1.1用户有权限看到的图谱</w:t>
            </w:r>
            <w:r>
              <w:rPr>
                <w:rFonts w:hint="eastAsia" w:ascii="宋体" w:hAnsi="宋体" w:eastAsia="宋体" w:cs="宋体"/>
                <w:i w:val="0"/>
                <w:color w:val="4F81BD"/>
                <w:kern w:val="0"/>
                <w:sz w:val="22"/>
                <w:szCs w:val="22"/>
                <w:u w:val="none"/>
                <w:lang w:val="en-US" w:eastAsia="zh-CN" w:bidi="ar"/>
              </w:rPr>
              <w:br w:type="textWrapping"/>
            </w:r>
            <w:r>
              <w:rPr>
                <w:rFonts w:hint="eastAsia" w:ascii="宋体" w:hAnsi="宋体" w:eastAsia="宋体" w:cs="宋体"/>
                <w:i w:val="0"/>
                <w:color w:val="4F81BD"/>
                <w:kern w:val="0"/>
                <w:sz w:val="22"/>
                <w:szCs w:val="22"/>
                <w:u w:val="none"/>
                <w:lang w:val="en-US" w:eastAsia="zh-CN" w:bidi="ar"/>
              </w:rPr>
              <w:t>1.2有匹配关键词的图谱</w:t>
            </w:r>
            <w:r>
              <w:rPr>
                <w:rFonts w:hint="eastAsia" w:ascii="宋体" w:hAnsi="宋体" w:eastAsia="宋体" w:cs="宋体"/>
                <w:i w:val="0"/>
                <w:color w:val="000000"/>
                <w:kern w:val="0"/>
                <w:sz w:val="22"/>
                <w:szCs w:val="22"/>
                <w:u w:val="none"/>
                <w:lang w:val="en-US" w:eastAsia="zh-CN" w:bidi="ar"/>
              </w:rPr>
              <w:br w:type="textWrapping"/>
            </w:r>
            <w:r>
              <w:rPr>
                <w:rFonts w:hint="eastAsia" w:ascii="宋体" w:hAnsi="宋体" w:eastAsia="宋体" w:cs="宋体"/>
                <w:i w:val="0"/>
                <w:color w:val="000000"/>
                <w:kern w:val="0"/>
                <w:sz w:val="22"/>
                <w:szCs w:val="22"/>
                <w:u w:val="none"/>
                <w:lang w:val="en-US" w:eastAsia="zh-CN" w:bidi="ar"/>
              </w:rPr>
              <w:t>2 排序方式</w:t>
            </w:r>
            <w:r>
              <w:rPr>
                <w:rFonts w:hint="eastAsia" w:ascii="宋体" w:hAnsi="宋体" w:eastAsia="宋体" w:cs="宋体"/>
                <w:i w:val="0"/>
                <w:color w:val="000000"/>
                <w:kern w:val="0"/>
                <w:sz w:val="22"/>
                <w:szCs w:val="22"/>
                <w:u w:val="none"/>
                <w:lang w:val="en-US" w:eastAsia="zh-CN" w:bidi="ar"/>
              </w:rPr>
              <w:br w:type="textWrapping"/>
            </w:r>
            <w:r>
              <w:rPr>
                <w:rFonts w:hint="eastAsia" w:ascii="宋体" w:hAnsi="宋体" w:eastAsia="宋体" w:cs="宋体"/>
                <w:i w:val="0"/>
                <w:color w:val="000000"/>
                <w:kern w:val="0"/>
                <w:sz w:val="22"/>
                <w:szCs w:val="22"/>
                <w:u w:val="none"/>
                <w:lang w:val="en-US" w:eastAsia="zh-CN" w:bidi="ar"/>
              </w:rPr>
              <w:t>2.1①根据关键词图谱图谱标名称，</w:t>
            </w:r>
            <w:r>
              <w:rPr>
                <w:rFonts w:hint="eastAsia" w:ascii="宋体" w:hAnsi="宋体" w:eastAsia="宋体" w:cs="宋体"/>
                <w:i w:val="0"/>
                <w:color w:val="4F81BD"/>
                <w:kern w:val="0"/>
                <w:sz w:val="22"/>
                <w:szCs w:val="22"/>
                <w:u w:val="none"/>
                <w:lang w:val="en-US" w:eastAsia="zh-CN" w:bidi="ar"/>
              </w:rPr>
              <w:t>匹配度</w:t>
            </w:r>
            <w:r>
              <w:rPr>
                <w:rFonts w:hint="eastAsia" w:ascii="宋体" w:hAnsi="宋体" w:eastAsia="宋体" w:cs="宋体"/>
                <w:i w:val="0"/>
                <w:color w:val="000000"/>
                <w:kern w:val="0"/>
                <w:sz w:val="22"/>
                <w:szCs w:val="22"/>
                <w:u w:val="none"/>
                <w:lang w:val="en-US" w:eastAsia="zh-CN" w:bidi="ar"/>
              </w:rPr>
              <w:t>高的在前；</w:t>
            </w:r>
            <w:r>
              <w:rPr>
                <w:rFonts w:hint="eastAsia" w:ascii="宋体" w:hAnsi="宋体" w:eastAsia="宋体" w:cs="宋体"/>
                <w:i w:val="0"/>
                <w:color w:val="000000"/>
                <w:kern w:val="0"/>
                <w:sz w:val="22"/>
                <w:szCs w:val="22"/>
                <w:u w:val="none"/>
                <w:lang w:val="en-US" w:eastAsia="zh-CN" w:bidi="ar"/>
              </w:rPr>
              <w:br w:type="textWrapping"/>
            </w:r>
            <w:r>
              <w:rPr>
                <w:rFonts w:hint="eastAsia" w:ascii="宋体" w:hAnsi="宋体" w:eastAsia="宋体" w:cs="宋体"/>
                <w:i w:val="0"/>
                <w:color w:val="000000"/>
                <w:kern w:val="0"/>
                <w:sz w:val="22"/>
                <w:szCs w:val="22"/>
                <w:u w:val="none"/>
                <w:lang w:val="en-US" w:eastAsia="zh-CN" w:bidi="ar"/>
              </w:rPr>
              <w:t>②匹配度相同的情况下，则按照浏览时间排序，浏览时间晚的展示在前</w:t>
            </w:r>
            <w:r>
              <w:rPr>
                <w:rFonts w:hint="eastAsia" w:ascii="宋体" w:hAnsi="宋体" w:eastAsia="宋体" w:cs="宋体"/>
                <w:i w:val="0"/>
                <w:color w:val="000000"/>
                <w:kern w:val="0"/>
                <w:sz w:val="22"/>
                <w:szCs w:val="22"/>
                <w:u w:val="none"/>
                <w:lang w:val="en-US" w:eastAsia="zh-CN" w:bidi="ar"/>
              </w:rPr>
              <w:br w:type="textWrapping"/>
            </w:r>
            <w:r>
              <w:rPr>
                <w:rFonts w:hint="eastAsia" w:ascii="宋体" w:hAnsi="宋体" w:eastAsia="宋体" w:cs="宋体"/>
                <w:i w:val="0"/>
                <w:color w:val="000000"/>
                <w:kern w:val="0"/>
                <w:sz w:val="22"/>
                <w:szCs w:val="22"/>
                <w:u w:val="none"/>
                <w:lang w:val="en-US" w:eastAsia="zh-CN" w:bidi="ar"/>
              </w:rPr>
              <w:t>③上述情况相同，则按字母排序</w:t>
            </w:r>
          </w:p>
        </w:tc>
        <w:tc>
          <w:tcPr>
            <w:tcW w:w="1959" w:type="dxa"/>
            <w:noWrap w:val="0"/>
            <w:tcMar>
              <w:top w:w="15" w:type="dxa"/>
              <w:left w:w="15" w:type="dxa"/>
              <w:right w:w="15" w:type="dxa"/>
            </w:tcMar>
            <w:vAlign w:val="center"/>
          </w:tcPr>
          <w:p>
            <w:pPr>
              <w:keepNext w:val="0"/>
              <w:keepLines w:val="0"/>
              <w:widowControl/>
              <w:suppressLineNumbers w:val="0"/>
              <w:spacing w:before="0" w:beforeAutospacing="0" w:after="0" w:afterAutospacing="0"/>
              <w:ind w:left="0" w:right="0"/>
              <w:jc w:val="left"/>
              <w:textAlignment w:val="center"/>
              <w:rPr>
                <w:rFonts w:hint="eastAsia" w:ascii="宋体" w:hAnsi="宋体" w:eastAsia="宋体" w:cs="宋体"/>
                <w:i w:val="0"/>
                <w:color w:val="000000"/>
                <w:kern w:val="2"/>
                <w:sz w:val="22"/>
                <w:szCs w:val="22"/>
                <w:u w:val="none"/>
                <w:lang w:val="en-US" w:eastAsia="zh-CN" w:bidi="ar-SA"/>
              </w:rPr>
            </w:pPr>
            <w:r>
              <w:rPr>
                <w:rFonts w:hint="eastAsia" w:ascii="宋体" w:hAnsi="宋体" w:eastAsia="宋体" w:cs="宋体"/>
                <w:i w:val="0"/>
                <w:color w:val="000000"/>
                <w:kern w:val="0"/>
                <w:sz w:val="22"/>
                <w:szCs w:val="22"/>
                <w:u w:val="none"/>
                <w:lang w:val="en-US" w:eastAsia="zh-CN" w:bidi="ar"/>
              </w:rPr>
              <w:t>逻辑同搜索框下拉推荐</w:t>
            </w:r>
          </w:p>
        </w:tc>
        <w:tc>
          <w:tcPr>
            <w:tcW w:w="744" w:type="dxa"/>
            <w:noWrap w:val="0"/>
            <w:tcMar>
              <w:top w:w="15" w:type="dxa"/>
              <w:left w:w="15" w:type="dxa"/>
              <w:right w:w="15" w:type="dxa"/>
            </w:tcMar>
            <w:vAlign w:val="center"/>
          </w:tcPr>
          <w:p>
            <w:pPr>
              <w:keepNext w:val="0"/>
              <w:keepLines w:val="0"/>
              <w:widowControl/>
              <w:suppressLineNumbers w:val="0"/>
              <w:spacing w:before="0" w:beforeAutospacing="0" w:after="0" w:afterAutospacing="0"/>
              <w:ind w:left="0" w:right="0"/>
              <w:jc w:val="left"/>
              <w:textAlignment w:val="center"/>
              <w:rPr>
                <w:rFonts w:hint="default"/>
              </w:rPr>
            </w:pPr>
            <w:r>
              <w:rPr>
                <w:rFonts w:hint="default"/>
              </w:rPr>
              <w:drawing>
                <wp:inline distT="0" distB="0" distL="114300" distR="114300">
                  <wp:extent cx="448945" cy="97790"/>
                  <wp:effectExtent l="0" t="0" r="8255" b="16510"/>
                  <wp:docPr id="47"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60"/>
                          <pic:cNvPicPr>
                            <a:picLocks noChangeAspect="1"/>
                          </pic:cNvPicPr>
                        </pic:nvPicPr>
                        <pic:blipFill>
                          <a:blip r:embed="rId38"/>
                          <a:stretch>
                            <a:fillRect/>
                          </a:stretch>
                        </pic:blipFill>
                        <pic:spPr>
                          <a:xfrm>
                            <a:off x="0" y="0"/>
                            <a:ext cx="448945" cy="97790"/>
                          </a:xfrm>
                          <a:prstGeom prst="rect">
                            <a:avLst/>
                          </a:prstGeom>
                          <a:noFill/>
                          <a:ln>
                            <a:noFill/>
                          </a:ln>
                        </pic:spPr>
                      </pic:pic>
                    </a:graphicData>
                  </a:graphic>
                </wp:inline>
              </w:drawing>
            </w:r>
          </w:p>
          <w:p>
            <w:pPr>
              <w:keepNext w:val="0"/>
              <w:keepLines w:val="0"/>
              <w:widowControl/>
              <w:suppressLineNumbers w:val="0"/>
              <w:spacing w:before="0" w:beforeAutospacing="0" w:after="0" w:afterAutospacing="0"/>
              <w:ind w:left="0" w:right="0"/>
              <w:jc w:val="left"/>
              <w:textAlignment w:val="center"/>
              <w:rPr>
                <w:rFonts w:hint="eastAsia"/>
                <w:lang w:val="en-US" w:eastAsia="zh-CN"/>
              </w:rPr>
            </w:pPr>
            <w:r>
              <w:rPr>
                <w:rFonts w:hint="default"/>
              </w:rPr>
              <w:drawing>
                <wp:inline distT="0" distB="0" distL="114300" distR="114300">
                  <wp:extent cx="450850" cy="103505"/>
                  <wp:effectExtent l="0" t="0" r="6350" b="10795"/>
                  <wp:docPr id="38"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61"/>
                          <pic:cNvPicPr>
                            <a:picLocks noChangeAspect="1"/>
                          </pic:cNvPicPr>
                        </pic:nvPicPr>
                        <pic:blipFill>
                          <a:blip r:embed="rId39"/>
                          <a:stretch>
                            <a:fillRect/>
                          </a:stretch>
                        </pic:blipFill>
                        <pic:spPr>
                          <a:xfrm>
                            <a:off x="0" y="0"/>
                            <a:ext cx="450850" cy="10350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95" w:hRule="atLeast"/>
        </w:trPr>
        <w:tc>
          <w:tcPr>
            <w:tcW w:w="660" w:type="dxa"/>
            <w:noWrap w:val="0"/>
            <w:tcMar>
              <w:top w:w="15" w:type="dxa"/>
              <w:left w:w="15" w:type="dxa"/>
              <w:right w:w="15" w:type="dxa"/>
            </w:tcMar>
            <w:vAlign w:val="center"/>
          </w:tcPr>
          <w:p>
            <w:pPr>
              <w:keepNext w:val="0"/>
              <w:keepLines w:val="0"/>
              <w:widowControl/>
              <w:suppressLineNumbers w:val="0"/>
              <w:spacing w:before="0" w:beforeAutospacing="0" w:after="0" w:afterAutospacing="0"/>
              <w:ind w:left="0" w:right="0"/>
              <w:jc w:val="center"/>
              <w:rPr>
                <w:rFonts w:hint="default" w:ascii="宋体" w:hAnsi="宋体" w:eastAsia="宋体" w:cs="宋体"/>
                <w:i w:val="0"/>
                <w:color w:val="000000"/>
                <w:sz w:val="22"/>
                <w:szCs w:val="22"/>
                <w:u w:val="none"/>
                <w:lang w:val="en-US" w:eastAsia="zh-CN"/>
              </w:rPr>
            </w:pPr>
            <w:r>
              <w:rPr>
                <w:rFonts w:hint="eastAsia" w:ascii="宋体" w:hAnsi="宋体" w:eastAsia="宋体" w:cs="宋体"/>
                <w:i w:val="0"/>
                <w:color w:val="000000"/>
                <w:sz w:val="22"/>
                <w:szCs w:val="22"/>
                <w:u w:val="none"/>
                <w:lang w:val="en-US" w:eastAsia="zh-CN"/>
              </w:rPr>
              <w:t>4.3</w:t>
            </w:r>
          </w:p>
        </w:tc>
        <w:tc>
          <w:tcPr>
            <w:tcW w:w="639" w:type="dxa"/>
            <w:noWrap/>
            <w:tcMar>
              <w:top w:w="15" w:type="dxa"/>
              <w:left w:w="15" w:type="dxa"/>
              <w:right w:w="15" w:type="dxa"/>
            </w:tcMar>
            <w:vAlign w:val="center"/>
          </w:tcPr>
          <w:p>
            <w:pPr>
              <w:keepNext w:val="0"/>
              <w:keepLines w:val="0"/>
              <w:widowControl/>
              <w:suppressLineNumbers w:val="0"/>
              <w:spacing w:before="0" w:beforeAutospacing="0" w:after="0" w:afterAutospacing="0"/>
              <w:ind w:left="0" w:right="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图谱</w:t>
            </w:r>
          </w:p>
        </w:tc>
        <w:tc>
          <w:tcPr>
            <w:tcW w:w="615" w:type="dxa"/>
            <w:noWrap/>
            <w:tcMar>
              <w:top w:w="15" w:type="dxa"/>
              <w:left w:w="15" w:type="dxa"/>
              <w:right w:w="15" w:type="dxa"/>
            </w:tcMar>
            <w:vAlign w:val="center"/>
          </w:tcPr>
          <w:p>
            <w:pPr>
              <w:keepNext w:val="0"/>
              <w:keepLines w:val="0"/>
              <w:widowControl/>
              <w:suppressLineNumbers w:val="0"/>
              <w:spacing w:before="0" w:beforeAutospacing="0" w:after="0" w:afterAutospacing="0"/>
              <w:ind w:left="0" w:right="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未输入</w:t>
            </w:r>
          </w:p>
        </w:tc>
        <w:tc>
          <w:tcPr>
            <w:tcW w:w="660" w:type="dxa"/>
            <w:noWrap/>
            <w:tcMar>
              <w:top w:w="15" w:type="dxa"/>
              <w:left w:w="15" w:type="dxa"/>
              <w:right w:w="15" w:type="dxa"/>
            </w:tcMar>
            <w:vAlign w:val="center"/>
          </w:tcPr>
          <w:p>
            <w:pPr>
              <w:keepNext w:val="0"/>
              <w:keepLines w:val="0"/>
              <w:widowControl/>
              <w:suppressLineNumbers w:val="0"/>
              <w:spacing w:before="0" w:beforeAutospacing="0" w:after="0" w:afterAutospacing="0"/>
              <w:ind w:left="0" w:right="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有勾选</w:t>
            </w:r>
          </w:p>
        </w:tc>
        <w:tc>
          <w:tcPr>
            <w:tcW w:w="4320" w:type="dxa"/>
            <w:noWrap w:val="0"/>
            <w:tcMar>
              <w:top w:w="15" w:type="dxa"/>
              <w:left w:w="15" w:type="dxa"/>
              <w:right w:w="15" w:type="dxa"/>
            </w:tcMar>
            <w:vAlign w:val="center"/>
          </w:tcPr>
          <w:p>
            <w:pPr>
              <w:keepNext w:val="0"/>
              <w:keepLines w:val="0"/>
              <w:widowControl/>
              <w:suppressLineNumbers w:val="0"/>
              <w:spacing w:before="0" w:beforeAutospacing="0" w:after="0" w:afterAutospacing="0"/>
              <w:ind w:left="0" w:right="0"/>
              <w:jc w:val="left"/>
              <w:textAlignment w:val="center"/>
              <w:rPr>
                <w:rFonts w:hint="eastAsia" w:ascii="宋体" w:hAnsi="宋体" w:eastAsia="宋体" w:cs="宋体"/>
                <w:i w:val="0"/>
                <w:color w:val="4F81BD"/>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1推荐内容同时满足下面要求：</w:t>
            </w:r>
            <w:r>
              <w:rPr>
                <w:rFonts w:hint="eastAsia" w:ascii="宋体" w:hAnsi="宋体" w:eastAsia="宋体" w:cs="宋体"/>
                <w:i w:val="0"/>
                <w:color w:val="000000"/>
                <w:kern w:val="0"/>
                <w:sz w:val="22"/>
                <w:szCs w:val="22"/>
                <w:u w:val="none"/>
                <w:lang w:val="en-US" w:eastAsia="zh-CN" w:bidi="ar"/>
              </w:rPr>
              <w:br w:type="textWrapping"/>
            </w:r>
            <w:r>
              <w:rPr>
                <w:rFonts w:hint="eastAsia" w:ascii="宋体" w:hAnsi="宋体" w:eastAsia="宋体" w:cs="宋体"/>
                <w:i w:val="0"/>
                <w:color w:val="4F81BD"/>
                <w:kern w:val="0"/>
                <w:sz w:val="22"/>
                <w:szCs w:val="22"/>
                <w:u w:val="none"/>
                <w:lang w:val="en-US" w:eastAsia="zh-CN" w:bidi="ar"/>
              </w:rPr>
              <w:t>1.1该用户有权看到的图谱</w:t>
            </w:r>
            <w:r>
              <w:rPr>
                <w:rFonts w:hint="eastAsia" w:ascii="宋体" w:hAnsi="宋体" w:eastAsia="宋体" w:cs="宋体"/>
                <w:i w:val="0"/>
                <w:color w:val="4F81BD"/>
                <w:kern w:val="0"/>
                <w:sz w:val="22"/>
                <w:szCs w:val="22"/>
                <w:u w:val="none"/>
                <w:lang w:val="en-US" w:eastAsia="zh-CN" w:bidi="ar"/>
              </w:rPr>
              <w:br w:type="textWrapping"/>
            </w:r>
            <w:r>
              <w:rPr>
                <w:rFonts w:hint="eastAsia" w:ascii="宋体" w:hAnsi="宋体" w:eastAsia="宋体" w:cs="宋体"/>
                <w:i w:val="0"/>
                <w:color w:val="4F81BD"/>
                <w:kern w:val="0"/>
                <w:sz w:val="22"/>
                <w:szCs w:val="22"/>
                <w:u w:val="none"/>
                <w:lang w:val="en-US" w:eastAsia="zh-CN" w:bidi="ar"/>
              </w:rPr>
              <w:t>1.2是所勾选机构中的图谱</w:t>
            </w:r>
          </w:p>
          <w:p>
            <w:pPr>
              <w:keepNext w:val="0"/>
              <w:keepLines w:val="0"/>
              <w:widowControl/>
              <w:suppressLineNumbers w:val="0"/>
              <w:spacing w:before="0" w:beforeAutospacing="0" w:after="0" w:afterAutospacing="0"/>
              <w:ind w:left="0" w:right="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2 排序方式</w:t>
            </w:r>
            <w:r>
              <w:rPr>
                <w:rFonts w:hint="eastAsia" w:ascii="宋体" w:hAnsi="宋体" w:eastAsia="宋体" w:cs="宋体"/>
                <w:i w:val="0"/>
                <w:color w:val="000000"/>
                <w:kern w:val="0"/>
                <w:sz w:val="22"/>
                <w:szCs w:val="22"/>
                <w:u w:val="none"/>
                <w:lang w:val="en-US" w:eastAsia="zh-CN" w:bidi="ar"/>
              </w:rPr>
              <w:br w:type="textWrapping"/>
            </w:r>
            <w:r>
              <w:rPr>
                <w:rFonts w:hint="eastAsia" w:ascii="宋体" w:hAnsi="宋体" w:eastAsia="宋体" w:cs="宋体"/>
                <w:i w:val="0"/>
                <w:color w:val="000000"/>
                <w:kern w:val="0"/>
                <w:sz w:val="22"/>
                <w:szCs w:val="22"/>
                <w:u w:val="none"/>
                <w:lang w:val="en-US" w:eastAsia="zh-CN" w:bidi="ar"/>
              </w:rPr>
              <w:t>2.1</w:t>
            </w:r>
            <w:r>
              <w:rPr>
                <w:rFonts w:hint="eastAsia" w:ascii="宋体" w:hAnsi="宋体" w:eastAsia="宋体" w:cs="宋体"/>
                <w:b/>
                <w:i w:val="0"/>
                <w:color w:val="000000"/>
                <w:kern w:val="0"/>
                <w:sz w:val="22"/>
                <w:szCs w:val="22"/>
                <w:u w:val="none"/>
                <w:lang w:val="en-US" w:eastAsia="zh-CN" w:bidi="ar"/>
              </w:rPr>
              <w:t>热门推荐</w:t>
            </w:r>
            <w:r>
              <w:rPr>
                <w:rFonts w:hint="eastAsia" w:ascii="宋体" w:hAnsi="宋体" w:eastAsia="宋体" w:cs="宋体"/>
                <w:i w:val="0"/>
                <w:color w:val="000000"/>
                <w:kern w:val="0"/>
                <w:sz w:val="22"/>
                <w:szCs w:val="22"/>
                <w:u w:val="none"/>
                <w:lang w:val="en-US" w:eastAsia="zh-CN" w:bidi="ar"/>
              </w:rPr>
              <w:t>排序方式（展示3个）</w:t>
            </w:r>
            <w:r>
              <w:rPr>
                <w:rFonts w:hint="eastAsia" w:ascii="宋体" w:hAnsi="宋体" w:eastAsia="宋体" w:cs="宋体"/>
                <w:i w:val="0"/>
                <w:color w:val="000000"/>
                <w:kern w:val="0"/>
                <w:sz w:val="22"/>
                <w:szCs w:val="22"/>
                <w:u w:val="none"/>
                <w:lang w:val="en-US" w:eastAsia="zh-CN" w:bidi="ar"/>
              </w:rPr>
              <w:br w:type="textWrapping"/>
            </w:r>
            <w:r>
              <w:rPr>
                <w:rFonts w:hint="eastAsia" w:ascii="宋体" w:hAnsi="宋体" w:eastAsia="宋体" w:cs="宋体"/>
                <w:i w:val="0"/>
                <w:color w:val="000000"/>
                <w:kern w:val="0"/>
                <w:sz w:val="22"/>
                <w:szCs w:val="22"/>
                <w:u w:val="none"/>
                <w:lang w:val="en-US" w:eastAsia="zh-CN" w:bidi="ar"/>
              </w:rPr>
              <w:t>①经分中全部用户查看次数，查看次数高的在前</w:t>
            </w:r>
            <w:r>
              <w:rPr>
                <w:rFonts w:hint="eastAsia" w:ascii="宋体" w:hAnsi="宋体" w:eastAsia="宋体" w:cs="宋体"/>
                <w:i w:val="0"/>
                <w:color w:val="000000"/>
                <w:kern w:val="0"/>
                <w:sz w:val="22"/>
                <w:szCs w:val="22"/>
                <w:u w:val="none"/>
                <w:lang w:val="en-US" w:eastAsia="zh-CN" w:bidi="ar"/>
              </w:rPr>
              <w:br w:type="textWrapping"/>
            </w:r>
            <w:r>
              <w:rPr>
                <w:rFonts w:hint="eastAsia" w:ascii="宋体" w:hAnsi="宋体" w:eastAsia="宋体" w:cs="宋体"/>
                <w:i w:val="0"/>
                <w:color w:val="000000"/>
                <w:kern w:val="0"/>
                <w:sz w:val="22"/>
                <w:szCs w:val="22"/>
                <w:u w:val="none"/>
                <w:lang w:val="en-US" w:eastAsia="zh-CN" w:bidi="ar"/>
              </w:rPr>
              <w:t>②查看次数相同，则按照浏览时间排序，浏览时间晚的展示在前</w:t>
            </w:r>
            <w:r>
              <w:rPr>
                <w:rFonts w:hint="eastAsia" w:ascii="宋体" w:hAnsi="宋体" w:eastAsia="宋体" w:cs="宋体"/>
                <w:i w:val="0"/>
                <w:color w:val="000000"/>
                <w:kern w:val="0"/>
                <w:sz w:val="22"/>
                <w:szCs w:val="22"/>
                <w:u w:val="none"/>
                <w:lang w:val="en-US" w:eastAsia="zh-CN" w:bidi="ar"/>
              </w:rPr>
              <w:br w:type="textWrapping"/>
            </w:r>
            <w:r>
              <w:rPr>
                <w:rFonts w:hint="eastAsia" w:ascii="宋体" w:hAnsi="宋体" w:eastAsia="宋体" w:cs="宋体"/>
                <w:i w:val="0"/>
                <w:color w:val="000000"/>
                <w:kern w:val="0"/>
                <w:sz w:val="22"/>
                <w:szCs w:val="22"/>
                <w:u w:val="none"/>
                <w:lang w:val="en-US" w:eastAsia="zh-CN" w:bidi="ar"/>
              </w:rPr>
              <w:t>③上述情况相同，按照字母排序</w:t>
            </w:r>
            <w:r>
              <w:rPr>
                <w:rFonts w:hint="eastAsia" w:ascii="宋体" w:hAnsi="宋体" w:eastAsia="宋体" w:cs="宋体"/>
                <w:i w:val="0"/>
                <w:color w:val="000000"/>
                <w:kern w:val="0"/>
                <w:sz w:val="22"/>
                <w:szCs w:val="22"/>
                <w:u w:val="none"/>
                <w:lang w:val="en-US" w:eastAsia="zh-CN" w:bidi="ar"/>
              </w:rPr>
              <w:br w:type="textWrapping"/>
            </w:r>
            <w:r>
              <w:rPr>
                <w:rFonts w:hint="eastAsia" w:ascii="宋体" w:hAnsi="宋体" w:eastAsia="宋体" w:cs="宋体"/>
                <w:i w:val="0"/>
                <w:color w:val="000000"/>
                <w:kern w:val="0"/>
                <w:sz w:val="22"/>
                <w:szCs w:val="22"/>
                <w:u w:val="none"/>
                <w:lang w:val="en-US" w:eastAsia="zh-CN" w:bidi="ar"/>
              </w:rPr>
              <w:t>2.2</w:t>
            </w:r>
            <w:r>
              <w:rPr>
                <w:rFonts w:hint="eastAsia" w:ascii="宋体" w:hAnsi="宋体" w:eastAsia="宋体" w:cs="宋体"/>
                <w:b/>
                <w:i w:val="0"/>
                <w:color w:val="000000"/>
                <w:kern w:val="0"/>
                <w:sz w:val="22"/>
                <w:szCs w:val="22"/>
                <w:u w:val="none"/>
                <w:lang w:val="en-US" w:eastAsia="zh-CN" w:bidi="ar"/>
              </w:rPr>
              <w:t>最新内容</w:t>
            </w:r>
            <w:r>
              <w:rPr>
                <w:rFonts w:hint="eastAsia" w:ascii="宋体" w:hAnsi="宋体" w:eastAsia="宋体" w:cs="宋体"/>
                <w:i w:val="0"/>
                <w:color w:val="000000"/>
                <w:kern w:val="0"/>
                <w:sz w:val="22"/>
                <w:szCs w:val="22"/>
                <w:u w:val="none"/>
                <w:lang w:val="en-US" w:eastAsia="zh-CN" w:bidi="ar"/>
              </w:rPr>
              <w:t>排序方式（</w:t>
            </w:r>
            <w:r>
              <w:rPr>
                <w:rFonts w:hint="eastAsia" w:cs="宋体"/>
                <w:i w:val="0"/>
                <w:color w:val="000000"/>
                <w:kern w:val="0"/>
                <w:sz w:val="22"/>
                <w:szCs w:val="22"/>
                <w:u w:val="none"/>
                <w:lang w:val="en-US" w:eastAsia="zh-CN" w:bidi="ar"/>
              </w:rPr>
              <w:t>最多10</w:t>
            </w:r>
            <w:r>
              <w:rPr>
                <w:rFonts w:hint="eastAsia" w:ascii="宋体" w:hAnsi="宋体" w:eastAsia="宋体" w:cs="宋体"/>
                <w:i w:val="0"/>
                <w:color w:val="000000"/>
                <w:kern w:val="0"/>
                <w:sz w:val="22"/>
                <w:szCs w:val="22"/>
                <w:u w:val="none"/>
                <w:lang w:val="en-US" w:eastAsia="zh-CN" w:bidi="ar"/>
              </w:rPr>
              <w:t>个）</w:t>
            </w:r>
            <w:r>
              <w:rPr>
                <w:rFonts w:hint="eastAsia" w:ascii="宋体" w:hAnsi="宋体" w:eastAsia="宋体" w:cs="宋体"/>
                <w:i w:val="0"/>
                <w:color w:val="000000"/>
                <w:kern w:val="0"/>
                <w:sz w:val="22"/>
                <w:szCs w:val="22"/>
                <w:u w:val="none"/>
                <w:lang w:val="en-US" w:eastAsia="zh-CN" w:bidi="ar"/>
              </w:rPr>
              <w:br w:type="textWrapping"/>
            </w:r>
            <w:r>
              <w:rPr>
                <w:rFonts w:hint="eastAsia" w:ascii="宋体" w:hAnsi="宋体" w:eastAsia="宋体" w:cs="宋体"/>
                <w:i w:val="0"/>
                <w:color w:val="000000"/>
                <w:kern w:val="0"/>
                <w:sz w:val="22"/>
                <w:szCs w:val="22"/>
                <w:u w:val="none"/>
                <w:lang w:val="en-US" w:eastAsia="zh-CN" w:bidi="ar"/>
              </w:rPr>
              <w:t>①经分中</w:t>
            </w:r>
            <w:r>
              <w:rPr>
                <w:rFonts w:hint="eastAsia" w:cs="宋体"/>
                <w:i w:val="0"/>
                <w:color w:val="000000"/>
                <w:kern w:val="0"/>
                <w:sz w:val="22"/>
                <w:szCs w:val="22"/>
                <w:u w:val="none"/>
                <w:lang w:val="en-US" w:eastAsia="zh-CN" w:bidi="ar"/>
              </w:rPr>
              <w:t>最近30天内</w:t>
            </w:r>
            <w:r>
              <w:rPr>
                <w:rFonts w:hint="eastAsia" w:ascii="宋体" w:hAnsi="宋体" w:eastAsia="宋体" w:cs="宋体"/>
                <w:i w:val="0"/>
                <w:color w:val="000000"/>
                <w:kern w:val="0"/>
                <w:sz w:val="22"/>
                <w:szCs w:val="22"/>
                <w:u w:val="none"/>
                <w:lang w:val="en-US" w:eastAsia="zh-CN" w:bidi="ar"/>
              </w:rPr>
              <w:t>上</w:t>
            </w:r>
            <w:r>
              <w:rPr>
                <w:rFonts w:hint="eastAsia" w:cs="宋体"/>
                <w:i w:val="0"/>
                <w:color w:val="000000"/>
                <w:kern w:val="0"/>
                <w:sz w:val="22"/>
                <w:szCs w:val="22"/>
                <w:u w:val="none"/>
                <w:lang w:val="en-US" w:eastAsia="zh-CN" w:bidi="ar"/>
              </w:rPr>
              <w:t>架</w:t>
            </w:r>
            <w:r>
              <w:rPr>
                <w:rFonts w:hint="eastAsia" w:ascii="宋体" w:hAnsi="宋体" w:eastAsia="宋体" w:cs="宋体"/>
                <w:i w:val="0"/>
                <w:color w:val="000000"/>
                <w:kern w:val="0"/>
                <w:sz w:val="22"/>
                <w:szCs w:val="22"/>
                <w:u w:val="none"/>
                <w:lang w:val="en-US" w:eastAsia="zh-CN" w:bidi="ar"/>
              </w:rPr>
              <w:t>时间，上</w:t>
            </w:r>
            <w:r>
              <w:rPr>
                <w:rFonts w:hint="eastAsia" w:cs="宋体"/>
                <w:i w:val="0"/>
                <w:color w:val="000000"/>
                <w:kern w:val="0"/>
                <w:sz w:val="22"/>
                <w:szCs w:val="22"/>
                <w:u w:val="none"/>
                <w:lang w:val="en-US" w:eastAsia="zh-CN" w:bidi="ar"/>
              </w:rPr>
              <w:t>架</w:t>
            </w:r>
            <w:r>
              <w:rPr>
                <w:rFonts w:hint="eastAsia" w:ascii="宋体" w:hAnsi="宋体" w:eastAsia="宋体" w:cs="宋体"/>
                <w:i w:val="0"/>
                <w:color w:val="000000"/>
                <w:kern w:val="0"/>
                <w:sz w:val="22"/>
                <w:szCs w:val="22"/>
                <w:u w:val="none"/>
                <w:lang w:val="en-US" w:eastAsia="zh-CN" w:bidi="ar"/>
              </w:rPr>
              <w:t>时间越晚的在前</w:t>
            </w:r>
            <w:r>
              <w:rPr>
                <w:rFonts w:hint="eastAsia" w:cs="宋体"/>
                <w:i w:val="0"/>
                <w:color w:val="000000"/>
                <w:kern w:val="0"/>
                <w:sz w:val="22"/>
                <w:szCs w:val="22"/>
                <w:u w:val="none"/>
                <w:lang w:val="en-US" w:eastAsia="zh-CN" w:bidi="ar"/>
              </w:rPr>
              <w:t>。如果最近30天没有上架过，则无需展示最新内容；如果指标第一次上架后，管理员又编辑了，则编辑的时间也会记录为上架时间</w:t>
            </w:r>
            <w:r>
              <w:rPr>
                <w:rFonts w:hint="eastAsia" w:ascii="宋体" w:hAnsi="宋体" w:eastAsia="宋体" w:cs="宋体"/>
                <w:i w:val="0"/>
                <w:color w:val="000000"/>
                <w:kern w:val="0"/>
                <w:sz w:val="22"/>
                <w:szCs w:val="22"/>
                <w:u w:val="none"/>
                <w:lang w:val="en-US" w:eastAsia="zh-CN" w:bidi="ar"/>
              </w:rPr>
              <w:br w:type="textWrapping"/>
            </w:r>
            <w:r>
              <w:rPr>
                <w:rFonts w:hint="eastAsia" w:ascii="宋体" w:hAnsi="宋体" w:eastAsia="宋体" w:cs="宋体"/>
                <w:i w:val="0"/>
                <w:color w:val="000000"/>
                <w:kern w:val="0"/>
                <w:sz w:val="22"/>
                <w:szCs w:val="22"/>
                <w:u w:val="none"/>
                <w:lang w:val="en-US" w:eastAsia="zh-CN" w:bidi="ar"/>
              </w:rPr>
              <w:t>②上线时间相同，则按照浏览时间排序，浏览时间晚的展示在前</w:t>
            </w:r>
            <w:r>
              <w:rPr>
                <w:rFonts w:hint="eastAsia" w:ascii="宋体" w:hAnsi="宋体" w:eastAsia="宋体" w:cs="宋体"/>
                <w:i w:val="0"/>
                <w:color w:val="000000"/>
                <w:kern w:val="0"/>
                <w:sz w:val="22"/>
                <w:szCs w:val="22"/>
                <w:u w:val="none"/>
                <w:lang w:val="en-US" w:eastAsia="zh-CN" w:bidi="ar"/>
              </w:rPr>
              <w:br w:type="textWrapping"/>
            </w:r>
            <w:r>
              <w:rPr>
                <w:rFonts w:hint="eastAsia" w:ascii="宋体" w:hAnsi="宋体" w:eastAsia="宋体" w:cs="宋体"/>
                <w:i w:val="0"/>
                <w:color w:val="000000"/>
                <w:kern w:val="0"/>
                <w:sz w:val="22"/>
                <w:szCs w:val="22"/>
                <w:u w:val="none"/>
                <w:lang w:val="en-US" w:eastAsia="zh-CN" w:bidi="ar"/>
              </w:rPr>
              <w:t>③上述情况相同，按照字母排序</w:t>
            </w:r>
          </w:p>
        </w:tc>
        <w:tc>
          <w:tcPr>
            <w:tcW w:w="1959" w:type="dxa"/>
            <w:noWrap w:val="0"/>
            <w:tcMar>
              <w:top w:w="15" w:type="dxa"/>
              <w:left w:w="15" w:type="dxa"/>
              <w:right w:w="15" w:type="dxa"/>
            </w:tcMar>
            <w:vAlign w:val="center"/>
          </w:tcPr>
          <w:p>
            <w:pPr>
              <w:keepNext w:val="0"/>
              <w:keepLines w:val="0"/>
              <w:widowControl/>
              <w:suppressLineNumbers w:val="0"/>
              <w:spacing w:before="0" w:beforeAutospacing="0" w:after="0" w:afterAutospacing="0"/>
              <w:ind w:left="0" w:right="0"/>
              <w:jc w:val="left"/>
              <w:textAlignment w:val="center"/>
              <w:rPr>
                <w:rFonts w:hint="eastAsia" w:ascii="宋体" w:hAnsi="宋体" w:eastAsia="宋体" w:cs="宋体"/>
                <w:i w:val="0"/>
                <w:color w:val="000000"/>
                <w:kern w:val="2"/>
                <w:sz w:val="22"/>
                <w:szCs w:val="22"/>
                <w:u w:val="none"/>
                <w:lang w:val="en-US" w:eastAsia="zh-CN" w:bidi="ar-SA"/>
              </w:rPr>
            </w:pPr>
            <w:r>
              <w:rPr>
                <w:rFonts w:hint="eastAsia" w:ascii="宋体" w:hAnsi="宋体" w:eastAsia="宋体" w:cs="宋体"/>
                <w:i w:val="0"/>
                <w:color w:val="000000"/>
                <w:kern w:val="0"/>
                <w:sz w:val="22"/>
                <w:szCs w:val="22"/>
                <w:u w:val="none"/>
                <w:lang w:val="en-US" w:eastAsia="zh-CN" w:bidi="ar"/>
              </w:rPr>
              <w:t>逻辑同搜索框下拉推荐</w:t>
            </w:r>
          </w:p>
        </w:tc>
        <w:tc>
          <w:tcPr>
            <w:tcW w:w="744" w:type="dxa"/>
            <w:noWrap w:val="0"/>
            <w:tcMar>
              <w:top w:w="15" w:type="dxa"/>
              <w:left w:w="15" w:type="dxa"/>
              <w:right w:w="15" w:type="dxa"/>
            </w:tcMar>
            <w:vAlign w:val="center"/>
          </w:tcPr>
          <w:p>
            <w:pPr>
              <w:keepNext w:val="0"/>
              <w:keepLines w:val="0"/>
              <w:widowControl/>
              <w:suppressLineNumbers w:val="0"/>
              <w:spacing w:before="0" w:beforeAutospacing="0" w:after="0" w:afterAutospacing="0"/>
              <w:ind w:left="0" w:right="0"/>
              <w:jc w:val="left"/>
              <w:textAlignment w:val="center"/>
              <w:rPr>
                <w:rFonts w:hint="eastAsia" w:ascii="宋体" w:hAnsi="宋体" w:eastAsia="宋体" w:cs="宋体"/>
                <w:i w:val="0"/>
                <w:color w:val="000000"/>
                <w:kern w:val="0"/>
                <w:sz w:val="22"/>
                <w:szCs w:val="22"/>
                <w:u w:val="none"/>
                <w:lang w:val="en-US" w:eastAsia="zh-CN" w:bidi="ar"/>
              </w:rPr>
            </w:pPr>
            <w:r>
              <w:rPr>
                <w:rFonts w:hint="default"/>
              </w:rPr>
              <w:drawing>
                <wp:inline distT="0" distB="0" distL="114300" distR="114300">
                  <wp:extent cx="448310" cy="221615"/>
                  <wp:effectExtent l="0" t="0" r="8890" b="6985"/>
                  <wp:docPr id="43"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62"/>
                          <pic:cNvPicPr>
                            <a:picLocks noChangeAspect="1"/>
                          </pic:cNvPicPr>
                        </pic:nvPicPr>
                        <pic:blipFill>
                          <a:blip r:embed="rId37"/>
                          <a:stretch>
                            <a:fillRect/>
                          </a:stretch>
                        </pic:blipFill>
                        <pic:spPr>
                          <a:xfrm>
                            <a:off x="0" y="0"/>
                            <a:ext cx="448310" cy="22161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2160" w:hRule="atLeast"/>
        </w:trPr>
        <w:tc>
          <w:tcPr>
            <w:tcW w:w="660" w:type="dxa"/>
            <w:noWrap w:val="0"/>
            <w:tcMar>
              <w:top w:w="15" w:type="dxa"/>
              <w:left w:w="15" w:type="dxa"/>
              <w:right w:w="15" w:type="dxa"/>
            </w:tcMar>
            <w:vAlign w:val="center"/>
          </w:tcPr>
          <w:p>
            <w:pPr>
              <w:keepNext w:val="0"/>
              <w:keepLines w:val="0"/>
              <w:widowControl/>
              <w:suppressLineNumbers w:val="0"/>
              <w:spacing w:before="0" w:beforeAutospacing="0" w:after="0" w:afterAutospacing="0"/>
              <w:ind w:left="0" w:right="0"/>
              <w:jc w:val="center"/>
              <w:rPr>
                <w:rFonts w:hint="default" w:ascii="宋体" w:hAnsi="宋体" w:eastAsia="宋体" w:cs="宋体"/>
                <w:i w:val="0"/>
                <w:color w:val="000000"/>
                <w:sz w:val="22"/>
                <w:szCs w:val="22"/>
                <w:u w:val="none"/>
                <w:lang w:val="en-US" w:eastAsia="zh-CN"/>
              </w:rPr>
            </w:pPr>
            <w:r>
              <w:rPr>
                <w:rFonts w:hint="eastAsia" w:ascii="宋体" w:hAnsi="宋体" w:eastAsia="宋体" w:cs="宋体"/>
                <w:i w:val="0"/>
                <w:color w:val="000000"/>
                <w:sz w:val="22"/>
                <w:szCs w:val="22"/>
                <w:u w:val="none"/>
                <w:lang w:val="en-US" w:eastAsia="zh-CN"/>
              </w:rPr>
              <w:t>4.4</w:t>
            </w:r>
          </w:p>
        </w:tc>
        <w:tc>
          <w:tcPr>
            <w:tcW w:w="639" w:type="dxa"/>
            <w:noWrap/>
            <w:tcMar>
              <w:top w:w="15" w:type="dxa"/>
              <w:left w:w="15" w:type="dxa"/>
              <w:right w:w="15" w:type="dxa"/>
            </w:tcMar>
            <w:vAlign w:val="center"/>
          </w:tcPr>
          <w:p>
            <w:pPr>
              <w:keepNext w:val="0"/>
              <w:keepLines w:val="0"/>
              <w:widowControl/>
              <w:suppressLineNumbers w:val="0"/>
              <w:spacing w:before="0" w:beforeAutospacing="0" w:after="0" w:afterAutospacing="0"/>
              <w:ind w:left="0" w:right="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图谱</w:t>
            </w:r>
          </w:p>
        </w:tc>
        <w:tc>
          <w:tcPr>
            <w:tcW w:w="615" w:type="dxa"/>
            <w:noWrap/>
            <w:tcMar>
              <w:top w:w="15" w:type="dxa"/>
              <w:left w:w="15" w:type="dxa"/>
              <w:right w:w="15" w:type="dxa"/>
            </w:tcMar>
            <w:vAlign w:val="center"/>
          </w:tcPr>
          <w:p>
            <w:pPr>
              <w:keepNext w:val="0"/>
              <w:keepLines w:val="0"/>
              <w:widowControl/>
              <w:suppressLineNumbers w:val="0"/>
              <w:spacing w:before="0" w:beforeAutospacing="0" w:after="0" w:afterAutospacing="0"/>
              <w:ind w:left="0" w:right="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有输入</w:t>
            </w:r>
          </w:p>
        </w:tc>
        <w:tc>
          <w:tcPr>
            <w:tcW w:w="660" w:type="dxa"/>
            <w:noWrap/>
            <w:tcMar>
              <w:top w:w="15" w:type="dxa"/>
              <w:left w:w="15" w:type="dxa"/>
              <w:right w:w="15" w:type="dxa"/>
            </w:tcMar>
            <w:vAlign w:val="center"/>
          </w:tcPr>
          <w:p>
            <w:pPr>
              <w:keepNext w:val="0"/>
              <w:keepLines w:val="0"/>
              <w:widowControl/>
              <w:suppressLineNumbers w:val="0"/>
              <w:spacing w:before="0" w:beforeAutospacing="0" w:after="0" w:afterAutospacing="0"/>
              <w:ind w:left="0" w:right="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有勾选</w:t>
            </w:r>
          </w:p>
        </w:tc>
        <w:tc>
          <w:tcPr>
            <w:tcW w:w="4320" w:type="dxa"/>
            <w:noWrap w:val="0"/>
            <w:tcMar>
              <w:top w:w="15" w:type="dxa"/>
              <w:left w:w="15" w:type="dxa"/>
              <w:right w:w="15" w:type="dxa"/>
            </w:tcMar>
            <w:vAlign w:val="center"/>
          </w:tcPr>
          <w:p>
            <w:pPr>
              <w:keepNext w:val="0"/>
              <w:keepLines w:val="0"/>
              <w:widowControl/>
              <w:suppressLineNumbers w:val="0"/>
              <w:spacing w:before="0" w:beforeAutospacing="0" w:after="0" w:afterAutospacing="0"/>
              <w:ind w:left="0" w:right="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1推荐内容同时满足下面要求：</w:t>
            </w:r>
            <w:r>
              <w:rPr>
                <w:rFonts w:hint="eastAsia" w:ascii="宋体" w:hAnsi="宋体" w:eastAsia="宋体" w:cs="宋体"/>
                <w:i w:val="0"/>
                <w:color w:val="000000"/>
                <w:kern w:val="0"/>
                <w:sz w:val="22"/>
                <w:szCs w:val="22"/>
                <w:u w:val="none"/>
                <w:lang w:val="en-US" w:eastAsia="zh-CN" w:bidi="ar"/>
              </w:rPr>
              <w:br w:type="textWrapping"/>
            </w:r>
            <w:r>
              <w:rPr>
                <w:rFonts w:hint="eastAsia" w:ascii="宋体" w:hAnsi="宋体" w:eastAsia="宋体" w:cs="宋体"/>
                <w:i w:val="0"/>
                <w:color w:val="4F81BD"/>
                <w:kern w:val="0"/>
                <w:sz w:val="22"/>
                <w:szCs w:val="22"/>
                <w:u w:val="none"/>
                <w:lang w:val="en-US" w:eastAsia="zh-CN" w:bidi="ar"/>
              </w:rPr>
              <w:t>1.1该用户有权看到的图谱</w:t>
            </w:r>
            <w:r>
              <w:rPr>
                <w:rFonts w:hint="eastAsia" w:ascii="宋体" w:hAnsi="宋体" w:eastAsia="宋体" w:cs="宋体"/>
                <w:i w:val="0"/>
                <w:color w:val="4F81BD"/>
                <w:kern w:val="0"/>
                <w:sz w:val="22"/>
                <w:szCs w:val="22"/>
                <w:u w:val="none"/>
                <w:lang w:val="en-US" w:eastAsia="zh-CN" w:bidi="ar"/>
              </w:rPr>
              <w:br w:type="textWrapping"/>
            </w:r>
            <w:r>
              <w:rPr>
                <w:rFonts w:hint="eastAsia" w:ascii="宋体" w:hAnsi="宋体" w:eastAsia="宋体" w:cs="宋体"/>
                <w:i w:val="0"/>
                <w:color w:val="4F81BD"/>
                <w:kern w:val="0"/>
                <w:sz w:val="22"/>
                <w:szCs w:val="22"/>
                <w:u w:val="none"/>
                <w:lang w:val="en-US" w:eastAsia="zh-CN" w:bidi="ar"/>
              </w:rPr>
              <w:t>1.2是所勾选机构中的图谱</w:t>
            </w:r>
            <w:r>
              <w:rPr>
                <w:rFonts w:hint="eastAsia" w:ascii="宋体" w:hAnsi="宋体" w:eastAsia="宋体" w:cs="宋体"/>
                <w:i w:val="0"/>
                <w:color w:val="4F81BD"/>
                <w:kern w:val="0"/>
                <w:sz w:val="22"/>
                <w:szCs w:val="22"/>
                <w:u w:val="none"/>
                <w:lang w:val="en-US" w:eastAsia="zh-CN" w:bidi="ar"/>
              </w:rPr>
              <w:br w:type="textWrapping"/>
            </w:r>
            <w:r>
              <w:rPr>
                <w:rFonts w:hint="eastAsia" w:ascii="宋体" w:hAnsi="宋体" w:eastAsia="宋体" w:cs="宋体"/>
                <w:i w:val="0"/>
                <w:color w:val="4F81BD"/>
                <w:kern w:val="0"/>
                <w:sz w:val="22"/>
                <w:szCs w:val="22"/>
                <w:u w:val="none"/>
                <w:lang w:val="en-US" w:eastAsia="zh-CN" w:bidi="ar"/>
              </w:rPr>
              <w:t>1.3有匹配关键词的图谱</w:t>
            </w:r>
            <w:r>
              <w:rPr>
                <w:rFonts w:hint="eastAsia" w:ascii="宋体" w:hAnsi="宋体" w:eastAsia="宋体" w:cs="宋体"/>
                <w:i w:val="0"/>
                <w:color w:val="000000"/>
                <w:kern w:val="0"/>
                <w:sz w:val="22"/>
                <w:szCs w:val="22"/>
                <w:u w:val="none"/>
                <w:lang w:val="en-US" w:eastAsia="zh-CN" w:bidi="ar"/>
              </w:rPr>
              <w:br w:type="textWrapping"/>
            </w:r>
            <w:r>
              <w:rPr>
                <w:rFonts w:hint="eastAsia" w:ascii="宋体" w:hAnsi="宋体" w:eastAsia="宋体" w:cs="宋体"/>
                <w:i w:val="0"/>
                <w:color w:val="000000"/>
                <w:kern w:val="0"/>
                <w:sz w:val="22"/>
                <w:szCs w:val="22"/>
                <w:u w:val="none"/>
                <w:lang w:val="en-US" w:eastAsia="zh-CN" w:bidi="ar"/>
              </w:rPr>
              <w:t>2 排序方式：</w:t>
            </w:r>
            <w:r>
              <w:rPr>
                <w:rFonts w:hint="eastAsia" w:ascii="宋体" w:hAnsi="宋体" w:eastAsia="宋体" w:cs="宋体"/>
                <w:i w:val="0"/>
                <w:color w:val="000000"/>
                <w:kern w:val="0"/>
                <w:sz w:val="22"/>
                <w:szCs w:val="22"/>
                <w:u w:val="none"/>
                <w:lang w:val="en-US" w:eastAsia="zh-CN" w:bidi="ar"/>
              </w:rPr>
              <w:br w:type="textWrapping"/>
            </w:r>
            <w:r>
              <w:rPr>
                <w:rFonts w:hint="eastAsia" w:ascii="宋体" w:hAnsi="宋体" w:eastAsia="宋体" w:cs="宋体"/>
                <w:i w:val="0"/>
                <w:color w:val="000000"/>
                <w:kern w:val="0"/>
                <w:sz w:val="22"/>
                <w:szCs w:val="22"/>
                <w:u w:val="none"/>
                <w:lang w:val="en-US" w:eastAsia="zh-CN" w:bidi="ar"/>
              </w:rPr>
              <w:t>2.1①根据关键词匹配图谱名称，</w:t>
            </w:r>
            <w:r>
              <w:rPr>
                <w:rFonts w:hint="eastAsia" w:ascii="宋体" w:hAnsi="宋体" w:eastAsia="宋体" w:cs="宋体"/>
                <w:i w:val="0"/>
                <w:color w:val="4F81BD"/>
                <w:kern w:val="0"/>
                <w:sz w:val="22"/>
                <w:szCs w:val="22"/>
                <w:u w:val="none"/>
                <w:lang w:val="en-US" w:eastAsia="zh-CN" w:bidi="ar"/>
              </w:rPr>
              <w:t>匹配度高</w:t>
            </w:r>
            <w:r>
              <w:rPr>
                <w:rFonts w:hint="eastAsia" w:ascii="宋体" w:hAnsi="宋体" w:eastAsia="宋体" w:cs="宋体"/>
                <w:i w:val="0"/>
                <w:color w:val="000000"/>
                <w:kern w:val="0"/>
                <w:sz w:val="22"/>
                <w:szCs w:val="22"/>
                <w:u w:val="none"/>
                <w:lang w:val="en-US" w:eastAsia="zh-CN" w:bidi="ar"/>
              </w:rPr>
              <w:t>的在前；</w:t>
            </w:r>
            <w:r>
              <w:rPr>
                <w:rFonts w:hint="eastAsia" w:ascii="宋体" w:hAnsi="宋体" w:eastAsia="宋体" w:cs="宋体"/>
                <w:i w:val="0"/>
                <w:color w:val="000000"/>
                <w:kern w:val="0"/>
                <w:sz w:val="22"/>
                <w:szCs w:val="22"/>
                <w:u w:val="none"/>
                <w:lang w:val="en-US" w:eastAsia="zh-CN" w:bidi="ar"/>
              </w:rPr>
              <w:br w:type="textWrapping"/>
            </w:r>
            <w:r>
              <w:rPr>
                <w:rFonts w:hint="eastAsia" w:ascii="宋体" w:hAnsi="宋体" w:eastAsia="宋体" w:cs="宋体"/>
                <w:i w:val="0"/>
                <w:color w:val="000000"/>
                <w:kern w:val="0"/>
                <w:sz w:val="22"/>
                <w:szCs w:val="22"/>
                <w:u w:val="none"/>
                <w:lang w:val="en-US" w:eastAsia="zh-CN" w:bidi="ar"/>
              </w:rPr>
              <w:t>②匹配度相同的情况下，则按照浏览时间排序，浏览时间晚的展示在前</w:t>
            </w:r>
            <w:r>
              <w:rPr>
                <w:rFonts w:hint="eastAsia" w:ascii="宋体" w:hAnsi="宋体" w:eastAsia="宋体" w:cs="宋体"/>
                <w:i w:val="0"/>
                <w:color w:val="000000"/>
                <w:kern w:val="0"/>
                <w:sz w:val="22"/>
                <w:szCs w:val="22"/>
                <w:u w:val="none"/>
                <w:lang w:val="en-US" w:eastAsia="zh-CN" w:bidi="ar"/>
              </w:rPr>
              <w:br w:type="textWrapping"/>
            </w:r>
            <w:r>
              <w:rPr>
                <w:rFonts w:hint="eastAsia" w:ascii="宋体" w:hAnsi="宋体" w:eastAsia="宋体" w:cs="宋体"/>
                <w:i w:val="0"/>
                <w:color w:val="000000"/>
                <w:kern w:val="0"/>
                <w:sz w:val="22"/>
                <w:szCs w:val="22"/>
                <w:u w:val="none"/>
                <w:lang w:val="en-US" w:eastAsia="zh-CN" w:bidi="ar"/>
              </w:rPr>
              <w:t>③上述情况相同，则按字母排序</w:t>
            </w:r>
          </w:p>
        </w:tc>
        <w:tc>
          <w:tcPr>
            <w:tcW w:w="1959" w:type="dxa"/>
            <w:noWrap w:val="0"/>
            <w:tcMar>
              <w:top w:w="15" w:type="dxa"/>
              <w:left w:w="15" w:type="dxa"/>
              <w:right w:w="15" w:type="dxa"/>
            </w:tcMar>
            <w:vAlign w:val="center"/>
          </w:tcPr>
          <w:p>
            <w:pPr>
              <w:keepNext w:val="0"/>
              <w:keepLines w:val="0"/>
              <w:widowControl/>
              <w:suppressLineNumbers w:val="0"/>
              <w:spacing w:before="0" w:beforeAutospacing="0" w:after="0" w:afterAutospacing="0"/>
              <w:ind w:left="0" w:right="0"/>
              <w:jc w:val="left"/>
              <w:textAlignment w:val="center"/>
              <w:rPr>
                <w:rFonts w:hint="eastAsia" w:ascii="宋体" w:hAnsi="宋体" w:eastAsia="宋体" w:cs="宋体"/>
                <w:i w:val="0"/>
                <w:color w:val="000000"/>
                <w:kern w:val="2"/>
                <w:sz w:val="22"/>
                <w:szCs w:val="22"/>
                <w:u w:val="none"/>
                <w:lang w:val="en-US" w:eastAsia="zh-CN" w:bidi="ar-SA"/>
              </w:rPr>
            </w:pPr>
            <w:r>
              <w:rPr>
                <w:rFonts w:hint="eastAsia" w:ascii="宋体" w:hAnsi="宋体" w:eastAsia="宋体" w:cs="宋体"/>
                <w:i w:val="0"/>
                <w:color w:val="000000"/>
                <w:kern w:val="0"/>
                <w:sz w:val="22"/>
                <w:szCs w:val="22"/>
                <w:u w:val="none"/>
                <w:lang w:val="en-US" w:eastAsia="zh-CN" w:bidi="ar"/>
              </w:rPr>
              <w:t>逻辑同搜索框下拉推荐</w:t>
            </w:r>
          </w:p>
        </w:tc>
        <w:tc>
          <w:tcPr>
            <w:tcW w:w="744" w:type="dxa"/>
            <w:noWrap w:val="0"/>
            <w:tcMar>
              <w:top w:w="15" w:type="dxa"/>
              <w:left w:w="15" w:type="dxa"/>
              <w:right w:w="15" w:type="dxa"/>
            </w:tcMar>
            <w:vAlign w:val="center"/>
          </w:tcPr>
          <w:p>
            <w:pPr>
              <w:keepNext w:val="0"/>
              <w:keepLines w:val="0"/>
              <w:widowControl/>
              <w:suppressLineNumbers w:val="0"/>
              <w:spacing w:before="0" w:beforeAutospacing="0" w:after="0" w:afterAutospacing="0"/>
              <w:ind w:left="0" w:right="0"/>
              <w:jc w:val="left"/>
              <w:textAlignment w:val="center"/>
              <w:rPr>
                <w:rFonts w:hint="default"/>
              </w:rPr>
            </w:pPr>
            <w:r>
              <w:rPr>
                <w:rFonts w:hint="default"/>
              </w:rPr>
              <w:drawing>
                <wp:inline distT="0" distB="0" distL="114300" distR="114300">
                  <wp:extent cx="448945" cy="97790"/>
                  <wp:effectExtent l="0" t="0" r="8255" b="16510"/>
                  <wp:docPr id="65"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3"/>
                          <pic:cNvPicPr>
                            <a:picLocks noChangeAspect="1"/>
                          </pic:cNvPicPr>
                        </pic:nvPicPr>
                        <pic:blipFill>
                          <a:blip r:embed="rId38"/>
                          <a:stretch>
                            <a:fillRect/>
                          </a:stretch>
                        </pic:blipFill>
                        <pic:spPr>
                          <a:xfrm>
                            <a:off x="0" y="0"/>
                            <a:ext cx="448945" cy="97790"/>
                          </a:xfrm>
                          <a:prstGeom prst="rect">
                            <a:avLst/>
                          </a:prstGeom>
                          <a:noFill/>
                          <a:ln>
                            <a:noFill/>
                          </a:ln>
                        </pic:spPr>
                      </pic:pic>
                    </a:graphicData>
                  </a:graphic>
                </wp:inline>
              </w:drawing>
            </w:r>
          </w:p>
          <w:p>
            <w:pPr>
              <w:keepNext w:val="0"/>
              <w:keepLines w:val="0"/>
              <w:widowControl/>
              <w:suppressLineNumbers w:val="0"/>
              <w:spacing w:before="0" w:beforeAutospacing="0" w:after="0" w:afterAutospacing="0"/>
              <w:ind w:left="0" w:right="0"/>
              <w:jc w:val="left"/>
              <w:textAlignment w:val="center"/>
              <w:rPr>
                <w:rFonts w:hint="eastAsia"/>
                <w:lang w:val="en-US" w:eastAsia="zh-CN"/>
              </w:rPr>
            </w:pPr>
            <w:r>
              <w:rPr>
                <w:rFonts w:hint="default"/>
              </w:rPr>
              <w:drawing>
                <wp:inline distT="0" distB="0" distL="114300" distR="114300">
                  <wp:extent cx="447040" cy="95250"/>
                  <wp:effectExtent l="0" t="0" r="10160" b="0"/>
                  <wp:docPr id="58"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64"/>
                          <pic:cNvPicPr>
                            <a:picLocks noChangeAspect="1"/>
                          </pic:cNvPicPr>
                        </pic:nvPicPr>
                        <pic:blipFill>
                          <a:blip r:embed="rId40"/>
                          <a:stretch>
                            <a:fillRect/>
                          </a:stretch>
                        </pic:blipFill>
                        <pic:spPr>
                          <a:xfrm>
                            <a:off x="0" y="0"/>
                            <a:ext cx="447040" cy="9525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810" w:hRule="atLeast"/>
        </w:trPr>
        <w:tc>
          <w:tcPr>
            <w:tcW w:w="660" w:type="dxa"/>
            <w:noWrap w:val="0"/>
            <w:tcMar>
              <w:top w:w="15" w:type="dxa"/>
              <w:left w:w="15" w:type="dxa"/>
              <w:right w:w="15" w:type="dxa"/>
            </w:tcMar>
            <w:vAlign w:val="center"/>
          </w:tcPr>
          <w:p>
            <w:pPr>
              <w:keepNext w:val="0"/>
              <w:keepLines w:val="0"/>
              <w:widowControl/>
              <w:suppressLineNumbers w:val="0"/>
              <w:spacing w:before="0" w:beforeAutospacing="0" w:after="0" w:afterAutospacing="0"/>
              <w:ind w:left="0" w:right="0"/>
              <w:jc w:val="center"/>
              <w:textAlignment w:val="center"/>
              <w:rPr>
                <w:rFonts w:hint="default"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5.1</w:t>
            </w:r>
          </w:p>
        </w:tc>
        <w:tc>
          <w:tcPr>
            <w:tcW w:w="639" w:type="dxa"/>
            <w:noWrap/>
            <w:tcMar>
              <w:top w:w="15" w:type="dxa"/>
              <w:left w:w="15" w:type="dxa"/>
              <w:right w:w="15" w:type="dxa"/>
            </w:tcMar>
            <w:vAlign w:val="center"/>
          </w:tcPr>
          <w:p>
            <w:pPr>
              <w:keepNext w:val="0"/>
              <w:keepLines w:val="0"/>
              <w:widowControl/>
              <w:suppressLineNumbers w:val="0"/>
              <w:spacing w:before="0" w:beforeAutospacing="0" w:after="0" w:afterAutospacing="0"/>
              <w:ind w:left="0" w:right="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汇率</w:t>
            </w:r>
          </w:p>
        </w:tc>
        <w:tc>
          <w:tcPr>
            <w:tcW w:w="615" w:type="dxa"/>
            <w:noWrap/>
            <w:tcMar>
              <w:top w:w="15" w:type="dxa"/>
              <w:left w:w="15" w:type="dxa"/>
              <w:right w:w="15" w:type="dxa"/>
            </w:tcMar>
            <w:vAlign w:val="center"/>
          </w:tcPr>
          <w:p>
            <w:pPr>
              <w:keepNext w:val="0"/>
              <w:keepLines w:val="0"/>
              <w:widowControl/>
              <w:suppressLineNumbers w:val="0"/>
              <w:spacing w:before="0" w:beforeAutospacing="0" w:after="0" w:afterAutospacing="0"/>
              <w:ind w:left="0" w:right="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未输入</w:t>
            </w:r>
          </w:p>
        </w:tc>
        <w:tc>
          <w:tcPr>
            <w:tcW w:w="660" w:type="dxa"/>
            <w:noWrap/>
            <w:tcMar>
              <w:top w:w="15" w:type="dxa"/>
              <w:left w:w="15" w:type="dxa"/>
              <w:right w:w="15" w:type="dxa"/>
            </w:tcMar>
            <w:vAlign w:val="center"/>
          </w:tcPr>
          <w:p>
            <w:pPr>
              <w:keepNext w:val="0"/>
              <w:keepLines w:val="0"/>
              <w:widowControl/>
              <w:suppressLineNumbers w:val="0"/>
              <w:spacing w:before="0" w:beforeAutospacing="0" w:after="0" w:afterAutospacing="0"/>
              <w:ind w:left="0" w:right="0"/>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w:t>
            </w:r>
          </w:p>
        </w:tc>
        <w:tc>
          <w:tcPr>
            <w:tcW w:w="4320" w:type="dxa"/>
            <w:noWrap w:val="0"/>
            <w:tcMar>
              <w:top w:w="15" w:type="dxa"/>
              <w:left w:w="15" w:type="dxa"/>
              <w:right w:w="15" w:type="dxa"/>
            </w:tcMar>
            <w:vAlign w:val="center"/>
          </w:tcPr>
          <w:p>
            <w:pPr>
              <w:keepNext w:val="0"/>
              <w:keepLines w:val="0"/>
              <w:widowControl/>
              <w:suppressLineNumbers w:val="0"/>
              <w:spacing w:before="0" w:beforeAutospacing="0" w:after="0" w:afterAutospacing="0"/>
              <w:ind w:left="0" w:right="0"/>
              <w:jc w:val="left"/>
              <w:textAlignment w:val="center"/>
              <w:rPr>
                <w:rFonts w:hint="default" w:ascii="宋体" w:hAnsi="宋体" w:eastAsia="宋体" w:cs="宋体"/>
                <w:i w:val="0"/>
                <w:color w:val="000000"/>
                <w:sz w:val="22"/>
                <w:szCs w:val="22"/>
                <w:u w:val="none"/>
                <w:lang w:val="en-US"/>
              </w:rPr>
            </w:pPr>
            <w:r>
              <w:rPr>
                <w:rFonts w:hint="eastAsia" w:ascii="宋体" w:hAnsi="宋体" w:eastAsia="宋体" w:cs="宋体"/>
                <w:i w:val="0"/>
                <w:color w:val="000000"/>
                <w:kern w:val="0"/>
                <w:sz w:val="22"/>
                <w:szCs w:val="22"/>
                <w:u w:val="none"/>
                <w:lang w:val="en-US" w:eastAsia="zh-CN" w:bidi="ar"/>
              </w:rPr>
              <w:t>排序方式：</w:t>
            </w:r>
            <w:r>
              <w:rPr>
                <w:rFonts w:hint="eastAsia" w:ascii="宋体" w:hAnsi="宋体" w:eastAsia="宋体" w:cs="宋体"/>
                <w:i w:val="0"/>
                <w:color w:val="000000"/>
                <w:kern w:val="0"/>
                <w:sz w:val="22"/>
                <w:szCs w:val="22"/>
                <w:u w:val="none"/>
                <w:lang w:val="en-US" w:eastAsia="zh-CN" w:bidi="ar"/>
              </w:rPr>
              <w:br w:type="textWrapping"/>
            </w:r>
            <w:r>
              <w:rPr>
                <w:rFonts w:hint="eastAsia" w:ascii="宋体" w:hAnsi="宋体" w:eastAsia="宋体" w:cs="宋体"/>
                <w:i w:val="0"/>
                <w:color w:val="000000"/>
                <w:kern w:val="0"/>
                <w:sz w:val="22"/>
                <w:szCs w:val="22"/>
                <w:u w:val="none"/>
                <w:lang w:val="en-US" w:eastAsia="zh-CN" w:bidi="ar"/>
              </w:rPr>
              <w:t>1.展示该用户最近使用的汇率</w:t>
            </w:r>
            <w:r>
              <w:rPr>
                <w:rFonts w:hint="eastAsia" w:ascii="宋体" w:hAnsi="宋体" w:eastAsia="宋体" w:cs="宋体"/>
                <w:i w:val="0"/>
                <w:color w:val="000000"/>
                <w:kern w:val="0"/>
                <w:sz w:val="22"/>
                <w:szCs w:val="22"/>
                <w:u w:val="none"/>
                <w:lang w:val="en-US" w:eastAsia="zh-CN" w:bidi="ar"/>
              </w:rPr>
              <w:br w:type="textWrapping"/>
            </w:r>
            <w:r>
              <w:rPr>
                <w:rFonts w:hint="eastAsia" w:ascii="宋体" w:hAnsi="宋体" w:eastAsia="宋体" w:cs="宋体"/>
                <w:i w:val="0"/>
                <w:color w:val="000000"/>
                <w:kern w:val="0"/>
                <w:sz w:val="22"/>
                <w:szCs w:val="22"/>
                <w:u w:val="none"/>
                <w:lang w:val="en-US" w:eastAsia="zh-CN" w:bidi="ar"/>
              </w:rPr>
              <w:t>2.首次默认展示顺序：港币-葡币-新加坡员-印尼度-日元</w:t>
            </w:r>
          </w:p>
        </w:tc>
        <w:tc>
          <w:tcPr>
            <w:tcW w:w="1959" w:type="dxa"/>
            <w:noWrap w:val="0"/>
            <w:tcMar>
              <w:top w:w="15" w:type="dxa"/>
              <w:left w:w="15" w:type="dxa"/>
              <w:right w:w="15" w:type="dxa"/>
            </w:tcMar>
            <w:vAlign w:val="center"/>
          </w:tcPr>
          <w:p>
            <w:pPr>
              <w:keepNext w:val="0"/>
              <w:keepLines w:val="0"/>
              <w:widowControl/>
              <w:suppressLineNumbers w:val="0"/>
              <w:spacing w:before="0" w:beforeAutospacing="0" w:after="0" w:afterAutospacing="0"/>
              <w:ind w:left="0" w:right="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提示“请输入关键词后再搜索”</w:t>
            </w:r>
          </w:p>
        </w:tc>
        <w:tc>
          <w:tcPr>
            <w:tcW w:w="744" w:type="dxa"/>
            <w:noWrap w:val="0"/>
            <w:tcMar>
              <w:top w:w="15" w:type="dxa"/>
              <w:left w:w="15" w:type="dxa"/>
              <w:right w:w="15" w:type="dxa"/>
            </w:tcMar>
            <w:vAlign w:val="center"/>
          </w:tcPr>
          <w:p>
            <w:pPr>
              <w:keepNext w:val="0"/>
              <w:keepLines w:val="0"/>
              <w:widowControl/>
              <w:suppressLineNumbers w:val="0"/>
              <w:spacing w:before="0" w:beforeAutospacing="0" w:after="0" w:afterAutospacing="0"/>
              <w:ind w:left="0" w:right="0"/>
              <w:jc w:val="left"/>
              <w:textAlignment w:val="center"/>
              <w:rPr>
                <w:rFonts w:hint="eastAsia" w:ascii="宋体" w:hAnsi="宋体" w:eastAsia="宋体" w:cs="宋体"/>
                <w:i w:val="0"/>
                <w:color w:val="000000"/>
                <w:kern w:val="0"/>
                <w:sz w:val="22"/>
                <w:szCs w:val="22"/>
                <w:u w:val="none"/>
                <w:lang w:val="en-US" w:eastAsia="zh-CN" w:bidi="ar"/>
              </w:rPr>
            </w:pPr>
            <w:r>
              <w:rPr>
                <w:rFonts w:hint="default"/>
              </w:rPr>
              <w:drawing>
                <wp:inline distT="0" distB="0" distL="114300" distR="114300">
                  <wp:extent cx="452120" cy="215900"/>
                  <wp:effectExtent l="0" t="0" r="5080" b="12700"/>
                  <wp:docPr id="62"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5"/>
                          <pic:cNvPicPr>
                            <a:picLocks noChangeAspect="1"/>
                          </pic:cNvPicPr>
                        </pic:nvPicPr>
                        <pic:blipFill>
                          <a:blip r:embed="rId41"/>
                          <a:stretch>
                            <a:fillRect/>
                          </a:stretch>
                        </pic:blipFill>
                        <pic:spPr>
                          <a:xfrm>
                            <a:off x="0" y="0"/>
                            <a:ext cx="452120" cy="21590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270" w:hRule="atLeast"/>
        </w:trPr>
        <w:tc>
          <w:tcPr>
            <w:tcW w:w="660" w:type="dxa"/>
            <w:noWrap w:val="0"/>
            <w:tcMar>
              <w:top w:w="15" w:type="dxa"/>
              <w:left w:w="15" w:type="dxa"/>
              <w:right w:w="15" w:type="dxa"/>
            </w:tcMar>
            <w:vAlign w:val="center"/>
          </w:tcPr>
          <w:p>
            <w:pPr>
              <w:keepNext w:val="0"/>
              <w:keepLines w:val="0"/>
              <w:widowControl/>
              <w:suppressLineNumbers w:val="0"/>
              <w:spacing w:before="0" w:beforeAutospacing="0" w:after="0" w:afterAutospacing="0"/>
              <w:ind w:left="0" w:right="0"/>
              <w:jc w:val="center"/>
              <w:rPr>
                <w:rFonts w:hint="default" w:ascii="宋体" w:hAnsi="宋体" w:eastAsia="宋体" w:cs="宋体"/>
                <w:i w:val="0"/>
                <w:color w:val="000000"/>
                <w:sz w:val="22"/>
                <w:szCs w:val="22"/>
                <w:u w:val="none"/>
                <w:lang w:val="en-US" w:eastAsia="zh-CN"/>
              </w:rPr>
            </w:pPr>
            <w:r>
              <w:rPr>
                <w:rFonts w:hint="eastAsia" w:ascii="宋体" w:hAnsi="宋体" w:eastAsia="宋体" w:cs="宋体"/>
                <w:i w:val="0"/>
                <w:color w:val="000000"/>
                <w:sz w:val="22"/>
                <w:szCs w:val="22"/>
                <w:u w:val="none"/>
                <w:lang w:val="en-US" w:eastAsia="zh-CN"/>
              </w:rPr>
              <w:t>5.2</w:t>
            </w:r>
          </w:p>
        </w:tc>
        <w:tc>
          <w:tcPr>
            <w:tcW w:w="639" w:type="dxa"/>
            <w:noWrap/>
            <w:tcMar>
              <w:top w:w="15" w:type="dxa"/>
              <w:left w:w="15" w:type="dxa"/>
              <w:right w:w="15" w:type="dxa"/>
            </w:tcMar>
            <w:vAlign w:val="center"/>
          </w:tcPr>
          <w:p>
            <w:pPr>
              <w:keepNext w:val="0"/>
              <w:keepLines w:val="0"/>
              <w:widowControl/>
              <w:suppressLineNumbers w:val="0"/>
              <w:spacing w:before="0" w:beforeAutospacing="0" w:after="0" w:afterAutospacing="0"/>
              <w:ind w:left="0" w:right="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汇率</w:t>
            </w:r>
          </w:p>
        </w:tc>
        <w:tc>
          <w:tcPr>
            <w:tcW w:w="615" w:type="dxa"/>
            <w:noWrap/>
            <w:tcMar>
              <w:top w:w="15" w:type="dxa"/>
              <w:left w:w="15" w:type="dxa"/>
              <w:right w:w="15" w:type="dxa"/>
            </w:tcMar>
            <w:vAlign w:val="center"/>
          </w:tcPr>
          <w:p>
            <w:pPr>
              <w:keepNext w:val="0"/>
              <w:keepLines w:val="0"/>
              <w:widowControl/>
              <w:suppressLineNumbers w:val="0"/>
              <w:spacing w:before="0" w:beforeAutospacing="0" w:after="0" w:afterAutospacing="0"/>
              <w:ind w:left="0" w:right="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有输入</w:t>
            </w:r>
          </w:p>
        </w:tc>
        <w:tc>
          <w:tcPr>
            <w:tcW w:w="660" w:type="dxa"/>
            <w:noWrap/>
            <w:tcMar>
              <w:top w:w="15" w:type="dxa"/>
              <w:left w:w="15" w:type="dxa"/>
              <w:right w:w="15" w:type="dxa"/>
            </w:tcMar>
            <w:vAlign w:val="center"/>
          </w:tcPr>
          <w:p>
            <w:pPr>
              <w:keepNext w:val="0"/>
              <w:keepLines w:val="0"/>
              <w:widowControl/>
              <w:suppressLineNumbers w:val="0"/>
              <w:spacing w:before="0" w:beforeAutospacing="0" w:after="0" w:afterAutospacing="0"/>
              <w:ind w:left="0" w:right="0"/>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w:t>
            </w:r>
          </w:p>
        </w:tc>
        <w:tc>
          <w:tcPr>
            <w:tcW w:w="4320" w:type="dxa"/>
            <w:noWrap/>
            <w:tcMar>
              <w:top w:w="15" w:type="dxa"/>
              <w:left w:w="15" w:type="dxa"/>
              <w:right w:w="15" w:type="dxa"/>
            </w:tcMar>
            <w:vAlign w:val="center"/>
          </w:tcPr>
          <w:p>
            <w:pPr>
              <w:keepNext w:val="0"/>
              <w:keepLines w:val="0"/>
              <w:widowControl/>
              <w:suppressLineNumbers w:val="0"/>
              <w:spacing w:before="0" w:beforeAutospacing="0" w:after="0" w:afterAutospacing="0"/>
              <w:ind w:left="0" w:right="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输入内容包括币种中文名、英文缩写（大写）、英文所系（小写），推荐对应的汇率</w:t>
            </w:r>
          </w:p>
        </w:tc>
        <w:tc>
          <w:tcPr>
            <w:tcW w:w="1959" w:type="dxa"/>
            <w:noWrap/>
            <w:tcMar>
              <w:top w:w="15" w:type="dxa"/>
              <w:left w:w="15" w:type="dxa"/>
              <w:right w:w="15" w:type="dxa"/>
            </w:tcMar>
            <w:vAlign w:val="center"/>
          </w:tcPr>
          <w:p>
            <w:pPr>
              <w:keepNext w:val="0"/>
              <w:keepLines w:val="0"/>
              <w:widowControl/>
              <w:suppressLineNumbers w:val="0"/>
              <w:spacing w:before="0" w:beforeAutospacing="0" w:after="0" w:afterAutospacing="0"/>
              <w:ind w:left="0" w:right="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1 输入非人民币币种，结果页展示1元这个币种兑换人民币</w:t>
            </w:r>
            <w:r>
              <w:rPr>
                <w:rFonts w:hint="eastAsia" w:ascii="宋体" w:hAnsi="宋体" w:eastAsia="宋体" w:cs="宋体"/>
                <w:i w:val="0"/>
                <w:color w:val="000000"/>
                <w:kern w:val="0"/>
                <w:sz w:val="22"/>
                <w:szCs w:val="22"/>
                <w:u w:val="none"/>
                <w:lang w:val="en-US" w:eastAsia="zh-CN" w:bidi="ar"/>
              </w:rPr>
              <w:br w:type="textWrapping"/>
            </w:r>
            <w:r>
              <w:rPr>
                <w:rFonts w:hint="eastAsia" w:ascii="宋体" w:hAnsi="宋体" w:eastAsia="宋体" w:cs="宋体"/>
                <w:i w:val="0"/>
                <w:color w:val="000000"/>
                <w:kern w:val="0"/>
                <w:sz w:val="22"/>
                <w:szCs w:val="22"/>
                <w:u w:val="none"/>
                <w:lang w:val="en-US" w:eastAsia="zh-CN" w:bidi="ar"/>
              </w:rPr>
              <w:t>2 输入非人民币币种和数字，结果页展示XXX元币种兑换人民币</w:t>
            </w:r>
            <w:r>
              <w:rPr>
                <w:rFonts w:hint="eastAsia" w:ascii="宋体" w:hAnsi="宋体" w:eastAsia="宋体" w:cs="宋体"/>
                <w:i w:val="0"/>
                <w:color w:val="000000"/>
                <w:kern w:val="0"/>
                <w:sz w:val="22"/>
                <w:szCs w:val="22"/>
                <w:u w:val="none"/>
                <w:lang w:val="en-US" w:eastAsia="zh-CN" w:bidi="ar"/>
              </w:rPr>
              <w:br w:type="textWrapping"/>
            </w:r>
            <w:r>
              <w:rPr>
                <w:rFonts w:hint="eastAsia" w:ascii="宋体" w:hAnsi="宋体" w:eastAsia="宋体" w:cs="宋体"/>
                <w:i w:val="0"/>
                <w:color w:val="000000"/>
                <w:kern w:val="0"/>
                <w:sz w:val="22"/>
                <w:szCs w:val="22"/>
                <w:u w:val="none"/>
                <w:lang w:val="en-US" w:eastAsia="zh-CN" w:bidi="ar"/>
              </w:rPr>
              <w:t>3 输入人民币的币种，结果页展示1元人民币兑换港币</w:t>
            </w:r>
            <w:r>
              <w:rPr>
                <w:rFonts w:hint="eastAsia" w:ascii="宋体" w:hAnsi="宋体" w:eastAsia="宋体" w:cs="宋体"/>
                <w:i w:val="0"/>
                <w:color w:val="000000"/>
                <w:kern w:val="0"/>
                <w:sz w:val="22"/>
                <w:szCs w:val="22"/>
                <w:u w:val="none"/>
                <w:lang w:val="en-US" w:eastAsia="zh-CN" w:bidi="ar"/>
              </w:rPr>
              <w:br w:type="textWrapping"/>
            </w:r>
            <w:r>
              <w:rPr>
                <w:rFonts w:hint="eastAsia" w:ascii="宋体" w:hAnsi="宋体" w:eastAsia="宋体" w:cs="宋体"/>
                <w:i w:val="0"/>
                <w:color w:val="000000"/>
                <w:kern w:val="0"/>
                <w:sz w:val="22"/>
                <w:szCs w:val="22"/>
                <w:u w:val="none"/>
                <w:lang w:val="en-US" w:eastAsia="zh-CN" w:bidi="ar"/>
              </w:rPr>
              <w:t>4 输入人民币和数字，结果页展示XXX元人民币兑换港币</w:t>
            </w:r>
            <w:r>
              <w:rPr>
                <w:rFonts w:hint="eastAsia" w:ascii="宋体" w:hAnsi="宋体" w:eastAsia="宋体" w:cs="宋体"/>
                <w:i w:val="0"/>
                <w:color w:val="000000"/>
                <w:kern w:val="0"/>
                <w:sz w:val="22"/>
                <w:szCs w:val="22"/>
                <w:u w:val="none"/>
                <w:lang w:val="en-US" w:eastAsia="zh-CN" w:bidi="ar"/>
              </w:rPr>
              <w:br w:type="textWrapping"/>
            </w:r>
            <w:r>
              <w:rPr>
                <w:rFonts w:hint="eastAsia" w:ascii="宋体" w:hAnsi="宋体" w:eastAsia="宋体" w:cs="宋体"/>
                <w:i w:val="0"/>
                <w:color w:val="000000"/>
                <w:kern w:val="0"/>
                <w:sz w:val="22"/>
                <w:szCs w:val="22"/>
                <w:u w:val="none"/>
                <w:lang w:val="en-US" w:eastAsia="zh-CN" w:bidi="ar"/>
              </w:rPr>
              <w:t>5 输入的不是币种和数字，结果页展示1港币兑换人民币</w:t>
            </w:r>
            <w:r>
              <w:rPr>
                <w:rFonts w:hint="eastAsia" w:ascii="宋体" w:hAnsi="宋体" w:eastAsia="宋体" w:cs="宋体"/>
                <w:i w:val="0"/>
                <w:color w:val="000000"/>
                <w:kern w:val="0"/>
                <w:sz w:val="22"/>
                <w:szCs w:val="22"/>
                <w:u w:val="none"/>
                <w:lang w:val="en-US" w:eastAsia="zh-CN" w:bidi="ar"/>
              </w:rPr>
              <w:br w:type="textWrapping"/>
            </w:r>
            <w:r>
              <w:rPr>
                <w:rFonts w:hint="eastAsia" w:ascii="宋体" w:hAnsi="宋体" w:eastAsia="宋体" w:cs="宋体"/>
                <w:i w:val="0"/>
                <w:color w:val="000000"/>
                <w:kern w:val="0"/>
                <w:sz w:val="22"/>
                <w:szCs w:val="22"/>
                <w:u w:val="none"/>
                <w:lang w:val="en-US" w:eastAsia="zh-CN" w:bidi="ar"/>
              </w:rPr>
              <w:t>6 输入数字，结果页展示XXX元港币兑换人民币</w:t>
            </w:r>
            <w:r>
              <w:rPr>
                <w:rFonts w:hint="eastAsia" w:ascii="宋体" w:hAnsi="宋体" w:eastAsia="宋体" w:cs="宋体"/>
                <w:i w:val="0"/>
                <w:color w:val="000000"/>
                <w:kern w:val="0"/>
                <w:sz w:val="22"/>
                <w:szCs w:val="22"/>
                <w:u w:val="none"/>
                <w:lang w:val="en-US" w:eastAsia="zh-CN" w:bidi="ar"/>
              </w:rPr>
              <w:br w:type="textWrapping"/>
            </w:r>
            <w:r>
              <w:rPr>
                <w:rFonts w:hint="eastAsia" w:ascii="宋体" w:hAnsi="宋体" w:eastAsia="宋体" w:cs="宋体"/>
                <w:i w:val="0"/>
                <w:color w:val="000000"/>
                <w:kern w:val="0"/>
                <w:sz w:val="22"/>
                <w:szCs w:val="22"/>
                <w:u w:val="none"/>
                <w:lang w:val="en-US" w:eastAsia="zh-CN" w:bidi="ar"/>
              </w:rPr>
              <w:t>注意:1币种中文名、英文缩写（大写）、英文所系（小写）都能识别</w:t>
            </w:r>
            <w:r>
              <w:rPr>
                <w:rFonts w:hint="eastAsia" w:ascii="宋体" w:hAnsi="宋体" w:eastAsia="宋体" w:cs="宋体"/>
                <w:i w:val="0"/>
                <w:color w:val="000000"/>
                <w:kern w:val="0"/>
                <w:sz w:val="22"/>
                <w:szCs w:val="22"/>
                <w:u w:val="none"/>
                <w:lang w:val="en-US" w:eastAsia="zh-CN" w:bidi="ar"/>
              </w:rPr>
              <w:br w:type="textWrapping"/>
            </w:r>
            <w:r>
              <w:rPr>
                <w:rFonts w:hint="eastAsia" w:ascii="宋体" w:hAnsi="宋体" w:eastAsia="宋体" w:cs="宋体"/>
                <w:i w:val="0"/>
                <w:color w:val="000000"/>
                <w:kern w:val="0"/>
                <w:sz w:val="22"/>
                <w:szCs w:val="22"/>
                <w:u w:val="none"/>
                <w:lang w:val="en-US" w:eastAsia="zh-CN" w:bidi="ar"/>
              </w:rPr>
              <w:t>2输入内容包括数字，则需提取解析为金额，不论金额是在关键词前、中还是后</w:t>
            </w:r>
          </w:p>
        </w:tc>
        <w:tc>
          <w:tcPr>
            <w:tcW w:w="744" w:type="dxa"/>
            <w:noWrap/>
            <w:tcMar>
              <w:top w:w="15" w:type="dxa"/>
              <w:left w:w="15" w:type="dxa"/>
              <w:right w:w="15" w:type="dxa"/>
            </w:tcMar>
            <w:vAlign w:val="center"/>
          </w:tcPr>
          <w:p>
            <w:pPr>
              <w:keepNext w:val="0"/>
              <w:keepLines w:val="0"/>
              <w:widowControl/>
              <w:suppressLineNumbers w:val="0"/>
              <w:spacing w:before="0" w:beforeAutospacing="0" w:after="0" w:afterAutospacing="0"/>
              <w:ind w:left="0" w:right="0"/>
              <w:jc w:val="left"/>
              <w:textAlignment w:val="center"/>
              <w:rPr>
                <w:rFonts w:hint="default"/>
              </w:rPr>
            </w:pPr>
            <w:r>
              <w:rPr>
                <w:rFonts w:hint="default"/>
              </w:rPr>
              <w:drawing>
                <wp:inline distT="0" distB="0" distL="114300" distR="114300">
                  <wp:extent cx="452120" cy="195580"/>
                  <wp:effectExtent l="0" t="0" r="5080" b="13970"/>
                  <wp:docPr id="63"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6"/>
                          <pic:cNvPicPr>
                            <a:picLocks noChangeAspect="1"/>
                          </pic:cNvPicPr>
                        </pic:nvPicPr>
                        <pic:blipFill>
                          <a:blip r:embed="rId42"/>
                          <a:stretch>
                            <a:fillRect/>
                          </a:stretch>
                        </pic:blipFill>
                        <pic:spPr>
                          <a:xfrm>
                            <a:off x="0" y="0"/>
                            <a:ext cx="452120" cy="195580"/>
                          </a:xfrm>
                          <a:prstGeom prst="rect">
                            <a:avLst/>
                          </a:prstGeom>
                          <a:noFill/>
                          <a:ln>
                            <a:noFill/>
                          </a:ln>
                        </pic:spPr>
                      </pic:pic>
                    </a:graphicData>
                  </a:graphic>
                </wp:inline>
              </w:drawing>
            </w:r>
          </w:p>
          <w:p>
            <w:pPr>
              <w:keepNext w:val="0"/>
              <w:keepLines w:val="0"/>
              <w:widowControl/>
              <w:suppressLineNumbers w:val="0"/>
              <w:spacing w:before="0" w:beforeAutospacing="0" w:after="0" w:afterAutospacing="0"/>
              <w:ind w:left="0" w:right="0"/>
              <w:jc w:val="left"/>
              <w:textAlignment w:val="center"/>
              <w:rPr>
                <w:rFonts w:hint="eastAsia"/>
                <w:lang w:val="en-US" w:eastAsia="zh-CN"/>
              </w:rPr>
            </w:pPr>
            <w:r>
              <w:rPr>
                <w:rFonts w:hint="default"/>
              </w:rPr>
              <w:drawing>
                <wp:inline distT="0" distB="0" distL="114300" distR="114300">
                  <wp:extent cx="450215" cy="198120"/>
                  <wp:effectExtent l="0" t="0" r="6985" b="11430"/>
                  <wp:docPr id="61"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7"/>
                          <pic:cNvPicPr>
                            <a:picLocks noChangeAspect="1"/>
                          </pic:cNvPicPr>
                        </pic:nvPicPr>
                        <pic:blipFill>
                          <a:blip r:embed="rId43"/>
                          <a:stretch>
                            <a:fillRect/>
                          </a:stretch>
                        </pic:blipFill>
                        <pic:spPr>
                          <a:xfrm>
                            <a:off x="0" y="0"/>
                            <a:ext cx="450215" cy="198120"/>
                          </a:xfrm>
                          <a:prstGeom prst="rect">
                            <a:avLst/>
                          </a:prstGeom>
                          <a:noFill/>
                          <a:ln>
                            <a:noFill/>
                          </a:ln>
                        </pic:spPr>
                      </pic:pic>
                    </a:graphicData>
                  </a:graphic>
                </wp:inline>
              </w:drawing>
            </w:r>
          </w:p>
        </w:tc>
      </w:tr>
    </w:tbl>
    <w:p>
      <w:pPr>
        <w:pStyle w:val="6"/>
        <w:bidi w:val="0"/>
        <w:rPr>
          <w:rFonts w:hint="eastAsia"/>
          <w:lang w:eastAsia="zh-CN"/>
        </w:rPr>
      </w:pPr>
      <w:r>
        <w:rPr>
          <w:rFonts w:hint="eastAsia"/>
          <w:lang w:eastAsia="zh-CN"/>
        </w:rPr>
        <w:t>搜索结果页</w:t>
      </w:r>
    </w:p>
    <w:p>
      <w:pPr>
        <w:pStyle w:val="7"/>
        <w:numPr>
          <w:ilvl w:val="5"/>
          <w:numId w:val="0"/>
        </w:numPr>
        <w:bidi w:val="0"/>
        <w:ind w:leftChars="0"/>
        <w:rPr>
          <w:rFonts w:hint="eastAsia"/>
          <w:lang w:val="en-US" w:eastAsia="zh-CN"/>
        </w:rPr>
      </w:pPr>
      <w:r>
        <w:rPr>
          <w:rFonts w:hint="eastAsia"/>
          <w:lang w:val="en-US" w:eastAsia="zh-CN"/>
        </w:rPr>
        <w:t>1指标</w:t>
      </w:r>
    </w:p>
    <w:p>
      <w:r>
        <w:drawing>
          <wp:inline distT="0" distB="0" distL="114300" distR="114300">
            <wp:extent cx="6105525" cy="2906395"/>
            <wp:effectExtent l="0" t="0" r="9525" b="8255"/>
            <wp:docPr id="59"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68"/>
                    <pic:cNvPicPr>
                      <a:picLocks noChangeAspect="1"/>
                    </pic:cNvPicPr>
                  </pic:nvPicPr>
                  <pic:blipFill>
                    <a:blip r:embed="rId44"/>
                    <a:stretch>
                      <a:fillRect/>
                    </a:stretch>
                  </pic:blipFill>
                  <pic:spPr>
                    <a:xfrm>
                      <a:off x="0" y="0"/>
                      <a:ext cx="6105525" cy="2906395"/>
                    </a:xfrm>
                    <a:prstGeom prst="rect">
                      <a:avLst/>
                    </a:prstGeom>
                    <a:noFill/>
                    <a:ln>
                      <a:noFill/>
                    </a:ln>
                  </pic:spPr>
                </pic:pic>
              </a:graphicData>
            </a:graphic>
          </wp:inline>
        </w:drawing>
      </w:r>
    </w:p>
    <w:p>
      <w:pPr>
        <w:rPr>
          <w:rFonts w:hint="eastAsia" w:cs="宋体"/>
          <w:i w:val="0"/>
          <w:color w:val="000000"/>
          <w:kern w:val="0"/>
          <w:sz w:val="22"/>
          <w:szCs w:val="22"/>
          <w:u w:val="none"/>
          <w:lang w:val="en-US" w:eastAsia="zh-CN" w:bidi="ar"/>
        </w:rPr>
      </w:pPr>
      <w:r>
        <w:rPr>
          <w:rFonts w:hint="eastAsia" w:cs="宋体"/>
          <w:i w:val="0"/>
          <w:color w:val="000000"/>
          <w:kern w:val="0"/>
          <w:sz w:val="22"/>
          <w:szCs w:val="22"/>
          <w:u w:val="none"/>
          <w:lang w:val="en-US" w:eastAsia="zh-CN" w:bidi="ar"/>
        </w:rPr>
        <w:t>前提：指标结果页的指标只能是用户有权限看到的指标</w:t>
      </w:r>
    </w:p>
    <w:p>
      <w:pP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指标搜索结果页如上图所示，上方跟搜索入口页面一致，保留在搜索入口中选择的类型和机构。中间左边展示结果页的指标个数、每一个指标展示的信息、以及页码（当搜索结果页指标过多，则切页展示，每页展示10条数据；如果搜索结果少于10条，则底部展示“已无更多搜索结果”）。右边是相关搜索。</w:t>
      </w:r>
    </w:p>
    <w:p>
      <w:pPr>
        <w:rPr>
          <w:rFonts w:hint="eastAsia" w:cs="宋体"/>
          <w:i w:val="0"/>
          <w:color w:val="000000"/>
          <w:kern w:val="0"/>
          <w:sz w:val="22"/>
          <w:szCs w:val="22"/>
          <w:u w:val="none"/>
          <w:lang w:val="en-US" w:eastAsia="zh-CN" w:bidi="ar"/>
        </w:rPr>
      </w:pPr>
    </w:p>
    <w:p>
      <w:pPr>
        <w:rPr>
          <w:rFonts w:hint="eastAsia" w:cs="宋体"/>
          <w:i w:val="0"/>
          <w:color w:val="000000"/>
          <w:kern w:val="0"/>
          <w:sz w:val="22"/>
          <w:szCs w:val="22"/>
          <w:u w:val="none"/>
          <w:lang w:val="en-US" w:eastAsia="zh-CN" w:bidi="ar"/>
        </w:rPr>
      </w:pPr>
      <w:r>
        <w:rPr>
          <w:rFonts w:hint="eastAsia" w:cs="宋体"/>
          <w:i w:val="0"/>
          <w:color w:val="000000"/>
          <w:kern w:val="0"/>
          <w:sz w:val="22"/>
          <w:szCs w:val="22"/>
          <w:u w:val="none"/>
          <w:lang w:val="en-US" w:eastAsia="zh-CN" w:bidi="ar"/>
        </w:rPr>
        <w:t>如果没有</w:t>
      </w:r>
      <w:r>
        <w:rPr>
          <w:rFonts w:hint="eastAsia" w:ascii="宋体" w:hAnsi="宋体" w:eastAsia="宋体" w:cs="宋体"/>
          <w:i w:val="0"/>
          <w:color w:val="000000"/>
          <w:kern w:val="0"/>
          <w:sz w:val="22"/>
          <w:szCs w:val="22"/>
          <w:u w:val="none"/>
          <w:lang w:val="en-US" w:eastAsia="zh-CN" w:bidi="ar"/>
        </w:rPr>
        <w:t>匹配的</w:t>
      </w:r>
      <w:r>
        <w:rPr>
          <w:rFonts w:hint="eastAsia" w:cs="宋体"/>
          <w:i w:val="0"/>
          <w:color w:val="000000"/>
          <w:kern w:val="0"/>
          <w:sz w:val="22"/>
          <w:szCs w:val="22"/>
          <w:u w:val="none"/>
          <w:lang w:val="en-US" w:eastAsia="zh-CN" w:bidi="ar"/>
        </w:rPr>
        <w:t>指标，则展示“未收到“</w:t>
      </w:r>
      <w:r>
        <w:rPr>
          <w:rFonts w:hint="eastAsia" w:cs="宋体"/>
          <w:i w:val="0"/>
          <w:color w:val="0000FF"/>
          <w:kern w:val="0"/>
          <w:sz w:val="22"/>
          <w:szCs w:val="22"/>
          <w:u w:val="none"/>
          <w:lang w:val="en-US" w:eastAsia="zh-CN" w:bidi="ar"/>
        </w:rPr>
        <w:t>XXX关键词</w:t>
      </w:r>
      <w:r>
        <w:rPr>
          <w:rFonts w:hint="eastAsia" w:cs="宋体"/>
          <w:i w:val="0"/>
          <w:color w:val="000000"/>
          <w:kern w:val="0"/>
          <w:sz w:val="22"/>
          <w:szCs w:val="22"/>
          <w:u w:val="none"/>
          <w:lang w:val="en-US" w:eastAsia="zh-CN" w:bidi="ar"/>
        </w:rPr>
        <w:t>”相关指标”，同时推荐指标，逻辑同2.2.1.5.1&gt;&gt;第4点智能推荐和搜索结果排序逻辑</w:t>
      </w:r>
      <w:r>
        <w:rPr>
          <w:rFonts w:hint="eastAsia" w:ascii="宋体" w:hAnsi="宋体" w:eastAsia="宋体" w:cs="宋体"/>
          <w:i w:val="0"/>
          <w:color w:val="000000"/>
          <w:kern w:val="0"/>
          <w:sz w:val="22"/>
          <w:szCs w:val="22"/>
          <w:u w:val="none"/>
          <w:lang w:val="en-US" w:eastAsia="zh-CN" w:bidi="ar"/>
        </w:rPr>
        <w:t>&gt;&gt;</w:t>
      </w:r>
      <w:r>
        <w:rPr>
          <w:rFonts w:hint="eastAsia" w:cs="宋体"/>
          <w:i w:val="0"/>
          <w:color w:val="000000"/>
          <w:kern w:val="0"/>
          <w:sz w:val="22"/>
          <w:szCs w:val="22"/>
          <w:u w:val="none"/>
          <w:lang w:val="en-US" w:eastAsia="zh-CN" w:bidi="ar"/>
        </w:rPr>
        <w:t>2</w:t>
      </w:r>
      <w:r>
        <w:rPr>
          <w:rFonts w:hint="eastAsia" w:ascii="宋体" w:hAnsi="宋体" w:eastAsia="宋体" w:cs="宋体"/>
          <w:i w:val="0"/>
          <w:color w:val="000000"/>
          <w:kern w:val="0"/>
          <w:sz w:val="22"/>
          <w:szCs w:val="22"/>
          <w:u w:val="none"/>
          <w:lang w:val="en-US" w:eastAsia="zh-CN" w:bidi="ar"/>
        </w:rPr>
        <w:t>.</w:t>
      </w:r>
      <w:r>
        <w:rPr>
          <w:rFonts w:hint="eastAsia" w:cs="宋体"/>
          <w:i w:val="0"/>
          <w:color w:val="000000"/>
          <w:kern w:val="0"/>
          <w:sz w:val="22"/>
          <w:szCs w:val="22"/>
          <w:u w:val="none"/>
          <w:lang w:val="en-US" w:eastAsia="zh-CN" w:bidi="ar"/>
        </w:rPr>
        <w:t>1</w:t>
      </w:r>
      <w:r>
        <w:rPr>
          <w:rFonts w:hint="eastAsia" w:ascii="宋体" w:hAnsi="宋体" w:eastAsia="宋体" w:cs="宋体"/>
          <w:i w:val="0"/>
          <w:color w:val="000000"/>
          <w:kern w:val="0"/>
          <w:sz w:val="22"/>
          <w:szCs w:val="22"/>
          <w:u w:val="none"/>
          <w:lang w:val="en-US" w:eastAsia="zh-CN" w:bidi="ar"/>
        </w:rPr>
        <w:t>-</w:t>
      </w:r>
      <w:r>
        <w:rPr>
          <w:rFonts w:hint="eastAsia" w:cs="宋体"/>
          <w:i w:val="0"/>
          <w:color w:val="000000"/>
          <w:kern w:val="0"/>
          <w:sz w:val="22"/>
          <w:szCs w:val="22"/>
          <w:u w:val="none"/>
          <w:lang w:val="en-US" w:eastAsia="zh-CN" w:bidi="ar"/>
        </w:rPr>
        <w:t>2</w:t>
      </w:r>
      <w:r>
        <w:rPr>
          <w:rFonts w:hint="eastAsia" w:ascii="宋体" w:hAnsi="宋体" w:eastAsia="宋体" w:cs="宋体"/>
          <w:i w:val="0"/>
          <w:color w:val="000000"/>
          <w:kern w:val="0"/>
          <w:sz w:val="22"/>
          <w:szCs w:val="22"/>
          <w:u w:val="none"/>
          <w:lang w:val="en-US" w:eastAsia="zh-CN" w:bidi="ar"/>
        </w:rPr>
        <w:t>.</w:t>
      </w:r>
      <w:r>
        <w:rPr>
          <w:rFonts w:hint="eastAsia" w:cs="宋体"/>
          <w:i w:val="0"/>
          <w:color w:val="000000"/>
          <w:kern w:val="0"/>
          <w:sz w:val="22"/>
          <w:szCs w:val="22"/>
          <w:u w:val="none"/>
          <w:lang w:val="en-US" w:eastAsia="zh-CN" w:bidi="ar"/>
        </w:rPr>
        <w:t>3</w:t>
      </w:r>
    </w:p>
    <w:p>
      <w:pPr>
        <w:rPr>
          <w:rFonts w:hint="eastAsia" w:cs="宋体"/>
          <w:i w:val="0"/>
          <w:color w:val="000000"/>
          <w:kern w:val="0"/>
          <w:sz w:val="22"/>
          <w:szCs w:val="22"/>
          <w:u w:val="none"/>
          <w:lang w:val="en-US" w:eastAsia="zh-CN" w:bidi="ar"/>
        </w:rPr>
      </w:pPr>
    </w:p>
    <w:p>
      <w:pPr>
        <w:rPr>
          <w:rFonts w:hint="eastAsia" w:cs="宋体"/>
          <w:i w:val="0"/>
          <w:color w:val="000000"/>
          <w:kern w:val="0"/>
          <w:sz w:val="22"/>
          <w:szCs w:val="22"/>
          <w:u w:val="none"/>
          <w:lang w:val="en-US" w:eastAsia="zh-CN" w:bidi="ar"/>
        </w:rPr>
      </w:pPr>
      <w:r>
        <w:rPr>
          <w:rFonts w:hint="eastAsia" w:cs="宋体"/>
          <w:i w:val="0"/>
          <w:color w:val="000000"/>
          <w:kern w:val="0"/>
          <w:sz w:val="22"/>
          <w:szCs w:val="22"/>
          <w:u w:val="none"/>
          <w:lang w:val="en-US" w:eastAsia="zh-CN" w:bidi="ar"/>
        </w:rPr>
        <w:t>在指标结果页再输入新的关键词，效果跟在工作台搜索的效果一致。而不是基于指标结果页搜索结果进行二次搜索。</w:t>
      </w:r>
    </w:p>
    <w:p>
      <w:pPr>
        <w:rPr>
          <w:rFonts w:hint="default" w:cs="宋体"/>
          <w:i w:val="0"/>
          <w:color w:val="000000"/>
          <w:kern w:val="0"/>
          <w:sz w:val="22"/>
          <w:szCs w:val="22"/>
          <w:u w:val="none"/>
          <w:lang w:val="en-US" w:eastAsia="zh-CN" w:bidi="ar"/>
        </w:rPr>
      </w:pPr>
    </w:p>
    <w:p>
      <w:pPr>
        <w:rPr>
          <w:rFonts w:hint="eastAsia" w:ascii="宋体" w:hAnsi="宋体" w:eastAsia="宋体" w:cs="宋体"/>
          <w:i w:val="0"/>
          <w:color w:val="000000"/>
          <w:kern w:val="0"/>
          <w:sz w:val="22"/>
          <w:szCs w:val="22"/>
          <w:u w:val="none"/>
          <w:lang w:val="en-US" w:eastAsia="zh-CN" w:bidi="ar"/>
        </w:rPr>
      </w:pPr>
    </w:p>
    <w:p>
      <w:pPr>
        <w:numPr>
          <w:ilvl w:val="0"/>
          <w:numId w:val="6"/>
        </w:numPr>
        <w:rPr>
          <w:rFonts w:hint="eastAsia"/>
          <w:b/>
          <w:bCs/>
          <w:lang w:val="en-US" w:eastAsia="zh-CN"/>
        </w:rPr>
      </w:pPr>
      <w:r>
        <w:rPr>
          <w:rFonts w:hint="eastAsia"/>
          <w:b/>
          <w:bCs/>
          <w:lang w:val="en-US" w:eastAsia="zh-CN"/>
        </w:rPr>
        <w:t>指标排序逻辑</w:t>
      </w:r>
    </w:p>
    <w:p>
      <w:pPr>
        <w:numPr>
          <w:ilvl w:val="0"/>
          <w:numId w:val="0"/>
        </w:numPr>
        <w:rPr>
          <w:rFonts w:hint="default"/>
          <w:b/>
          <w:bCs/>
          <w:lang w:val="en-US" w:eastAsia="zh-CN"/>
        </w:rPr>
      </w:pPr>
      <w:r>
        <w:rPr>
          <w:rFonts w:hint="eastAsia" w:ascii="宋体" w:hAnsi="宋体" w:eastAsia="宋体" w:cs="宋体"/>
          <w:i w:val="0"/>
          <w:color w:val="000000"/>
          <w:kern w:val="0"/>
          <w:sz w:val="22"/>
          <w:szCs w:val="22"/>
          <w:u w:val="none"/>
          <w:lang w:val="en-US" w:eastAsia="zh-CN" w:bidi="ar"/>
        </w:rPr>
        <w:t>请</w:t>
      </w:r>
      <w:r>
        <w:rPr>
          <w:rFonts w:hint="eastAsia" w:cs="宋体"/>
          <w:i w:val="0"/>
          <w:color w:val="000000"/>
          <w:kern w:val="0"/>
          <w:sz w:val="22"/>
          <w:szCs w:val="22"/>
          <w:u w:val="none"/>
          <w:lang w:val="en-US" w:eastAsia="zh-CN" w:bidi="ar"/>
        </w:rPr>
        <w:t>参考2.2.1.5.1&gt;&gt;第4点智能</w:t>
      </w:r>
      <w:r>
        <w:rPr>
          <w:rFonts w:hint="eastAsia" w:ascii="宋体" w:hAnsi="宋体" w:eastAsia="宋体" w:cs="宋体"/>
          <w:i w:val="0"/>
          <w:color w:val="000000"/>
          <w:kern w:val="0"/>
          <w:sz w:val="22"/>
          <w:szCs w:val="22"/>
          <w:u w:val="none"/>
          <w:lang w:val="en-US" w:eastAsia="zh-CN" w:bidi="ar"/>
        </w:rPr>
        <w:t>推荐和搜索结果排序逻辑&gt;&gt;2.1-2.4</w:t>
      </w:r>
    </w:p>
    <w:p>
      <w:pPr>
        <w:numPr>
          <w:ilvl w:val="0"/>
          <w:numId w:val="6"/>
        </w:numPr>
        <w:ind w:left="0" w:leftChars="0" w:firstLine="0" w:firstLineChars="0"/>
      </w:pPr>
      <w:r>
        <w:rPr>
          <w:rFonts w:hint="eastAsia"/>
          <w:b/>
          <w:bCs/>
          <w:lang w:val="en-US" w:eastAsia="zh-CN"/>
        </w:rPr>
        <w:t>指标展示信息</w:t>
      </w:r>
    </w:p>
    <w:tbl>
      <w:tblPr>
        <w:tblStyle w:val="32"/>
        <w:tblW w:w="870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28"/>
        <w:gridCol w:w="2659"/>
        <w:gridCol w:w="48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8" w:type="dxa"/>
            <w:noWrap w:val="0"/>
            <w:vAlign w:val="top"/>
          </w:tcPr>
          <w:p>
            <w:pPr>
              <w:keepNext w:val="0"/>
              <w:keepLines w:val="0"/>
              <w:widowControl w:val="0"/>
              <w:suppressLineNumbers w:val="0"/>
              <w:spacing w:before="0" w:beforeAutospacing="0" w:after="0" w:afterAutospacing="0"/>
              <w:ind w:left="0" w:right="0"/>
              <w:jc w:val="both"/>
              <w:rPr>
                <w:rFonts w:hint="eastAsia"/>
                <w:b/>
                <w:bCs/>
                <w:color w:val="000000"/>
                <w:vertAlign w:val="baseline"/>
                <w:lang w:eastAsia="zh-CN"/>
              </w:rPr>
            </w:pPr>
            <w:r>
              <w:rPr>
                <w:rFonts w:hint="eastAsia" w:eastAsia="宋体"/>
                <w:b/>
                <w:bCs/>
                <w:color w:val="000000"/>
                <w:vertAlign w:val="baseline"/>
                <w:lang w:eastAsia="zh-CN"/>
              </w:rPr>
              <w:t>展示内容</w:t>
            </w:r>
          </w:p>
        </w:tc>
        <w:tc>
          <w:tcPr>
            <w:tcW w:w="2659" w:type="dxa"/>
            <w:noWrap w:val="0"/>
            <w:vAlign w:val="top"/>
          </w:tcPr>
          <w:p>
            <w:pPr>
              <w:keepNext w:val="0"/>
              <w:keepLines w:val="0"/>
              <w:widowControl w:val="0"/>
              <w:suppressLineNumbers w:val="0"/>
              <w:spacing w:before="0" w:beforeAutospacing="0" w:after="0" w:afterAutospacing="0"/>
              <w:ind w:left="0" w:right="0"/>
              <w:jc w:val="both"/>
              <w:rPr>
                <w:rFonts w:hint="eastAsia"/>
                <w:b/>
                <w:bCs/>
                <w:color w:val="000000"/>
                <w:vertAlign w:val="baseline"/>
                <w:lang w:eastAsia="zh-CN"/>
              </w:rPr>
            </w:pPr>
            <w:r>
              <w:rPr>
                <w:rFonts w:hint="eastAsia" w:eastAsia="宋体"/>
                <w:b/>
                <w:bCs/>
                <w:color w:val="000000"/>
                <w:vertAlign w:val="baseline"/>
                <w:lang w:eastAsia="zh-CN"/>
              </w:rPr>
              <w:t>描述</w:t>
            </w:r>
          </w:p>
        </w:tc>
        <w:tc>
          <w:tcPr>
            <w:tcW w:w="4822" w:type="dxa"/>
            <w:noWrap w:val="0"/>
            <w:vAlign w:val="top"/>
          </w:tcPr>
          <w:p>
            <w:pPr>
              <w:keepNext w:val="0"/>
              <w:keepLines w:val="0"/>
              <w:widowControl w:val="0"/>
              <w:suppressLineNumbers w:val="0"/>
              <w:spacing w:before="0" w:beforeAutospacing="0" w:after="0" w:afterAutospacing="0"/>
              <w:ind w:left="0" w:right="0"/>
              <w:jc w:val="both"/>
              <w:rPr>
                <w:rFonts w:hint="eastAsia"/>
                <w:b/>
                <w:bCs/>
                <w:color w:val="000000"/>
                <w:vertAlign w:val="baseline"/>
                <w:lang w:eastAsia="zh-CN"/>
              </w:rPr>
            </w:pPr>
            <w:r>
              <w:rPr>
                <w:rFonts w:hint="eastAsia" w:eastAsia="宋体"/>
                <w:b/>
                <w:bCs/>
                <w:color w:val="000000"/>
                <w:vertAlign w:val="baseline"/>
                <w:lang w:eastAsia="zh-CN"/>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8" w:type="dxa"/>
            <w:noWrap w:val="0"/>
            <w:vAlign w:val="top"/>
          </w:tcPr>
          <w:p>
            <w:pPr>
              <w:keepNext w:val="0"/>
              <w:keepLines w:val="0"/>
              <w:widowControl w:val="0"/>
              <w:suppressLineNumbers w:val="0"/>
              <w:spacing w:before="0" w:beforeAutospacing="0" w:after="0" w:afterAutospacing="0" w:line="240" w:lineRule="auto"/>
              <w:ind w:left="0" w:right="0"/>
              <w:jc w:val="both"/>
              <w:rPr>
                <w:rFonts w:hint="eastAsia" w:ascii="宋体" w:hAnsi="宋体" w:eastAsia="宋体" w:cs="宋体"/>
                <w:color w:val="000000"/>
                <w:kern w:val="0"/>
                <w:sz w:val="24"/>
                <w:lang w:val="en-US" w:eastAsia="zh-CN"/>
              </w:rPr>
            </w:pPr>
            <w:r>
              <w:rPr>
                <w:rFonts w:hint="eastAsia" w:ascii="宋体" w:hAnsi="宋体" w:eastAsia="宋体" w:cs="宋体"/>
                <w:color w:val="000000"/>
                <w:kern w:val="0"/>
                <w:sz w:val="24"/>
                <w:lang w:val="en-US" w:eastAsia="zh-CN"/>
              </w:rPr>
              <w:t>小灯泡</w:t>
            </w:r>
          </w:p>
        </w:tc>
        <w:tc>
          <w:tcPr>
            <w:tcW w:w="2659" w:type="dxa"/>
            <w:noWrap w:val="0"/>
            <w:vAlign w:val="top"/>
          </w:tcPr>
          <w:p>
            <w:pPr>
              <w:keepNext w:val="0"/>
              <w:keepLines w:val="0"/>
              <w:widowControl w:val="0"/>
              <w:suppressLineNumbers w:val="0"/>
              <w:spacing w:before="0" w:beforeAutospacing="0" w:after="0" w:afterAutospacing="0" w:line="240" w:lineRule="auto"/>
              <w:ind w:left="0" w:right="0"/>
              <w:jc w:val="both"/>
              <w:rPr>
                <w:rFonts w:hint="eastAsia" w:ascii="宋体" w:hAnsi="宋体" w:eastAsia="宋体" w:cs="宋体"/>
                <w:color w:val="000000"/>
                <w:kern w:val="0"/>
                <w:sz w:val="24"/>
                <w:lang w:val="en-US" w:eastAsia="zh-CN"/>
              </w:rPr>
            </w:pPr>
            <w:r>
              <w:rPr>
                <w:rFonts w:hint="eastAsia" w:ascii="宋体" w:hAnsi="宋体" w:eastAsia="宋体" w:cs="宋体"/>
                <w:color w:val="000000"/>
                <w:kern w:val="0"/>
                <w:sz w:val="24"/>
                <w:lang w:val="en-US" w:eastAsia="zh-CN"/>
              </w:rPr>
              <w:t>表示预警信息</w:t>
            </w:r>
          </w:p>
        </w:tc>
        <w:tc>
          <w:tcPr>
            <w:tcW w:w="4822" w:type="dxa"/>
            <w:noWrap w:val="0"/>
            <w:vAlign w:val="top"/>
          </w:tcPr>
          <w:p>
            <w:pPr>
              <w:keepNext w:val="0"/>
              <w:keepLines w:val="0"/>
              <w:widowControl w:val="0"/>
              <w:suppressLineNumbers w:val="0"/>
              <w:spacing w:before="0" w:beforeAutospacing="0" w:after="0" w:afterAutospacing="0" w:line="240" w:lineRule="auto"/>
              <w:ind w:left="0" w:right="0"/>
              <w:jc w:val="both"/>
              <w:rPr>
                <w:rFonts w:hint="eastAsia" w:ascii="宋体" w:hAnsi="宋体" w:eastAsia="宋体" w:cs="宋体"/>
                <w:color w:val="000000"/>
                <w:kern w:val="0"/>
                <w:sz w:val="24"/>
                <w:lang w:val="en-US" w:eastAsia="zh-CN"/>
              </w:rPr>
            </w:pPr>
            <w:r>
              <w:rPr>
                <w:rFonts w:hint="eastAsia" w:ascii="宋体" w:hAnsi="宋体" w:eastAsia="宋体" w:cs="宋体"/>
                <w:color w:val="000000"/>
                <w:kern w:val="0"/>
                <w:sz w:val="24"/>
                <w:lang w:val="en-US" w:eastAsia="zh-CN"/>
              </w:rPr>
              <w:t>1小灯泡的颜色有2种，绿色和红色。</w:t>
            </w:r>
          </w:p>
          <w:p>
            <w:pPr>
              <w:keepNext w:val="0"/>
              <w:keepLines w:val="0"/>
              <w:widowControl w:val="0"/>
              <w:suppressLineNumbers w:val="0"/>
              <w:spacing w:before="0" w:beforeAutospacing="0" w:after="0" w:afterAutospacing="0" w:line="240" w:lineRule="auto"/>
              <w:ind w:left="0" w:right="0"/>
              <w:jc w:val="both"/>
              <w:rPr>
                <w:rFonts w:hint="eastAsia" w:ascii="宋体" w:hAnsi="宋体" w:eastAsia="宋体" w:cs="宋体"/>
                <w:color w:val="000000"/>
                <w:kern w:val="0"/>
                <w:sz w:val="24"/>
                <w:lang w:val="en-US" w:eastAsia="zh-CN"/>
              </w:rPr>
            </w:pPr>
            <w:r>
              <w:rPr>
                <w:rFonts w:hint="eastAsia" w:ascii="宋体" w:hAnsi="宋体" w:eastAsia="宋体" w:cs="宋体"/>
                <w:color w:val="000000"/>
                <w:kern w:val="0"/>
                <w:sz w:val="24"/>
                <w:lang w:val="en-US" w:eastAsia="zh-CN"/>
              </w:rPr>
              <w:t>2 绿色的小灯泡表示指标的最新数据期间的值没有</w:t>
            </w:r>
            <w:r>
              <w:rPr>
                <w:rFonts w:hint="eastAsia" w:cs="宋体"/>
                <w:color w:val="000000"/>
                <w:kern w:val="0"/>
                <w:sz w:val="24"/>
                <w:lang w:val="en-US" w:eastAsia="zh-CN"/>
              </w:rPr>
              <w:t>触发</w:t>
            </w:r>
            <w:r>
              <w:rPr>
                <w:rFonts w:hint="eastAsia" w:ascii="宋体" w:hAnsi="宋体" w:eastAsia="宋体" w:cs="宋体"/>
                <w:color w:val="000000"/>
                <w:kern w:val="0"/>
                <w:sz w:val="24"/>
                <w:lang w:val="en-US" w:eastAsia="zh-CN"/>
              </w:rPr>
              <w:t>预警</w:t>
            </w:r>
            <w:r>
              <w:rPr>
                <w:rFonts w:hint="eastAsia" w:cs="宋体"/>
                <w:color w:val="000000"/>
                <w:kern w:val="0"/>
                <w:sz w:val="24"/>
                <w:lang w:val="en-US" w:eastAsia="zh-CN"/>
              </w:rPr>
              <w:t>规则</w:t>
            </w:r>
            <w:r>
              <w:rPr>
                <w:rFonts w:hint="eastAsia" w:ascii="宋体" w:hAnsi="宋体" w:eastAsia="宋体" w:cs="宋体"/>
                <w:color w:val="000000"/>
                <w:kern w:val="0"/>
                <w:sz w:val="24"/>
                <w:lang w:val="en-US" w:eastAsia="zh-CN"/>
              </w:rPr>
              <w:t>；红色的小灯泡表示指标的最新数据期间的值</w:t>
            </w:r>
            <w:r>
              <w:rPr>
                <w:rFonts w:hint="eastAsia" w:cs="宋体"/>
                <w:color w:val="000000"/>
                <w:kern w:val="0"/>
                <w:sz w:val="24"/>
                <w:lang w:val="en-US" w:eastAsia="zh-CN"/>
              </w:rPr>
              <w:t>触发</w:t>
            </w:r>
            <w:r>
              <w:rPr>
                <w:rFonts w:hint="eastAsia" w:ascii="宋体" w:hAnsi="宋体" w:eastAsia="宋体" w:cs="宋体"/>
                <w:color w:val="000000"/>
                <w:kern w:val="0"/>
                <w:sz w:val="24"/>
                <w:lang w:val="en-US" w:eastAsia="zh-CN"/>
              </w:rPr>
              <w:t>预警</w:t>
            </w:r>
            <w:r>
              <w:rPr>
                <w:rFonts w:hint="eastAsia" w:cs="宋体"/>
                <w:color w:val="000000"/>
                <w:kern w:val="0"/>
                <w:sz w:val="24"/>
                <w:lang w:val="en-US" w:eastAsia="zh-CN"/>
              </w:rPr>
              <w:t>规则</w:t>
            </w:r>
            <w:r>
              <w:rPr>
                <w:rFonts w:hint="eastAsia" w:ascii="宋体" w:hAnsi="宋体" w:eastAsia="宋体" w:cs="宋体"/>
                <w:color w:val="000000"/>
                <w:kern w:val="0"/>
                <w:sz w:val="24"/>
                <w:lang w:val="en-US" w:eastAsia="zh-CN"/>
              </w:rPr>
              <w:t>。</w:t>
            </w:r>
          </w:p>
          <w:p>
            <w:pPr>
              <w:keepNext w:val="0"/>
              <w:keepLines w:val="0"/>
              <w:widowControl w:val="0"/>
              <w:suppressLineNumbers w:val="0"/>
              <w:spacing w:before="0" w:beforeAutospacing="0" w:after="0" w:afterAutospacing="0" w:line="240" w:lineRule="auto"/>
              <w:ind w:left="0" w:right="0"/>
              <w:jc w:val="both"/>
              <w:rPr>
                <w:rFonts w:hint="default" w:ascii="宋体" w:hAnsi="宋体" w:eastAsia="宋体" w:cs="宋体"/>
                <w:color w:val="000000"/>
                <w:kern w:val="0"/>
                <w:sz w:val="24"/>
                <w:lang w:val="en-US" w:eastAsia="zh-CN"/>
              </w:rPr>
            </w:pPr>
            <w:r>
              <w:rPr>
                <w:rFonts w:hint="eastAsia" w:ascii="宋体" w:hAnsi="宋体" w:eastAsia="宋体" w:cs="宋体"/>
                <w:color w:val="000000"/>
                <w:kern w:val="0"/>
                <w:sz w:val="24"/>
                <w:lang w:val="en-US" w:eastAsia="zh-CN"/>
              </w:rPr>
              <w:t>3</w:t>
            </w:r>
            <w:r>
              <w:rPr>
                <w:rFonts w:hint="eastAsia" w:cs="宋体"/>
                <w:color w:val="000000"/>
                <w:kern w:val="0"/>
                <w:sz w:val="24"/>
                <w:lang w:val="en-US" w:eastAsia="zh-CN"/>
              </w:rPr>
              <w:t>如果指标没有设置预警信息，则不展示小灯泡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8" w:type="dxa"/>
            <w:noWrap w:val="0"/>
            <w:vAlign w:val="top"/>
          </w:tcPr>
          <w:p>
            <w:pPr>
              <w:keepNext w:val="0"/>
              <w:keepLines w:val="0"/>
              <w:widowControl w:val="0"/>
              <w:suppressLineNumbers w:val="0"/>
              <w:spacing w:before="0" w:beforeAutospacing="0" w:after="0" w:afterAutospacing="0" w:line="240" w:lineRule="auto"/>
              <w:ind w:left="0" w:right="0"/>
              <w:jc w:val="both"/>
              <w:rPr>
                <w:rFonts w:hint="eastAsia" w:ascii="宋体" w:hAnsi="宋体" w:eastAsia="宋体" w:cs="宋体"/>
                <w:color w:val="000000"/>
                <w:kern w:val="0"/>
                <w:sz w:val="24"/>
                <w:lang w:val="en-US" w:eastAsia="zh-CN"/>
              </w:rPr>
            </w:pPr>
            <w:r>
              <w:rPr>
                <w:rFonts w:hint="eastAsia" w:ascii="宋体" w:hAnsi="宋体" w:eastAsia="宋体" w:cs="宋体"/>
                <w:color w:val="000000"/>
                <w:kern w:val="0"/>
                <w:sz w:val="24"/>
                <w:lang w:val="en-US" w:eastAsia="zh-CN"/>
              </w:rPr>
              <w:t>指标名称</w:t>
            </w:r>
          </w:p>
        </w:tc>
        <w:tc>
          <w:tcPr>
            <w:tcW w:w="2659" w:type="dxa"/>
            <w:noWrap w:val="0"/>
            <w:vAlign w:val="top"/>
          </w:tcPr>
          <w:p>
            <w:pPr>
              <w:keepNext w:val="0"/>
              <w:keepLines w:val="0"/>
              <w:widowControl w:val="0"/>
              <w:suppressLineNumbers w:val="0"/>
              <w:spacing w:before="0" w:beforeAutospacing="0" w:after="0" w:afterAutospacing="0" w:line="240" w:lineRule="auto"/>
              <w:ind w:left="0" w:right="0"/>
              <w:jc w:val="both"/>
              <w:rPr>
                <w:rFonts w:hint="eastAsia" w:ascii="宋体" w:hAnsi="宋体" w:eastAsia="宋体" w:cs="宋体"/>
                <w:color w:val="000000"/>
                <w:kern w:val="0"/>
                <w:sz w:val="24"/>
                <w:lang w:val="en-US" w:eastAsia="zh-CN"/>
              </w:rPr>
            </w:pPr>
            <w:r>
              <w:rPr>
                <w:rFonts w:hint="eastAsia" w:ascii="宋体" w:hAnsi="宋体" w:eastAsia="宋体" w:cs="宋体"/>
                <w:color w:val="000000"/>
                <w:kern w:val="0"/>
                <w:sz w:val="24"/>
                <w:lang w:val="en-US" w:eastAsia="zh-CN"/>
              </w:rPr>
              <w:t>指标的名称</w:t>
            </w:r>
          </w:p>
        </w:tc>
        <w:tc>
          <w:tcPr>
            <w:tcW w:w="4822" w:type="dxa"/>
            <w:noWrap w:val="0"/>
            <w:vAlign w:val="top"/>
          </w:tcPr>
          <w:p>
            <w:pPr>
              <w:keepNext w:val="0"/>
              <w:keepLines w:val="0"/>
              <w:widowControl w:val="0"/>
              <w:suppressLineNumbers w:val="0"/>
              <w:spacing w:before="0" w:beforeAutospacing="0" w:after="0" w:afterAutospacing="0" w:line="240" w:lineRule="auto"/>
              <w:ind w:left="0" w:right="0"/>
              <w:jc w:val="both"/>
              <w:rPr>
                <w:rFonts w:hint="default" w:ascii="宋体" w:hAnsi="宋体" w:eastAsia="宋体" w:cs="宋体"/>
                <w:color w:val="000000"/>
                <w:kern w:val="0"/>
                <w:sz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8" w:type="dxa"/>
            <w:noWrap w:val="0"/>
            <w:vAlign w:val="top"/>
          </w:tcPr>
          <w:p>
            <w:pPr>
              <w:keepNext w:val="0"/>
              <w:keepLines w:val="0"/>
              <w:widowControl w:val="0"/>
              <w:suppressLineNumbers w:val="0"/>
              <w:spacing w:before="0" w:beforeAutospacing="0" w:after="0" w:afterAutospacing="0" w:line="240" w:lineRule="auto"/>
              <w:ind w:left="0" w:right="0"/>
              <w:jc w:val="both"/>
              <w:rPr>
                <w:rFonts w:hint="eastAsia" w:ascii="宋体" w:hAnsi="宋体" w:eastAsia="宋体" w:cs="宋体"/>
                <w:color w:val="000000"/>
                <w:kern w:val="0"/>
                <w:sz w:val="24"/>
                <w:lang w:val="en-US" w:eastAsia="zh-CN"/>
              </w:rPr>
            </w:pPr>
            <w:r>
              <w:rPr>
                <w:rFonts w:hint="eastAsia" w:ascii="宋体" w:hAnsi="宋体" w:eastAsia="宋体" w:cs="宋体"/>
                <w:color w:val="000000"/>
                <w:kern w:val="0"/>
                <w:sz w:val="24"/>
                <w:lang w:val="en-US" w:eastAsia="zh-CN"/>
              </w:rPr>
              <w:t>图表类型</w:t>
            </w:r>
          </w:p>
        </w:tc>
        <w:tc>
          <w:tcPr>
            <w:tcW w:w="2659" w:type="dxa"/>
            <w:noWrap w:val="0"/>
            <w:vAlign w:val="top"/>
          </w:tcPr>
          <w:p>
            <w:pPr>
              <w:keepNext w:val="0"/>
              <w:keepLines w:val="0"/>
              <w:widowControl w:val="0"/>
              <w:suppressLineNumbers w:val="0"/>
              <w:spacing w:before="0" w:beforeAutospacing="0" w:after="0" w:afterAutospacing="0" w:line="240" w:lineRule="auto"/>
              <w:ind w:left="0" w:right="0"/>
              <w:jc w:val="both"/>
              <w:rPr>
                <w:rFonts w:hint="eastAsia" w:ascii="宋体" w:hAnsi="宋体" w:eastAsia="宋体" w:cs="宋体"/>
                <w:color w:val="000000"/>
                <w:kern w:val="0"/>
                <w:sz w:val="24"/>
                <w:lang w:val="en-US" w:eastAsia="zh-CN"/>
              </w:rPr>
            </w:pPr>
            <w:r>
              <w:rPr>
                <w:rFonts w:hint="eastAsia" w:ascii="宋体" w:hAnsi="宋体" w:eastAsia="宋体" w:cs="宋体"/>
                <w:color w:val="000000"/>
                <w:kern w:val="0"/>
                <w:sz w:val="24"/>
                <w:lang w:val="en-US" w:eastAsia="zh-CN"/>
              </w:rPr>
              <w:t>指标对应的指标卡图表类型</w:t>
            </w:r>
          </w:p>
        </w:tc>
        <w:tc>
          <w:tcPr>
            <w:tcW w:w="4822" w:type="dxa"/>
            <w:noWrap w:val="0"/>
            <w:vAlign w:val="top"/>
          </w:tcPr>
          <w:p>
            <w:pPr>
              <w:keepNext w:val="0"/>
              <w:keepLines w:val="0"/>
              <w:widowControl w:val="0"/>
              <w:suppressLineNumbers w:val="0"/>
              <w:spacing w:before="0" w:beforeAutospacing="0" w:after="0" w:afterAutospacing="0" w:line="240" w:lineRule="auto"/>
              <w:ind w:left="0" w:right="0"/>
              <w:jc w:val="both"/>
              <w:rPr>
                <w:rFonts w:hint="eastAsia" w:ascii="宋体" w:hAnsi="宋体" w:eastAsia="宋体" w:cs="宋体"/>
                <w:color w:val="000000"/>
                <w:kern w:val="0"/>
                <w:sz w:val="24"/>
                <w:lang w:val="en-US" w:eastAsia="zh-CN"/>
              </w:rPr>
            </w:pPr>
            <w:r>
              <w:rPr>
                <w:rFonts w:hint="eastAsia" w:ascii="宋体" w:hAnsi="宋体" w:eastAsia="宋体" w:cs="宋体"/>
                <w:color w:val="000000"/>
                <w:kern w:val="0"/>
                <w:sz w:val="24"/>
                <w:lang w:val="en-US" w:eastAsia="zh-CN"/>
              </w:rPr>
              <w:t>1图标类型包括：</w:t>
            </w:r>
          </w:p>
          <w:p>
            <w:pPr>
              <w:keepNext w:val="0"/>
              <w:keepLines w:val="0"/>
              <w:widowControl w:val="0"/>
              <w:suppressLineNumbers w:val="0"/>
              <w:spacing w:before="0" w:beforeAutospacing="0" w:after="0" w:afterAutospacing="0" w:line="240" w:lineRule="auto"/>
              <w:ind w:left="0" w:right="0"/>
              <w:jc w:val="both"/>
              <w:rPr>
                <w:rFonts w:hint="eastAsia" w:ascii="宋体" w:hAnsi="宋体" w:eastAsia="宋体" w:cs="宋体"/>
                <w:color w:val="000000"/>
                <w:kern w:val="0"/>
                <w:sz w:val="24"/>
                <w:lang w:val="en-US" w:eastAsia="zh-CN"/>
              </w:rPr>
            </w:pPr>
            <w:r>
              <w:rPr>
                <w:rFonts w:hint="eastAsia" w:ascii="宋体" w:hAnsi="宋体" w:eastAsia="宋体" w:cs="宋体"/>
                <w:color w:val="000000"/>
                <w:kern w:val="0"/>
                <w:sz w:val="24"/>
                <w:lang w:val="en-US" w:eastAsia="zh-CN"/>
              </w:rPr>
              <w:t>-折线图</w:t>
            </w:r>
          </w:p>
          <w:p>
            <w:pPr>
              <w:keepNext w:val="0"/>
              <w:keepLines w:val="0"/>
              <w:widowControl w:val="0"/>
              <w:suppressLineNumbers w:val="0"/>
              <w:spacing w:before="0" w:beforeAutospacing="0" w:after="0" w:afterAutospacing="0" w:line="240" w:lineRule="auto"/>
              <w:ind w:left="0" w:right="0"/>
              <w:jc w:val="both"/>
              <w:rPr>
                <w:rFonts w:hint="eastAsia" w:ascii="宋体" w:hAnsi="宋体" w:eastAsia="宋体" w:cs="宋体"/>
                <w:color w:val="000000"/>
                <w:kern w:val="0"/>
                <w:sz w:val="24"/>
                <w:lang w:val="en-US" w:eastAsia="zh-CN"/>
              </w:rPr>
            </w:pPr>
            <w:r>
              <w:rPr>
                <w:rFonts w:hint="eastAsia" w:ascii="宋体" w:hAnsi="宋体" w:eastAsia="宋体" w:cs="宋体"/>
                <w:color w:val="000000"/>
                <w:kern w:val="0"/>
                <w:sz w:val="24"/>
                <w:lang w:val="en-US" w:eastAsia="zh-CN"/>
              </w:rPr>
              <w:t>-柱状图</w:t>
            </w:r>
          </w:p>
          <w:p>
            <w:pPr>
              <w:keepNext w:val="0"/>
              <w:keepLines w:val="0"/>
              <w:widowControl w:val="0"/>
              <w:suppressLineNumbers w:val="0"/>
              <w:spacing w:before="0" w:beforeAutospacing="0" w:after="0" w:afterAutospacing="0" w:line="240" w:lineRule="auto"/>
              <w:ind w:left="0" w:right="0"/>
              <w:jc w:val="both"/>
              <w:rPr>
                <w:rFonts w:hint="eastAsia" w:ascii="宋体" w:hAnsi="宋体" w:eastAsia="宋体" w:cs="宋体"/>
                <w:color w:val="000000"/>
                <w:kern w:val="0"/>
                <w:sz w:val="24"/>
                <w:lang w:val="en-US" w:eastAsia="zh-CN"/>
              </w:rPr>
            </w:pPr>
            <w:r>
              <w:rPr>
                <w:rFonts w:hint="eastAsia" w:ascii="宋体" w:hAnsi="宋体" w:eastAsia="宋体" w:cs="宋体"/>
                <w:color w:val="000000"/>
                <w:kern w:val="0"/>
                <w:sz w:val="24"/>
                <w:lang w:val="en-US" w:eastAsia="zh-CN"/>
              </w:rPr>
              <w:t>-饼/环形图</w:t>
            </w:r>
          </w:p>
          <w:p>
            <w:pPr>
              <w:keepNext w:val="0"/>
              <w:keepLines w:val="0"/>
              <w:widowControl w:val="0"/>
              <w:suppressLineNumbers w:val="0"/>
              <w:spacing w:before="0" w:beforeAutospacing="0" w:after="0" w:afterAutospacing="0" w:line="240" w:lineRule="auto"/>
              <w:ind w:left="0" w:right="0"/>
              <w:jc w:val="both"/>
              <w:rPr>
                <w:rFonts w:hint="eastAsia" w:ascii="宋体" w:hAnsi="宋体" w:eastAsia="宋体" w:cs="宋体"/>
                <w:color w:val="000000"/>
                <w:kern w:val="0"/>
                <w:sz w:val="24"/>
                <w:lang w:val="en-US" w:eastAsia="zh-CN"/>
              </w:rPr>
            </w:pPr>
            <w:r>
              <w:rPr>
                <w:rFonts w:hint="eastAsia" w:ascii="宋体" w:hAnsi="宋体" w:eastAsia="宋体" w:cs="宋体"/>
                <w:color w:val="000000"/>
                <w:kern w:val="0"/>
                <w:sz w:val="24"/>
                <w:lang w:val="en-US" w:eastAsia="zh-CN"/>
              </w:rPr>
              <w:t>-柱+折线</w:t>
            </w:r>
          </w:p>
          <w:p>
            <w:pPr>
              <w:keepNext w:val="0"/>
              <w:keepLines w:val="0"/>
              <w:widowControl w:val="0"/>
              <w:suppressLineNumbers w:val="0"/>
              <w:spacing w:before="0" w:beforeAutospacing="0" w:after="0" w:afterAutospacing="0" w:line="240" w:lineRule="auto"/>
              <w:ind w:left="0" w:right="0"/>
              <w:jc w:val="both"/>
              <w:rPr>
                <w:rFonts w:hint="eastAsia" w:ascii="宋体" w:hAnsi="宋体" w:eastAsia="宋体" w:cs="宋体"/>
                <w:color w:val="000000"/>
                <w:kern w:val="0"/>
                <w:sz w:val="24"/>
                <w:lang w:val="en-US" w:eastAsia="zh-CN"/>
              </w:rPr>
            </w:pPr>
            <w:r>
              <w:rPr>
                <w:rFonts w:hint="eastAsia" w:ascii="宋体" w:hAnsi="宋体" w:eastAsia="宋体" w:cs="宋体"/>
                <w:color w:val="000000"/>
                <w:kern w:val="0"/>
                <w:sz w:val="24"/>
                <w:lang w:val="en-US" w:eastAsia="zh-CN"/>
              </w:rPr>
              <w:t>-数值图</w:t>
            </w:r>
          </w:p>
          <w:p>
            <w:pPr>
              <w:keepNext w:val="0"/>
              <w:keepLines w:val="0"/>
              <w:widowControl w:val="0"/>
              <w:suppressLineNumbers w:val="0"/>
              <w:spacing w:before="0" w:beforeAutospacing="0" w:after="0" w:afterAutospacing="0" w:line="240" w:lineRule="auto"/>
              <w:ind w:left="0" w:right="0"/>
              <w:jc w:val="both"/>
              <w:rPr>
                <w:rFonts w:hint="eastAsia" w:ascii="宋体" w:hAnsi="宋体" w:eastAsia="宋体" w:cs="宋体"/>
                <w:color w:val="000000"/>
                <w:kern w:val="0"/>
                <w:sz w:val="24"/>
                <w:lang w:val="en-US" w:eastAsia="zh-CN"/>
              </w:rPr>
            </w:pPr>
            <w:r>
              <w:rPr>
                <w:rFonts w:hint="eastAsia" w:ascii="宋体" w:hAnsi="宋体" w:eastAsia="宋体" w:cs="宋体"/>
                <w:color w:val="000000"/>
                <w:kern w:val="0"/>
                <w:sz w:val="24"/>
                <w:lang w:val="en-US" w:eastAsia="zh-CN"/>
              </w:rPr>
              <w:t>-雷达图</w:t>
            </w:r>
          </w:p>
          <w:p>
            <w:pPr>
              <w:keepNext w:val="0"/>
              <w:keepLines w:val="0"/>
              <w:widowControl w:val="0"/>
              <w:suppressLineNumbers w:val="0"/>
              <w:spacing w:before="0" w:beforeAutospacing="0" w:after="0" w:afterAutospacing="0" w:line="240" w:lineRule="auto"/>
              <w:ind w:left="0" w:right="0"/>
              <w:jc w:val="both"/>
              <w:rPr>
                <w:rFonts w:hint="eastAsia" w:ascii="宋体" w:hAnsi="宋体" w:eastAsia="宋体" w:cs="宋体"/>
                <w:color w:val="000000"/>
                <w:kern w:val="0"/>
                <w:sz w:val="24"/>
                <w:lang w:val="en-US" w:eastAsia="zh-CN"/>
              </w:rPr>
            </w:pPr>
            <w:r>
              <w:rPr>
                <w:rFonts w:hint="eastAsia" w:ascii="宋体" w:hAnsi="宋体" w:eastAsia="宋体" w:cs="宋体"/>
                <w:color w:val="000000"/>
                <w:kern w:val="0"/>
                <w:sz w:val="24"/>
                <w:lang w:val="en-US" w:eastAsia="zh-CN"/>
              </w:rPr>
              <w:t>-散点图</w:t>
            </w:r>
          </w:p>
          <w:p>
            <w:pPr>
              <w:keepNext w:val="0"/>
              <w:keepLines w:val="0"/>
              <w:widowControl w:val="0"/>
              <w:suppressLineNumbers w:val="0"/>
              <w:spacing w:before="0" w:beforeAutospacing="0" w:after="0" w:afterAutospacing="0" w:line="240" w:lineRule="auto"/>
              <w:ind w:left="0" w:right="0"/>
              <w:jc w:val="both"/>
              <w:rPr>
                <w:rFonts w:hint="eastAsia" w:ascii="宋体" w:hAnsi="宋体" w:eastAsia="宋体" w:cs="宋体"/>
                <w:color w:val="000000"/>
                <w:kern w:val="0"/>
                <w:sz w:val="24"/>
                <w:lang w:val="en-US" w:eastAsia="zh-CN"/>
              </w:rPr>
            </w:pPr>
            <w:r>
              <w:rPr>
                <w:rFonts w:hint="eastAsia" w:ascii="宋体" w:hAnsi="宋体" w:eastAsia="宋体" w:cs="宋体"/>
                <w:color w:val="000000"/>
                <w:kern w:val="0"/>
                <w:sz w:val="24"/>
                <w:lang w:val="en-US" w:eastAsia="zh-CN"/>
              </w:rPr>
              <w:t>2如果上架至指标管理中某一个指标</w:t>
            </w:r>
            <w:r>
              <w:rPr>
                <w:rFonts w:hint="eastAsia" w:cs="宋体"/>
                <w:color w:val="000000"/>
                <w:kern w:val="0"/>
                <w:sz w:val="24"/>
                <w:lang w:val="en-US" w:eastAsia="zh-CN"/>
              </w:rPr>
              <w:t>页面</w:t>
            </w:r>
            <w:r>
              <w:rPr>
                <w:rFonts w:hint="eastAsia" w:ascii="宋体" w:hAnsi="宋体" w:eastAsia="宋体" w:cs="宋体"/>
                <w:color w:val="000000"/>
                <w:kern w:val="0"/>
                <w:sz w:val="24"/>
                <w:lang w:val="en-US" w:eastAsia="zh-CN"/>
              </w:rPr>
              <w:t>，则展示该</w:t>
            </w:r>
            <w:r>
              <w:rPr>
                <w:rFonts w:hint="eastAsia" w:cs="宋体"/>
                <w:color w:val="000000"/>
                <w:kern w:val="0"/>
                <w:sz w:val="24"/>
                <w:lang w:val="en-US" w:eastAsia="zh-CN"/>
              </w:rPr>
              <w:t>指标中</w:t>
            </w:r>
            <w:r>
              <w:rPr>
                <w:rFonts w:hint="eastAsia" w:ascii="宋体" w:hAnsi="宋体" w:eastAsia="宋体" w:cs="宋体"/>
                <w:color w:val="000000"/>
                <w:kern w:val="0"/>
                <w:sz w:val="24"/>
                <w:lang w:val="en-US" w:eastAsia="zh-CN"/>
              </w:rPr>
              <w:t>所有指标卡对应图表类型，类型相同的图表只展示一个</w:t>
            </w:r>
          </w:p>
          <w:p>
            <w:pPr>
              <w:keepNext w:val="0"/>
              <w:keepLines w:val="0"/>
              <w:widowControl w:val="0"/>
              <w:suppressLineNumbers w:val="0"/>
              <w:spacing w:before="0" w:beforeAutospacing="0" w:after="0" w:afterAutospacing="0" w:line="240" w:lineRule="auto"/>
              <w:ind w:left="0" w:right="0"/>
              <w:jc w:val="both"/>
              <w:rPr>
                <w:rFonts w:hint="default" w:ascii="宋体" w:hAnsi="宋体" w:eastAsia="宋体" w:cs="宋体"/>
                <w:color w:val="000000"/>
                <w:kern w:val="0"/>
                <w:sz w:val="24"/>
                <w:lang w:val="en-US" w:eastAsia="zh-CN"/>
              </w:rPr>
            </w:pPr>
            <w:r>
              <w:rPr>
                <w:rFonts w:hint="eastAsia" w:ascii="宋体" w:hAnsi="宋体" w:eastAsia="宋体" w:cs="宋体"/>
                <w:color w:val="000000"/>
                <w:kern w:val="0"/>
                <w:sz w:val="24"/>
                <w:lang w:val="en-US" w:eastAsia="zh-CN"/>
              </w:rPr>
              <w:t>3 如果上架到指标管理中，则默认展示折线图，即表示该指标的近期趋势图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8" w:type="dxa"/>
            <w:noWrap w:val="0"/>
            <w:vAlign w:val="top"/>
          </w:tcPr>
          <w:p>
            <w:pPr>
              <w:keepNext w:val="0"/>
              <w:keepLines w:val="0"/>
              <w:widowControl w:val="0"/>
              <w:suppressLineNumbers w:val="0"/>
              <w:spacing w:before="0" w:beforeAutospacing="0" w:after="0" w:afterAutospacing="0" w:line="240" w:lineRule="auto"/>
              <w:ind w:left="0" w:right="0"/>
              <w:jc w:val="both"/>
              <w:rPr>
                <w:rFonts w:hint="default" w:ascii="宋体" w:hAnsi="宋体" w:eastAsia="宋体" w:cs="宋体"/>
                <w:color w:val="000000"/>
                <w:kern w:val="0"/>
                <w:sz w:val="24"/>
                <w:lang w:val="en-US" w:eastAsia="zh-CN"/>
              </w:rPr>
            </w:pPr>
            <w:r>
              <w:rPr>
                <w:rFonts w:hint="eastAsia" w:ascii="宋体" w:hAnsi="宋体" w:eastAsia="宋体" w:cs="宋体"/>
                <w:color w:val="000000"/>
                <w:kern w:val="0"/>
                <w:sz w:val="24"/>
                <w:lang w:val="en-US" w:eastAsia="zh-CN"/>
              </w:rPr>
              <w:t>数值-机构</w:t>
            </w:r>
          </w:p>
        </w:tc>
        <w:tc>
          <w:tcPr>
            <w:tcW w:w="2659" w:type="dxa"/>
            <w:noWrap w:val="0"/>
            <w:vAlign w:val="top"/>
          </w:tcPr>
          <w:p>
            <w:pPr>
              <w:keepNext w:val="0"/>
              <w:keepLines w:val="0"/>
              <w:widowControl w:val="0"/>
              <w:suppressLineNumbers w:val="0"/>
              <w:spacing w:before="0" w:beforeAutospacing="0" w:after="0" w:afterAutospacing="0" w:line="240" w:lineRule="auto"/>
              <w:ind w:left="0" w:right="0"/>
              <w:jc w:val="both"/>
              <w:rPr>
                <w:rFonts w:hint="eastAsia" w:ascii="宋体" w:hAnsi="宋体" w:eastAsia="宋体" w:cs="宋体"/>
                <w:color w:val="000000"/>
                <w:kern w:val="0"/>
                <w:sz w:val="24"/>
                <w:lang w:val="en-US" w:eastAsia="zh-CN"/>
              </w:rPr>
            </w:pPr>
          </w:p>
        </w:tc>
        <w:tc>
          <w:tcPr>
            <w:tcW w:w="4822" w:type="dxa"/>
            <w:noWrap w:val="0"/>
            <w:vAlign w:val="top"/>
          </w:tcPr>
          <w:p>
            <w:pPr>
              <w:keepNext w:val="0"/>
              <w:keepLines w:val="0"/>
              <w:widowControl w:val="0"/>
              <w:suppressLineNumbers w:val="0"/>
              <w:spacing w:before="0" w:beforeAutospacing="0" w:after="0" w:afterAutospacing="0" w:line="240" w:lineRule="auto"/>
              <w:ind w:left="0" w:right="0"/>
              <w:jc w:val="both"/>
              <w:rPr>
                <w:rFonts w:hint="eastAsia" w:ascii="宋体" w:hAnsi="宋体" w:eastAsia="宋体" w:cs="宋体"/>
                <w:color w:val="000000"/>
                <w:kern w:val="0"/>
                <w:sz w:val="24"/>
                <w:lang w:val="en-US" w:eastAsia="zh-CN"/>
              </w:rPr>
            </w:pPr>
            <w:r>
              <w:rPr>
                <w:rFonts w:hint="eastAsia" w:ascii="宋体" w:hAnsi="宋体" w:eastAsia="宋体" w:cs="宋体"/>
                <w:color w:val="000000"/>
                <w:kern w:val="0"/>
                <w:sz w:val="24"/>
                <w:lang w:val="en-US" w:eastAsia="zh-CN"/>
              </w:rPr>
              <w:t>1如果在搜索结果页有输入机构的关键词，没有筛选机构，则指标中会展示机构，值为关键词中提取的机构</w:t>
            </w:r>
          </w:p>
          <w:p>
            <w:pPr>
              <w:keepNext w:val="0"/>
              <w:keepLines w:val="0"/>
              <w:widowControl w:val="0"/>
              <w:suppressLineNumbers w:val="0"/>
              <w:spacing w:before="0" w:beforeAutospacing="0" w:after="0" w:afterAutospacing="0" w:line="240" w:lineRule="auto"/>
              <w:ind w:left="0" w:right="0"/>
              <w:jc w:val="both"/>
              <w:rPr>
                <w:rFonts w:hint="eastAsia" w:ascii="宋体" w:hAnsi="宋体" w:eastAsia="宋体" w:cs="宋体"/>
                <w:color w:val="000000"/>
                <w:kern w:val="0"/>
                <w:sz w:val="24"/>
                <w:lang w:val="en-US" w:eastAsia="zh-CN"/>
              </w:rPr>
            </w:pPr>
            <w:r>
              <w:rPr>
                <w:rFonts w:hint="eastAsia" w:ascii="宋体" w:hAnsi="宋体" w:eastAsia="宋体" w:cs="宋体"/>
                <w:color w:val="000000"/>
                <w:kern w:val="0"/>
                <w:sz w:val="24"/>
                <w:lang w:val="en-US" w:eastAsia="zh-CN"/>
              </w:rPr>
              <w:t>2如果在搜索结果页有勾选机构，则不论输入什么关键词，则指标中会展示机构，值为勾选的机构</w:t>
            </w:r>
          </w:p>
          <w:p>
            <w:pPr>
              <w:keepNext w:val="0"/>
              <w:keepLines w:val="0"/>
              <w:widowControl w:val="0"/>
              <w:suppressLineNumbers w:val="0"/>
              <w:spacing w:before="0" w:beforeAutospacing="0" w:after="0" w:afterAutospacing="0" w:line="240" w:lineRule="auto"/>
              <w:ind w:left="0" w:right="0"/>
              <w:jc w:val="both"/>
              <w:rPr>
                <w:rFonts w:hint="default" w:ascii="宋体" w:hAnsi="宋体" w:eastAsia="宋体" w:cs="宋体"/>
                <w:color w:val="000000"/>
                <w:kern w:val="0"/>
                <w:sz w:val="24"/>
                <w:lang w:val="en-US" w:eastAsia="zh-CN"/>
              </w:rPr>
            </w:pPr>
            <w:r>
              <w:rPr>
                <w:rFonts w:hint="eastAsia" w:ascii="宋体" w:hAnsi="宋体" w:eastAsia="宋体" w:cs="宋体"/>
                <w:color w:val="000000"/>
                <w:kern w:val="0"/>
                <w:sz w:val="24"/>
                <w:lang w:val="en-US" w:eastAsia="zh-CN"/>
              </w:rPr>
              <w:t>3 不是上述2种情况，则不展示机构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8" w:type="dxa"/>
            <w:noWrap w:val="0"/>
            <w:vAlign w:val="top"/>
          </w:tcPr>
          <w:p>
            <w:pPr>
              <w:keepNext w:val="0"/>
              <w:keepLines w:val="0"/>
              <w:widowControl w:val="0"/>
              <w:suppressLineNumbers w:val="0"/>
              <w:spacing w:before="0" w:beforeAutospacing="0" w:after="0" w:afterAutospacing="0" w:line="240" w:lineRule="auto"/>
              <w:ind w:left="0" w:right="0"/>
              <w:jc w:val="both"/>
              <w:rPr>
                <w:rFonts w:hint="default" w:ascii="宋体" w:hAnsi="宋体" w:eastAsia="宋体" w:cs="宋体"/>
                <w:color w:val="000000"/>
                <w:kern w:val="0"/>
                <w:sz w:val="24"/>
                <w:lang w:val="en-US" w:eastAsia="zh-CN"/>
              </w:rPr>
            </w:pPr>
            <w:r>
              <w:rPr>
                <w:rFonts w:hint="eastAsia" w:ascii="宋体" w:hAnsi="宋体" w:eastAsia="宋体" w:cs="宋体"/>
                <w:color w:val="000000"/>
                <w:kern w:val="0"/>
                <w:sz w:val="24"/>
                <w:lang w:val="en-US" w:eastAsia="zh-CN"/>
              </w:rPr>
              <w:t>数值-最新数据日期</w:t>
            </w:r>
          </w:p>
        </w:tc>
        <w:tc>
          <w:tcPr>
            <w:tcW w:w="2659" w:type="dxa"/>
            <w:noWrap w:val="0"/>
            <w:vAlign w:val="top"/>
          </w:tcPr>
          <w:p>
            <w:pPr>
              <w:keepNext w:val="0"/>
              <w:keepLines w:val="0"/>
              <w:widowControl w:val="0"/>
              <w:suppressLineNumbers w:val="0"/>
              <w:spacing w:before="0" w:beforeAutospacing="0" w:after="0" w:afterAutospacing="0" w:line="240" w:lineRule="auto"/>
              <w:ind w:left="0" w:right="0"/>
              <w:jc w:val="both"/>
              <w:rPr>
                <w:rFonts w:hint="eastAsia" w:ascii="宋体" w:hAnsi="宋体" w:eastAsia="宋体" w:cs="宋体"/>
                <w:color w:val="000000"/>
                <w:kern w:val="0"/>
                <w:sz w:val="24"/>
                <w:lang w:val="en-US" w:eastAsia="zh-CN"/>
              </w:rPr>
            </w:pPr>
            <w:r>
              <w:rPr>
                <w:rFonts w:hint="eastAsia" w:ascii="宋体" w:hAnsi="宋体" w:eastAsia="宋体" w:cs="宋体"/>
                <w:color w:val="000000"/>
                <w:kern w:val="0"/>
                <w:sz w:val="24"/>
                <w:lang w:val="en-US" w:eastAsia="zh-CN"/>
              </w:rPr>
              <w:t>指标最近更新的数据期间</w:t>
            </w:r>
          </w:p>
        </w:tc>
        <w:tc>
          <w:tcPr>
            <w:tcW w:w="4822" w:type="dxa"/>
            <w:noWrap w:val="0"/>
            <w:vAlign w:val="top"/>
          </w:tcPr>
          <w:p>
            <w:pPr>
              <w:keepNext w:val="0"/>
              <w:keepLines w:val="0"/>
              <w:widowControl w:val="0"/>
              <w:suppressLineNumbers w:val="0"/>
              <w:spacing w:before="0" w:beforeAutospacing="0" w:after="0" w:afterAutospacing="0" w:line="240" w:lineRule="auto"/>
              <w:ind w:left="0" w:right="0"/>
              <w:jc w:val="both"/>
              <w:rPr>
                <w:rFonts w:hint="eastAsia" w:ascii="宋体" w:hAnsi="宋体" w:eastAsia="宋体" w:cs="宋体"/>
                <w:color w:val="000000"/>
                <w:kern w:val="0"/>
                <w:sz w:val="24"/>
                <w:lang w:val="en-US" w:eastAsia="zh-CN"/>
              </w:rPr>
            </w:pPr>
            <w:r>
              <w:rPr>
                <w:rFonts w:hint="eastAsia" w:ascii="宋体" w:hAnsi="宋体" w:eastAsia="宋体" w:cs="宋体"/>
                <w:color w:val="000000"/>
                <w:kern w:val="0"/>
                <w:sz w:val="24"/>
                <w:lang w:val="en-US" w:eastAsia="zh-CN"/>
              </w:rPr>
              <w:t>1跟指标的频率有关，</w:t>
            </w:r>
          </w:p>
          <w:p>
            <w:pPr>
              <w:keepNext w:val="0"/>
              <w:keepLines w:val="0"/>
              <w:widowControl w:val="0"/>
              <w:suppressLineNumbers w:val="0"/>
              <w:spacing w:before="0" w:beforeAutospacing="0" w:after="0" w:afterAutospacing="0" w:line="240" w:lineRule="auto"/>
              <w:ind w:left="0" w:right="0"/>
              <w:jc w:val="both"/>
              <w:rPr>
                <w:rFonts w:hint="eastAsia" w:ascii="宋体" w:hAnsi="宋体" w:eastAsia="宋体" w:cs="宋体"/>
                <w:color w:val="000000"/>
                <w:kern w:val="0"/>
                <w:sz w:val="24"/>
                <w:lang w:val="en-US" w:eastAsia="zh-CN"/>
              </w:rPr>
            </w:pPr>
            <w:r>
              <w:rPr>
                <w:rFonts w:hint="eastAsia" w:ascii="宋体" w:hAnsi="宋体" w:eastAsia="宋体" w:cs="宋体"/>
                <w:color w:val="000000"/>
                <w:kern w:val="0"/>
                <w:sz w:val="24"/>
                <w:lang w:val="en-US" w:eastAsia="zh-CN"/>
              </w:rPr>
              <w:t>日频-展示指标更新日期，如yyyy-mm-dd；</w:t>
            </w:r>
          </w:p>
          <w:p>
            <w:pPr>
              <w:keepNext w:val="0"/>
              <w:keepLines w:val="0"/>
              <w:widowControl w:val="0"/>
              <w:suppressLineNumbers w:val="0"/>
              <w:spacing w:before="0" w:beforeAutospacing="0" w:after="0" w:afterAutospacing="0" w:line="240" w:lineRule="auto"/>
              <w:ind w:left="0" w:right="0"/>
              <w:jc w:val="both"/>
              <w:rPr>
                <w:rFonts w:hint="eastAsia" w:ascii="宋体" w:hAnsi="宋体" w:eastAsia="宋体" w:cs="宋体"/>
                <w:color w:val="000000"/>
                <w:kern w:val="0"/>
                <w:sz w:val="24"/>
                <w:lang w:val="en-US" w:eastAsia="zh-CN"/>
              </w:rPr>
            </w:pPr>
            <w:r>
              <w:rPr>
                <w:rFonts w:hint="eastAsia" w:ascii="宋体" w:hAnsi="宋体" w:eastAsia="宋体" w:cs="宋体"/>
                <w:color w:val="000000"/>
                <w:kern w:val="0"/>
                <w:sz w:val="24"/>
                <w:lang w:val="en-US" w:eastAsia="zh-CN"/>
              </w:rPr>
              <w:t>月频-展示指标更新月份，如yyyy-mm；</w:t>
            </w:r>
          </w:p>
          <w:p>
            <w:pPr>
              <w:keepNext w:val="0"/>
              <w:keepLines w:val="0"/>
              <w:widowControl w:val="0"/>
              <w:suppressLineNumbers w:val="0"/>
              <w:spacing w:before="0" w:beforeAutospacing="0" w:after="0" w:afterAutospacing="0" w:line="240" w:lineRule="auto"/>
              <w:ind w:left="0" w:right="0"/>
              <w:jc w:val="both"/>
              <w:rPr>
                <w:rFonts w:hint="default"/>
              </w:rPr>
            </w:pPr>
            <w:r>
              <w:rPr>
                <w:rFonts w:hint="eastAsia" w:ascii="宋体" w:hAnsi="宋体" w:eastAsia="宋体" w:cs="宋体"/>
                <w:color w:val="000000"/>
                <w:kern w:val="0"/>
                <w:sz w:val="24"/>
                <w:lang w:val="en-US" w:eastAsia="zh-CN"/>
              </w:rPr>
              <w:t>年频-展示指标更新年份，如yyyy；</w:t>
            </w:r>
          </w:p>
          <w:p>
            <w:pPr>
              <w:keepNext w:val="0"/>
              <w:keepLines w:val="0"/>
              <w:widowControl w:val="0"/>
              <w:suppressLineNumbers w:val="0"/>
              <w:spacing w:before="0" w:beforeAutospacing="0" w:after="0" w:afterAutospacing="0" w:line="240" w:lineRule="auto"/>
              <w:ind w:left="0" w:right="0"/>
              <w:jc w:val="both"/>
              <w:rPr>
                <w:rFonts w:hint="eastAsia" w:eastAsia="宋体"/>
                <w:lang w:val="en-US" w:eastAsia="zh-CN"/>
              </w:rPr>
            </w:pPr>
            <w:r>
              <w:rPr>
                <w:rFonts w:hint="eastAsia"/>
                <w:lang w:val="en-US" w:eastAsia="zh-CN"/>
              </w:rPr>
              <w:t>2如果有展示机构，则数值是对应机构的数值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8" w:type="dxa"/>
            <w:noWrap w:val="0"/>
            <w:vAlign w:val="top"/>
          </w:tcPr>
          <w:p>
            <w:pPr>
              <w:keepNext w:val="0"/>
              <w:keepLines w:val="0"/>
              <w:widowControl w:val="0"/>
              <w:suppressLineNumbers w:val="0"/>
              <w:spacing w:before="0" w:beforeAutospacing="0" w:after="0" w:afterAutospacing="0" w:line="240" w:lineRule="auto"/>
              <w:ind w:left="0" w:right="0"/>
              <w:jc w:val="both"/>
              <w:rPr>
                <w:rFonts w:hint="default" w:ascii="宋体" w:hAnsi="宋体" w:eastAsia="宋体" w:cs="宋体"/>
                <w:color w:val="000000"/>
                <w:kern w:val="0"/>
                <w:sz w:val="24"/>
                <w:lang w:val="en-US" w:eastAsia="zh-CN"/>
              </w:rPr>
            </w:pPr>
            <w:r>
              <w:rPr>
                <w:rFonts w:hint="eastAsia" w:ascii="宋体" w:hAnsi="宋体" w:eastAsia="宋体" w:cs="宋体"/>
                <w:color w:val="000000"/>
                <w:kern w:val="0"/>
                <w:sz w:val="24"/>
                <w:lang w:val="en-US" w:eastAsia="zh-CN"/>
              </w:rPr>
              <w:t>数值-不同度量对应数值</w:t>
            </w:r>
          </w:p>
        </w:tc>
        <w:tc>
          <w:tcPr>
            <w:tcW w:w="2659" w:type="dxa"/>
            <w:noWrap w:val="0"/>
            <w:vAlign w:val="top"/>
          </w:tcPr>
          <w:p>
            <w:pPr>
              <w:keepNext w:val="0"/>
              <w:keepLines w:val="0"/>
              <w:widowControl w:val="0"/>
              <w:suppressLineNumbers w:val="0"/>
              <w:spacing w:before="0" w:beforeAutospacing="0" w:after="0" w:afterAutospacing="0" w:line="240" w:lineRule="auto"/>
              <w:ind w:left="0" w:right="0"/>
              <w:jc w:val="both"/>
              <w:rPr>
                <w:rFonts w:hint="eastAsia" w:ascii="宋体" w:hAnsi="宋体" w:eastAsia="宋体" w:cs="宋体"/>
                <w:color w:val="000000"/>
                <w:kern w:val="0"/>
                <w:sz w:val="24"/>
                <w:lang w:val="en-US" w:eastAsia="zh-CN"/>
              </w:rPr>
            </w:pPr>
            <w:r>
              <w:rPr>
                <w:rFonts w:hint="eastAsia" w:ascii="宋体" w:hAnsi="宋体" w:eastAsia="宋体" w:cs="宋体"/>
                <w:color w:val="000000"/>
                <w:kern w:val="0"/>
                <w:sz w:val="24"/>
                <w:lang w:val="en-US" w:eastAsia="zh-CN"/>
              </w:rPr>
              <w:t>指标不同度量情况下的对应数值</w:t>
            </w:r>
          </w:p>
        </w:tc>
        <w:tc>
          <w:tcPr>
            <w:tcW w:w="4822" w:type="dxa"/>
            <w:noWrap w:val="0"/>
            <w:vAlign w:val="top"/>
          </w:tcPr>
          <w:p>
            <w:pPr>
              <w:keepNext w:val="0"/>
              <w:keepLines w:val="0"/>
              <w:widowControl w:val="0"/>
              <w:suppressLineNumbers w:val="0"/>
              <w:spacing w:before="0" w:beforeAutospacing="0" w:after="0" w:afterAutospacing="0" w:line="240" w:lineRule="auto"/>
              <w:ind w:left="0" w:right="0"/>
              <w:jc w:val="both"/>
              <w:rPr>
                <w:rFonts w:hint="eastAsia" w:ascii="宋体" w:hAnsi="宋体" w:eastAsia="宋体" w:cs="宋体"/>
                <w:color w:val="000000"/>
                <w:kern w:val="0"/>
                <w:sz w:val="24"/>
                <w:lang w:val="en-US" w:eastAsia="zh-CN"/>
              </w:rPr>
            </w:pPr>
            <w:r>
              <w:rPr>
                <w:rFonts w:hint="eastAsia" w:ascii="宋体" w:hAnsi="宋体" w:eastAsia="宋体" w:cs="宋体"/>
                <w:color w:val="000000"/>
                <w:kern w:val="0"/>
                <w:sz w:val="24"/>
                <w:lang w:val="en-US" w:eastAsia="zh-CN"/>
              </w:rPr>
              <w:t>1跟指标结果表有关，只展示对应指标最近更新的数据期间所有度量和对应值，包括：</w:t>
            </w:r>
          </w:p>
          <w:p>
            <w:pPr>
              <w:keepNext w:val="0"/>
              <w:keepLines w:val="0"/>
              <w:widowControl w:val="0"/>
              <w:suppressLineNumbers w:val="0"/>
              <w:spacing w:before="0" w:beforeAutospacing="0" w:after="0" w:afterAutospacing="0" w:line="240" w:lineRule="auto"/>
              <w:ind w:left="0" w:right="0"/>
              <w:jc w:val="both"/>
              <w:rPr>
                <w:rFonts w:hint="eastAsia" w:ascii="宋体" w:hAnsi="宋体" w:eastAsia="宋体" w:cs="宋体"/>
                <w:color w:val="000000"/>
                <w:kern w:val="0"/>
                <w:sz w:val="24"/>
                <w:lang w:val="en-US" w:eastAsia="zh-CN"/>
              </w:rPr>
            </w:pPr>
            <w:r>
              <w:rPr>
                <w:rFonts w:hint="eastAsia" w:ascii="宋体" w:hAnsi="宋体" w:eastAsia="宋体" w:cs="宋体"/>
                <w:color w:val="000000"/>
                <w:kern w:val="0"/>
                <w:sz w:val="24"/>
                <w:lang w:val="en-US" w:eastAsia="zh-CN"/>
              </w:rPr>
              <w:t>-月累计值</w:t>
            </w:r>
          </w:p>
          <w:p>
            <w:pPr>
              <w:keepNext w:val="0"/>
              <w:keepLines w:val="0"/>
              <w:widowControl w:val="0"/>
              <w:suppressLineNumbers w:val="0"/>
              <w:spacing w:before="0" w:beforeAutospacing="0" w:after="0" w:afterAutospacing="0" w:line="240" w:lineRule="auto"/>
              <w:ind w:left="0" w:right="0"/>
              <w:jc w:val="both"/>
              <w:rPr>
                <w:rFonts w:hint="eastAsia" w:ascii="宋体" w:hAnsi="宋体" w:eastAsia="宋体" w:cs="宋体"/>
                <w:color w:val="000000"/>
                <w:kern w:val="0"/>
                <w:sz w:val="24"/>
                <w:lang w:val="en-US" w:eastAsia="zh-CN"/>
              </w:rPr>
            </w:pPr>
            <w:r>
              <w:rPr>
                <w:rFonts w:hint="eastAsia" w:ascii="宋体" w:hAnsi="宋体" w:eastAsia="宋体" w:cs="宋体"/>
                <w:color w:val="000000"/>
                <w:kern w:val="0"/>
                <w:sz w:val="24"/>
                <w:lang w:val="en-US" w:eastAsia="zh-CN"/>
              </w:rPr>
              <w:t>-目标值</w:t>
            </w:r>
          </w:p>
          <w:p>
            <w:pPr>
              <w:keepNext w:val="0"/>
              <w:keepLines w:val="0"/>
              <w:widowControl w:val="0"/>
              <w:suppressLineNumbers w:val="0"/>
              <w:spacing w:before="0" w:beforeAutospacing="0" w:after="0" w:afterAutospacing="0" w:line="240" w:lineRule="auto"/>
              <w:ind w:left="0" w:right="0"/>
              <w:jc w:val="both"/>
              <w:rPr>
                <w:rFonts w:hint="eastAsia" w:ascii="宋体" w:hAnsi="宋体" w:eastAsia="宋体" w:cs="宋体"/>
                <w:color w:val="000000"/>
                <w:kern w:val="0"/>
                <w:sz w:val="24"/>
                <w:lang w:val="en-US" w:eastAsia="zh-CN"/>
              </w:rPr>
            </w:pPr>
            <w:r>
              <w:rPr>
                <w:rFonts w:hint="eastAsia" w:ascii="宋体" w:hAnsi="宋体" w:eastAsia="宋体" w:cs="宋体"/>
                <w:color w:val="000000"/>
                <w:kern w:val="0"/>
                <w:sz w:val="24"/>
                <w:lang w:val="en-US" w:eastAsia="zh-CN"/>
              </w:rPr>
              <w:t>-上期值</w:t>
            </w:r>
          </w:p>
          <w:p>
            <w:pPr>
              <w:keepNext w:val="0"/>
              <w:keepLines w:val="0"/>
              <w:widowControl w:val="0"/>
              <w:suppressLineNumbers w:val="0"/>
              <w:spacing w:before="0" w:beforeAutospacing="0" w:after="0" w:afterAutospacing="0" w:line="240" w:lineRule="auto"/>
              <w:ind w:left="0" w:right="0"/>
              <w:jc w:val="both"/>
              <w:rPr>
                <w:rFonts w:hint="eastAsia" w:ascii="宋体" w:hAnsi="宋体" w:eastAsia="宋体" w:cs="宋体"/>
                <w:color w:val="000000"/>
                <w:kern w:val="0"/>
                <w:sz w:val="24"/>
                <w:lang w:val="en-US" w:eastAsia="zh-CN"/>
              </w:rPr>
            </w:pPr>
            <w:r>
              <w:rPr>
                <w:rFonts w:hint="eastAsia" w:ascii="宋体" w:hAnsi="宋体" w:eastAsia="宋体" w:cs="宋体"/>
                <w:color w:val="000000"/>
                <w:kern w:val="0"/>
                <w:sz w:val="24"/>
                <w:lang w:val="en-US" w:eastAsia="zh-CN"/>
              </w:rPr>
              <w:t>-同比</w:t>
            </w:r>
          </w:p>
          <w:p>
            <w:pPr>
              <w:keepNext w:val="0"/>
              <w:keepLines w:val="0"/>
              <w:widowControl w:val="0"/>
              <w:suppressLineNumbers w:val="0"/>
              <w:spacing w:before="0" w:beforeAutospacing="0" w:after="0" w:afterAutospacing="0" w:line="240" w:lineRule="auto"/>
              <w:ind w:left="0" w:right="0"/>
              <w:jc w:val="both"/>
              <w:rPr>
                <w:rFonts w:hint="eastAsia" w:ascii="宋体" w:hAnsi="宋体" w:eastAsia="宋体" w:cs="宋体"/>
                <w:color w:val="000000"/>
                <w:kern w:val="0"/>
                <w:sz w:val="24"/>
                <w:lang w:val="en-US" w:eastAsia="zh-CN"/>
              </w:rPr>
            </w:pPr>
            <w:r>
              <w:rPr>
                <w:rFonts w:hint="eastAsia" w:ascii="宋体" w:hAnsi="宋体" w:eastAsia="宋体" w:cs="宋体"/>
                <w:color w:val="000000"/>
                <w:kern w:val="0"/>
                <w:sz w:val="24"/>
                <w:lang w:val="en-US" w:eastAsia="zh-CN"/>
              </w:rPr>
              <w:t>-环比</w:t>
            </w:r>
            <w:r>
              <w:rPr>
                <w:rFonts w:hint="eastAsia"/>
                <w:lang w:val="en-US" w:eastAsia="zh-CN"/>
              </w:rPr>
              <w:t xml:space="preserve"> 等</w:t>
            </w:r>
          </w:p>
          <w:p>
            <w:pPr>
              <w:keepNext w:val="0"/>
              <w:keepLines w:val="0"/>
              <w:widowControl w:val="0"/>
              <w:suppressLineNumbers w:val="0"/>
              <w:spacing w:before="0" w:beforeAutospacing="0" w:after="0" w:afterAutospacing="0" w:line="240" w:lineRule="auto"/>
              <w:ind w:left="0" w:right="0"/>
              <w:jc w:val="both"/>
              <w:rPr>
                <w:rFonts w:hint="default" w:ascii="宋体" w:hAnsi="宋体" w:eastAsia="宋体" w:cs="宋体"/>
                <w:color w:val="000000"/>
                <w:kern w:val="0"/>
                <w:sz w:val="24"/>
                <w:lang w:val="en-US" w:eastAsia="zh-CN"/>
              </w:rPr>
            </w:pPr>
            <w:r>
              <w:rPr>
                <w:rFonts w:hint="eastAsia" w:ascii="宋体" w:hAnsi="宋体" w:eastAsia="宋体" w:cs="宋体"/>
                <w:color w:val="000000"/>
                <w:kern w:val="0"/>
                <w:sz w:val="24"/>
                <w:lang w:val="en-US" w:eastAsia="zh-CN"/>
              </w:rPr>
              <w:t>2同比和环比的值如果大于0，则箭头向上，箭头颜色为绿色；值如果小于0，则箭头向下，箭头颜色为红色；值如果等于0，则为橙色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8" w:type="dxa"/>
            <w:noWrap w:val="0"/>
            <w:vAlign w:val="top"/>
          </w:tcPr>
          <w:p>
            <w:pPr>
              <w:keepNext w:val="0"/>
              <w:keepLines w:val="0"/>
              <w:widowControl w:val="0"/>
              <w:suppressLineNumbers w:val="0"/>
              <w:spacing w:before="0" w:beforeAutospacing="0" w:after="0" w:afterAutospacing="0" w:line="240" w:lineRule="auto"/>
              <w:ind w:left="0" w:right="0"/>
              <w:jc w:val="both"/>
              <w:rPr>
                <w:rFonts w:hint="eastAsia" w:ascii="宋体" w:hAnsi="宋体" w:eastAsia="宋体" w:cs="宋体"/>
                <w:color w:val="000000"/>
                <w:kern w:val="0"/>
                <w:sz w:val="24"/>
                <w:lang w:val="en-US" w:eastAsia="zh-CN"/>
              </w:rPr>
            </w:pPr>
            <w:r>
              <w:rPr>
                <w:rFonts w:hint="eastAsia" w:cs="宋体"/>
                <w:color w:val="000000"/>
                <w:kern w:val="0"/>
                <w:sz w:val="24"/>
                <w:lang w:val="en-US" w:eastAsia="zh-CN"/>
              </w:rPr>
              <w:t>业务</w:t>
            </w:r>
            <w:r>
              <w:rPr>
                <w:rFonts w:hint="eastAsia" w:ascii="宋体" w:hAnsi="宋体" w:eastAsia="宋体" w:cs="宋体"/>
                <w:color w:val="000000"/>
                <w:kern w:val="0"/>
                <w:sz w:val="24"/>
                <w:lang w:val="en-US" w:eastAsia="zh-CN"/>
              </w:rPr>
              <w:t>定义</w:t>
            </w:r>
          </w:p>
        </w:tc>
        <w:tc>
          <w:tcPr>
            <w:tcW w:w="2659" w:type="dxa"/>
            <w:noWrap w:val="0"/>
            <w:vAlign w:val="top"/>
          </w:tcPr>
          <w:p>
            <w:pPr>
              <w:keepNext w:val="0"/>
              <w:keepLines w:val="0"/>
              <w:widowControl w:val="0"/>
              <w:suppressLineNumbers w:val="0"/>
              <w:spacing w:before="0" w:beforeAutospacing="0" w:after="0" w:afterAutospacing="0" w:line="240" w:lineRule="auto"/>
              <w:ind w:left="0" w:right="0"/>
              <w:jc w:val="both"/>
              <w:rPr>
                <w:rFonts w:hint="eastAsia" w:ascii="宋体" w:hAnsi="宋体" w:eastAsia="宋体" w:cs="宋体"/>
                <w:color w:val="000000"/>
                <w:kern w:val="0"/>
                <w:sz w:val="24"/>
                <w:lang w:val="en-US" w:eastAsia="zh-CN"/>
              </w:rPr>
            </w:pPr>
            <w:r>
              <w:rPr>
                <w:rFonts w:hint="eastAsia" w:ascii="宋体" w:hAnsi="宋体" w:eastAsia="宋体" w:cs="宋体"/>
                <w:color w:val="000000"/>
                <w:kern w:val="0"/>
                <w:sz w:val="24"/>
                <w:lang w:val="en-US" w:eastAsia="zh-CN"/>
              </w:rPr>
              <w:t>指标的</w:t>
            </w:r>
            <w:r>
              <w:rPr>
                <w:rFonts w:hint="eastAsia" w:cs="宋体"/>
                <w:color w:val="000000"/>
                <w:kern w:val="0"/>
                <w:sz w:val="24"/>
                <w:lang w:val="en-US" w:eastAsia="zh-CN"/>
              </w:rPr>
              <w:t>业务</w:t>
            </w:r>
            <w:r>
              <w:rPr>
                <w:rFonts w:hint="eastAsia" w:ascii="宋体" w:hAnsi="宋体" w:eastAsia="宋体" w:cs="宋体"/>
                <w:color w:val="000000"/>
                <w:kern w:val="0"/>
                <w:sz w:val="24"/>
                <w:lang w:val="en-US" w:eastAsia="zh-CN"/>
              </w:rPr>
              <w:t>定义</w:t>
            </w:r>
          </w:p>
        </w:tc>
        <w:tc>
          <w:tcPr>
            <w:tcW w:w="4822" w:type="dxa"/>
            <w:noWrap w:val="0"/>
            <w:vAlign w:val="top"/>
          </w:tcPr>
          <w:p>
            <w:pPr>
              <w:keepNext w:val="0"/>
              <w:keepLines w:val="0"/>
              <w:widowControl w:val="0"/>
              <w:suppressLineNumbers w:val="0"/>
              <w:spacing w:before="0" w:beforeAutospacing="0" w:after="0" w:afterAutospacing="0" w:line="240" w:lineRule="auto"/>
              <w:ind w:left="0" w:right="0"/>
              <w:jc w:val="both"/>
              <w:rPr>
                <w:rFonts w:hint="eastAsia" w:cs="宋体"/>
                <w:color w:val="000000"/>
                <w:kern w:val="0"/>
                <w:sz w:val="24"/>
                <w:lang w:val="en-US" w:eastAsia="zh-CN"/>
              </w:rPr>
            </w:pPr>
            <w:r>
              <w:rPr>
                <w:rFonts w:hint="eastAsia" w:cs="宋体"/>
                <w:color w:val="000000"/>
                <w:kern w:val="0"/>
                <w:sz w:val="24"/>
                <w:lang w:val="en-US" w:eastAsia="zh-CN"/>
              </w:rPr>
              <w:t>来源于数据需求模板中</w:t>
            </w:r>
            <w:r>
              <w:rPr>
                <w:rFonts w:hint="eastAsia" w:ascii="宋体" w:hAnsi="宋体" w:eastAsia="宋体" w:cs="宋体"/>
                <w:color w:val="000000"/>
                <w:kern w:val="0"/>
                <w:sz w:val="24"/>
                <w:lang w:val="en-US" w:eastAsia="zh-CN"/>
              </w:rPr>
              <w:t>的</w:t>
            </w:r>
            <w:r>
              <w:rPr>
                <w:rFonts w:hint="eastAsia" w:cs="宋体"/>
                <w:color w:val="000000"/>
                <w:kern w:val="0"/>
                <w:sz w:val="24"/>
                <w:lang w:val="en-US" w:eastAsia="zh-CN"/>
              </w:rPr>
              <w:t>业务定义，每上一个指标，需提供指标对应的业务定义，由开发写入后台的表中。样例如附件如下图是应收保费的业务定义</w:t>
            </w:r>
          </w:p>
          <w:p>
            <w:pPr>
              <w:keepNext w:val="0"/>
              <w:keepLines w:val="0"/>
              <w:widowControl w:val="0"/>
              <w:suppressLineNumbers w:val="0"/>
              <w:spacing w:before="0" w:beforeAutospacing="0" w:after="0" w:afterAutospacing="0" w:line="240" w:lineRule="auto"/>
              <w:ind w:left="0" w:right="0"/>
              <w:jc w:val="both"/>
              <w:rPr>
                <w:rFonts w:hint="eastAsia" w:cs="宋体"/>
                <w:color w:val="000000"/>
                <w:kern w:val="0"/>
                <w:sz w:val="24"/>
                <w:lang w:val="en-US" w:eastAsia="zh-CN"/>
              </w:rPr>
            </w:pPr>
            <w:r>
              <w:rPr>
                <w:rFonts w:hint="eastAsia" w:cs="宋体"/>
                <w:color w:val="000000"/>
                <w:kern w:val="0"/>
                <w:sz w:val="24"/>
                <w:lang w:val="en-US" w:eastAsia="zh-CN"/>
              </w:rPr>
              <w:drawing>
                <wp:inline distT="0" distB="0" distL="114300" distR="114300">
                  <wp:extent cx="2923540" cy="1209040"/>
                  <wp:effectExtent l="0" t="0" r="10160" b="10160"/>
                  <wp:docPr id="3" name="图片 3" descr="16043162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1604316231(1)"/>
                          <pic:cNvPicPr>
                            <a:picLocks noChangeAspect="1"/>
                          </pic:cNvPicPr>
                        </pic:nvPicPr>
                        <pic:blipFill>
                          <a:blip r:embed="rId45"/>
                          <a:stretch>
                            <a:fillRect/>
                          </a:stretch>
                        </pic:blipFill>
                        <pic:spPr>
                          <a:xfrm>
                            <a:off x="0" y="0"/>
                            <a:ext cx="2923540" cy="1209040"/>
                          </a:xfrm>
                          <a:prstGeom prst="rect">
                            <a:avLst/>
                          </a:prstGeom>
                        </pic:spPr>
                      </pic:pic>
                    </a:graphicData>
                  </a:graphic>
                </wp:inline>
              </w:drawing>
            </w:r>
          </w:p>
        </w:tc>
      </w:tr>
    </w:tbl>
    <w:p>
      <w:pPr>
        <w:rPr>
          <w:rFonts w:hint="eastAsia"/>
          <w:b/>
          <w:bCs/>
          <w:lang w:val="en-US" w:eastAsia="zh-CN"/>
        </w:rPr>
      </w:pPr>
      <w:r>
        <w:rPr>
          <w:rFonts w:hint="eastAsia"/>
          <w:b/>
          <w:bCs/>
          <w:lang w:val="en-US" w:eastAsia="zh-CN"/>
        </w:rPr>
        <w:t>3) 点击指标跳转逻辑</w:t>
      </w:r>
    </w:p>
    <w:p>
      <w:pP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点击指标名称后跳转逻辑如下：</w:t>
      </w:r>
    </w:p>
    <w:p>
      <w:pPr>
        <w:rPr>
          <w:rFonts w:hint="eastAsia" w:ascii="宋体" w:hAnsi="宋体" w:eastAsia="宋体" w:cs="宋体"/>
          <w:i w:val="0"/>
          <w:color w:val="000000"/>
          <w:kern w:val="0"/>
          <w:sz w:val="22"/>
          <w:szCs w:val="22"/>
          <w:u w:val="none"/>
          <w:lang w:eastAsia="zh-CN" w:bidi="ar"/>
        </w:rPr>
      </w:pPr>
      <w:r>
        <w:rPr>
          <w:rFonts w:hint="eastAsia" w:ascii="宋体" w:hAnsi="宋体" w:eastAsia="宋体" w:cs="宋体"/>
          <w:i w:val="0"/>
          <w:color w:val="000000"/>
          <w:kern w:val="0"/>
          <w:sz w:val="22"/>
          <w:szCs w:val="22"/>
          <w:u w:val="none"/>
          <w:lang w:val="en-US" w:eastAsia="zh-CN" w:bidi="ar"/>
        </w:rPr>
        <w:t>①如果在指标管理中已有该指标，则直接当前窗口跳转至对应的指标管理中的</w:t>
      </w:r>
      <w:r>
        <w:rPr>
          <w:rFonts w:hint="default" w:cs="宋体"/>
          <w:i w:val="0"/>
          <w:color w:val="000000"/>
          <w:kern w:val="0"/>
          <w:sz w:val="22"/>
          <w:szCs w:val="22"/>
          <w:u w:val="none"/>
          <w:lang w:eastAsia="zh-CN" w:bidi="ar"/>
        </w:rPr>
        <w:t>指标页面，查看该指标下的所有指标卡。如果在搜索页有勾选1家机构</w:t>
      </w:r>
      <w:r>
        <w:rPr>
          <w:rFonts w:hint="eastAsia" w:cs="宋体"/>
          <w:i w:val="0"/>
          <w:color w:val="000000"/>
          <w:kern w:val="0"/>
          <w:sz w:val="22"/>
          <w:szCs w:val="22"/>
          <w:u w:val="none"/>
          <w:lang w:eastAsia="zh-CN" w:bidi="ar"/>
        </w:rPr>
        <w:t>或者输入的关键词中包含</w:t>
      </w:r>
      <w:r>
        <w:rPr>
          <w:rFonts w:hint="eastAsia" w:cs="宋体"/>
          <w:i w:val="0"/>
          <w:color w:val="000000"/>
          <w:kern w:val="0"/>
          <w:sz w:val="22"/>
          <w:szCs w:val="22"/>
          <w:u w:val="none"/>
          <w:lang w:val="en-US" w:eastAsia="zh-CN" w:bidi="ar"/>
        </w:rPr>
        <w:t>1家</w:t>
      </w:r>
      <w:r>
        <w:rPr>
          <w:rFonts w:hint="eastAsia" w:cs="宋体"/>
          <w:i w:val="0"/>
          <w:color w:val="000000"/>
          <w:kern w:val="0"/>
          <w:sz w:val="22"/>
          <w:szCs w:val="22"/>
          <w:u w:val="none"/>
          <w:lang w:eastAsia="zh-CN" w:bidi="ar"/>
        </w:rPr>
        <w:t>机构</w:t>
      </w:r>
      <w:r>
        <w:rPr>
          <w:rFonts w:hint="default" w:cs="宋体"/>
          <w:i w:val="0"/>
          <w:color w:val="000000"/>
          <w:kern w:val="0"/>
          <w:sz w:val="22"/>
          <w:szCs w:val="22"/>
          <w:u w:val="none"/>
          <w:lang w:eastAsia="zh-CN" w:bidi="ar"/>
        </w:rPr>
        <w:t>，则跳转至指标管理中的指标页面右上角默认展示勾选</w:t>
      </w:r>
      <w:r>
        <w:rPr>
          <w:rFonts w:hint="eastAsia" w:cs="宋体"/>
          <w:i w:val="0"/>
          <w:color w:val="000000"/>
          <w:kern w:val="0"/>
          <w:sz w:val="22"/>
          <w:szCs w:val="22"/>
          <w:u w:val="none"/>
          <w:lang w:eastAsia="zh-CN" w:bidi="ar"/>
        </w:rPr>
        <w:t>或输入</w:t>
      </w:r>
      <w:r>
        <w:rPr>
          <w:rFonts w:hint="default" w:cs="宋体"/>
          <w:i w:val="0"/>
          <w:color w:val="000000"/>
          <w:kern w:val="0"/>
          <w:sz w:val="22"/>
          <w:szCs w:val="22"/>
          <w:u w:val="none"/>
          <w:lang w:eastAsia="zh-CN" w:bidi="ar"/>
        </w:rPr>
        <w:t>机构；如果在搜索页有勾选多家机构，则跳转至指标管理中的指标页面右上角默认展示勾选机构中排第</w:t>
      </w:r>
      <w:r>
        <w:rPr>
          <w:rFonts w:hint="eastAsia" w:cs="宋体"/>
          <w:i w:val="0"/>
          <w:color w:val="000000"/>
          <w:kern w:val="0"/>
          <w:sz w:val="22"/>
          <w:szCs w:val="22"/>
          <w:u w:val="none"/>
          <w:lang w:eastAsia="zh-CN" w:bidi="ar"/>
        </w:rPr>
        <w:t>一</w:t>
      </w:r>
      <w:r>
        <w:rPr>
          <w:rFonts w:hint="default" w:cs="宋体"/>
          <w:i w:val="0"/>
          <w:color w:val="000000"/>
          <w:kern w:val="0"/>
          <w:sz w:val="22"/>
          <w:szCs w:val="22"/>
          <w:u w:val="none"/>
          <w:lang w:eastAsia="zh-CN" w:bidi="ar"/>
        </w:rPr>
        <w:t>的机构。</w:t>
      </w:r>
      <w:r>
        <w:rPr>
          <w:rFonts w:hint="eastAsia"/>
          <w:lang w:eastAsia="zh-CN"/>
        </w:rPr>
        <w:t>页面其他逻辑不变。</w:t>
      </w:r>
    </w:p>
    <w:p>
      <w:r>
        <w:drawing>
          <wp:inline distT="0" distB="0" distL="114300" distR="114300">
            <wp:extent cx="6105525" cy="2889885"/>
            <wp:effectExtent l="0" t="0" r="9525" b="571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46"/>
                    <a:stretch>
                      <a:fillRect/>
                    </a:stretch>
                  </pic:blipFill>
                  <pic:spPr>
                    <a:xfrm>
                      <a:off x="0" y="0"/>
                      <a:ext cx="6105525" cy="2889885"/>
                    </a:xfrm>
                    <a:prstGeom prst="rect">
                      <a:avLst/>
                    </a:prstGeom>
                    <a:noFill/>
                    <a:ln>
                      <a:noFill/>
                    </a:ln>
                  </pic:spPr>
                </pic:pic>
              </a:graphicData>
            </a:graphic>
          </wp:inline>
        </w:drawing>
      </w:r>
    </w:p>
    <w:p>
      <w:pPr>
        <w:rPr>
          <w:rFonts w:hint="eastAsia" w:ascii="宋体" w:hAnsi="宋体" w:eastAsia="宋体" w:cs="宋体"/>
          <w:i w:val="0"/>
          <w:color w:val="000000"/>
          <w:kern w:val="0"/>
          <w:sz w:val="22"/>
          <w:szCs w:val="22"/>
          <w:u w:val="none"/>
          <w:lang w:val="en-US" w:eastAsia="zh-CN" w:bidi="ar"/>
        </w:rPr>
      </w:pPr>
    </w:p>
    <w:p>
      <w:pPr>
        <w:rPr>
          <w:rFonts w:hint="default"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②如果在指标管理中没有</w:t>
      </w:r>
      <w:r>
        <w:rPr>
          <w:rFonts w:hint="default" w:cs="宋体"/>
          <w:i w:val="0"/>
          <w:color w:val="000000"/>
          <w:kern w:val="0"/>
          <w:sz w:val="22"/>
          <w:szCs w:val="22"/>
          <w:u w:val="none"/>
          <w:lang w:eastAsia="zh-CN" w:bidi="ar"/>
        </w:rPr>
        <w:t>该</w:t>
      </w:r>
      <w:r>
        <w:rPr>
          <w:rFonts w:hint="eastAsia" w:ascii="宋体" w:hAnsi="宋体" w:eastAsia="宋体" w:cs="宋体"/>
          <w:i w:val="0"/>
          <w:color w:val="000000"/>
          <w:kern w:val="0"/>
          <w:sz w:val="22"/>
          <w:szCs w:val="22"/>
          <w:u w:val="none"/>
          <w:lang w:val="en-US" w:eastAsia="zh-CN" w:bidi="ar"/>
        </w:rPr>
        <w:t>指标，则弹窗展示该指标的近期趋势。默认展示该指标最近6个数据期间的趋势图。</w:t>
      </w:r>
    </w:p>
    <w:p>
      <w:pPr>
        <w:numPr>
          <w:ilvl w:val="0"/>
          <w:numId w:val="6"/>
        </w:numPr>
        <w:ind w:left="0" w:leftChars="0" w:firstLine="0" w:firstLineChars="0"/>
        <w:rPr>
          <w:rFonts w:hint="eastAsia"/>
          <w:b/>
          <w:bCs/>
          <w:lang w:val="en-US" w:eastAsia="zh-CN"/>
        </w:rPr>
      </w:pPr>
      <w:r>
        <w:rPr>
          <w:rFonts w:hint="eastAsia"/>
          <w:b/>
          <w:bCs/>
          <w:lang w:val="en-US" w:eastAsia="zh-CN"/>
        </w:rPr>
        <w:t>相关搜索逻辑</w:t>
      </w:r>
    </w:p>
    <w:p>
      <w:pPr>
        <w:bidi w:val="0"/>
        <w:rPr>
          <w:rFonts w:hint="eastAsia"/>
          <w:lang w:val="en-US" w:eastAsia="zh-CN"/>
        </w:rPr>
      </w:pPr>
      <w:r>
        <w:rPr>
          <w:rFonts w:hint="eastAsia"/>
          <w:lang w:val="en-US" w:eastAsia="zh-CN"/>
        </w:rPr>
        <w:t>相关搜索会展示最多5个相关指标，相关指标逻辑如下：</w:t>
      </w:r>
    </w:p>
    <w:p>
      <w:pPr>
        <w:bidi w:val="0"/>
        <w:rPr>
          <w:rFonts w:hint="eastAsia"/>
          <w:lang w:val="en-US" w:eastAsia="zh-CN"/>
        </w:rPr>
      </w:pPr>
      <w:r>
        <w:rPr>
          <w:rFonts w:hint="eastAsia"/>
          <w:lang w:val="en-US" w:eastAsia="zh-CN"/>
        </w:rPr>
        <w:t>-如果指标结果页第一个指标有图谱，则默认展示第一个指标的上下级指标，如果第一个指标没有图谱，则展示第二个指标的上下级指标，以此类推；</w:t>
      </w:r>
    </w:p>
    <w:p>
      <w:pPr>
        <w:bidi w:val="0"/>
        <w:rPr>
          <w:rFonts w:hint="eastAsia"/>
          <w:lang w:val="en-US" w:eastAsia="zh-CN"/>
        </w:rPr>
      </w:pPr>
      <w:r>
        <w:rPr>
          <w:rFonts w:hint="eastAsia"/>
          <w:lang w:val="en-US" w:eastAsia="zh-CN"/>
        </w:rPr>
        <w:t>-如果指标结果页第一个指标有图谱，则先展示上级指标，然后展示下级指标；如果没有上级指标，则直接展示下级指标；如果下级指标有多个，则根据该用户的历史查看时间排序，查看时间晚的在前；如果查看时间一样（未查看），则根据指标名称首字母排序；</w:t>
      </w:r>
    </w:p>
    <w:p>
      <w:pPr>
        <w:bidi w:val="0"/>
        <w:rPr>
          <w:rFonts w:hint="eastAsia"/>
          <w:lang w:val="en-US" w:eastAsia="zh-CN"/>
        </w:rPr>
      </w:pPr>
      <w:r>
        <w:rPr>
          <w:rFonts w:hint="eastAsia"/>
          <w:lang w:val="en-US" w:eastAsia="zh-CN"/>
        </w:rPr>
        <w:t>-如果指标结果页第一个指标的上下级指标超出5个，则只展示前5个；如果少于5个，例如是3个，则只展示3个相关指标</w:t>
      </w:r>
    </w:p>
    <w:p>
      <w:pPr>
        <w:pStyle w:val="7"/>
        <w:numPr>
          <w:ilvl w:val="5"/>
          <w:numId w:val="0"/>
        </w:numPr>
        <w:bidi w:val="0"/>
        <w:ind w:leftChars="0"/>
        <w:rPr>
          <w:rFonts w:hint="eastAsia"/>
          <w:lang w:val="en-US" w:eastAsia="zh-CN"/>
        </w:rPr>
      </w:pPr>
      <w:r>
        <w:rPr>
          <w:rFonts w:hint="eastAsia"/>
          <w:lang w:val="en-US" w:eastAsia="zh-CN"/>
        </w:rPr>
        <w:t>2报表</w:t>
      </w:r>
    </w:p>
    <w:p>
      <w:pPr>
        <w:rPr>
          <w:rFonts w:hint="eastAsia"/>
          <w:lang w:val="en-US" w:eastAsia="zh-CN"/>
        </w:rPr>
      </w:pPr>
      <w:r>
        <w:drawing>
          <wp:inline distT="0" distB="0" distL="114300" distR="114300">
            <wp:extent cx="6119495" cy="3310890"/>
            <wp:effectExtent l="0" t="0" r="14605" b="3810"/>
            <wp:docPr id="3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8"/>
                    <pic:cNvPicPr>
                      <a:picLocks noChangeAspect="1"/>
                    </pic:cNvPicPr>
                  </pic:nvPicPr>
                  <pic:blipFill>
                    <a:blip r:embed="rId47"/>
                    <a:stretch>
                      <a:fillRect/>
                    </a:stretch>
                  </pic:blipFill>
                  <pic:spPr>
                    <a:xfrm>
                      <a:off x="0" y="0"/>
                      <a:ext cx="6119495" cy="3310890"/>
                    </a:xfrm>
                    <a:prstGeom prst="rect">
                      <a:avLst/>
                    </a:prstGeom>
                    <a:noFill/>
                    <a:ln>
                      <a:noFill/>
                    </a:ln>
                  </pic:spPr>
                </pic:pic>
              </a:graphicData>
            </a:graphic>
          </wp:inline>
        </w:drawing>
      </w:r>
    </w:p>
    <w:p>
      <w:pPr>
        <w:rPr>
          <w:rFonts w:hint="eastAsia" w:cs="宋体"/>
          <w:i w:val="0"/>
          <w:color w:val="000000"/>
          <w:kern w:val="0"/>
          <w:sz w:val="22"/>
          <w:szCs w:val="22"/>
          <w:u w:val="none"/>
          <w:lang w:val="en-US" w:eastAsia="zh-CN" w:bidi="ar"/>
        </w:rPr>
      </w:pPr>
      <w:r>
        <w:rPr>
          <w:rFonts w:hint="eastAsia" w:cs="宋体"/>
          <w:i w:val="0"/>
          <w:color w:val="000000"/>
          <w:kern w:val="0"/>
          <w:sz w:val="22"/>
          <w:szCs w:val="22"/>
          <w:u w:val="none"/>
          <w:lang w:val="en-US" w:eastAsia="zh-CN" w:bidi="ar"/>
        </w:rPr>
        <w:t>前提：报表结果页的指标只能是用户有权限看到的报表；</w:t>
      </w:r>
    </w:p>
    <w:p>
      <w:pP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报表搜索结果页如上图所示，上方跟搜索入口页面一致，保留在搜索入口中选择的类型和机构。中间左边展示结果页的报表个数、每一个报表展示的信息、以及页码（当搜索结果页指标过多，则切页展示，每页展示10条数据；如果搜索结果少于10条，则底部展示“已无更多搜索结果”）。</w:t>
      </w:r>
    </w:p>
    <w:p>
      <w:pPr>
        <w:rPr>
          <w:rFonts w:hint="eastAsia" w:ascii="宋体" w:hAnsi="宋体" w:eastAsia="宋体" w:cs="宋体"/>
          <w:i w:val="0"/>
          <w:color w:val="000000"/>
          <w:kern w:val="0"/>
          <w:sz w:val="22"/>
          <w:szCs w:val="22"/>
          <w:u w:val="none"/>
          <w:lang w:val="en-US" w:eastAsia="zh-CN" w:bidi="ar"/>
        </w:rPr>
      </w:pPr>
    </w:p>
    <w:p>
      <w:pPr>
        <w:rPr>
          <w:rFonts w:hint="eastAsia" w:cs="宋体"/>
          <w:i w:val="0"/>
          <w:color w:val="000000"/>
          <w:kern w:val="0"/>
          <w:sz w:val="22"/>
          <w:szCs w:val="22"/>
          <w:u w:val="none"/>
          <w:lang w:val="en-US" w:eastAsia="zh-CN" w:bidi="ar"/>
        </w:rPr>
      </w:pPr>
      <w:r>
        <w:rPr>
          <w:rFonts w:hint="eastAsia" w:cs="宋体"/>
          <w:i w:val="0"/>
          <w:color w:val="000000"/>
          <w:kern w:val="0"/>
          <w:sz w:val="22"/>
          <w:szCs w:val="22"/>
          <w:u w:val="none"/>
          <w:lang w:val="en-US" w:eastAsia="zh-CN" w:bidi="ar"/>
        </w:rPr>
        <w:t>如果没有</w:t>
      </w:r>
      <w:r>
        <w:rPr>
          <w:rFonts w:hint="eastAsia" w:ascii="宋体" w:hAnsi="宋体" w:eastAsia="宋体" w:cs="宋体"/>
          <w:i w:val="0"/>
          <w:color w:val="000000"/>
          <w:kern w:val="0"/>
          <w:sz w:val="22"/>
          <w:szCs w:val="22"/>
          <w:u w:val="none"/>
          <w:lang w:val="en-US" w:eastAsia="zh-CN" w:bidi="ar"/>
        </w:rPr>
        <w:t>匹配的</w:t>
      </w:r>
      <w:r>
        <w:rPr>
          <w:rFonts w:hint="eastAsia" w:cs="宋体"/>
          <w:i w:val="0"/>
          <w:color w:val="000000"/>
          <w:kern w:val="0"/>
          <w:sz w:val="22"/>
          <w:szCs w:val="22"/>
          <w:u w:val="none"/>
          <w:lang w:val="en-US" w:eastAsia="zh-CN" w:bidi="ar"/>
        </w:rPr>
        <w:t>报表，则展示“未收到“</w:t>
      </w:r>
      <w:r>
        <w:rPr>
          <w:rFonts w:hint="eastAsia" w:cs="宋体"/>
          <w:i w:val="0"/>
          <w:color w:val="0000FF"/>
          <w:kern w:val="0"/>
          <w:sz w:val="22"/>
          <w:szCs w:val="22"/>
          <w:u w:val="none"/>
          <w:lang w:val="en-US" w:eastAsia="zh-CN" w:bidi="ar"/>
        </w:rPr>
        <w:t>XXX关键词</w:t>
      </w:r>
      <w:r>
        <w:rPr>
          <w:rFonts w:hint="eastAsia" w:cs="宋体"/>
          <w:i w:val="0"/>
          <w:color w:val="000000"/>
          <w:kern w:val="0"/>
          <w:sz w:val="22"/>
          <w:szCs w:val="22"/>
          <w:u w:val="none"/>
          <w:lang w:val="en-US" w:eastAsia="zh-CN" w:bidi="ar"/>
        </w:rPr>
        <w:t>”相关报表”，同时推荐报表，逻辑同2.2.1.5.1&gt;&gt;第4点智能推荐和搜索结果排序逻辑</w:t>
      </w:r>
      <w:r>
        <w:rPr>
          <w:rFonts w:hint="eastAsia" w:ascii="宋体" w:hAnsi="宋体" w:eastAsia="宋体" w:cs="宋体"/>
          <w:i w:val="0"/>
          <w:color w:val="000000"/>
          <w:kern w:val="0"/>
          <w:sz w:val="22"/>
          <w:szCs w:val="22"/>
          <w:u w:val="none"/>
          <w:lang w:val="en-US" w:eastAsia="zh-CN" w:bidi="ar"/>
        </w:rPr>
        <w:t>&gt;&gt;</w:t>
      </w:r>
      <w:r>
        <w:rPr>
          <w:rFonts w:hint="eastAsia" w:cs="宋体"/>
          <w:i w:val="0"/>
          <w:color w:val="000000"/>
          <w:kern w:val="0"/>
          <w:sz w:val="22"/>
          <w:szCs w:val="22"/>
          <w:u w:val="none"/>
          <w:lang w:val="en-US" w:eastAsia="zh-CN" w:bidi="ar"/>
        </w:rPr>
        <w:t>3</w:t>
      </w:r>
      <w:r>
        <w:rPr>
          <w:rFonts w:hint="eastAsia" w:ascii="宋体" w:hAnsi="宋体" w:eastAsia="宋体" w:cs="宋体"/>
          <w:i w:val="0"/>
          <w:color w:val="000000"/>
          <w:kern w:val="0"/>
          <w:sz w:val="22"/>
          <w:szCs w:val="22"/>
          <w:u w:val="none"/>
          <w:lang w:val="en-US" w:eastAsia="zh-CN" w:bidi="ar"/>
        </w:rPr>
        <w:t>.</w:t>
      </w:r>
      <w:r>
        <w:rPr>
          <w:rFonts w:hint="eastAsia" w:cs="宋体"/>
          <w:i w:val="0"/>
          <w:color w:val="000000"/>
          <w:kern w:val="0"/>
          <w:sz w:val="22"/>
          <w:szCs w:val="22"/>
          <w:u w:val="none"/>
          <w:lang w:val="en-US" w:eastAsia="zh-CN" w:bidi="ar"/>
        </w:rPr>
        <w:t>1</w:t>
      </w:r>
      <w:r>
        <w:rPr>
          <w:rFonts w:hint="eastAsia" w:ascii="宋体" w:hAnsi="宋体" w:eastAsia="宋体" w:cs="宋体"/>
          <w:i w:val="0"/>
          <w:color w:val="000000"/>
          <w:kern w:val="0"/>
          <w:sz w:val="22"/>
          <w:szCs w:val="22"/>
          <w:u w:val="none"/>
          <w:lang w:val="en-US" w:eastAsia="zh-CN" w:bidi="ar"/>
        </w:rPr>
        <w:t>-</w:t>
      </w:r>
      <w:r>
        <w:rPr>
          <w:rFonts w:hint="eastAsia" w:cs="宋体"/>
          <w:i w:val="0"/>
          <w:color w:val="000000"/>
          <w:kern w:val="0"/>
          <w:sz w:val="22"/>
          <w:szCs w:val="22"/>
          <w:u w:val="none"/>
          <w:lang w:val="en-US" w:eastAsia="zh-CN" w:bidi="ar"/>
        </w:rPr>
        <w:t>3</w:t>
      </w:r>
      <w:r>
        <w:rPr>
          <w:rFonts w:hint="eastAsia" w:ascii="宋体" w:hAnsi="宋体" w:eastAsia="宋体" w:cs="宋体"/>
          <w:i w:val="0"/>
          <w:color w:val="000000"/>
          <w:kern w:val="0"/>
          <w:sz w:val="22"/>
          <w:szCs w:val="22"/>
          <w:u w:val="none"/>
          <w:lang w:val="en-US" w:eastAsia="zh-CN" w:bidi="ar"/>
        </w:rPr>
        <w:t>.</w:t>
      </w:r>
      <w:r>
        <w:rPr>
          <w:rFonts w:hint="eastAsia" w:cs="宋体"/>
          <w:i w:val="0"/>
          <w:color w:val="000000"/>
          <w:kern w:val="0"/>
          <w:sz w:val="22"/>
          <w:szCs w:val="22"/>
          <w:u w:val="none"/>
          <w:lang w:val="en-US" w:eastAsia="zh-CN" w:bidi="ar"/>
        </w:rPr>
        <w:t>3</w:t>
      </w:r>
    </w:p>
    <w:p>
      <w:pPr>
        <w:rPr>
          <w:rFonts w:hint="eastAsia" w:cs="宋体"/>
          <w:i w:val="0"/>
          <w:color w:val="000000"/>
          <w:kern w:val="0"/>
          <w:sz w:val="22"/>
          <w:szCs w:val="22"/>
          <w:u w:val="none"/>
          <w:lang w:val="en-US" w:eastAsia="zh-CN" w:bidi="ar"/>
        </w:rPr>
      </w:pPr>
    </w:p>
    <w:p>
      <w:pPr>
        <w:rPr>
          <w:rFonts w:hint="eastAsia" w:cs="宋体"/>
          <w:i w:val="0"/>
          <w:color w:val="000000"/>
          <w:kern w:val="0"/>
          <w:sz w:val="22"/>
          <w:szCs w:val="22"/>
          <w:u w:val="none"/>
          <w:lang w:val="en-US" w:eastAsia="zh-CN" w:bidi="ar"/>
        </w:rPr>
      </w:pPr>
      <w:r>
        <w:rPr>
          <w:rFonts w:hint="eastAsia" w:cs="宋体"/>
          <w:i w:val="0"/>
          <w:color w:val="000000"/>
          <w:kern w:val="0"/>
          <w:sz w:val="22"/>
          <w:szCs w:val="22"/>
          <w:u w:val="none"/>
          <w:lang w:val="en-US" w:eastAsia="zh-CN" w:bidi="ar"/>
        </w:rPr>
        <w:t>在报表结果页再输入新的关键词，效果跟在工作台搜索的效果一致。而不是基于报表结果页搜索结果进行二次搜索。</w:t>
      </w:r>
    </w:p>
    <w:p>
      <w:pPr>
        <w:rPr>
          <w:rFonts w:hint="eastAsia" w:ascii="宋体" w:hAnsi="宋体" w:eastAsia="宋体" w:cs="宋体"/>
          <w:i w:val="0"/>
          <w:color w:val="000000"/>
          <w:kern w:val="0"/>
          <w:sz w:val="22"/>
          <w:szCs w:val="22"/>
          <w:u w:val="none"/>
          <w:lang w:val="en-US" w:eastAsia="zh-CN" w:bidi="ar"/>
        </w:rPr>
      </w:pPr>
    </w:p>
    <w:p>
      <w:pPr>
        <w:numPr>
          <w:ilvl w:val="0"/>
          <w:numId w:val="7"/>
        </w:numPr>
        <w:rPr>
          <w:rFonts w:hint="eastAsia"/>
          <w:b/>
          <w:bCs/>
          <w:lang w:val="en-US" w:eastAsia="zh-CN"/>
        </w:rPr>
      </w:pPr>
      <w:r>
        <w:rPr>
          <w:rFonts w:hint="eastAsia"/>
          <w:b/>
          <w:bCs/>
          <w:lang w:val="en-US" w:eastAsia="zh-CN"/>
        </w:rPr>
        <w:t>报表排序逻辑</w:t>
      </w:r>
    </w:p>
    <w:p>
      <w:pPr>
        <w:numPr>
          <w:ilvl w:val="0"/>
          <w:numId w:val="0"/>
        </w:numPr>
        <w:rPr>
          <w:rFonts w:hint="eastAsia"/>
          <w:b/>
          <w:bCs/>
          <w:lang w:val="en-US" w:eastAsia="zh-CN"/>
        </w:rPr>
      </w:pPr>
      <w:r>
        <w:rPr>
          <w:rFonts w:hint="eastAsia" w:ascii="宋体" w:hAnsi="宋体" w:eastAsia="宋体" w:cs="宋体"/>
          <w:i w:val="0"/>
          <w:color w:val="000000"/>
          <w:kern w:val="0"/>
          <w:sz w:val="22"/>
          <w:szCs w:val="22"/>
          <w:u w:val="none"/>
          <w:lang w:val="en-US" w:eastAsia="zh-CN" w:bidi="ar"/>
        </w:rPr>
        <w:t>请</w:t>
      </w:r>
      <w:r>
        <w:rPr>
          <w:rFonts w:hint="eastAsia" w:cs="宋体"/>
          <w:i w:val="0"/>
          <w:color w:val="000000"/>
          <w:kern w:val="0"/>
          <w:sz w:val="22"/>
          <w:szCs w:val="22"/>
          <w:u w:val="none"/>
          <w:lang w:val="en-US" w:eastAsia="zh-CN" w:bidi="ar"/>
        </w:rPr>
        <w:t>参考2.2.1.5.1&gt;&gt;第4点智能</w:t>
      </w:r>
      <w:r>
        <w:rPr>
          <w:rFonts w:hint="eastAsia" w:ascii="宋体" w:hAnsi="宋体" w:eastAsia="宋体" w:cs="宋体"/>
          <w:i w:val="0"/>
          <w:color w:val="000000"/>
          <w:kern w:val="0"/>
          <w:sz w:val="22"/>
          <w:szCs w:val="22"/>
          <w:u w:val="none"/>
          <w:lang w:val="en-US" w:eastAsia="zh-CN" w:bidi="ar"/>
        </w:rPr>
        <w:t>推荐和搜索结果排序逻辑&gt;&gt;3.1-3.4</w:t>
      </w:r>
    </w:p>
    <w:p>
      <w:pPr>
        <w:numPr>
          <w:ilvl w:val="0"/>
          <w:numId w:val="7"/>
        </w:numPr>
        <w:ind w:left="0" w:leftChars="0" w:firstLine="0" w:firstLineChars="0"/>
        <w:rPr>
          <w:rFonts w:hint="eastAsia"/>
          <w:b/>
          <w:bCs/>
          <w:lang w:val="en-US" w:eastAsia="zh-CN"/>
        </w:rPr>
      </w:pPr>
      <w:r>
        <w:rPr>
          <w:rFonts w:hint="eastAsia"/>
          <w:b/>
          <w:bCs/>
          <w:lang w:val="en-US" w:eastAsia="zh-CN"/>
        </w:rPr>
        <w:t>报表展示信息</w:t>
      </w:r>
    </w:p>
    <w:tbl>
      <w:tblPr>
        <w:tblStyle w:val="32"/>
        <w:tblW w:w="870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28"/>
        <w:gridCol w:w="2659"/>
        <w:gridCol w:w="48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8" w:type="dxa"/>
            <w:noWrap w:val="0"/>
            <w:vAlign w:val="top"/>
          </w:tcPr>
          <w:p>
            <w:pPr>
              <w:keepNext w:val="0"/>
              <w:keepLines w:val="0"/>
              <w:widowControl w:val="0"/>
              <w:suppressLineNumbers w:val="0"/>
              <w:spacing w:before="0" w:beforeAutospacing="0" w:after="0" w:afterAutospacing="0"/>
              <w:ind w:left="0" w:right="0"/>
              <w:jc w:val="both"/>
              <w:rPr>
                <w:rFonts w:hint="eastAsia"/>
                <w:b/>
                <w:bCs/>
                <w:color w:val="000000"/>
                <w:vertAlign w:val="baseline"/>
                <w:lang w:eastAsia="zh-CN"/>
              </w:rPr>
            </w:pPr>
            <w:r>
              <w:rPr>
                <w:rFonts w:hint="eastAsia" w:eastAsia="宋体"/>
                <w:b/>
                <w:bCs/>
                <w:color w:val="000000"/>
                <w:vertAlign w:val="baseline"/>
                <w:lang w:eastAsia="zh-CN"/>
              </w:rPr>
              <w:t>展示内容</w:t>
            </w:r>
          </w:p>
        </w:tc>
        <w:tc>
          <w:tcPr>
            <w:tcW w:w="2659" w:type="dxa"/>
            <w:noWrap w:val="0"/>
            <w:vAlign w:val="top"/>
          </w:tcPr>
          <w:p>
            <w:pPr>
              <w:keepNext w:val="0"/>
              <w:keepLines w:val="0"/>
              <w:widowControl w:val="0"/>
              <w:suppressLineNumbers w:val="0"/>
              <w:spacing w:before="0" w:beforeAutospacing="0" w:after="0" w:afterAutospacing="0"/>
              <w:ind w:left="0" w:right="0"/>
              <w:jc w:val="both"/>
              <w:rPr>
                <w:rFonts w:hint="eastAsia"/>
                <w:b/>
                <w:bCs/>
                <w:color w:val="000000"/>
                <w:vertAlign w:val="baseline"/>
                <w:lang w:eastAsia="zh-CN"/>
              </w:rPr>
            </w:pPr>
            <w:r>
              <w:rPr>
                <w:rFonts w:hint="eastAsia" w:eastAsia="宋体"/>
                <w:b/>
                <w:bCs/>
                <w:color w:val="000000"/>
                <w:vertAlign w:val="baseline"/>
                <w:lang w:eastAsia="zh-CN"/>
              </w:rPr>
              <w:t>描述</w:t>
            </w:r>
          </w:p>
        </w:tc>
        <w:tc>
          <w:tcPr>
            <w:tcW w:w="4822" w:type="dxa"/>
            <w:noWrap w:val="0"/>
            <w:vAlign w:val="top"/>
          </w:tcPr>
          <w:p>
            <w:pPr>
              <w:keepNext w:val="0"/>
              <w:keepLines w:val="0"/>
              <w:widowControl w:val="0"/>
              <w:suppressLineNumbers w:val="0"/>
              <w:spacing w:before="0" w:beforeAutospacing="0" w:after="0" w:afterAutospacing="0"/>
              <w:ind w:left="0" w:right="0"/>
              <w:jc w:val="both"/>
              <w:rPr>
                <w:rFonts w:hint="eastAsia"/>
                <w:b/>
                <w:bCs/>
                <w:color w:val="000000"/>
                <w:vertAlign w:val="baseline"/>
                <w:lang w:eastAsia="zh-CN"/>
              </w:rPr>
            </w:pPr>
            <w:r>
              <w:rPr>
                <w:rFonts w:hint="eastAsia" w:eastAsia="宋体"/>
                <w:b/>
                <w:bCs/>
                <w:color w:val="000000"/>
                <w:vertAlign w:val="baseline"/>
                <w:lang w:eastAsia="zh-CN"/>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8" w:type="dxa"/>
            <w:noWrap w:val="0"/>
            <w:vAlign w:val="top"/>
          </w:tcPr>
          <w:p>
            <w:pPr>
              <w:keepNext w:val="0"/>
              <w:keepLines w:val="0"/>
              <w:widowControl w:val="0"/>
              <w:suppressLineNumbers w:val="0"/>
              <w:spacing w:before="0" w:beforeAutospacing="0" w:after="0" w:afterAutospacing="0" w:line="240" w:lineRule="auto"/>
              <w:ind w:left="0" w:right="0"/>
              <w:jc w:val="both"/>
              <w:rPr>
                <w:rFonts w:hint="default" w:ascii="宋体" w:hAnsi="宋体" w:eastAsia="宋体" w:cs="宋体"/>
                <w:color w:val="000000"/>
                <w:kern w:val="0"/>
                <w:sz w:val="24"/>
                <w:lang w:val="en-US" w:eastAsia="zh-CN"/>
              </w:rPr>
            </w:pPr>
            <w:r>
              <w:rPr>
                <w:rFonts w:hint="eastAsia" w:ascii="宋体" w:hAnsi="宋体" w:eastAsia="宋体" w:cs="宋体"/>
                <w:color w:val="000000"/>
                <w:kern w:val="0"/>
                <w:sz w:val="24"/>
                <w:lang w:val="en-US" w:eastAsia="zh-CN"/>
              </w:rPr>
              <w:t>报表名称</w:t>
            </w:r>
          </w:p>
        </w:tc>
        <w:tc>
          <w:tcPr>
            <w:tcW w:w="2659" w:type="dxa"/>
            <w:noWrap w:val="0"/>
            <w:vAlign w:val="top"/>
          </w:tcPr>
          <w:p>
            <w:pPr>
              <w:keepNext w:val="0"/>
              <w:keepLines w:val="0"/>
              <w:widowControl w:val="0"/>
              <w:suppressLineNumbers w:val="0"/>
              <w:spacing w:before="0" w:beforeAutospacing="0" w:after="0" w:afterAutospacing="0" w:line="240" w:lineRule="auto"/>
              <w:ind w:left="0" w:right="0"/>
              <w:jc w:val="both"/>
              <w:rPr>
                <w:rFonts w:hint="eastAsia" w:ascii="宋体" w:hAnsi="宋体" w:eastAsia="宋体" w:cs="宋体"/>
                <w:color w:val="000000"/>
                <w:kern w:val="0"/>
                <w:sz w:val="24"/>
                <w:lang w:val="en-US" w:eastAsia="zh-CN"/>
              </w:rPr>
            </w:pPr>
            <w:r>
              <w:rPr>
                <w:rFonts w:hint="eastAsia" w:ascii="宋体" w:hAnsi="宋体" w:eastAsia="宋体" w:cs="宋体"/>
                <w:color w:val="000000"/>
                <w:kern w:val="0"/>
                <w:sz w:val="24"/>
                <w:lang w:val="en-US" w:eastAsia="zh-CN"/>
              </w:rPr>
              <w:t>报表的名称</w:t>
            </w:r>
          </w:p>
        </w:tc>
        <w:tc>
          <w:tcPr>
            <w:tcW w:w="4822" w:type="dxa"/>
            <w:noWrap w:val="0"/>
            <w:vAlign w:val="top"/>
          </w:tcPr>
          <w:p>
            <w:pPr>
              <w:keepNext w:val="0"/>
              <w:keepLines w:val="0"/>
              <w:widowControl w:val="0"/>
              <w:suppressLineNumbers w:val="0"/>
              <w:spacing w:before="0" w:beforeAutospacing="0" w:after="0" w:afterAutospacing="0" w:line="240" w:lineRule="auto"/>
              <w:ind w:left="0" w:right="0"/>
              <w:jc w:val="both"/>
              <w:rPr>
                <w:rFonts w:hint="default" w:ascii="宋体" w:hAnsi="宋体" w:eastAsia="宋体" w:cs="宋体"/>
                <w:color w:val="000000"/>
                <w:kern w:val="0"/>
                <w:sz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8" w:type="dxa"/>
            <w:noWrap w:val="0"/>
            <w:vAlign w:val="top"/>
          </w:tcPr>
          <w:p>
            <w:pPr>
              <w:keepNext w:val="0"/>
              <w:keepLines w:val="0"/>
              <w:widowControl w:val="0"/>
              <w:suppressLineNumbers w:val="0"/>
              <w:spacing w:before="0" w:beforeAutospacing="0" w:after="0" w:afterAutospacing="0" w:line="240" w:lineRule="auto"/>
              <w:ind w:left="0" w:right="0"/>
              <w:jc w:val="both"/>
              <w:rPr>
                <w:rFonts w:hint="eastAsia" w:ascii="宋体" w:hAnsi="宋体" w:eastAsia="宋体" w:cs="宋体"/>
                <w:color w:val="000000"/>
                <w:kern w:val="0"/>
                <w:sz w:val="24"/>
                <w:lang w:val="en-US" w:eastAsia="zh-CN"/>
              </w:rPr>
            </w:pPr>
            <w:r>
              <w:rPr>
                <w:rFonts w:hint="eastAsia" w:ascii="宋体" w:hAnsi="宋体" w:eastAsia="宋体" w:cs="宋体"/>
                <w:color w:val="000000"/>
                <w:kern w:val="0"/>
                <w:sz w:val="24"/>
                <w:lang w:val="en-US" w:eastAsia="zh-CN"/>
              </w:rPr>
              <w:t>报表说明</w:t>
            </w:r>
          </w:p>
        </w:tc>
        <w:tc>
          <w:tcPr>
            <w:tcW w:w="2659" w:type="dxa"/>
            <w:noWrap w:val="0"/>
            <w:vAlign w:val="top"/>
          </w:tcPr>
          <w:p>
            <w:pPr>
              <w:keepNext w:val="0"/>
              <w:keepLines w:val="0"/>
              <w:widowControl w:val="0"/>
              <w:suppressLineNumbers w:val="0"/>
              <w:spacing w:before="0" w:beforeAutospacing="0" w:after="0" w:afterAutospacing="0" w:line="240" w:lineRule="auto"/>
              <w:ind w:left="0" w:right="0"/>
              <w:jc w:val="both"/>
              <w:rPr>
                <w:rFonts w:hint="eastAsia" w:ascii="宋体" w:hAnsi="宋体" w:eastAsia="宋体" w:cs="宋体"/>
                <w:color w:val="000000"/>
                <w:kern w:val="0"/>
                <w:sz w:val="24"/>
                <w:lang w:val="en-US" w:eastAsia="zh-CN"/>
              </w:rPr>
            </w:pPr>
          </w:p>
        </w:tc>
        <w:tc>
          <w:tcPr>
            <w:tcW w:w="4822" w:type="dxa"/>
            <w:noWrap w:val="0"/>
            <w:vAlign w:val="top"/>
          </w:tcPr>
          <w:p>
            <w:pPr>
              <w:keepNext w:val="0"/>
              <w:keepLines w:val="0"/>
              <w:widowControl w:val="0"/>
              <w:suppressLineNumbers w:val="0"/>
              <w:spacing w:before="0" w:beforeAutospacing="0" w:after="0" w:afterAutospacing="0" w:line="240" w:lineRule="auto"/>
              <w:ind w:left="0" w:right="0"/>
              <w:jc w:val="both"/>
              <w:rPr>
                <w:rFonts w:hint="eastAsia" w:ascii="宋体" w:hAnsi="宋体" w:eastAsia="宋体" w:cs="宋体"/>
                <w:color w:val="000000"/>
                <w:kern w:val="0"/>
                <w:sz w:val="24"/>
                <w:lang w:val="en-US" w:eastAsia="zh-CN"/>
              </w:rPr>
            </w:pPr>
            <w:r>
              <w:rPr>
                <w:rFonts w:hint="eastAsia" w:ascii="宋体" w:hAnsi="宋体" w:eastAsia="宋体" w:cs="宋体"/>
                <w:color w:val="000000"/>
                <w:kern w:val="0"/>
                <w:sz w:val="24"/>
                <w:lang w:val="en-US" w:eastAsia="zh-CN"/>
              </w:rPr>
              <w:t>报表配置中上架位置为报表管理的报表对应的报表说明</w:t>
            </w:r>
          </w:p>
        </w:tc>
      </w:tr>
    </w:tbl>
    <w:p>
      <w:pPr>
        <w:numPr>
          <w:ilvl w:val="0"/>
          <w:numId w:val="0"/>
        </w:numPr>
        <w:ind w:leftChars="0"/>
        <w:rPr>
          <w:rFonts w:hint="eastAsia"/>
          <w:b/>
          <w:bCs/>
          <w:lang w:val="en-US" w:eastAsia="zh-CN"/>
        </w:rPr>
      </w:pPr>
    </w:p>
    <w:p>
      <w:pPr>
        <w:numPr>
          <w:ilvl w:val="0"/>
          <w:numId w:val="7"/>
        </w:numPr>
        <w:ind w:left="0" w:leftChars="0" w:firstLine="0" w:firstLineChars="0"/>
        <w:rPr>
          <w:rFonts w:hint="eastAsia"/>
          <w:b/>
          <w:bCs/>
          <w:lang w:val="en-US" w:eastAsia="zh-CN"/>
        </w:rPr>
      </w:pPr>
      <w:r>
        <w:rPr>
          <w:rFonts w:hint="eastAsia"/>
          <w:b/>
          <w:bCs/>
          <w:lang w:val="en-US" w:eastAsia="zh-CN"/>
        </w:rPr>
        <w:t>点击报表跳转逻辑</w:t>
      </w:r>
    </w:p>
    <w:p>
      <w:pPr>
        <w:numPr>
          <w:ilvl w:val="0"/>
          <w:numId w:val="0"/>
        </w:numPr>
        <w:ind w:leftChars="0"/>
        <w:rPr>
          <w:rFonts w:hint="default"/>
          <w:b w:val="0"/>
          <w:bCs w:val="0"/>
          <w:lang w:val="en-US" w:eastAsia="zh-CN"/>
        </w:rPr>
      </w:pPr>
      <w:r>
        <w:rPr>
          <w:rFonts w:hint="eastAsia"/>
          <w:b w:val="0"/>
          <w:bCs w:val="0"/>
          <w:lang w:val="en-US" w:eastAsia="zh-CN"/>
        </w:rPr>
        <w:t>点击报表名称新窗口跳转至报表详情页面。</w:t>
      </w:r>
    </w:p>
    <w:p>
      <w:pPr>
        <w:pStyle w:val="7"/>
        <w:numPr>
          <w:ilvl w:val="5"/>
          <w:numId w:val="0"/>
        </w:numPr>
        <w:bidi w:val="0"/>
        <w:ind w:leftChars="0"/>
        <w:rPr>
          <w:rFonts w:hint="eastAsia"/>
          <w:lang w:val="en-US" w:eastAsia="zh-CN"/>
        </w:rPr>
      </w:pPr>
      <w:r>
        <w:rPr>
          <w:rFonts w:hint="eastAsia"/>
          <w:lang w:val="en-US" w:eastAsia="zh-CN"/>
        </w:rPr>
        <w:t>3图谱</w:t>
      </w:r>
    </w:p>
    <w:p>
      <w:r>
        <w:drawing>
          <wp:inline distT="0" distB="0" distL="114300" distR="114300">
            <wp:extent cx="6113145" cy="1498600"/>
            <wp:effectExtent l="0" t="0" r="1905" b="6350"/>
            <wp:docPr id="68"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71"/>
                    <pic:cNvPicPr>
                      <a:picLocks noChangeAspect="1"/>
                    </pic:cNvPicPr>
                  </pic:nvPicPr>
                  <pic:blipFill>
                    <a:blip r:embed="rId48"/>
                    <a:stretch>
                      <a:fillRect/>
                    </a:stretch>
                  </pic:blipFill>
                  <pic:spPr>
                    <a:xfrm>
                      <a:off x="0" y="0"/>
                      <a:ext cx="6113145" cy="1498600"/>
                    </a:xfrm>
                    <a:prstGeom prst="rect">
                      <a:avLst/>
                    </a:prstGeom>
                    <a:noFill/>
                    <a:ln>
                      <a:noFill/>
                    </a:ln>
                  </pic:spPr>
                </pic:pic>
              </a:graphicData>
            </a:graphic>
          </wp:inline>
        </w:drawing>
      </w:r>
    </w:p>
    <w:p>
      <w:pPr>
        <w:rPr>
          <w:rFonts w:hint="eastAsia" w:cs="宋体"/>
          <w:i w:val="0"/>
          <w:color w:val="000000"/>
          <w:kern w:val="0"/>
          <w:sz w:val="22"/>
          <w:szCs w:val="22"/>
          <w:u w:val="none"/>
          <w:lang w:val="en-US" w:eastAsia="zh-CN" w:bidi="ar"/>
        </w:rPr>
      </w:pPr>
      <w:r>
        <w:rPr>
          <w:rFonts w:hint="eastAsia" w:cs="宋体"/>
          <w:i w:val="0"/>
          <w:color w:val="000000"/>
          <w:kern w:val="0"/>
          <w:sz w:val="22"/>
          <w:szCs w:val="22"/>
          <w:u w:val="none"/>
          <w:lang w:val="en-US" w:eastAsia="zh-CN" w:bidi="ar"/>
        </w:rPr>
        <w:t>前提：1）图谱结果页的指标只能是用户有权限看到的图谱。</w:t>
      </w:r>
    </w:p>
    <w:p>
      <w:pP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图谱搜索结果页如上图所示，上方跟搜索入口页面一致，保留在搜索入口中选择的类型和机构。中间左边展示结果页的图谱个数、每一个图谱展示的信息、以及页码（当搜索结果页指标过多，则切页展示，每页展示10条数据；如果搜索结果少于10条，则底部展示“已无更多搜索结果”）。右边是相关搜索。</w:t>
      </w:r>
    </w:p>
    <w:p>
      <w:pPr>
        <w:rPr>
          <w:rFonts w:hint="eastAsia" w:ascii="宋体" w:hAnsi="宋体" w:eastAsia="宋体" w:cs="宋体"/>
          <w:i w:val="0"/>
          <w:color w:val="000000"/>
          <w:kern w:val="0"/>
          <w:sz w:val="22"/>
          <w:szCs w:val="22"/>
          <w:u w:val="none"/>
          <w:lang w:val="en-US" w:eastAsia="zh-CN" w:bidi="ar"/>
        </w:rPr>
      </w:pPr>
    </w:p>
    <w:p>
      <w:pPr>
        <w:rPr>
          <w:rFonts w:hint="eastAsia" w:cs="宋体"/>
          <w:i w:val="0"/>
          <w:color w:val="000000"/>
          <w:kern w:val="0"/>
          <w:sz w:val="22"/>
          <w:szCs w:val="22"/>
          <w:u w:val="none"/>
          <w:lang w:val="en-US" w:eastAsia="zh-CN" w:bidi="ar"/>
        </w:rPr>
      </w:pPr>
      <w:r>
        <w:rPr>
          <w:rFonts w:hint="eastAsia" w:cs="宋体"/>
          <w:i w:val="0"/>
          <w:color w:val="000000"/>
          <w:kern w:val="0"/>
          <w:sz w:val="22"/>
          <w:szCs w:val="22"/>
          <w:u w:val="none"/>
          <w:lang w:val="en-US" w:eastAsia="zh-CN" w:bidi="ar"/>
        </w:rPr>
        <w:t>如果没有</w:t>
      </w:r>
      <w:r>
        <w:rPr>
          <w:rFonts w:hint="eastAsia" w:ascii="宋体" w:hAnsi="宋体" w:eastAsia="宋体" w:cs="宋体"/>
          <w:i w:val="0"/>
          <w:color w:val="000000"/>
          <w:kern w:val="0"/>
          <w:sz w:val="22"/>
          <w:szCs w:val="22"/>
          <w:u w:val="none"/>
          <w:lang w:val="en-US" w:eastAsia="zh-CN" w:bidi="ar"/>
        </w:rPr>
        <w:t>匹配的</w:t>
      </w:r>
      <w:r>
        <w:rPr>
          <w:rFonts w:hint="eastAsia" w:cs="宋体"/>
          <w:i w:val="0"/>
          <w:color w:val="000000"/>
          <w:kern w:val="0"/>
          <w:sz w:val="22"/>
          <w:szCs w:val="22"/>
          <w:u w:val="none"/>
          <w:lang w:val="en-US" w:eastAsia="zh-CN" w:bidi="ar"/>
        </w:rPr>
        <w:t>图谱，则展示“未收到“</w:t>
      </w:r>
      <w:r>
        <w:rPr>
          <w:rFonts w:hint="eastAsia" w:cs="宋体"/>
          <w:i w:val="0"/>
          <w:color w:val="0000FF"/>
          <w:kern w:val="0"/>
          <w:sz w:val="22"/>
          <w:szCs w:val="22"/>
          <w:u w:val="none"/>
          <w:lang w:val="en-US" w:eastAsia="zh-CN" w:bidi="ar"/>
        </w:rPr>
        <w:t>XXX关键词</w:t>
      </w:r>
      <w:r>
        <w:rPr>
          <w:rFonts w:hint="eastAsia" w:cs="宋体"/>
          <w:i w:val="0"/>
          <w:color w:val="000000"/>
          <w:kern w:val="0"/>
          <w:sz w:val="22"/>
          <w:szCs w:val="22"/>
          <w:u w:val="none"/>
          <w:lang w:val="en-US" w:eastAsia="zh-CN" w:bidi="ar"/>
        </w:rPr>
        <w:t>”相关图谱”，同时推荐图谱，逻辑同2.2.1.5.1&gt;&gt;第4点智能推荐和搜索结果排序逻辑</w:t>
      </w:r>
      <w:r>
        <w:rPr>
          <w:rFonts w:hint="eastAsia" w:ascii="宋体" w:hAnsi="宋体" w:eastAsia="宋体" w:cs="宋体"/>
          <w:i w:val="0"/>
          <w:color w:val="000000"/>
          <w:kern w:val="0"/>
          <w:sz w:val="22"/>
          <w:szCs w:val="22"/>
          <w:u w:val="none"/>
          <w:lang w:val="en-US" w:eastAsia="zh-CN" w:bidi="ar"/>
        </w:rPr>
        <w:t>&gt;&gt;</w:t>
      </w:r>
      <w:r>
        <w:rPr>
          <w:rFonts w:hint="eastAsia" w:cs="宋体"/>
          <w:i w:val="0"/>
          <w:color w:val="000000"/>
          <w:kern w:val="0"/>
          <w:sz w:val="22"/>
          <w:szCs w:val="22"/>
          <w:u w:val="none"/>
          <w:lang w:val="en-US" w:eastAsia="zh-CN" w:bidi="ar"/>
        </w:rPr>
        <w:t>4</w:t>
      </w:r>
      <w:r>
        <w:rPr>
          <w:rFonts w:hint="eastAsia" w:ascii="宋体" w:hAnsi="宋体" w:eastAsia="宋体" w:cs="宋体"/>
          <w:i w:val="0"/>
          <w:color w:val="000000"/>
          <w:kern w:val="0"/>
          <w:sz w:val="22"/>
          <w:szCs w:val="22"/>
          <w:u w:val="none"/>
          <w:lang w:val="en-US" w:eastAsia="zh-CN" w:bidi="ar"/>
        </w:rPr>
        <w:t>.</w:t>
      </w:r>
      <w:r>
        <w:rPr>
          <w:rFonts w:hint="eastAsia" w:cs="宋体"/>
          <w:i w:val="0"/>
          <w:color w:val="000000"/>
          <w:kern w:val="0"/>
          <w:sz w:val="22"/>
          <w:szCs w:val="22"/>
          <w:u w:val="none"/>
          <w:lang w:val="en-US" w:eastAsia="zh-CN" w:bidi="ar"/>
        </w:rPr>
        <w:t>1</w:t>
      </w:r>
      <w:r>
        <w:rPr>
          <w:rFonts w:hint="eastAsia" w:ascii="宋体" w:hAnsi="宋体" w:eastAsia="宋体" w:cs="宋体"/>
          <w:i w:val="0"/>
          <w:color w:val="000000"/>
          <w:kern w:val="0"/>
          <w:sz w:val="22"/>
          <w:szCs w:val="22"/>
          <w:u w:val="none"/>
          <w:lang w:val="en-US" w:eastAsia="zh-CN" w:bidi="ar"/>
        </w:rPr>
        <w:t>-</w:t>
      </w:r>
      <w:r>
        <w:rPr>
          <w:rFonts w:hint="eastAsia" w:cs="宋体"/>
          <w:i w:val="0"/>
          <w:color w:val="000000"/>
          <w:kern w:val="0"/>
          <w:sz w:val="22"/>
          <w:szCs w:val="22"/>
          <w:u w:val="none"/>
          <w:lang w:val="en-US" w:eastAsia="zh-CN" w:bidi="ar"/>
        </w:rPr>
        <w:t>4</w:t>
      </w:r>
      <w:r>
        <w:rPr>
          <w:rFonts w:hint="eastAsia" w:ascii="宋体" w:hAnsi="宋体" w:eastAsia="宋体" w:cs="宋体"/>
          <w:i w:val="0"/>
          <w:color w:val="000000"/>
          <w:kern w:val="0"/>
          <w:sz w:val="22"/>
          <w:szCs w:val="22"/>
          <w:u w:val="none"/>
          <w:lang w:val="en-US" w:eastAsia="zh-CN" w:bidi="ar"/>
        </w:rPr>
        <w:t>.</w:t>
      </w:r>
      <w:r>
        <w:rPr>
          <w:rFonts w:hint="eastAsia" w:cs="宋体"/>
          <w:i w:val="0"/>
          <w:color w:val="000000"/>
          <w:kern w:val="0"/>
          <w:sz w:val="22"/>
          <w:szCs w:val="22"/>
          <w:u w:val="none"/>
          <w:lang w:val="en-US" w:eastAsia="zh-CN" w:bidi="ar"/>
        </w:rPr>
        <w:t>3</w:t>
      </w:r>
    </w:p>
    <w:p>
      <w:pPr>
        <w:rPr>
          <w:rFonts w:hint="eastAsia" w:cs="宋体"/>
          <w:i w:val="0"/>
          <w:color w:val="000000"/>
          <w:kern w:val="0"/>
          <w:sz w:val="22"/>
          <w:szCs w:val="22"/>
          <w:u w:val="none"/>
          <w:lang w:val="en-US" w:eastAsia="zh-CN" w:bidi="ar"/>
        </w:rPr>
      </w:pPr>
    </w:p>
    <w:p>
      <w:pPr>
        <w:rPr>
          <w:rFonts w:hint="eastAsia" w:cs="宋体"/>
          <w:i w:val="0"/>
          <w:color w:val="000000"/>
          <w:kern w:val="0"/>
          <w:sz w:val="22"/>
          <w:szCs w:val="22"/>
          <w:u w:val="none"/>
          <w:lang w:val="en-US" w:eastAsia="zh-CN" w:bidi="ar"/>
        </w:rPr>
      </w:pPr>
      <w:r>
        <w:rPr>
          <w:rFonts w:hint="eastAsia" w:cs="宋体"/>
          <w:i w:val="0"/>
          <w:color w:val="000000"/>
          <w:kern w:val="0"/>
          <w:sz w:val="22"/>
          <w:szCs w:val="22"/>
          <w:u w:val="none"/>
          <w:lang w:val="en-US" w:eastAsia="zh-CN" w:bidi="ar"/>
        </w:rPr>
        <w:t>在图谱结果页再输入新的关键词，效果跟在工作台搜索的效果一致。而不是基于图谱结果页搜索结果进行二次搜索。</w:t>
      </w:r>
    </w:p>
    <w:p>
      <w:pPr>
        <w:rPr>
          <w:rFonts w:hint="default" w:cs="宋体"/>
          <w:i w:val="0"/>
          <w:color w:val="000000"/>
          <w:kern w:val="0"/>
          <w:sz w:val="22"/>
          <w:szCs w:val="22"/>
          <w:u w:val="none"/>
          <w:lang w:val="en-US" w:eastAsia="zh-CN" w:bidi="ar"/>
        </w:rPr>
      </w:pPr>
    </w:p>
    <w:p>
      <w:pPr>
        <w:rPr>
          <w:rFonts w:hint="eastAsia" w:cs="宋体"/>
          <w:i w:val="0"/>
          <w:color w:val="000000"/>
          <w:kern w:val="0"/>
          <w:sz w:val="22"/>
          <w:szCs w:val="22"/>
          <w:u w:val="none"/>
          <w:lang w:val="en-US" w:eastAsia="zh-CN" w:bidi="ar"/>
        </w:rPr>
      </w:pPr>
    </w:p>
    <w:p>
      <w:pPr>
        <w:numPr>
          <w:ilvl w:val="0"/>
          <w:numId w:val="8"/>
        </w:numPr>
        <w:rPr>
          <w:rFonts w:hint="eastAsia"/>
          <w:b/>
          <w:bCs/>
          <w:lang w:val="en-US" w:eastAsia="zh-CN"/>
        </w:rPr>
      </w:pPr>
      <w:r>
        <w:rPr>
          <w:rFonts w:hint="eastAsia"/>
          <w:b/>
          <w:bCs/>
          <w:lang w:val="en-US" w:eastAsia="zh-CN"/>
        </w:rPr>
        <w:t>图谱排序逻辑</w:t>
      </w:r>
    </w:p>
    <w:p>
      <w:pPr>
        <w:numPr>
          <w:ilvl w:val="0"/>
          <w:numId w:val="0"/>
        </w:numPr>
        <w:rPr>
          <w:rFonts w:hint="eastAsia"/>
          <w:b/>
          <w:bCs/>
          <w:lang w:val="en-US" w:eastAsia="zh-CN"/>
        </w:rPr>
      </w:pPr>
      <w:r>
        <w:rPr>
          <w:rFonts w:hint="eastAsia" w:ascii="宋体" w:hAnsi="宋体" w:eastAsia="宋体" w:cs="宋体"/>
          <w:i w:val="0"/>
          <w:color w:val="000000"/>
          <w:kern w:val="0"/>
          <w:sz w:val="22"/>
          <w:szCs w:val="22"/>
          <w:u w:val="none"/>
          <w:lang w:val="en-US" w:eastAsia="zh-CN" w:bidi="ar"/>
        </w:rPr>
        <w:t>请</w:t>
      </w:r>
      <w:r>
        <w:rPr>
          <w:rFonts w:hint="eastAsia" w:cs="宋体"/>
          <w:i w:val="0"/>
          <w:color w:val="000000"/>
          <w:kern w:val="0"/>
          <w:sz w:val="22"/>
          <w:szCs w:val="22"/>
          <w:u w:val="none"/>
          <w:lang w:val="en-US" w:eastAsia="zh-CN" w:bidi="ar"/>
        </w:rPr>
        <w:t>参考2.2.1.5.1&gt;&gt;第4点智能</w:t>
      </w:r>
      <w:r>
        <w:rPr>
          <w:rFonts w:hint="eastAsia" w:ascii="宋体" w:hAnsi="宋体" w:eastAsia="宋体" w:cs="宋体"/>
          <w:i w:val="0"/>
          <w:color w:val="000000"/>
          <w:kern w:val="0"/>
          <w:sz w:val="22"/>
          <w:szCs w:val="22"/>
          <w:u w:val="none"/>
          <w:lang w:val="en-US" w:eastAsia="zh-CN" w:bidi="ar"/>
        </w:rPr>
        <w:t>推荐和搜索结果排序逻辑&gt;&gt;4.1-4.4</w:t>
      </w:r>
    </w:p>
    <w:p>
      <w:pPr>
        <w:numPr>
          <w:ilvl w:val="0"/>
          <w:numId w:val="8"/>
        </w:numPr>
        <w:rPr>
          <w:rFonts w:hint="default"/>
          <w:b/>
          <w:bCs/>
          <w:lang w:val="en-US" w:eastAsia="zh-CN"/>
        </w:rPr>
      </w:pPr>
      <w:r>
        <w:rPr>
          <w:rFonts w:hint="eastAsia"/>
          <w:b/>
          <w:bCs/>
          <w:lang w:val="en-US" w:eastAsia="zh-CN"/>
        </w:rPr>
        <w:t>图谱展示信息</w:t>
      </w:r>
    </w:p>
    <w:tbl>
      <w:tblPr>
        <w:tblStyle w:val="32"/>
        <w:tblW w:w="870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28"/>
        <w:gridCol w:w="2659"/>
        <w:gridCol w:w="48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8" w:type="dxa"/>
            <w:noWrap w:val="0"/>
            <w:vAlign w:val="top"/>
          </w:tcPr>
          <w:p>
            <w:pPr>
              <w:keepNext w:val="0"/>
              <w:keepLines w:val="0"/>
              <w:widowControl w:val="0"/>
              <w:suppressLineNumbers w:val="0"/>
              <w:spacing w:before="0" w:beforeAutospacing="0" w:after="0" w:afterAutospacing="0"/>
              <w:ind w:left="0" w:right="0"/>
              <w:jc w:val="both"/>
              <w:rPr>
                <w:rFonts w:hint="eastAsia"/>
                <w:b/>
                <w:bCs/>
                <w:color w:val="000000"/>
                <w:vertAlign w:val="baseline"/>
                <w:lang w:eastAsia="zh-CN"/>
              </w:rPr>
            </w:pPr>
            <w:r>
              <w:rPr>
                <w:rFonts w:hint="eastAsia" w:eastAsia="宋体"/>
                <w:b/>
                <w:bCs/>
                <w:color w:val="000000"/>
                <w:vertAlign w:val="baseline"/>
                <w:lang w:eastAsia="zh-CN"/>
              </w:rPr>
              <w:t>展示内容</w:t>
            </w:r>
          </w:p>
        </w:tc>
        <w:tc>
          <w:tcPr>
            <w:tcW w:w="2659" w:type="dxa"/>
            <w:noWrap w:val="0"/>
            <w:vAlign w:val="top"/>
          </w:tcPr>
          <w:p>
            <w:pPr>
              <w:keepNext w:val="0"/>
              <w:keepLines w:val="0"/>
              <w:widowControl w:val="0"/>
              <w:suppressLineNumbers w:val="0"/>
              <w:spacing w:before="0" w:beforeAutospacing="0" w:after="0" w:afterAutospacing="0"/>
              <w:ind w:left="0" w:right="0"/>
              <w:jc w:val="both"/>
              <w:rPr>
                <w:rFonts w:hint="eastAsia"/>
                <w:b/>
                <w:bCs/>
                <w:color w:val="000000"/>
                <w:vertAlign w:val="baseline"/>
                <w:lang w:eastAsia="zh-CN"/>
              </w:rPr>
            </w:pPr>
            <w:r>
              <w:rPr>
                <w:rFonts w:hint="eastAsia" w:eastAsia="宋体"/>
                <w:b/>
                <w:bCs/>
                <w:color w:val="000000"/>
                <w:vertAlign w:val="baseline"/>
                <w:lang w:eastAsia="zh-CN"/>
              </w:rPr>
              <w:t>描述</w:t>
            </w:r>
          </w:p>
        </w:tc>
        <w:tc>
          <w:tcPr>
            <w:tcW w:w="4822" w:type="dxa"/>
            <w:noWrap w:val="0"/>
            <w:vAlign w:val="top"/>
          </w:tcPr>
          <w:p>
            <w:pPr>
              <w:keepNext w:val="0"/>
              <w:keepLines w:val="0"/>
              <w:widowControl w:val="0"/>
              <w:suppressLineNumbers w:val="0"/>
              <w:spacing w:before="0" w:beforeAutospacing="0" w:after="0" w:afterAutospacing="0"/>
              <w:ind w:left="0" w:right="0"/>
              <w:jc w:val="both"/>
              <w:rPr>
                <w:rFonts w:hint="eastAsia"/>
                <w:b/>
                <w:bCs/>
                <w:color w:val="000000"/>
                <w:vertAlign w:val="baseline"/>
                <w:lang w:eastAsia="zh-CN"/>
              </w:rPr>
            </w:pPr>
            <w:r>
              <w:rPr>
                <w:rFonts w:hint="eastAsia" w:eastAsia="宋体"/>
                <w:b/>
                <w:bCs/>
                <w:color w:val="000000"/>
                <w:vertAlign w:val="baseline"/>
                <w:lang w:eastAsia="zh-CN"/>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28" w:type="dxa"/>
            <w:noWrap w:val="0"/>
            <w:vAlign w:val="top"/>
          </w:tcPr>
          <w:p>
            <w:pPr>
              <w:keepNext w:val="0"/>
              <w:keepLines w:val="0"/>
              <w:widowControl w:val="0"/>
              <w:suppressLineNumbers w:val="0"/>
              <w:spacing w:before="0" w:beforeAutospacing="0" w:after="0" w:afterAutospacing="0" w:line="240" w:lineRule="auto"/>
              <w:ind w:left="0" w:right="0"/>
              <w:jc w:val="both"/>
              <w:rPr>
                <w:rFonts w:hint="default" w:ascii="宋体" w:hAnsi="宋体" w:eastAsia="宋体" w:cs="宋体"/>
                <w:color w:val="000000"/>
                <w:kern w:val="0"/>
                <w:sz w:val="24"/>
                <w:lang w:val="en-US" w:eastAsia="zh-CN"/>
              </w:rPr>
            </w:pPr>
            <w:r>
              <w:rPr>
                <w:rFonts w:hint="eastAsia" w:ascii="宋体" w:hAnsi="宋体" w:eastAsia="宋体" w:cs="宋体"/>
                <w:color w:val="000000"/>
                <w:kern w:val="0"/>
                <w:sz w:val="24"/>
                <w:lang w:val="en-US" w:eastAsia="zh-CN"/>
              </w:rPr>
              <w:t>图谱名称</w:t>
            </w:r>
          </w:p>
        </w:tc>
        <w:tc>
          <w:tcPr>
            <w:tcW w:w="2659" w:type="dxa"/>
            <w:noWrap w:val="0"/>
            <w:vAlign w:val="top"/>
          </w:tcPr>
          <w:p>
            <w:pPr>
              <w:keepNext w:val="0"/>
              <w:keepLines w:val="0"/>
              <w:widowControl w:val="0"/>
              <w:suppressLineNumbers w:val="0"/>
              <w:spacing w:before="0" w:beforeAutospacing="0" w:after="0" w:afterAutospacing="0" w:line="240" w:lineRule="auto"/>
              <w:ind w:left="0" w:right="0"/>
              <w:jc w:val="both"/>
              <w:rPr>
                <w:rFonts w:hint="eastAsia" w:ascii="宋体" w:hAnsi="宋体" w:eastAsia="宋体" w:cs="宋体"/>
                <w:color w:val="000000"/>
                <w:kern w:val="0"/>
                <w:sz w:val="24"/>
                <w:lang w:val="en-US" w:eastAsia="zh-CN"/>
              </w:rPr>
            </w:pPr>
            <w:r>
              <w:rPr>
                <w:rFonts w:hint="eastAsia" w:ascii="宋体" w:hAnsi="宋体" w:eastAsia="宋体" w:cs="宋体"/>
                <w:color w:val="000000"/>
                <w:kern w:val="0"/>
                <w:sz w:val="24"/>
                <w:lang w:val="en-US" w:eastAsia="zh-CN"/>
              </w:rPr>
              <w:t>图谱的名称</w:t>
            </w:r>
          </w:p>
        </w:tc>
        <w:tc>
          <w:tcPr>
            <w:tcW w:w="4822" w:type="dxa"/>
            <w:noWrap w:val="0"/>
            <w:vAlign w:val="top"/>
          </w:tcPr>
          <w:p>
            <w:pPr>
              <w:keepNext w:val="0"/>
              <w:keepLines w:val="0"/>
              <w:widowControl w:val="0"/>
              <w:suppressLineNumbers w:val="0"/>
              <w:spacing w:before="0" w:beforeAutospacing="0" w:after="0" w:afterAutospacing="0" w:line="240" w:lineRule="auto"/>
              <w:ind w:left="0" w:right="0"/>
              <w:jc w:val="both"/>
              <w:rPr>
                <w:rFonts w:hint="default" w:ascii="宋体" w:hAnsi="宋体" w:eastAsia="宋体" w:cs="宋体"/>
                <w:color w:val="000000"/>
                <w:kern w:val="0"/>
                <w:sz w:val="24"/>
                <w:lang w:val="en-US" w:eastAsia="zh-CN"/>
              </w:rPr>
            </w:pPr>
            <w:r>
              <w:rPr>
                <w:rFonts w:hint="eastAsia" w:ascii="宋体" w:hAnsi="宋体" w:eastAsia="宋体" w:cs="宋体"/>
                <w:color w:val="000000"/>
                <w:kern w:val="0"/>
                <w:sz w:val="24"/>
                <w:lang w:val="en-US" w:eastAsia="zh-CN"/>
              </w:rPr>
              <w:t>包括系统初始化的图谱和自定义的图谱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28" w:type="dxa"/>
            <w:noWrap w:val="0"/>
            <w:vAlign w:val="top"/>
          </w:tcPr>
          <w:p>
            <w:pPr>
              <w:keepNext w:val="0"/>
              <w:keepLines w:val="0"/>
              <w:widowControl w:val="0"/>
              <w:suppressLineNumbers w:val="0"/>
              <w:spacing w:before="0" w:beforeAutospacing="0" w:after="0" w:afterAutospacing="0" w:line="240" w:lineRule="auto"/>
              <w:ind w:left="0" w:right="0"/>
              <w:jc w:val="both"/>
              <w:rPr>
                <w:rFonts w:hint="eastAsia" w:ascii="宋体" w:hAnsi="宋体" w:eastAsia="宋体" w:cs="宋体"/>
                <w:color w:val="000000"/>
                <w:kern w:val="0"/>
                <w:sz w:val="24"/>
                <w:lang w:val="en-US" w:eastAsia="zh-CN"/>
              </w:rPr>
            </w:pPr>
            <w:r>
              <w:rPr>
                <w:rFonts w:hint="eastAsia" w:ascii="宋体" w:hAnsi="宋体" w:eastAsia="宋体" w:cs="宋体"/>
                <w:color w:val="000000"/>
                <w:kern w:val="0"/>
                <w:sz w:val="24"/>
                <w:lang w:val="en-US" w:eastAsia="zh-CN"/>
              </w:rPr>
              <w:t>指标图谱的数值</w:t>
            </w:r>
          </w:p>
        </w:tc>
        <w:tc>
          <w:tcPr>
            <w:tcW w:w="2659" w:type="dxa"/>
            <w:noWrap w:val="0"/>
            <w:vAlign w:val="top"/>
          </w:tcPr>
          <w:p>
            <w:pPr>
              <w:keepNext w:val="0"/>
              <w:keepLines w:val="0"/>
              <w:widowControl w:val="0"/>
              <w:suppressLineNumbers w:val="0"/>
              <w:spacing w:before="0" w:beforeAutospacing="0" w:after="0" w:afterAutospacing="0" w:line="240" w:lineRule="auto"/>
              <w:ind w:left="0" w:right="0"/>
              <w:jc w:val="both"/>
              <w:rPr>
                <w:rFonts w:hint="eastAsia" w:ascii="宋体" w:hAnsi="宋体" w:eastAsia="宋体" w:cs="宋体"/>
                <w:color w:val="000000"/>
                <w:kern w:val="0"/>
                <w:sz w:val="24"/>
                <w:lang w:val="en-US" w:eastAsia="zh-CN"/>
              </w:rPr>
            </w:pPr>
          </w:p>
        </w:tc>
        <w:tc>
          <w:tcPr>
            <w:tcW w:w="4822" w:type="dxa"/>
            <w:noWrap w:val="0"/>
            <w:vAlign w:val="top"/>
          </w:tcPr>
          <w:p>
            <w:pPr>
              <w:keepNext w:val="0"/>
              <w:keepLines w:val="0"/>
              <w:widowControl w:val="0"/>
              <w:suppressLineNumbers w:val="0"/>
              <w:spacing w:before="0" w:beforeAutospacing="0" w:after="0" w:afterAutospacing="0" w:line="240" w:lineRule="auto"/>
              <w:ind w:left="0" w:right="0"/>
              <w:jc w:val="both"/>
              <w:rPr>
                <w:rFonts w:hint="eastAsia" w:ascii="宋体" w:hAnsi="宋体" w:eastAsia="宋体" w:cs="宋体"/>
                <w:color w:val="000000"/>
                <w:kern w:val="0"/>
                <w:sz w:val="24"/>
                <w:lang w:val="en-US" w:eastAsia="zh-CN"/>
              </w:rPr>
            </w:pPr>
            <w:r>
              <w:rPr>
                <w:rFonts w:hint="eastAsia" w:ascii="宋体" w:hAnsi="宋体" w:eastAsia="宋体" w:cs="宋体"/>
                <w:color w:val="000000"/>
                <w:kern w:val="0"/>
                <w:sz w:val="24"/>
                <w:lang w:val="en-US" w:eastAsia="zh-CN"/>
              </w:rPr>
              <w:t>逻辑同指标搜索结果页指标的数值</w:t>
            </w:r>
          </w:p>
        </w:tc>
      </w:tr>
    </w:tbl>
    <w:p>
      <w:pPr>
        <w:numPr>
          <w:ilvl w:val="0"/>
          <w:numId w:val="0"/>
        </w:numPr>
        <w:rPr>
          <w:rFonts w:hint="default"/>
          <w:b/>
          <w:bCs/>
          <w:lang w:val="en-US" w:eastAsia="zh-CN"/>
        </w:rPr>
      </w:pPr>
    </w:p>
    <w:p>
      <w:pPr>
        <w:numPr>
          <w:ilvl w:val="0"/>
          <w:numId w:val="8"/>
        </w:numPr>
        <w:rPr>
          <w:rFonts w:hint="default"/>
          <w:b/>
          <w:bCs/>
          <w:lang w:val="en-US" w:eastAsia="zh-CN"/>
        </w:rPr>
      </w:pPr>
      <w:r>
        <w:rPr>
          <w:rFonts w:hint="eastAsia"/>
          <w:b/>
          <w:bCs/>
          <w:lang w:val="en-US" w:eastAsia="zh-CN"/>
        </w:rPr>
        <w:t>点击图谱跳转链接</w:t>
      </w:r>
    </w:p>
    <w:p>
      <w:pPr>
        <w:numPr>
          <w:ilvl w:val="0"/>
          <w:numId w:val="0"/>
        </w:numPr>
        <w:ind w:leftChars="0"/>
        <w:rPr>
          <w:rFonts w:hint="default"/>
          <w:b/>
          <w:bCs/>
          <w:lang w:val="en-US" w:eastAsia="zh-CN"/>
        </w:rPr>
      </w:pPr>
      <w:r>
        <w:rPr>
          <w:rFonts w:hint="eastAsia"/>
          <w:b w:val="0"/>
          <w:bCs w:val="0"/>
          <w:lang w:val="en-US" w:eastAsia="zh-CN"/>
        </w:rPr>
        <w:t>点击突破名称新窗口跳转至以点击图谱名称为根节点的图谱查看页面。</w:t>
      </w:r>
    </w:p>
    <w:p>
      <w:pPr>
        <w:numPr>
          <w:ilvl w:val="0"/>
          <w:numId w:val="8"/>
        </w:numPr>
        <w:rPr>
          <w:rFonts w:hint="default"/>
          <w:b/>
          <w:bCs/>
          <w:lang w:val="en-US" w:eastAsia="zh-CN"/>
        </w:rPr>
      </w:pPr>
      <w:r>
        <w:rPr>
          <w:rFonts w:hint="eastAsia"/>
          <w:b/>
          <w:bCs/>
          <w:lang w:val="en-US" w:eastAsia="zh-CN"/>
        </w:rPr>
        <w:t>图谱推荐逻辑</w:t>
      </w:r>
    </w:p>
    <w:p>
      <w:pPr>
        <w:bidi w:val="0"/>
        <w:rPr>
          <w:rFonts w:hint="eastAsia"/>
          <w:lang w:val="en-US" w:eastAsia="zh-CN"/>
        </w:rPr>
      </w:pPr>
      <w:r>
        <w:rPr>
          <w:rFonts w:hint="eastAsia"/>
          <w:lang w:val="en-US" w:eastAsia="zh-CN"/>
        </w:rPr>
        <w:t>-展示第一个图谱的上下级指标对应的图谱；先展示上级指标对应的图谱，然后展示下级指标对应的图谱；如果没有上级指标，则直接展示下级指标对应的图谱；如果多个下级指标有对应图谱，则根据该用户的历史查看时间排序，查看时间晚的在前；如果查看时间一样（未查看），则根据指标名称首字母排序；</w:t>
      </w:r>
    </w:p>
    <w:p>
      <w:pPr>
        <w:bidi w:val="0"/>
        <w:rPr>
          <w:rFonts w:hint="default"/>
          <w:b/>
          <w:bCs/>
          <w:lang w:val="en-US" w:eastAsia="zh-CN"/>
        </w:rPr>
      </w:pPr>
      <w:r>
        <w:rPr>
          <w:rFonts w:hint="eastAsia"/>
          <w:lang w:val="en-US" w:eastAsia="zh-CN"/>
        </w:rPr>
        <w:t>-如果上下级指标超出5个，则只展示前5个；如果少于5个，例如是3个，则只展示3个相关图谱</w:t>
      </w:r>
    </w:p>
    <w:p>
      <w:pPr>
        <w:pStyle w:val="7"/>
        <w:numPr>
          <w:ilvl w:val="5"/>
          <w:numId w:val="0"/>
        </w:numPr>
        <w:bidi w:val="0"/>
        <w:ind w:leftChars="0"/>
        <w:rPr>
          <w:rFonts w:hint="eastAsia"/>
          <w:lang w:val="en-US" w:eastAsia="zh-CN"/>
        </w:rPr>
      </w:pPr>
      <w:r>
        <w:rPr>
          <w:rFonts w:hint="eastAsia"/>
          <w:lang w:val="en-US" w:eastAsia="zh-CN"/>
        </w:rPr>
        <w:t>4汇率</w:t>
      </w:r>
    </w:p>
    <w:p>
      <w:pPr>
        <w:rPr>
          <w:rFonts w:hint="eastAsia"/>
          <w:lang w:val="en-US" w:eastAsia="zh-CN"/>
        </w:rPr>
      </w:pPr>
      <w:r>
        <w:drawing>
          <wp:inline distT="0" distB="0" distL="114300" distR="114300">
            <wp:extent cx="6116955" cy="2726055"/>
            <wp:effectExtent l="0" t="0" r="17145" b="17145"/>
            <wp:docPr id="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7"/>
                    <pic:cNvPicPr>
                      <a:picLocks noChangeAspect="1"/>
                    </pic:cNvPicPr>
                  </pic:nvPicPr>
                  <pic:blipFill>
                    <a:blip r:embed="rId49"/>
                    <a:stretch>
                      <a:fillRect/>
                    </a:stretch>
                  </pic:blipFill>
                  <pic:spPr>
                    <a:xfrm>
                      <a:off x="0" y="0"/>
                      <a:ext cx="6116955" cy="2726055"/>
                    </a:xfrm>
                    <a:prstGeom prst="rect">
                      <a:avLst/>
                    </a:prstGeom>
                    <a:noFill/>
                    <a:ln>
                      <a:noFill/>
                    </a:ln>
                  </pic:spPr>
                </pic:pic>
              </a:graphicData>
            </a:graphic>
          </wp:inline>
        </w:drawing>
      </w:r>
    </w:p>
    <w:p>
      <w:pPr>
        <w:numPr>
          <w:ilvl w:val="0"/>
          <w:numId w:val="9"/>
        </w:numPr>
        <w:bidi w:val="0"/>
        <w:rPr>
          <w:rFonts w:hint="eastAsia"/>
          <w:lang w:val="en-US" w:eastAsia="zh-CN"/>
        </w:rPr>
      </w:pPr>
      <w:r>
        <w:rPr>
          <w:rFonts w:hint="eastAsia"/>
          <w:lang w:val="en-US" w:eastAsia="zh-CN"/>
        </w:rPr>
        <w:t>输入非人民币币种，结果页展示1元这个币种兑换人民币</w:t>
      </w:r>
      <w:r>
        <w:rPr>
          <w:rFonts w:hint="eastAsia"/>
          <w:lang w:val="en-US" w:eastAsia="zh-CN"/>
        </w:rPr>
        <w:br w:type="textWrapping"/>
      </w:r>
      <w:r>
        <w:rPr>
          <w:rFonts w:hint="eastAsia"/>
          <w:lang w:val="en-US" w:eastAsia="zh-CN"/>
        </w:rPr>
        <w:t>2)输入非人民币币种和数字，结果页展示XXX元币种兑换人民币</w:t>
      </w:r>
      <w:r>
        <w:rPr>
          <w:rFonts w:hint="eastAsia"/>
          <w:lang w:val="en-US" w:eastAsia="zh-CN"/>
        </w:rPr>
        <w:br w:type="textWrapping"/>
      </w:r>
      <w:r>
        <w:rPr>
          <w:rFonts w:hint="eastAsia"/>
          <w:lang w:val="en-US" w:eastAsia="zh-CN"/>
        </w:rPr>
        <w:t>3)输入人民币的币种，结果页展示1元人民币兑换港币</w:t>
      </w:r>
      <w:r>
        <w:rPr>
          <w:rFonts w:hint="eastAsia"/>
          <w:lang w:val="en-US" w:eastAsia="zh-CN"/>
        </w:rPr>
        <w:br w:type="textWrapping"/>
      </w:r>
      <w:r>
        <w:rPr>
          <w:rFonts w:hint="eastAsia"/>
          <w:lang w:val="en-US" w:eastAsia="zh-CN"/>
        </w:rPr>
        <w:t>4)输入人民币和数字，结果页展示XXX元人民币兑换港币</w:t>
      </w:r>
      <w:r>
        <w:rPr>
          <w:rFonts w:hint="eastAsia"/>
          <w:lang w:val="en-US" w:eastAsia="zh-CN"/>
        </w:rPr>
        <w:br w:type="textWrapping"/>
      </w:r>
      <w:r>
        <w:rPr>
          <w:rFonts w:hint="eastAsia"/>
          <w:lang w:val="en-US" w:eastAsia="zh-CN"/>
        </w:rPr>
        <w:t>5)输入的不是币种和数字，结果页展示1港币兑换人民币</w:t>
      </w:r>
      <w:r>
        <w:rPr>
          <w:rFonts w:hint="eastAsia"/>
          <w:lang w:val="en-US" w:eastAsia="zh-CN"/>
        </w:rPr>
        <w:br w:type="textWrapping"/>
      </w:r>
      <w:r>
        <w:rPr>
          <w:rFonts w:hint="eastAsia"/>
          <w:lang w:val="en-US" w:eastAsia="zh-CN"/>
        </w:rPr>
        <w:t>6)输入数字，结果页展示XXX元港币兑换人民币</w:t>
      </w:r>
      <w:r>
        <w:rPr>
          <w:rFonts w:hint="eastAsia"/>
          <w:lang w:val="en-US" w:eastAsia="zh-CN"/>
        </w:rPr>
        <w:br w:type="textWrapping"/>
      </w:r>
      <w:r>
        <w:rPr>
          <w:rFonts w:hint="eastAsia"/>
          <w:lang w:val="en-US" w:eastAsia="zh-CN"/>
        </w:rPr>
        <w:t>注意:1汇率搜索的查询页面跳转的就是汇率查询功能的页面</w:t>
      </w:r>
    </w:p>
    <w:p>
      <w:pPr>
        <w:numPr>
          <w:ilvl w:val="0"/>
          <w:numId w:val="0"/>
        </w:numPr>
        <w:bidi w:val="0"/>
        <w:rPr>
          <w:rFonts w:hint="eastAsia"/>
          <w:lang w:val="en-US" w:eastAsia="zh-CN"/>
        </w:rPr>
      </w:pPr>
      <w:r>
        <w:rPr>
          <w:rFonts w:hint="eastAsia"/>
          <w:lang w:val="en-US" w:eastAsia="zh-CN"/>
        </w:rPr>
        <w:t>2币种中文名、英文缩写（大写）、英文所系（小写）都能识别</w:t>
      </w:r>
      <w:r>
        <w:rPr>
          <w:rFonts w:hint="eastAsia"/>
          <w:lang w:val="en-US" w:eastAsia="zh-CN"/>
        </w:rPr>
        <w:br w:type="textWrapping"/>
      </w:r>
      <w:r>
        <w:rPr>
          <w:rFonts w:hint="eastAsia"/>
          <w:lang w:val="en-US" w:eastAsia="zh-CN"/>
        </w:rPr>
        <w:t>3输入内容包括数字，则需提取解析为金额，不论金额是在关键词前、中还是后</w:t>
      </w:r>
    </w:p>
    <w:p>
      <w:pPr>
        <w:numPr>
          <w:ilvl w:val="0"/>
          <w:numId w:val="0"/>
        </w:numPr>
        <w:bidi w:val="0"/>
        <w:rPr>
          <w:rFonts w:hint="default"/>
          <w:lang w:val="en-US" w:eastAsia="zh-CN"/>
        </w:rPr>
      </w:pPr>
      <w:r>
        <w:rPr>
          <w:rFonts w:hint="eastAsia"/>
          <w:lang w:val="en-US" w:eastAsia="zh-CN"/>
        </w:rPr>
        <w:t>4日期默认展示t-1日，汇率类型默认展示每日汇率</w:t>
      </w:r>
    </w:p>
    <w:p>
      <w:pPr>
        <w:pStyle w:val="7"/>
        <w:numPr>
          <w:ilvl w:val="5"/>
          <w:numId w:val="0"/>
        </w:numPr>
        <w:bidi w:val="0"/>
        <w:ind w:leftChars="0"/>
        <w:rPr>
          <w:rFonts w:hint="eastAsia"/>
          <w:lang w:val="en-US" w:eastAsia="zh-CN"/>
        </w:rPr>
      </w:pPr>
      <w:r>
        <w:rPr>
          <w:rFonts w:hint="eastAsia"/>
          <w:lang w:val="en-US" w:eastAsia="zh-CN"/>
        </w:rPr>
        <w:t>5全部</w:t>
      </w:r>
    </w:p>
    <w:p>
      <w:pPr>
        <w:numPr>
          <w:ilvl w:val="0"/>
          <w:numId w:val="0"/>
        </w:numP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请</w:t>
      </w:r>
      <w:r>
        <w:rPr>
          <w:rFonts w:hint="eastAsia" w:cs="宋体"/>
          <w:i w:val="0"/>
          <w:color w:val="000000"/>
          <w:kern w:val="0"/>
          <w:sz w:val="22"/>
          <w:szCs w:val="22"/>
          <w:u w:val="none"/>
          <w:lang w:val="en-US" w:eastAsia="zh-CN" w:bidi="ar"/>
        </w:rPr>
        <w:t>参考2.2.1.5.1&gt;&gt;第4点智能</w:t>
      </w:r>
      <w:r>
        <w:rPr>
          <w:rFonts w:hint="eastAsia" w:ascii="宋体" w:hAnsi="宋体" w:eastAsia="宋体" w:cs="宋体"/>
          <w:i w:val="0"/>
          <w:color w:val="000000"/>
          <w:kern w:val="0"/>
          <w:sz w:val="22"/>
          <w:szCs w:val="22"/>
          <w:u w:val="none"/>
          <w:lang w:val="en-US" w:eastAsia="zh-CN" w:bidi="ar"/>
        </w:rPr>
        <w:t>推荐和搜索结果排序逻辑&gt;&gt;1.1-1.4.</w:t>
      </w:r>
    </w:p>
    <w:p>
      <w:pPr>
        <w:rPr>
          <w:rFonts w:hint="eastAsia"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如果没有匹配的指标，则不展示指标tab页；如果没有匹配的报表，则不展示报表tab页；如果没有匹配的图谱，则不展示图谱tab页；如果同时没有匹配的指标、报表、图谱，则</w:t>
      </w:r>
      <w:r>
        <w:rPr>
          <w:rFonts w:hint="eastAsia" w:cs="宋体"/>
          <w:i w:val="0"/>
          <w:color w:val="000000"/>
          <w:kern w:val="0"/>
          <w:sz w:val="22"/>
          <w:szCs w:val="22"/>
          <w:u w:val="none"/>
          <w:lang w:val="en-US" w:eastAsia="zh-CN" w:bidi="ar"/>
        </w:rPr>
        <w:t>则展示“未收到“</w:t>
      </w:r>
      <w:r>
        <w:rPr>
          <w:rFonts w:hint="eastAsia" w:cs="宋体"/>
          <w:i w:val="0"/>
          <w:color w:val="0000FF"/>
          <w:kern w:val="0"/>
          <w:sz w:val="22"/>
          <w:szCs w:val="22"/>
          <w:u w:val="none"/>
          <w:lang w:val="en-US" w:eastAsia="zh-CN" w:bidi="ar"/>
        </w:rPr>
        <w:t>XXX关键词</w:t>
      </w:r>
      <w:r>
        <w:rPr>
          <w:rFonts w:hint="eastAsia" w:cs="宋体"/>
          <w:i w:val="0"/>
          <w:color w:val="000000"/>
          <w:kern w:val="0"/>
          <w:sz w:val="22"/>
          <w:szCs w:val="22"/>
          <w:u w:val="none"/>
          <w:lang w:val="en-US" w:eastAsia="zh-CN" w:bidi="ar"/>
        </w:rPr>
        <w:t>”相关信息”，同时推荐，逻辑同2.2.1.5.1&gt;&gt;第4点智能推荐和搜索结果排序逻辑</w:t>
      </w:r>
      <w:r>
        <w:rPr>
          <w:rFonts w:hint="eastAsia" w:ascii="宋体" w:hAnsi="宋体" w:eastAsia="宋体" w:cs="宋体"/>
          <w:i w:val="0"/>
          <w:color w:val="000000"/>
          <w:kern w:val="0"/>
          <w:sz w:val="22"/>
          <w:szCs w:val="22"/>
          <w:u w:val="none"/>
          <w:lang w:val="en-US" w:eastAsia="zh-CN" w:bidi="ar"/>
        </w:rPr>
        <w:t>&gt;&gt;</w:t>
      </w:r>
      <w:r>
        <w:rPr>
          <w:rFonts w:hint="eastAsia" w:cs="宋体"/>
          <w:i w:val="0"/>
          <w:color w:val="000000"/>
          <w:kern w:val="0"/>
          <w:sz w:val="22"/>
          <w:szCs w:val="22"/>
          <w:u w:val="none"/>
          <w:lang w:val="en-US" w:eastAsia="zh-CN" w:bidi="ar"/>
        </w:rPr>
        <w:t>1</w:t>
      </w:r>
      <w:r>
        <w:rPr>
          <w:rFonts w:hint="eastAsia" w:ascii="宋体" w:hAnsi="宋体" w:eastAsia="宋体" w:cs="宋体"/>
          <w:i w:val="0"/>
          <w:color w:val="000000"/>
          <w:kern w:val="0"/>
          <w:sz w:val="22"/>
          <w:szCs w:val="22"/>
          <w:u w:val="none"/>
          <w:lang w:val="en-US" w:eastAsia="zh-CN" w:bidi="ar"/>
        </w:rPr>
        <w:t>.</w:t>
      </w:r>
      <w:r>
        <w:rPr>
          <w:rFonts w:hint="eastAsia" w:cs="宋体"/>
          <w:i w:val="0"/>
          <w:color w:val="000000"/>
          <w:kern w:val="0"/>
          <w:sz w:val="22"/>
          <w:szCs w:val="22"/>
          <w:u w:val="none"/>
          <w:lang w:val="en-US" w:eastAsia="zh-CN" w:bidi="ar"/>
        </w:rPr>
        <w:t>1</w:t>
      </w:r>
      <w:r>
        <w:rPr>
          <w:rFonts w:hint="eastAsia" w:ascii="宋体" w:hAnsi="宋体" w:eastAsia="宋体" w:cs="宋体"/>
          <w:i w:val="0"/>
          <w:color w:val="000000"/>
          <w:kern w:val="0"/>
          <w:sz w:val="22"/>
          <w:szCs w:val="22"/>
          <w:u w:val="none"/>
          <w:lang w:val="en-US" w:eastAsia="zh-CN" w:bidi="ar"/>
        </w:rPr>
        <w:t>-</w:t>
      </w:r>
      <w:r>
        <w:rPr>
          <w:rFonts w:hint="eastAsia" w:cs="宋体"/>
          <w:i w:val="0"/>
          <w:color w:val="000000"/>
          <w:kern w:val="0"/>
          <w:sz w:val="22"/>
          <w:szCs w:val="22"/>
          <w:u w:val="none"/>
          <w:lang w:val="en-US" w:eastAsia="zh-CN" w:bidi="ar"/>
        </w:rPr>
        <w:t>1</w:t>
      </w:r>
      <w:r>
        <w:rPr>
          <w:rFonts w:hint="eastAsia" w:ascii="宋体" w:hAnsi="宋体" w:eastAsia="宋体" w:cs="宋体"/>
          <w:i w:val="0"/>
          <w:color w:val="000000"/>
          <w:kern w:val="0"/>
          <w:sz w:val="22"/>
          <w:szCs w:val="22"/>
          <w:u w:val="none"/>
          <w:lang w:val="en-US" w:eastAsia="zh-CN" w:bidi="ar"/>
        </w:rPr>
        <w:t>.</w:t>
      </w:r>
      <w:r>
        <w:rPr>
          <w:rFonts w:hint="eastAsia" w:cs="宋体"/>
          <w:i w:val="0"/>
          <w:color w:val="000000"/>
          <w:kern w:val="0"/>
          <w:sz w:val="22"/>
          <w:szCs w:val="22"/>
          <w:u w:val="none"/>
          <w:lang w:val="en-US" w:eastAsia="zh-CN" w:bidi="ar"/>
        </w:rPr>
        <w:t>3</w:t>
      </w:r>
    </w:p>
    <w:p>
      <w:pPr>
        <w:rPr>
          <w:rFonts w:hint="eastAsia" w:cs="宋体"/>
          <w:i w:val="0"/>
          <w:color w:val="000000"/>
          <w:kern w:val="0"/>
          <w:sz w:val="22"/>
          <w:szCs w:val="22"/>
          <w:u w:val="none"/>
          <w:lang w:val="en-US" w:eastAsia="zh-CN" w:bidi="ar"/>
        </w:rPr>
      </w:pPr>
    </w:p>
    <w:p>
      <w:pPr>
        <w:rPr>
          <w:rFonts w:hint="eastAsia" w:cs="宋体"/>
          <w:i w:val="0"/>
          <w:color w:val="000000"/>
          <w:kern w:val="0"/>
          <w:sz w:val="22"/>
          <w:szCs w:val="22"/>
          <w:u w:val="none"/>
          <w:lang w:val="en-US" w:eastAsia="zh-CN" w:bidi="ar"/>
        </w:rPr>
      </w:pPr>
      <w:r>
        <w:rPr>
          <w:rFonts w:hint="eastAsia" w:cs="宋体"/>
          <w:i w:val="0"/>
          <w:color w:val="000000"/>
          <w:kern w:val="0"/>
          <w:sz w:val="22"/>
          <w:szCs w:val="22"/>
          <w:u w:val="none"/>
          <w:lang w:val="en-US" w:eastAsia="zh-CN" w:bidi="ar"/>
        </w:rPr>
        <w:t>在搜索结果页再输入新的关键词，效果跟在工作台搜索的效果一致。而不是基于搜索结果进行二次搜索。</w:t>
      </w:r>
    </w:p>
    <w:p>
      <w:pPr>
        <w:pStyle w:val="6"/>
        <w:bidi w:val="0"/>
        <w:rPr>
          <w:rFonts w:hint="eastAsia"/>
          <w:lang w:eastAsia="zh-CN"/>
        </w:rPr>
      </w:pPr>
      <w:r>
        <w:rPr>
          <w:rFonts w:hint="eastAsia"/>
          <w:lang w:eastAsia="zh-CN"/>
        </w:rPr>
        <w:t>权限</w:t>
      </w:r>
    </w:p>
    <w:p>
      <w:pPr>
        <w:rPr>
          <w:rFonts w:hint="eastAsia"/>
          <w:b w:val="0"/>
          <w:bCs/>
          <w:lang w:eastAsia="zh-CN"/>
        </w:rPr>
      </w:pPr>
      <w:r>
        <w:rPr>
          <w:rFonts w:hint="eastAsia"/>
          <w:b w:val="0"/>
          <w:bCs/>
          <w:lang w:eastAsia="zh-CN"/>
        </w:rPr>
        <w:t>智能推荐和搜索结果页中展示的指标、报表、图谱必须是用户有权限看到的。用户的权限取用户所拥有角色权限的并集。</w:t>
      </w:r>
    </w:p>
    <w:p>
      <w:pPr>
        <w:rPr>
          <w:rFonts w:hint="default"/>
          <w:lang w:val="en-US" w:eastAsia="zh-CN"/>
        </w:rPr>
      </w:pPr>
    </w:p>
    <w:p>
      <w:pPr>
        <w:pStyle w:val="4"/>
        <w:rPr>
          <w:lang w:eastAsia="zh-CN"/>
        </w:rPr>
      </w:pPr>
      <w:bookmarkStart w:id="52" w:name="_Toc54365898"/>
      <w:bookmarkStart w:id="53" w:name="_Toc54365899"/>
      <w:r>
        <w:rPr>
          <w:rFonts w:hint="eastAsia"/>
          <w:lang w:eastAsia="zh-CN"/>
        </w:rPr>
        <w:t>配置管理-指标卡配置</w:t>
      </w:r>
      <w:bookmarkEnd w:id="52"/>
    </w:p>
    <w:p>
      <w:pPr>
        <w:pStyle w:val="5"/>
      </w:pPr>
      <w:r>
        <w:rPr>
          <w:rFonts w:hint="eastAsia"/>
        </w:rPr>
        <w:t>参与者</w:t>
      </w:r>
    </w:p>
    <w:p>
      <w:pPr>
        <w:spacing w:line="360" w:lineRule="auto"/>
        <w:ind w:firstLine="480" w:firstLineChars="200"/>
      </w:pPr>
      <w:r>
        <w:rPr>
          <w:rFonts w:hint="eastAsia"/>
        </w:rPr>
        <w:t>业务管理员。</w:t>
      </w:r>
    </w:p>
    <w:p>
      <w:pPr>
        <w:pStyle w:val="5"/>
      </w:pPr>
      <w:r>
        <w:rPr>
          <w:rFonts w:hint="eastAsia"/>
        </w:rPr>
        <w:t>输入与输出</w:t>
      </w:r>
    </w:p>
    <w:p>
      <w:pPr>
        <w:spacing w:line="360" w:lineRule="auto"/>
        <w:ind w:firstLine="480" w:firstLineChars="200"/>
      </w:pPr>
      <w:r>
        <w:rPr>
          <w:rFonts w:hint="eastAsia"/>
        </w:rPr>
        <w:t>输入：指标结果表、维度、指标等配置信息；</w:t>
      </w:r>
    </w:p>
    <w:p>
      <w:pPr>
        <w:spacing w:line="360" w:lineRule="auto"/>
        <w:ind w:firstLine="480" w:firstLineChars="200"/>
      </w:pPr>
      <w:r>
        <w:rPr>
          <w:rFonts w:hint="eastAsia"/>
        </w:rPr>
        <w:t>输出：系统根据底层的指标结果表初始化新指标卡。</w:t>
      </w:r>
    </w:p>
    <w:p>
      <w:pPr>
        <w:pStyle w:val="5"/>
      </w:pPr>
      <w:r>
        <w:rPr>
          <w:rFonts w:hint="eastAsia"/>
        </w:rPr>
        <w:t>前置条件与后置条件</w:t>
      </w:r>
    </w:p>
    <w:p>
      <w:pPr>
        <w:spacing w:line="360" w:lineRule="auto"/>
        <w:ind w:firstLine="480" w:firstLineChars="200"/>
      </w:pPr>
      <w:r>
        <w:rPr>
          <w:rFonts w:hint="eastAsia"/>
        </w:rPr>
        <w:t>前置条件：配置了相应的权限。</w:t>
      </w:r>
    </w:p>
    <w:p>
      <w:pPr>
        <w:spacing w:line="360" w:lineRule="auto"/>
        <w:ind w:firstLine="480" w:firstLineChars="200"/>
      </w:pPr>
      <w:r>
        <w:rPr>
          <w:rFonts w:hint="eastAsia"/>
        </w:rPr>
        <w:t>后置条件：无。</w:t>
      </w:r>
    </w:p>
    <w:p>
      <w:pPr>
        <w:pStyle w:val="5"/>
      </w:pPr>
      <w:r>
        <w:rPr>
          <w:rFonts w:hint="eastAsia"/>
        </w:rPr>
        <w:t>业务规则</w:t>
      </w:r>
    </w:p>
    <w:p>
      <w:pPr>
        <w:spacing w:line="360" w:lineRule="auto"/>
      </w:pPr>
      <w:r>
        <w:rPr>
          <w:rFonts w:hint="eastAsia"/>
        </w:rPr>
        <w:t>1、业务管理员可以根据特定指标卡上展示的信息进行相关的配置功能，包括：</w:t>
      </w:r>
    </w:p>
    <w:p>
      <w:pPr>
        <w:numPr>
          <w:ilvl w:val="0"/>
          <w:numId w:val="10"/>
        </w:numPr>
        <w:spacing w:line="360" w:lineRule="auto"/>
        <w:ind w:firstLine="480" w:firstLineChars="200"/>
      </w:pPr>
      <w:r>
        <w:rPr>
          <w:rFonts w:hint="eastAsia"/>
        </w:rPr>
        <w:t>指标数据配置：维度、度量的切换</w:t>
      </w:r>
    </w:p>
    <w:p>
      <w:pPr>
        <w:numPr>
          <w:ilvl w:val="0"/>
          <w:numId w:val="10"/>
        </w:numPr>
        <w:spacing w:line="360" w:lineRule="auto"/>
        <w:ind w:firstLine="480" w:firstLineChars="200"/>
      </w:pPr>
      <w:r>
        <w:rPr>
          <w:rFonts w:hint="eastAsia"/>
        </w:rPr>
        <w:t>指标卡基本属性：指标卡名称、坐标轴、图例等</w:t>
      </w:r>
    </w:p>
    <w:p>
      <w:pPr>
        <w:numPr>
          <w:ilvl w:val="0"/>
          <w:numId w:val="10"/>
        </w:numPr>
        <w:spacing w:line="360" w:lineRule="auto"/>
        <w:ind w:firstLine="480" w:firstLineChars="200"/>
      </w:pPr>
      <w:r>
        <w:rPr>
          <w:rFonts w:hint="eastAsia"/>
        </w:rPr>
        <w:t>指标卡展示方式：切换其他图表</w:t>
      </w:r>
    </w:p>
    <w:p>
      <w:pPr>
        <w:spacing w:line="360" w:lineRule="auto"/>
      </w:pPr>
      <w:r>
        <w:rPr>
          <w:rFonts w:hint="eastAsia"/>
        </w:rPr>
        <w:t>2、指标卡配置决定了指标管理模块下能够展现和自定义的内容，指标管理决定了指标看板中能够展现和自定义的内容。</w:t>
      </w:r>
    </w:p>
    <w:p>
      <w:pPr>
        <w:spacing w:line="360" w:lineRule="auto"/>
      </w:pPr>
      <w:r>
        <w:rPr>
          <w:rFonts w:hint="eastAsia"/>
        </w:rPr>
        <w:t>3、系统初始化时，对每个指标结果表默认初始化5个图表，图表生成规则如下：</w:t>
      </w:r>
    </w:p>
    <w:tbl>
      <w:tblPr>
        <w:tblStyle w:val="3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35"/>
        <w:gridCol w:w="3260"/>
        <w:gridCol w:w="435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5" w:type="dxa"/>
          </w:tcPr>
          <w:p>
            <w:pPr>
              <w:keepNext w:val="0"/>
              <w:keepLines w:val="0"/>
              <w:widowControl/>
              <w:suppressLineNumbers w:val="0"/>
              <w:spacing w:before="0" w:beforeAutospacing="0" w:after="0" w:afterAutospacing="0" w:line="360" w:lineRule="auto"/>
              <w:ind w:left="0" w:right="0"/>
              <w:rPr>
                <w:rFonts w:hint="default"/>
                <w:b/>
                <w:bCs/>
                <w:sz w:val="21"/>
                <w:szCs w:val="21"/>
              </w:rPr>
            </w:pPr>
            <w:r>
              <w:rPr>
                <w:rFonts w:hint="eastAsia"/>
                <w:b/>
                <w:bCs/>
                <w:sz w:val="21"/>
                <w:szCs w:val="21"/>
              </w:rPr>
              <w:t>初始化的图形类型</w:t>
            </w:r>
          </w:p>
        </w:tc>
        <w:tc>
          <w:tcPr>
            <w:tcW w:w="3260" w:type="dxa"/>
          </w:tcPr>
          <w:p>
            <w:pPr>
              <w:keepNext w:val="0"/>
              <w:keepLines w:val="0"/>
              <w:widowControl/>
              <w:suppressLineNumbers w:val="0"/>
              <w:spacing w:before="0" w:beforeAutospacing="0" w:after="0" w:afterAutospacing="0" w:line="360" w:lineRule="auto"/>
              <w:ind w:left="0" w:right="0"/>
              <w:rPr>
                <w:rFonts w:hint="default"/>
                <w:b/>
                <w:bCs/>
                <w:sz w:val="21"/>
                <w:szCs w:val="21"/>
              </w:rPr>
            </w:pPr>
            <w:r>
              <w:rPr>
                <w:rFonts w:hint="eastAsia"/>
                <w:b/>
                <w:bCs/>
                <w:sz w:val="21"/>
                <w:szCs w:val="21"/>
              </w:rPr>
              <w:t>图形初始化所使用的指标和维度</w:t>
            </w:r>
          </w:p>
        </w:tc>
        <w:tc>
          <w:tcPr>
            <w:tcW w:w="4359" w:type="dxa"/>
          </w:tcPr>
          <w:p>
            <w:pPr>
              <w:keepNext w:val="0"/>
              <w:keepLines w:val="0"/>
              <w:widowControl/>
              <w:suppressLineNumbers w:val="0"/>
              <w:spacing w:before="0" w:beforeAutospacing="0" w:after="0" w:afterAutospacing="0" w:line="360" w:lineRule="auto"/>
              <w:ind w:left="0" w:right="0"/>
              <w:rPr>
                <w:rFonts w:hint="default"/>
                <w:b/>
                <w:bCs/>
                <w:sz w:val="21"/>
                <w:szCs w:val="21"/>
              </w:rPr>
            </w:pPr>
            <w:r>
              <w:rPr>
                <w:rFonts w:hint="eastAsia"/>
                <w:b/>
                <w:bCs/>
                <w:sz w:val="21"/>
                <w:szCs w:val="21"/>
              </w:rPr>
              <w:t>指标与维度说明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5" w:type="dxa"/>
          </w:tcPr>
          <w:p>
            <w:pPr>
              <w:keepNext w:val="0"/>
              <w:keepLines w:val="0"/>
              <w:widowControl/>
              <w:suppressLineNumbers w:val="0"/>
              <w:spacing w:before="0" w:beforeAutospacing="0" w:after="0" w:afterAutospacing="0" w:line="360" w:lineRule="auto"/>
              <w:ind w:left="0" w:right="0"/>
              <w:rPr>
                <w:rFonts w:hint="default"/>
                <w:sz w:val="21"/>
                <w:szCs w:val="21"/>
              </w:rPr>
            </w:pPr>
            <w:r>
              <w:rPr>
                <w:rFonts w:hint="eastAsia"/>
                <w:sz w:val="21"/>
                <w:szCs w:val="21"/>
              </w:rPr>
              <w:t>折线图（趋势图）</w:t>
            </w:r>
          </w:p>
        </w:tc>
        <w:tc>
          <w:tcPr>
            <w:tcW w:w="3260" w:type="dxa"/>
          </w:tcPr>
          <w:p>
            <w:pPr>
              <w:keepNext w:val="0"/>
              <w:keepLines w:val="0"/>
              <w:widowControl/>
              <w:suppressLineNumbers w:val="0"/>
              <w:spacing w:before="0" w:beforeAutospacing="0" w:after="0" w:afterAutospacing="0" w:line="360" w:lineRule="auto"/>
              <w:ind w:left="0" w:right="0"/>
              <w:rPr>
                <w:rFonts w:hint="default"/>
                <w:sz w:val="21"/>
                <w:szCs w:val="21"/>
              </w:rPr>
            </w:pPr>
            <w:r>
              <w:rPr>
                <w:rFonts w:hint="default"/>
                <w:sz w:val="21"/>
                <w:szCs w:val="21"/>
              </w:rPr>
              <w:t>1个时间维度+1个数值型指标</w:t>
            </w:r>
            <w:r>
              <w:rPr>
                <w:rFonts w:hint="eastAsia"/>
                <w:sz w:val="21"/>
                <w:szCs w:val="21"/>
              </w:rPr>
              <w:t xml:space="preserve"> 或</w:t>
            </w:r>
          </w:p>
          <w:p>
            <w:pPr>
              <w:keepNext w:val="0"/>
              <w:keepLines w:val="0"/>
              <w:widowControl/>
              <w:suppressLineNumbers w:val="0"/>
              <w:spacing w:before="0" w:beforeAutospacing="0" w:after="0" w:afterAutospacing="0" w:line="360" w:lineRule="auto"/>
              <w:ind w:left="0" w:right="0"/>
              <w:rPr>
                <w:rFonts w:hint="default"/>
                <w:sz w:val="21"/>
                <w:szCs w:val="21"/>
              </w:rPr>
            </w:pPr>
            <w:r>
              <w:rPr>
                <w:rFonts w:hint="eastAsia"/>
                <w:sz w:val="21"/>
                <w:szCs w:val="21"/>
              </w:rPr>
              <w:t xml:space="preserve"> </w:t>
            </w:r>
            <w:r>
              <w:rPr>
                <w:rFonts w:hint="default"/>
                <w:sz w:val="21"/>
                <w:szCs w:val="21"/>
              </w:rPr>
              <w:t>1个时间维度+1个</w:t>
            </w:r>
            <w:r>
              <w:rPr>
                <w:rFonts w:hint="eastAsia"/>
                <w:sz w:val="21"/>
                <w:szCs w:val="21"/>
              </w:rPr>
              <w:t>比率</w:t>
            </w:r>
            <w:r>
              <w:rPr>
                <w:rFonts w:hint="default"/>
                <w:sz w:val="21"/>
                <w:szCs w:val="21"/>
              </w:rPr>
              <w:t>型指标</w:t>
            </w:r>
          </w:p>
        </w:tc>
        <w:tc>
          <w:tcPr>
            <w:tcW w:w="4359" w:type="dxa"/>
          </w:tcPr>
          <w:p>
            <w:pPr>
              <w:keepNext w:val="0"/>
              <w:keepLines w:val="0"/>
              <w:widowControl/>
              <w:suppressLineNumbers w:val="0"/>
              <w:spacing w:before="0" w:beforeAutospacing="0" w:after="0" w:afterAutospacing="0" w:line="360" w:lineRule="auto"/>
              <w:ind w:left="0" w:right="0"/>
              <w:rPr>
                <w:rFonts w:hint="default"/>
                <w:sz w:val="21"/>
                <w:szCs w:val="21"/>
              </w:rPr>
            </w:pPr>
            <w:r>
              <w:rPr>
                <w:rFonts w:hint="default"/>
                <w:sz w:val="21"/>
                <w:szCs w:val="21"/>
              </w:rPr>
              <w:t>数值型指标</w:t>
            </w:r>
            <w:r>
              <w:rPr>
                <w:rFonts w:hint="eastAsia"/>
                <w:sz w:val="21"/>
                <w:szCs w:val="21"/>
              </w:rPr>
              <w:t>/比率型指标</w:t>
            </w:r>
            <w:r>
              <w:rPr>
                <w:rFonts w:hint="default"/>
                <w:sz w:val="21"/>
                <w:szCs w:val="21"/>
              </w:rPr>
              <w:t>可以是指标结果中的任何一个数值型指标</w:t>
            </w:r>
            <w:r>
              <w:rPr>
                <w:rFonts w:hint="eastAsia"/>
                <w:sz w:val="21"/>
                <w:szCs w:val="21"/>
              </w:rPr>
              <w:t>/比率型指标</w:t>
            </w:r>
            <w:r>
              <w:rPr>
                <w:rFonts w:hint="default"/>
                <w:sz w:val="21"/>
                <w:szCs w:val="21"/>
              </w:rPr>
              <w:t>。</w:t>
            </w:r>
            <w:r>
              <w:rPr>
                <w:rFonts w:hint="eastAsia"/>
                <w:sz w:val="21"/>
                <w:szCs w:val="21"/>
              </w:rPr>
              <w:t>比率型指标指达成率，赔付率这一类型的指标。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5" w:type="dxa"/>
          </w:tcPr>
          <w:p>
            <w:pPr>
              <w:keepNext w:val="0"/>
              <w:keepLines w:val="0"/>
              <w:widowControl/>
              <w:suppressLineNumbers w:val="0"/>
              <w:spacing w:before="0" w:beforeAutospacing="0" w:after="0" w:afterAutospacing="0" w:line="360" w:lineRule="auto"/>
              <w:ind w:left="0" w:right="0"/>
              <w:rPr>
                <w:rFonts w:hint="default"/>
                <w:sz w:val="21"/>
                <w:szCs w:val="21"/>
              </w:rPr>
            </w:pPr>
            <w:r>
              <w:rPr>
                <w:rFonts w:hint="eastAsia"/>
                <w:sz w:val="21"/>
                <w:szCs w:val="21"/>
              </w:rPr>
              <w:t>饼图</w:t>
            </w:r>
          </w:p>
        </w:tc>
        <w:tc>
          <w:tcPr>
            <w:tcW w:w="3260" w:type="dxa"/>
          </w:tcPr>
          <w:p>
            <w:pPr>
              <w:keepNext w:val="0"/>
              <w:keepLines w:val="0"/>
              <w:widowControl/>
              <w:suppressLineNumbers w:val="0"/>
              <w:spacing w:before="0" w:beforeAutospacing="0" w:after="0" w:afterAutospacing="0" w:line="360" w:lineRule="auto"/>
              <w:ind w:left="0" w:right="0"/>
              <w:rPr>
                <w:rFonts w:hint="default"/>
                <w:sz w:val="21"/>
                <w:szCs w:val="21"/>
              </w:rPr>
            </w:pPr>
            <w:r>
              <w:rPr>
                <w:rFonts w:hint="eastAsia"/>
                <w:sz w:val="21"/>
                <w:szCs w:val="21"/>
              </w:rPr>
              <w:t>某一个时点+</w:t>
            </w:r>
            <w:r>
              <w:rPr>
                <w:rFonts w:hint="default"/>
                <w:sz w:val="21"/>
                <w:szCs w:val="21"/>
              </w:rPr>
              <w:t>1个非时间维度+1个比率型指标</w:t>
            </w:r>
          </w:p>
        </w:tc>
        <w:tc>
          <w:tcPr>
            <w:tcW w:w="4359" w:type="dxa"/>
          </w:tcPr>
          <w:p>
            <w:pPr>
              <w:pStyle w:val="70"/>
              <w:keepNext w:val="0"/>
              <w:keepLines w:val="0"/>
              <w:widowControl/>
              <w:numPr>
                <w:ilvl w:val="0"/>
                <w:numId w:val="11"/>
              </w:numPr>
              <w:suppressLineNumbers w:val="0"/>
              <w:spacing w:before="0" w:beforeAutospacing="0" w:after="0" w:afterAutospacing="0" w:line="360" w:lineRule="auto"/>
              <w:ind w:right="0" w:firstLineChars="0"/>
              <w:rPr>
                <w:rFonts w:hint="default"/>
                <w:sz w:val="21"/>
                <w:szCs w:val="21"/>
              </w:rPr>
            </w:pPr>
            <w:r>
              <w:rPr>
                <w:rFonts w:hint="eastAsia"/>
                <w:sz w:val="21"/>
                <w:szCs w:val="21"/>
              </w:rPr>
              <w:t>某一个时点指具体某年或者某月，比如2019年12月，该时点任意选取。</w:t>
            </w:r>
          </w:p>
          <w:p>
            <w:pPr>
              <w:pStyle w:val="70"/>
              <w:keepNext w:val="0"/>
              <w:keepLines w:val="0"/>
              <w:widowControl/>
              <w:numPr>
                <w:ilvl w:val="0"/>
                <w:numId w:val="12"/>
              </w:numPr>
              <w:suppressLineNumbers w:val="0"/>
              <w:spacing w:before="0" w:beforeAutospacing="0" w:after="0" w:afterAutospacing="0" w:line="360" w:lineRule="auto"/>
              <w:ind w:right="0" w:firstLineChars="0"/>
              <w:rPr>
                <w:rFonts w:hint="default"/>
                <w:sz w:val="21"/>
                <w:szCs w:val="21"/>
              </w:rPr>
            </w:pPr>
            <w:r>
              <w:rPr>
                <w:rFonts w:hint="default"/>
                <w:sz w:val="21"/>
                <w:szCs w:val="21"/>
              </w:rPr>
              <w:t>使用哪个1个非时间维度的顺序是：机构&gt;险种&gt;地域&gt;渠道。有机构维度则取机构维度，如果没有机构维度，则取险种维度，以此类推。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5" w:type="dxa"/>
          </w:tcPr>
          <w:p>
            <w:pPr>
              <w:keepNext w:val="0"/>
              <w:keepLines w:val="0"/>
              <w:widowControl/>
              <w:suppressLineNumbers w:val="0"/>
              <w:spacing w:before="0" w:beforeAutospacing="0" w:after="0" w:afterAutospacing="0" w:line="360" w:lineRule="auto"/>
              <w:ind w:left="0" w:right="0"/>
              <w:rPr>
                <w:rFonts w:hint="default"/>
                <w:sz w:val="21"/>
                <w:szCs w:val="21"/>
              </w:rPr>
            </w:pPr>
            <w:r>
              <w:rPr>
                <w:rFonts w:hint="eastAsia"/>
                <w:sz w:val="21"/>
                <w:szCs w:val="21"/>
              </w:rPr>
              <w:t>柱状图</w:t>
            </w:r>
          </w:p>
        </w:tc>
        <w:tc>
          <w:tcPr>
            <w:tcW w:w="3260" w:type="dxa"/>
          </w:tcPr>
          <w:p>
            <w:pPr>
              <w:keepNext w:val="0"/>
              <w:keepLines w:val="0"/>
              <w:widowControl/>
              <w:suppressLineNumbers w:val="0"/>
              <w:spacing w:before="0" w:beforeAutospacing="0" w:after="0" w:afterAutospacing="0" w:line="360" w:lineRule="auto"/>
              <w:ind w:left="0" w:right="0"/>
              <w:rPr>
                <w:rFonts w:hint="default"/>
                <w:sz w:val="21"/>
                <w:szCs w:val="21"/>
              </w:rPr>
            </w:pPr>
            <w:r>
              <w:rPr>
                <w:rFonts w:hint="default"/>
                <w:sz w:val="21"/>
                <w:szCs w:val="21"/>
              </w:rPr>
              <w:t>1个</w:t>
            </w:r>
            <w:r>
              <w:rPr>
                <w:rFonts w:hint="eastAsia"/>
                <w:sz w:val="21"/>
                <w:szCs w:val="21"/>
              </w:rPr>
              <w:t>时间</w:t>
            </w:r>
            <w:r>
              <w:rPr>
                <w:rFonts w:hint="default"/>
                <w:sz w:val="21"/>
                <w:szCs w:val="21"/>
              </w:rPr>
              <w:t>维度+2个数值型指标</w:t>
            </w:r>
            <w:r>
              <w:rPr>
                <w:rFonts w:hint="eastAsia"/>
                <w:sz w:val="21"/>
                <w:szCs w:val="21"/>
              </w:rPr>
              <w:t xml:space="preserve"> 或者</w:t>
            </w:r>
          </w:p>
          <w:p>
            <w:pPr>
              <w:keepNext w:val="0"/>
              <w:keepLines w:val="0"/>
              <w:widowControl/>
              <w:suppressLineNumbers w:val="0"/>
              <w:spacing w:before="0" w:beforeAutospacing="0" w:after="0" w:afterAutospacing="0" w:line="360" w:lineRule="auto"/>
              <w:ind w:left="0" w:right="0"/>
              <w:rPr>
                <w:rFonts w:hint="default"/>
                <w:sz w:val="21"/>
                <w:szCs w:val="21"/>
              </w:rPr>
            </w:pPr>
            <w:r>
              <w:rPr>
                <w:rFonts w:hint="eastAsia"/>
                <w:sz w:val="21"/>
                <w:szCs w:val="21"/>
              </w:rPr>
              <w:t>某一个时点+</w:t>
            </w:r>
            <w:r>
              <w:rPr>
                <w:rFonts w:hint="default"/>
                <w:sz w:val="21"/>
                <w:szCs w:val="21"/>
              </w:rPr>
              <w:t>1个</w:t>
            </w:r>
            <w:r>
              <w:rPr>
                <w:rFonts w:hint="eastAsia"/>
                <w:sz w:val="21"/>
                <w:szCs w:val="21"/>
              </w:rPr>
              <w:t>时间</w:t>
            </w:r>
            <w:r>
              <w:rPr>
                <w:rFonts w:hint="default"/>
                <w:sz w:val="21"/>
                <w:szCs w:val="21"/>
              </w:rPr>
              <w:t>维度+2个数值型指标</w:t>
            </w:r>
          </w:p>
        </w:tc>
        <w:tc>
          <w:tcPr>
            <w:tcW w:w="4359" w:type="dxa"/>
          </w:tcPr>
          <w:p>
            <w:pPr>
              <w:pStyle w:val="70"/>
              <w:keepNext w:val="0"/>
              <w:keepLines w:val="0"/>
              <w:widowControl/>
              <w:numPr>
                <w:ilvl w:val="0"/>
                <w:numId w:val="13"/>
              </w:numPr>
              <w:suppressLineNumbers w:val="0"/>
              <w:spacing w:before="0" w:beforeAutospacing="0" w:after="0" w:afterAutospacing="0" w:line="360" w:lineRule="auto"/>
              <w:ind w:right="0" w:firstLineChars="0"/>
              <w:rPr>
                <w:rFonts w:hint="default"/>
                <w:sz w:val="21"/>
                <w:szCs w:val="21"/>
              </w:rPr>
            </w:pPr>
            <w:r>
              <w:rPr>
                <w:rFonts w:hint="eastAsia"/>
                <w:sz w:val="21"/>
                <w:szCs w:val="21"/>
              </w:rPr>
              <w:t>某一个时点指具体某年或者某月，比如2019年12月，该时点任意选取。</w:t>
            </w:r>
          </w:p>
          <w:p>
            <w:pPr>
              <w:pStyle w:val="70"/>
              <w:keepNext w:val="0"/>
              <w:keepLines w:val="0"/>
              <w:widowControl/>
              <w:numPr>
                <w:ilvl w:val="0"/>
                <w:numId w:val="13"/>
              </w:numPr>
              <w:suppressLineNumbers w:val="0"/>
              <w:spacing w:before="0" w:beforeAutospacing="0" w:after="0" w:afterAutospacing="0" w:line="360" w:lineRule="auto"/>
              <w:ind w:right="0" w:firstLineChars="0"/>
              <w:rPr>
                <w:rFonts w:hint="default"/>
                <w:sz w:val="21"/>
                <w:szCs w:val="21"/>
              </w:rPr>
            </w:pPr>
            <w:r>
              <w:rPr>
                <w:rFonts w:hint="default"/>
                <w:sz w:val="21"/>
                <w:szCs w:val="21"/>
              </w:rPr>
              <w:t>使用哪个1个非时间维度的顺序是：机构&gt;险种&gt;地域&gt;渠道。有机构维度则取机构维度，如果没有机构维度，则取险种维度，以此类推。</w:t>
            </w:r>
          </w:p>
          <w:p>
            <w:pPr>
              <w:pStyle w:val="70"/>
              <w:keepNext w:val="0"/>
              <w:keepLines w:val="0"/>
              <w:widowControl/>
              <w:numPr>
                <w:ilvl w:val="0"/>
                <w:numId w:val="13"/>
              </w:numPr>
              <w:suppressLineNumbers w:val="0"/>
              <w:spacing w:before="0" w:beforeAutospacing="0" w:after="0" w:afterAutospacing="0" w:line="360" w:lineRule="auto"/>
              <w:ind w:right="0" w:firstLineChars="0"/>
              <w:rPr>
                <w:rFonts w:hint="default"/>
                <w:sz w:val="21"/>
                <w:szCs w:val="21"/>
              </w:rPr>
            </w:pPr>
            <w:r>
              <w:rPr>
                <w:rFonts w:hint="default"/>
                <w:sz w:val="21"/>
                <w:szCs w:val="21"/>
              </w:rPr>
              <w:t>数值型指标可以是指标结果中的任何一个数值型指标。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5" w:type="dxa"/>
          </w:tcPr>
          <w:p>
            <w:pPr>
              <w:keepNext w:val="0"/>
              <w:keepLines w:val="0"/>
              <w:widowControl/>
              <w:suppressLineNumbers w:val="0"/>
              <w:spacing w:before="0" w:beforeAutospacing="0" w:after="0" w:afterAutospacing="0" w:line="360" w:lineRule="auto"/>
              <w:ind w:left="0" w:right="0"/>
              <w:rPr>
                <w:rFonts w:hint="default"/>
                <w:sz w:val="21"/>
                <w:szCs w:val="21"/>
              </w:rPr>
            </w:pPr>
            <w:r>
              <w:rPr>
                <w:rFonts w:hint="eastAsia"/>
                <w:sz w:val="21"/>
                <w:szCs w:val="21"/>
              </w:rPr>
              <w:t>柱状</w:t>
            </w:r>
            <w:r>
              <w:rPr>
                <w:rFonts w:hint="default"/>
                <w:sz w:val="21"/>
                <w:szCs w:val="21"/>
              </w:rPr>
              <w:t>+折线图</w:t>
            </w:r>
          </w:p>
        </w:tc>
        <w:tc>
          <w:tcPr>
            <w:tcW w:w="3260" w:type="dxa"/>
          </w:tcPr>
          <w:p>
            <w:pPr>
              <w:keepNext w:val="0"/>
              <w:keepLines w:val="0"/>
              <w:widowControl/>
              <w:suppressLineNumbers w:val="0"/>
              <w:spacing w:before="0" w:beforeAutospacing="0" w:after="0" w:afterAutospacing="0" w:line="360" w:lineRule="auto"/>
              <w:ind w:left="0" w:right="0"/>
              <w:rPr>
                <w:rFonts w:hint="default"/>
                <w:sz w:val="21"/>
                <w:szCs w:val="21"/>
              </w:rPr>
            </w:pPr>
            <w:r>
              <w:rPr>
                <w:rFonts w:hint="default"/>
                <w:sz w:val="21"/>
                <w:szCs w:val="21"/>
              </w:rPr>
              <w:t>1个时间维度+1数值型指标（柱形）+1个比率型指标（折线）</w:t>
            </w:r>
          </w:p>
        </w:tc>
        <w:tc>
          <w:tcPr>
            <w:tcW w:w="4359" w:type="dxa"/>
          </w:tcPr>
          <w:p>
            <w:pPr>
              <w:keepNext w:val="0"/>
              <w:keepLines w:val="0"/>
              <w:widowControl/>
              <w:suppressLineNumbers w:val="0"/>
              <w:spacing w:before="0" w:beforeAutospacing="0" w:after="0" w:afterAutospacing="0" w:line="360" w:lineRule="auto"/>
              <w:ind w:left="0" w:right="0"/>
              <w:rPr>
                <w:rFonts w:hint="default"/>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5" w:type="dxa"/>
          </w:tcPr>
          <w:p>
            <w:pPr>
              <w:keepNext w:val="0"/>
              <w:keepLines w:val="0"/>
              <w:widowControl/>
              <w:suppressLineNumbers w:val="0"/>
              <w:spacing w:before="0" w:beforeAutospacing="0" w:after="0" w:afterAutospacing="0" w:line="360" w:lineRule="auto"/>
              <w:ind w:left="0" w:right="0"/>
              <w:rPr>
                <w:rFonts w:hint="default"/>
                <w:sz w:val="21"/>
                <w:szCs w:val="21"/>
              </w:rPr>
            </w:pPr>
            <w:r>
              <w:rPr>
                <w:rFonts w:hint="eastAsia"/>
                <w:sz w:val="21"/>
                <w:szCs w:val="21"/>
              </w:rPr>
              <w:t>折线图</w:t>
            </w:r>
          </w:p>
        </w:tc>
        <w:tc>
          <w:tcPr>
            <w:tcW w:w="3260" w:type="dxa"/>
          </w:tcPr>
          <w:p>
            <w:pPr>
              <w:keepNext w:val="0"/>
              <w:keepLines w:val="0"/>
              <w:widowControl/>
              <w:suppressLineNumbers w:val="0"/>
              <w:spacing w:before="0" w:beforeAutospacing="0" w:after="0" w:afterAutospacing="0" w:line="360" w:lineRule="auto"/>
              <w:ind w:left="0" w:right="0"/>
              <w:rPr>
                <w:rFonts w:hint="default"/>
                <w:sz w:val="21"/>
                <w:szCs w:val="21"/>
              </w:rPr>
            </w:pPr>
            <w:r>
              <w:rPr>
                <w:rFonts w:hint="default"/>
                <w:sz w:val="21"/>
                <w:szCs w:val="21"/>
              </w:rPr>
              <w:t>1个时间维度+2个比率型指标</w:t>
            </w:r>
          </w:p>
        </w:tc>
        <w:tc>
          <w:tcPr>
            <w:tcW w:w="4359" w:type="dxa"/>
          </w:tcPr>
          <w:p>
            <w:pPr>
              <w:keepNext w:val="0"/>
              <w:keepLines w:val="0"/>
              <w:widowControl/>
              <w:suppressLineNumbers w:val="0"/>
              <w:spacing w:before="0" w:beforeAutospacing="0" w:after="0" w:afterAutospacing="0" w:line="360" w:lineRule="auto"/>
              <w:ind w:left="0" w:right="0"/>
              <w:rPr>
                <w:rFonts w:hint="default"/>
                <w:sz w:val="21"/>
                <w:szCs w:val="21"/>
              </w:rPr>
            </w:pPr>
            <w:r>
              <w:rPr>
                <w:rFonts w:hint="default"/>
                <w:sz w:val="21"/>
                <w:szCs w:val="21"/>
              </w:rPr>
              <w:t>比率型指标可以是指标结果中的任何一个比率型指标，</w:t>
            </w:r>
            <w:r>
              <w:rPr>
                <w:rFonts w:hint="eastAsia"/>
                <w:sz w:val="21"/>
                <w:szCs w:val="21"/>
              </w:rPr>
              <w:t>若</w:t>
            </w:r>
            <w:r>
              <w:rPr>
                <w:rFonts w:hint="default"/>
                <w:sz w:val="21"/>
                <w:szCs w:val="21"/>
              </w:rPr>
              <w:t>不存在时间维度和2个比率型指标 则该图形不显示。</w:t>
            </w:r>
          </w:p>
        </w:tc>
      </w:tr>
    </w:tbl>
    <w:p>
      <w:pPr>
        <w:spacing w:line="360" w:lineRule="auto"/>
      </w:pPr>
    </w:p>
    <w:p>
      <w:pPr>
        <w:pStyle w:val="5"/>
      </w:pPr>
      <w:r>
        <w:rPr>
          <w:rFonts w:hint="eastAsia"/>
        </w:rPr>
        <w:t>页面原型及页面规则</w:t>
      </w:r>
    </w:p>
    <w:p>
      <w:pPr>
        <w:widowControl w:val="0"/>
        <w:spacing w:after="160" w:line="259" w:lineRule="auto"/>
        <w:ind w:firstLine="420"/>
        <w:jc w:val="both"/>
        <w:rPr>
          <w:kern w:val="2"/>
        </w:rPr>
      </w:pPr>
      <w:r>
        <w:rPr>
          <w:rFonts w:hint="eastAsia"/>
          <w:kern w:val="2"/>
          <w:lang w:val="zh-CN"/>
        </w:rPr>
        <w:t>在配置管理功能菜单下增加二级菜单【指标卡配置】，展示指标结果表列表和指标卡管理列表</w:t>
      </w:r>
      <w:r>
        <w:rPr>
          <w:rFonts w:hint="eastAsia"/>
          <w:kern w:val="2"/>
        </w:rPr>
        <w:t>2个tab页。</w:t>
      </w:r>
    </w:p>
    <w:p>
      <w:pPr>
        <w:pStyle w:val="6"/>
        <w:rPr>
          <w:lang w:eastAsia="zh-CN"/>
        </w:rPr>
      </w:pPr>
      <w:r>
        <w:rPr>
          <w:rFonts w:hint="eastAsia"/>
          <w:lang w:eastAsia="zh-CN"/>
        </w:rPr>
        <w:t>指标结果表</w:t>
      </w:r>
    </w:p>
    <w:p>
      <w:pPr>
        <w:widowControl w:val="0"/>
        <w:spacing w:after="160" w:line="259" w:lineRule="auto"/>
        <w:ind w:firstLine="420"/>
        <w:rPr>
          <w:kern w:val="2"/>
        </w:rPr>
      </w:pPr>
      <w:r>
        <w:rPr>
          <w:rFonts w:hint="eastAsia"/>
          <w:kern w:val="2"/>
        </w:rPr>
        <w:t>列表按照指标结果表进行罗列，有多少个指标结果表就罗列多少条。排序基于指标结果表名称字母排序（即A字母的在前，Z字母的在后）。</w:t>
      </w:r>
    </w:p>
    <w:p>
      <w:r>
        <w:drawing>
          <wp:inline distT="0" distB="0" distL="0" distR="0">
            <wp:extent cx="6120130" cy="3150870"/>
            <wp:effectExtent l="0" t="0" r="13970" b="1143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50"/>
                    <a:stretch>
                      <a:fillRect/>
                    </a:stretch>
                  </pic:blipFill>
                  <pic:spPr>
                    <a:xfrm>
                      <a:off x="0" y="0"/>
                      <a:ext cx="6120130" cy="3150870"/>
                    </a:xfrm>
                    <a:prstGeom prst="rect">
                      <a:avLst/>
                    </a:prstGeom>
                  </pic:spPr>
                </pic:pic>
              </a:graphicData>
            </a:graphic>
          </wp:inline>
        </w:drawing>
      </w:r>
    </w:p>
    <w:p/>
    <w:p>
      <w:pPr>
        <w:widowControl w:val="0"/>
        <w:spacing w:after="160" w:line="259" w:lineRule="auto"/>
        <w:rPr>
          <w:kern w:val="2"/>
          <w:lang w:val="zh-CN"/>
        </w:rPr>
      </w:pPr>
    </w:p>
    <w:p>
      <w:pPr>
        <w:pStyle w:val="7"/>
        <w:rPr>
          <w:lang w:eastAsia="zh-CN"/>
        </w:rPr>
      </w:pPr>
      <w:r>
        <w:rPr>
          <w:rFonts w:hint="eastAsia"/>
          <w:lang w:eastAsia="zh-CN"/>
        </w:rPr>
        <w:t>筛选内容</w:t>
      </w:r>
    </w:p>
    <w:p>
      <w:pPr>
        <w:widowControl w:val="0"/>
        <w:spacing w:after="160" w:line="259" w:lineRule="auto"/>
        <w:jc w:val="both"/>
        <w:rPr>
          <w:rFonts w:ascii="Times New Roman" w:hAnsi="Times New Roman" w:cs="Times New Roman"/>
          <w:color w:val="000000"/>
          <w:kern w:val="2"/>
        </w:rPr>
      </w:pPr>
      <w:r>
        <w:rPr>
          <w:rFonts w:hint="eastAsia" w:ascii="Times New Roman" w:hAnsi="Times New Roman" w:cs="Times New Roman"/>
          <w:color w:val="000000"/>
          <w:kern w:val="2"/>
        </w:rPr>
        <w:t>列表上方支持筛选的条件如下：</w:t>
      </w:r>
    </w:p>
    <w:tbl>
      <w:tblPr>
        <w:tblStyle w:val="31"/>
        <w:tblW w:w="939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6"/>
        <w:gridCol w:w="1575"/>
        <w:gridCol w:w="624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76" w:type="dxa"/>
          </w:tcPr>
          <w:p>
            <w:pPr>
              <w:keepNext w:val="0"/>
              <w:keepLines w:val="0"/>
              <w:widowControl w:val="0"/>
              <w:suppressLineNumbers w:val="0"/>
              <w:spacing w:before="0" w:beforeAutospacing="0" w:after="0" w:afterAutospacing="0"/>
              <w:ind w:left="0" w:right="0"/>
              <w:jc w:val="both"/>
              <w:rPr>
                <w:rFonts w:hint="default"/>
                <w:b/>
                <w:bCs/>
                <w:color w:val="000000"/>
              </w:rPr>
            </w:pPr>
            <w:r>
              <w:rPr>
                <w:rFonts w:hint="eastAsia"/>
                <w:b/>
                <w:bCs/>
                <w:color w:val="000000"/>
              </w:rPr>
              <w:t>可筛选字段</w:t>
            </w:r>
          </w:p>
        </w:tc>
        <w:tc>
          <w:tcPr>
            <w:tcW w:w="1575" w:type="dxa"/>
          </w:tcPr>
          <w:p>
            <w:pPr>
              <w:keepNext w:val="0"/>
              <w:keepLines w:val="0"/>
              <w:widowControl w:val="0"/>
              <w:suppressLineNumbers w:val="0"/>
              <w:spacing w:before="0" w:beforeAutospacing="0" w:after="0" w:afterAutospacing="0"/>
              <w:ind w:left="0" w:right="0"/>
              <w:jc w:val="both"/>
              <w:rPr>
                <w:rFonts w:hint="default"/>
                <w:b/>
                <w:bCs/>
                <w:color w:val="000000"/>
              </w:rPr>
            </w:pPr>
            <w:r>
              <w:rPr>
                <w:rFonts w:hint="eastAsia"/>
                <w:b/>
                <w:bCs/>
                <w:color w:val="000000"/>
              </w:rPr>
              <w:t>控件类型</w:t>
            </w:r>
          </w:p>
        </w:tc>
        <w:tc>
          <w:tcPr>
            <w:tcW w:w="6247" w:type="dxa"/>
          </w:tcPr>
          <w:p>
            <w:pPr>
              <w:keepNext w:val="0"/>
              <w:keepLines w:val="0"/>
              <w:widowControl w:val="0"/>
              <w:suppressLineNumbers w:val="0"/>
              <w:spacing w:before="0" w:beforeAutospacing="0" w:after="0" w:afterAutospacing="0"/>
              <w:ind w:left="0" w:right="0"/>
              <w:jc w:val="both"/>
              <w:rPr>
                <w:rFonts w:hint="default"/>
                <w:b/>
                <w:bCs/>
                <w:color w:val="000000"/>
              </w:rPr>
            </w:pPr>
            <w:r>
              <w:rPr>
                <w:rFonts w:hint="eastAsia"/>
                <w:b/>
                <w:bCs/>
                <w:color w:val="000000"/>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576" w:type="dxa"/>
          </w:tcPr>
          <w:p>
            <w:pPr>
              <w:keepNext w:val="0"/>
              <w:keepLines w:val="0"/>
              <w:widowControl w:val="0"/>
              <w:suppressLineNumbers w:val="0"/>
              <w:spacing w:before="0" w:beforeAutospacing="0" w:after="0" w:afterAutospacing="0"/>
              <w:ind w:left="0" w:right="0"/>
              <w:jc w:val="both"/>
              <w:rPr>
                <w:rFonts w:hint="default"/>
                <w:color w:val="000000"/>
              </w:rPr>
            </w:pPr>
            <w:r>
              <w:rPr>
                <w:rFonts w:hint="eastAsia"/>
                <w:color w:val="000000"/>
              </w:rPr>
              <w:t>指标结果表/指标名称</w:t>
            </w:r>
          </w:p>
        </w:tc>
        <w:tc>
          <w:tcPr>
            <w:tcW w:w="1575" w:type="dxa"/>
          </w:tcPr>
          <w:p>
            <w:pPr>
              <w:keepNext w:val="0"/>
              <w:keepLines w:val="0"/>
              <w:widowControl w:val="0"/>
              <w:suppressLineNumbers w:val="0"/>
              <w:spacing w:before="0" w:beforeAutospacing="0" w:after="0" w:afterAutospacing="0"/>
              <w:ind w:left="0" w:right="0"/>
              <w:jc w:val="both"/>
              <w:rPr>
                <w:rFonts w:hint="default"/>
                <w:color w:val="000000"/>
              </w:rPr>
            </w:pPr>
            <w:r>
              <w:rPr>
                <w:rFonts w:hint="eastAsia"/>
                <w:color w:val="000000"/>
              </w:rPr>
              <w:t>文本输入框</w:t>
            </w:r>
          </w:p>
        </w:tc>
        <w:tc>
          <w:tcPr>
            <w:tcW w:w="6247" w:type="dxa"/>
          </w:tcPr>
          <w:p>
            <w:pPr>
              <w:keepNext w:val="0"/>
              <w:keepLines w:val="0"/>
              <w:widowControl w:val="0"/>
              <w:suppressLineNumbers w:val="0"/>
              <w:spacing w:before="0" w:beforeAutospacing="0" w:after="0" w:afterAutospacing="0"/>
              <w:ind w:left="0" w:right="0"/>
              <w:jc w:val="both"/>
              <w:rPr>
                <w:rFonts w:hint="default"/>
                <w:color w:val="000000"/>
              </w:rPr>
            </w:pPr>
            <w:r>
              <w:rPr>
                <w:rFonts w:hint="eastAsia"/>
                <w:color w:val="000000"/>
              </w:rPr>
              <w:t>支持模糊搜索，如果没有匹配的则提示：没有搜索到“XXX”匹配的结果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576" w:type="dxa"/>
          </w:tcPr>
          <w:p>
            <w:pPr>
              <w:keepNext w:val="0"/>
              <w:keepLines w:val="0"/>
              <w:widowControl w:val="0"/>
              <w:suppressLineNumbers w:val="0"/>
              <w:spacing w:before="0" w:beforeAutospacing="0" w:after="0" w:afterAutospacing="0"/>
              <w:ind w:left="0" w:right="0"/>
              <w:jc w:val="both"/>
              <w:rPr>
                <w:rFonts w:hint="default"/>
                <w:color w:val="000000"/>
              </w:rPr>
            </w:pPr>
            <w:r>
              <w:rPr>
                <w:rFonts w:hint="eastAsia"/>
                <w:color w:val="000000"/>
              </w:rPr>
              <w:t>维度</w:t>
            </w:r>
          </w:p>
        </w:tc>
        <w:tc>
          <w:tcPr>
            <w:tcW w:w="1575" w:type="dxa"/>
          </w:tcPr>
          <w:p>
            <w:pPr>
              <w:keepNext w:val="0"/>
              <w:keepLines w:val="0"/>
              <w:widowControl w:val="0"/>
              <w:suppressLineNumbers w:val="0"/>
              <w:spacing w:before="0" w:beforeAutospacing="0" w:after="0" w:afterAutospacing="0"/>
              <w:ind w:left="0" w:right="0"/>
              <w:jc w:val="both"/>
              <w:rPr>
                <w:rFonts w:hint="default"/>
                <w:color w:val="000000"/>
              </w:rPr>
            </w:pPr>
            <w:r>
              <w:rPr>
                <w:rFonts w:hint="eastAsia"/>
                <w:color w:val="000000"/>
              </w:rPr>
              <w:t>下拉框</w:t>
            </w:r>
          </w:p>
        </w:tc>
        <w:tc>
          <w:tcPr>
            <w:tcW w:w="6247" w:type="dxa"/>
          </w:tcPr>
          <w:p>
            <w:pPr>
              <w:pStyle w:val="70"/>
              <w:keepNext w:val="0"/>
              <w:keepLines w:val="0"/>
              <w:widowControl w:val="0"/>
              <w:numPr>
                <w:ilvl w:val="0"/>
                <w:numId w:val="14"/>
              </w:numPr>
              <w:suppressLineNumbers w:val="0"/>
              <w:spacing w:before="0" w:beforeAutospacing="0" w:after="0" w:afterAutospacing="0"/>
              <w:ind w:right="0" w:firstLineChars="0"/>
              <w:jc w:val="both"/>
              <w:rPr>
                <w:rFonts w:hint="default"/>
                <w:color w:val="000000"/>
              </w:rPr>
            </w:pPr>
            <w:r>
              <w:rPr>
                <w:rFonts w:hint="eastAsia"/>
                <w:color w:val="000000"/>
              </w:rPr>
              <w:t>选项包括：</w:t>
            </w:r>
          </w:p>
          <w:p>
            <w:pPr>
              <w:keepNext w:val="0"/>
              <w:keepLines w:val="0"/>
              <w:widowControl w:val="0"/>
              <w:suppressLineNumbers w:val="0"/>
              <w:spacing w:before="0" w:beforeAutospacing="0" w:after="0" w:afterAutospacing="0"/>
              <w:ind w:left="0" w:right="0"/>
              <w:jc w:val="both"/>
              <w:rPr>
                <w:rFonts w:hint="default"/>
                <w:color w:val="000000"/>
              </w:rPr>
            </w:pPr>
            <w:r>
              <w:rPr>
                <w:rFonts w:hint="eastAsia"/>
                <w:color w:val="000000"/>
              </w:rPr>
              <w:t>-时间</w:t>
            </w:r>
          </w:p>
          <w:p>
            <w:pPr>
              <w:keepNext w:val="0"/>
              <w:keepLines w:val="0"/>
              <w:widowControl w:val="0"/>
              <w:suppressLineNumbers w:val="0"/>
              <w:spacing w:before="0" w:beforeAutospacing="0" w:after="0" w:afterAutospacing="0"/>
              <w:ind w:left="0" w:right="0"/>
              <w:jc w:val="both"/>
              <w:rPr>
                <w:rFonts w:hint="default"/>
                <w:color w:val="000000"/>
              </w:rPr>
            </w:pPr>
            <w:r>
              <w:rPr>
                <w:rFonts w:hint="eastAsia"/>
                <w:color w:val="000000"/>
              </w:rPr>
              <w:t>-机构</w:t>
            </w:r>
          </w:p>
          <w:p>
            <w:pPr>
              <w:keepNext w:val="0"/>
              <w:keepLines w:val="0"/>
              <w:widowControl w:val="0"/>
              <w:suppressLineNumbers w:val="0"/>
              <w:spacing w:before="0" w:beforeAutospacing="0" w:after="0" w:afterAutospacing="0"/>
              <w:ind w:left="0" w:right="0"/>
              <w:jc w:val="both"/>
              <w:rPr>
                <w:rFonts w:hint="default"/>
                <w:color w:val="000000"/>
              </w:rPr>
            </w:pPr>
            <w:r>
              <w:rPr>
                <w:rFonts w:hint="eastAsia"/>
                <w:color w:val="000000"/>
              </w:rPr>
              <w:t>-险种</w:t>
            </w:r>
          </w:p>
          <w:p>
            <w:pPr>
              <w:keepNext w:val="0"/>
              <w:keepLines w:val="0"/>
              <w:widowControl w:val="0"/>
              <w:suppressLineNumbers w:val="0"/>
              <w:spacing w:before="0" w:beforeAutospacing="0" w:after="0" w:afterAutospacing="0"/>
              <w:ind w:left="0" w:right="0"/>
              <w:jc w:val="both"/>
              <w:rPr>
                <w:rFonts w:hint="default"/>
                <w:color w:val="000000"/>
              </w:rPr>
            </w:pPr>
            <w:r>
              <w:rPr>
                <w:rFonts w:hint="eastAsia"/>
                <w:color w:val="000000"/>
              </w:rPr>
              <w:t>-渠道等</w:t>
            </w:r>
          </w:p>
          <w:p>
            <w:pPr>
              <w:pStyle w:val="70"/>
              <w:keepNext w:val="0"/>
              <w:keepLines w:val="0"/>
              <w:widowControl w:val="0"/>
              <w:numPr>
                <w:ilvl w:val="0"/>
                <w:numId w:val="15"/>
              </w:numPr>
              <w:suppressLineNumbers w:val="0"/>
              <w:spacing w:before="0" w:beforeAutospacing="0" w:after="0" w:afterAutospacing="0"/>
              <w:ind w:right="0" w:firstLineChars="0"/>
              <w:jc w:val="both"/>
              <w:rPr>
                <w:rFonts w:hint="default"/>
                <w:color w:val="000000"/>
              </w:rPr>
            </w:pPr>
            <w:r>
              <w:rPr>
                <w:rFonts w:hint="eastAsia"/>
                <w:color w:val="000000"/>
              </w:rPr>
              <w:t>展示的是在指标结果表列表中已有维度的并集(去重）</w:t>
            </w:r>
          </w:p>
          <w:p>
            <w:pPr>
              <w:pStyle w:val="70"/>
              <w:keepNext w:val="0"/>
              <w:keepLines w:val="0"/>
              <w:widowControl w:val="0"/>
              <w:numPr>
                <w:ilvl w:val="0"/>
                <w:numId w:val="15"/>
              </w:numPr>
              <w:suppressLineNumbers w:val="0"/>
              <w:spacing w:before="0" w:beforeAutospacing="0" w:after="0" w:afterAutospacing="0"/>
              <w:ind w:right="0" w:firstLineChars="0"/>
              <w:jc w:val="both"/>
              <w:rPr>
                <w:rFonts w:hint="default"/>
                <w:color w:val="000000"/>
              </w:rPr>
            </w:pPr>
            <w:r>
              <w:rPr>
                <w:rFonts w:hint="eastAsia"/>
                <w:color w:val="000000"/>
              </w:rPr>
              <w:t>单选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576" w:type="dxa"/>
          </w:tcPr>
          <w:p>
            <w:pPr>
              <w:keepNext w:val="0"/>
              <w:keepLines w:val="0"/>
              <w:widowControl w:val="0"/>
              <w:suppressLineNumbers w:val="0"/>
              <w:spacing w:before="0" w:beforeAutospacing="0" w:after="0" w:afterAutospacing="0"/>
              <w:ind w:left="0" w:right="0"/>
              <w:jc w:val="both"/>
              <w:rPr>
                <w:rFonts w:hint="default"/>
                <w:color w:val="000000"/>
              </w:rPr>
            </w:pPr>
            <w:commentRangeStart w:id="1"/>
            <w:r>
              <w:rPr>
                <w:rFonts w:hint="eastAsia"/>
                <w:color w:val="000000"/>
              </w:rPr>
              <w:t>公司</w:t>
            </w:r>
            <w:commentRangeEnd w:id="1"/>
            <w:r>
              <w:rPr>
                <w:rFonts w:hint="default"/>
              </w:rPr>
              <w:commentReference w:id="1"/>
            </w:r>
          </w:p>
        </w:tc>
        <w:tc>
          <w:tcPr>
            <w:tcW w:w="1575" w:type="dxa"/>
          </w:tcPr>
          <w:p>
            <w:pPr>
              <w:keepNext w:val="0"/>
              <w:keepLines w:val="0"/>
              <w:widowControl w:val="0"/>
              <w:suppressLineNumbers w:val="0"/>
              <w:spacing w:before="0" w:beforeAutospacing="0" w:after="0" w:afterAutospacing="0"/>
              <w:ind w:left="0" w:right="0"/>
              <w:jc w:val="both"/>
              <w:rPr>
                <w:rFonts w:hint="default"/>
                <w:color w:val="000000"/>
              </w:rPr>
            </w:pPr>
            <w:r>
              <w:rPr>
                <w:rFonts w:hint="eastAsia"/>
                <w:color w:val="000000"/>
              </w:rPr>
              <w:t>下拉框</w:t>
            </w:r>
          </w:p>
        </w:tc>
        <w:tc>
          <w:tcPr>
            <w:tcW w:w="6247" w:type="dxa"/>
          </w:tcPr>
          <w:p>
            <w:pPr>
              <w:pStyle w:val="70"/>
              <w:keepNext w:val="0"/>
              <w:keepLines w:val="0"/>
              <w:widowControl w:val="0"/>
              <w:numPr>
                <w:ilvl w:val="0"/>
                <w:numId w:val="16"/>
              </w:numPr>
              <w:suppressLineNumbers w:val="0"/>
              <w:spacing w:before="0" w:beforeAutospacing="0" w:after="0" w:afterAutospacing="0"/>
              <w:ind w:right="0" w:firstLineChars="0"/>
              <w:jc w:val="both"/>
              <w:rPr>
                <w:rFonts w:hint="default"/>
                <w:color w:val="000000"/>
              </w:rPr>
            </w:pPr>
            <w:r>
              <w:rPr>
                <w:rFonts w:hint="eastAsia"/>
                <w:color w:val="000000"/>
              </w:rPr>
              <w:t>下拉框可对公司进行搜索，支持模糊搜索，如果没有匹配的则提示：没有搜索到“XXX”匹配的结果</w:t>
            </w:r>
          </w:p>
          <w:p>
            <w:pPr>
              <w:pStyle w:val="70"/>
              <w:keepNext w:val="0"/>
              <w:keepLines w:val="0"/>
              <w:widowControl w:val="0"/>
              <w:numPr>
                <w:ilvl w:val="0"/>
                <w:numId w:val="16"/>
              </w:numPr>
              <w:suppressLineNumbers w:val="0"/>
              <w:spacing w:before="0" w:beforeAutospacing="0" w:after="0" w:afterAutospacing="0"/>
              <w:ind w:right="0" w:firstLineChars="0"/>
              <w:jc w:val="both"/>
              <w:rPr>
                <w:rFonts w:hint="default"/>
                <w:color w:val="000000"/>
              </w:rPr>
            </w:pPr>
            <w:r>
              <w:rPr>
                <w:rFonts w:hint="eastAsia"/>
                <w:color w:val="000000"/>
              </w:rPr>
              <w:t>也可以直接选下拉框中的值</w:t>
            </w:r>
          </w:p>
          <w:p>
            <w:pPr>
              <w:pStyle w:val="70"/>
              <w:keepNext w:val="0"/>
              <w:keepLines w:val="0"/>
              <w:widowControl w:val="0"/>
              <w:numPr>
                <w:ilvl w:val="0"/>
                <w:numId w:val="16"/>
              </w:numPr>
              <w:suppressLineNumbers w:val="0"/>
              <w:spacing w:before="0" w:beforeAutospacing="0" w:after="0" w:afterAutospacing="0"/>
              <w:ind w:right="0" w:firstLineChars="0"/>
              <w:jc w:val="both"/>
              <w:rPr>
                <w:rFonts w:hint="default"/>
                <w:color w:val="000000"/>
              </w:rPr>
            </w:pPr>
            <w:r>
              <w:rPr>
                <w:rFonts w:hint="eastAsia"/>
                <w:color w:val="000000"/>
              </w:rPr>
              <w:t>支持多选</w:t>
            </w:r>
          </w:p>
        </w:tc>
      </w:tr>
    </w:tbl>
    <w:p>
      <w:pPr>
        <w:pStyle w:val="7"/>
        <w:rPr>
          <w:lang w:eastAsia="zh-CN"/>
        </w:rPr>
      </w:pPr>
      <w:r>
        <w:rPr>
          <w:rFonts w:hint="eastAsia"/>
          <w:lang w:eastAsia="zh-CN"/>
        </w:rPr>
        <w:t>表格内容</w:t>
      </w:r>
    </w:p>
    <w:p>
      <w:pPr>
        <w:widowControl w:val="0"/>
        <w:spacing w:after="160" w:line="259" w:lineRule="auto"/>
        <w:jc w:val="both"/>
        <w:rPr>
          <w:rFonts w:ascii="Times New Roman" w:hAnsi="Times New Roman" w:cs="Times New Roman"/>
          <w:color w:val="000000"/>
          <w:kern w:val="2"/>
        </w:rPr>
      </w:pPr>
      <w:r>
        <w:rPr>
          <w:rFonts w:hint="eastAsia" w:ascii="Times New Roman" w:hAnsi="Times New Roman" w:cs="Times New Roman"/>
          <w:color w:val="000000"/>
          <w:kern w:val="2"/>
        </w:rPr>
        <w:t>列表中数据主键值为指标结果表。列表中展示的内容有以下：</w:t>
      </w:r>
    </w:p>
    <w:tbl>
      <w:tblPr>
        <w:tblStyle w:val="31"/>
        <w:tblW w:w="941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26"/>
        <w:gridCol w:w="2268"/>
        <w:gridCol w:w="1559"/>
        <w:gridCol w:w="405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6" w:type="dxa"/>
          </w:tcPr>
          <w:p>
            <w:pPr>
              <w:keepNext w:val="0"/>
              <w:keepLines w:val="0"/>
              <w:widowControl w:val="0"/>
              <w:suppressLineNumbers w:val="0"/>
              <w:spacing w:before="0" w:beforeAutospacing="0" w:after="0" w:afterAutospacing="0"/>
              <w:ind w:left="0" w:right="0"/>
              <w:jc w:val="both"/>
              <w:rPr>
                <w:rFonts w:hint="default"/>
                <w:b/>
                <w:bCs/>
                <w:color w:val="000000"/>
              </w:rPr>
            </w:pPr>
            <w:r>
              <w:rPr>
                <w:rFonts w:hint="eastAsia"/>
                <w:b/>
                <w:bCs/>
                <w:color w:val="000000"/>
              </w:rPr>
              <w:t>字段</w:t>
            </w:r>
          </w:p>
        </w:tc>
        <w:tc>
          <w:tcPr>
            <w:tcW w:w="2268" w:type="dxa"/>
          </w:tcPr>
          <w:p>
            <w:pPr>
              <w:keepNext w:val="0"/>
              <w:keepLines w:val="0"/>
              <w:widowControl w:val="0"/>
              <w:suppressLineNumbers w:val="0"/>
              <w:spacing w:before="0" w:beforeAutospacing="0" w:after="0" w:afterAutospacing="0"/>
              <w:ind w:left="0" w:right="0"/>
              <w:jc w:val="both"/>
              <w:rPr>
                <w:rFonts w:hint="default"/>
                <w:b/>
                <w:bCs/>
                <w:color w:val="000000"/>
              </w:rPr>
            </w:pPr>
            <w:r>
              <w:rPr>
                <w:rFonts w:hint="eastAsia"/>
                <w:b/>
                <w:bCs/>
                <w:color w:val="000000"/>
              </w:rPr>
              <w:t>描述</w:t>
            </w:r>
          </w:p>
        </w:tc>
        <w:tc>
          <w:tcPr>
            <w:tcW w:w="1559" w:type="dxa"/>
          </w:tcPr>
          <w:p>
            <w:pPr>
              <w:keepNext w:val="0"/>
              <w:keepLines w:val="0"/>
              <w:widowControl w:val="0"/>
              <w:suppressLineNumbers w:val="0"/>
              <w:spacing w:before="0" w:beforeAutospacing="0" w:after="0" w:afterAutospacing="0"/>
              <w:ind w:left="0" w:right="0"/>
              <w:jc w:val="both"/>
              <w:rPr>
                <w:rFonts w:hint="default"/>
                <w:b/>
                <w:bCs/>
                <w:color w:val="000000"/>
              </w:rPr>
            </w:pPr>
            <w:r>
              <w:rPr>
                <w:rFonts w:hint="eastAsia"/>
                <w:b/>
                <w:bCs/>
                <w:color w:val="000000"/>
              </w:rPr>
              <w:t>字段类型</w:t>
            </w:r>
          </w:p>
        </w:tc>
        <w:tc>
          <w:tcPr>
            <w:tcW w:w="4059" w:type="dxa"/>
          </w:tcPr>
          <w:p>
            <w:pPr>
              <w:keepNext w:val="0"/>
              <w:keepLines w:val="0"/>
              <w:widowControl w:val="0"/>
              <w:suppressLineNumbers w:val="0"/>
              <w:spacing w:before="0" w:beforeAutospacing="0" w:after="0" w:afterAutospacing="0"/>
              <w:ind w:left="0" w:right="0"/>
              <w:jc w:val="both"/>
              <w:rPr>
                <w:rFonts w:hint="default"/>
                <w:b/>
                <w:bCs/>
                <w:color w:val="000000"/>
              </w:rPr>
            </w:pPr>
            <w:r>
              <w:rPr>
                <w:rFonts w:hint="eastAsia"/>
                <w:b/>
                <w:bCs/>
                <w:color w:val="000000"/>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6" w:type="dxa"/>
          </w:tcPr>
          <w:p>
            <w:pPr>
              <w:keepNext w:val="0"/>
              <w:keepLines w:val="0"/>
              <w:widowControl w:val="0"/>
              <w:suppressLineNumbers w:val="0"/>
              <w:spacing w:before="0" w:beforeAutospacing="0" w:after="0" w:afterAutospacing="0"/>
              <w:ind w:left="0" w:right="0"/>
              <w:jc w:val="both"/>
              <w:rPr>
                <w:rFonts w:hint="default"/>
                <w:color w:val="000000"/>
              </w:rPr>
            </w:pPr>
            <w:r>
              <w:rPr>
                <w:rFonts w:hint="eastAsia"/>
                <w:color w:val="000000"/>
              </w:rPr>
              <w:t>指标结果表</w:t>
            </w:r>
          </w:p>
        </w:tc>
        <w:tc>
          <w:tcPr>
            <w:tcW w:w="2268" w:type="dxa"/>
          </w:tcPr>
          <w:p>
            <w:pPr>
              <w:keepNext w:val="0"/>
              <w:keepLines w:val="0"/>
              <w:widowControl w:val="0"/>
              <w:suppressLineNumbers w:val="0"/>
              <w:spacing w:before="0" w:beforeAutospacing="0" w:after="0" w:afterAutospacing="0"/>
              <w:ind w:left="0" w:right="0"/>
              <w:jc w:val="both"/>
              <w:rPr>
                <w:rFonts w:hint="default"/>
                <w:color w:val="000000"/>
              </w:rPr>
            </w:pPr>
            <w:r>
              <w:rPr>
                <w:rFonts w:hint="eastAsia"/>
                <w:color w:val="000000"/>
              </w:rPr>
              <w:t>指标的底层结果表</w:t>
            </w:r>
          </w:p>
        </w:tc>
        <w:tc>
          <w:tcPr>
            <w:tcW w:w="1559" w:type="dxa"/>
          </w:tcPr>
          <w:p>
            <w:pPr>
              <w:keepNext w:val="0"/>
              <w:keepLines w:val="0"/>
              <w:widowControl w:val="0"/>
              <w:suppressLineNumbers w:val="0"/>
              <w:spacing w:before="0" w:beforeAutospacing="0" w:after="0" w:afterAutospacing="0"/>
              <w:ind w:left="0" w:right="0"/>
              <w:jc w:val="both"/>
              <w:rPr>
                <w:rFonts w:hint="default"/>
                <w:color w:val="000000"/>
              </w:rPr>
            </w:pPr>
            <w:r>
              <w:rPr>
                <w:rFonts w:hint="eastAsia"/>
                <w:color w:val="000000"/>
              </w:rPr>
              <w:t>字符串</w:t>
            </w:r>
          </w:p>
        </w:tc>
        <w:tc>
          <w:tcPr>
            <w:tcW w:w="4059" w:type="dxa"/>
          </w:tcPr>
          <w:p>
            <w:pPr>
              <w:keepNext w:val="0"/>
              <w:keepLines w:val="0"/>
              <w:widowControl w:val="0"/>
              <w:suppressLineNumbers w:val="0"/>
              <w:spacing w:before="0" w:beforeAutospacing="0" w:after="0" w:afterAutospacing="0"/>
              <w:ind w:left="0" w:right="0"/>
              <w:jc w:val="both"/>
              <w:rPr>
                <w:rFonts w:hint="default"/>
                <w:color w:val="000000"/>
              </w:rPr>
            </w:pPr>
            <w:r>
              <w:rPr>
                <w:rFonts w:hint="eastAsia"/>
                <w:color w:val="000000"/>
              </w:rPr>
              <w:t>1指标结果表会提前梳理</w:t>
            </w:r>
          </w:p>
          <w:p>
            <w:pPr>
              <w:keepNext w:val="0"/>
              <w:keepLines w:val="0"/>
              <w:widowControl w:val="0"/>
              <w:suppressLineNumbers w:val="0"/>
              <w:spacing w:before="0" w:beforeAutospacing="0" w:after="0" w:afterAutospacing="0"/>
              <w:ind w:left="0" w:right="0"/>
              <w:jc w:val="both"/>
              <w:rPr>
                <w:rFonts w:hint="default"/>
                <w:color w:val="000000"/>
              </w:rPr>
            </w:pPr>
            <w:r>
              <w:rPr>
                <w:rFonts w:hint="eastAsia"/>
                <w:color w:val="000000"/>
              </w:rPr>
              <w:t>2 当开发根据梳理结果开发后，则指标结果表会自动展示在列表中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6" w:type="dxa"/>
          </w:tcPr>
          <w:p>
            <w:pPr>
              <w:keepNext w:val="0"/>
              <w:keepLines w:val="0"/>
              <w:widowControl w:val="0"/>
              <w:suppressLineNumbers w:val="0"/>
              <w:spacing w:before="0" w:beforeAutospacing="0" w:after="0" w:afterAutospacing="0"/>
              <w:ind w:left="0" w:right="0"/>
              <w:jc w:val="both"/>
              <w:rPr>
                <w:rFonts w:hint="default"/>
                <w:color w:val="000000"/>
              </w:rPr>
            </w:pPr>
            <w:r>
              <w:rPr>
                <w:rFonts w:hint="eastAsia"/>
                <w:color w:val="000000"/>
              </w:rPr>
              <w:t>指标</w:t>
            </w:r>
          </w:p>
        </w:tc>
        <w:tc>
          <w:tcPr>
            <w:tcW w:w="2268" w:type="dxa"/>
          </w:tcPr>
          <w:p>
            <w:pPr>
              <w:keepNext w:val="0"/>
              <w:keepLines w:val="0"/>
              <w:widowControl w:val="0"/>
              <w:suppressLineNumbers w:val="0"/>
              <w:spacing w:before="0" w:beforeAutospacing="0" w:after="0" w:afterAutospacing="0"/>
              <w:ind w:left="0" w:right="0"/>
              <w:jc w:val="both"/>
              <w:rPr>
                <w:rFonts w:hint="default"/>
                <w:color w:val="000000"/>
              </w:rPr>
            </w:pPr>
            <w:r>
              <w:rPr>
                <w:rFonts w:hint="eastAsia"/>
                <w:color w:val="000000"/>
              </w:rPr>
              <w:t>指标结果表的指标罗列</w:t>
            </w:r>
          </w:p>
        </w:tc>
        <w:tc>
          <w:tcPr>
            <w:tcW w:w="1559" w:type="dxa"/>
          </w:tcPr>
          <w:p>
            <w:pPr>
              <w:keepNext w:val="0"/>
              <w:keepLines w:val="0"/>
              <w:widowControl w:val="0"/>
              <w:suppressLineNumbers w:val="0"/>
              <w:spacing w:before="0" w:beforeAutospacing="0" w:after="0" w:afterAutospacing="0"/>
              <w:ind w:left="0" w:right="0"/>
              <w:jc w:val="both"/>
              <w:rPr>
                <w:rFonts w:hint="default"/>
                <w:color w:val="000000"/>
              </w:rPr>
            </w:pPr>
            <w:r>
              <w:rPr>
                <w:rFonts w:hint="eastAsia"/>
                <w:color w:val="000000"/>
              </w:rPr>
              <w:t>字符串</w:t>
            </w:r>
          </w:p>
        </w:tc>
        <w:tc>
          <w:tcPr>
            <w:tcW w:w="4059" w:type="dxa"/>
          </w:tcPr>
          <w:p>
            <w:pPr>
              <w:keepNext w:val="0"/>
              <w:keepLines w:val="0"/>
              <w:widowControl w:val="0"/>
              <w:suppressLineNumbers w:val="0"/>
              <w:spacing w:before="0" w:beforeAutospacing="0" w:after="0" w:afterAutospacing="0"/>
              <w:ind w:left="0" w:right="0"/>
              <w:jc w:val="both"/>
              <w:rPr>
                <w:rFonts w:hint="default"/>
                <w:color w:val="00000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6" w:type="dxa"/>
          </w:tcPr>
          <w:p>
            <w:pPr>
              <w:keepNext w:val="0"/>
              <w:keepLines w:val="0"/>
              <w:widowControl w:val="0"/>
              <w:suppressLineNumbers w:val="0"/>
              <w:spacing w:before="0" w:beforeAutospacing="0" w:after="0" w:afterAutospacing="0"/>
              <w:ind w:left="0" w:right="0"/>
              <w:jc w:val="both"/>
              <w:rPr>
                <w:rFonts w:hint="default"/>
                <w:color w:val="000000"/>
              </w:rPr>
            </w:pPr>
            <w:r>
              <w:rPr>
                <w:rFonts w:hint="eastAsia"/>
                <w:color w:val="000000"/>
              </w:rPr>
              <w:t>维度</w:t>
            </w:r>
          </w:p>
        </w:tc>
        <w:tc>
          <w:tcPr>
            <w:tcW w:w="2268" w:type="dxa"/>
          </w:tcPr>
          <w:p>
            <w:pPr>
              <w:keepNext w:val="0"/>
              <w:keepLines w:val="0"/>
              <w:widowControl w:val="0"/>
              <w:suppressLineNumbers w:val="0"/>
              <w:spacing w:before="0" w:beforeAutospacing="0" w:after="0" w:afterAutospacing="0"/>
              <w:ind w:left="0" w:right="0"/>
              <w:jc w:val="both"/>
              <w:rPr>
                <w:rFonts w:hint="default"/>
                <w:color w:val="000000"/>
              </w:rPr>
            </w:pPr>
            <w:r>
              <w:rPr>
                <w:rFonts w:hint="eastAsia"/>
                <w:color w:val="000000"/>
              </w:rPr>
              <w:t>指标结果表的维度罗列</w:t>
            </w:r>
          </w:p>
        </w:tc>
        <w:tc>
          <w:tcPr>
            <w:tcW w:w="1559" w:type="dxa"/>
          </w:tcPr>
          <w:p>
            <w:pPr>
              <w:keepNext w:val="0"/>
              <w:keepLines w:val="0"/>
              <w:widowControl w:val="0"/>
              <w:suppressLineNumbers w:val="0"/>
              <w:spacing w:before="0" w:beforeAutospacing="0" w:after="0" w:afterAutospacing="0"/>
              <w:ind w:left="0" w:right="0"/>
              <w:jc w:val="both"/>
              <w:rPr>
                <w:rFonts w:hint="default"/>
                <w:color w:val="000000"/>
              </w:rPr>
            </w:pPr>
            <w:r>
              <w:rPr>
                <w:rFonts w:hint="eastAsia"/>
                <w:color w:val="000000"/>
              </w:rPr>
              <w:t>字符串</w:t>
            </w:r>
          </w:p>
        </w:tc>
        <w:tc>
          <w:tcPr>
            <w:tcW w:w="4059" w:type="dxa"/>
          </w:tcPr>
          <w:p>
            <w:pPr>
              <w:keepNext w:val="0"/>
              <w:keepLines w:val="0"/>
              <w:widowControl w:val="0"/>
              <w:suppressLineNumbers w:val="0"/>
              <w:spacing w:before="0" w:beforeAutospacing="0" w:after="0" w:afterAutospacing="0"/>
              <w:ind w:left="0" w:right="0"/>
              <w:jc w:val="both"/>
              <w:rPr>
                <w:rFonts w:hint="default"/>
                <w:color w:val="00000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6" w:type="dxa"/>
          </w:tcPr>
          <w:p>
            <w:pPr>
              <w:keepNext w:val="0"/>
              <w:keepLines w:val="0"/>
              <w:widowControl w:val="0"/>
              <w:suppressLineNumbers w:val="0"/>
              <w:spacing w:before="0" w:beforeAutospacing="0" w:after="0" w:afterAutospacing="0"/>
              <w:ind w:left="0" w:right="0"/>
              <w:jc w:val="both"/>
              <w:rPr>
                <w:rFonts w:hint="default"/>
                <w:color w:val="000000"/>
              </w:rPr>
            </w:pPr>
            <w:r>
              <w:rPr>
                <w:rFonts w:hint="eastAsia"/>
                <w:color w:val="000000"/>
              </w:rPr>
              <w:t>公司</w:t>
            </w:r>
          </w:p>
        </w:tc>
        <w:tc>
          <w:tcPr>
            <w:tcW w:w="2268" w:type="dxa"/>
          </w:tcPr>
          <w:p>
            <w:pPr>
              <w:keepNext w:val="0"/>
              <w:keepLines w:val="0"/>
              <w:widowControl w:val="0"/>
              <w:suppressLineNumbers w:val="0"/>
              <w:spacing w:before="0" w:beforeAutospacing="0" w:after="0" w:afterAutospacing="0"/>
              <w:ind w:left="0" w:right="0"/>
              <w:jc w:val="both"/>
              <w:rPr>
                <w:rFonts w:hint="default"/>
                <w:color w:val="000000"/>
              </w:rPr>
            </w:pPr>
            <w:r>
              <w:rPr>
                <w:rFonts w:hint="eastAsia"/>
                <w:color w:val="000000"/>
              </w:rPr>
              <w:t>涉及的公司</w:t>
            </w:r>
          </w:p>
        </w:tc>
        <w:tc>
          <w:tcPr>
            <w:tcW w:w="1559" w:type="dxa"/>
          </w:tcPr>
          <w:p>
            <w:pPr>
              <w:keepNext w:val="0"/>
              <w:keepLines w:val="0"/>
              <w:widowControl w:val="0"/>
              <w:suppressLineNumbers w:val="0"/>
              <w:spacing w:before="0" w:beforeAutospacing="0" w:after="0" w:afterAutospacing="0"/>
              <w:ind w:left="0" w:right="0"/>
              <w:jc w:val="both"/>
              <w:rPr>
                <w:rFonts w:hint="default"/>
                <w:color w:val="000000"/>
              </w:rPr>
            </w:pPr>
            <w:r>
              <w:rPr>
                <w:rFonts w:hint="eastAsia"/>
                <w:color w:val="000000"/>
              </w:rPr>
              <w:t>字符串</w:t>
            </w:r>
          </w:p>
        </w:tc>
        <w:tc>
          <w:tcPr>
            <w:tcW w:w="4059" w:type="dxa"/>
          </w:tcPr>
          <w:p>
            <w:pPr>
              <w:keepNext w:val="0"/>
              <w:keepLines w:val="0"/>
              <w:widowControl w:val="0"/>
              <w:suppressLineNumbers w:val="0"/>
              <w:spacing w:before="0" w:beforeAutospacing="0" w:after="0" w:afterAutospacing="0"/>
              <w:ind w:left="0" w:right="0"/>
              <w:jc w:val="both"/>
              <w:rPr>
                <w:rFonts w:hint="eastAsia" w:eastAsia="宋体"/>
                <w:color w:val="000000"/>
                <w:lang w:eastAsia="zh-CN"/>
              </w:rPr>
            </w:pPr>
            <w:r>
              <w:rPr>
                <w:rFonts w:hint="eastAsia"/>
                <w:color w:val="000000"/>
                <w:lang w:eastAsia="zh-CN"/>
              </w:rPr>
              <w:t>展示指标结果表中的全部公司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6" w:type="dxa"/>
          </w:tcPr>
          <w:p>
            <w:pPr>
              <w:keepNext w:val="0"/>
              <w:keepLines w:val="0"/>
              <w:widowControl w:val="0"/>
              <w:suppressLineNumbers w:val="0"/>
              <w:spacing w:before="0" w:beforeAutospacing="0" w:after="0" w:afterAutospacing="0"/>
              <w:ind w:left="0" w:right="0"/>
              <w:jc w:val="both"/>
              <w:rPr>
                <w:rFonts w:hint="default"/>
                <w:color w:val="000000"/>
              </w:rPr>
            </w:pPr>
            <w:r>
              <w:rPr>
                <w:rFonts w:hint="eastAsia"/>
                <w:color w:val="000000"/>
              </w:rPr>
              <w:t>操作</w:t>
            </w:r>
          </w:p>
        </w:tc>
        <w:tc>
          <w:tcPr>
            <w:tcW w:w="2268" w:type="dxa"/>
          </w:tcPr>
          <w:p>
            <w:pPr>
              <w:keepNext w:val="0"/>
              <w:keepLines w:val="0"/>
              <w:widowControl w:val="0"/>
              <w:suppressLineNumbers w:val="0"/>
              <w:spacing w:before="0" w:beforeAutospacing="0" w:after="0" w:afterAutospacing="0"/>
              <w:ind w:left="0" w:right="0"/>
              <w:jc w:val="both"/>
              <w:rPr>
                <w:rFonts w:hint="default"/>
                <w:color w:val="000000"/>
              </w:rPr>
            </w:pPr>
            <w:r>
              <w:rPr>
                <w:rFonts w:hint="eastAsia"/>
                <w:color w:val="000000"/>
              </w:rPr>
              <w:t>图表管理：对指标结果表里的指标卡的图表进行管理</w:t>
            </w:r>
          </w:p>
        </w:tc>
        <w:tc>
          <w:tcPr>
            <w:tcW w:w="1559" w:type="dxa"/>
          </w:tcPr>
          <w:p>
            <w:pPr>
              <w:keepNext w:val="0"/>
              <w:keepLines w:val="0"/>
              <w:widowControl w:val="0"/>
              <w:suppressLineNumbers w:val="0"/>
              <w:spacing w:before="0" w:beforeAutospacing="0" w:after="0" w:afterAutospacing="0"/>
              <w:ind w:left="0" w:right="0"/>
              <w:jc w:val="both"/>
              <w:rPr>
                <w:rFonts w:hint="default"/>
                <w:color w:val="000000"/>
              </w:rPr>
            </w:pPr>
            <w:r>
              <w:rPr>
                <w:rFonts w:hint="eastAsia"/>
                <w:color w:val="000000"/>
              </w:rPr>
              <w:t>按钮</w:t>
            </w:r>
          </w:p>
        </w:tc>
        <w:tc>
          <w:tcPr>
            <w:tcW w:w="4059" w:type="dxa"/>
          </w:tcPr>
          <w:p>
            <w:pPr>
              <w:keepNext w:val="0"/>
              <w:keepLines w:val="0"/>
              <w:widowControl w:val="0"/>
              <w:suppressLineNumbers w:val="0"/>
              <w:spacing w:before="0" w:beforeAutospacing="0" w:after="0" w:afterAutospacing="0"/>
              <w:ind w:left="0" w:right="0"/>
              <w:jc w:val="both"/>
              <w:rPr>
                <w:rFonts w:hint="default"/>
                <w:color w:val="000000"/>
              </w:rPr>
            </w:pPr>
          </w:p>
        </w:tc>
      </w:tr>
    </w:tbl>
    <w:p>
      <w:pPr>
        <w:pStyle w:val="7"/>
        <w:rPr>
          <w:lang w:eastAsia="zh-CN"/>
        </w:rPr>
      </w:pPr>
      <w:r>
        <w:rPr>
          <w:rFonts w:hint="eastAsia"/>
          <w:lang w:eastAsia="zh-CN"/>
        </w:rPr>
        <w:t>操作</w:t>
      </w:r>
    </w:p>
    <w:p>
      <w:pPr>
        <w:pStyle w:val="8"/>
        <w:rPr>
          <w:lang w:eastAsia="zh-CN"/>
        </w:rPr>
      </w:pPr>
      <w:r>
        <w:rPr>
          <w:rFonts w:hint="eastAsia"/>
          <w:lang w:eastAsia="zh-CN"/>
        </w:rPr>
        <w:t>查询</w:t>
      </w:r>
    </w:p>
    <w:p>
      <w:pPr>
        <w:widowControl w:val="0"/>
        <w:spacing w:after="160" w:line="259" w:lineRule="auto"/>
        <w:ind w:firstLine="420"/>
        <w:jc w:val="both"/>
        <w:rPr>
          <w:rFonts w:ascii="Times New Roman" w:hAnsi="Times New Roman" w:cs="Times New Roman"/>
          <w:kern w:val="2"/>
        </w:rPr>
      </w:pPr>
      <w:r>
        <w:rPr>
          <w:rFonts w:hint="eastAsia" w:ascii="Times New Roman" w:hAnsi="Times New Roman" w:cs="Times New Roman"/>
          <w:bCs/>
          <w:kern w:val="44"/>
        </w:rPr>
        <w:t>点击列表上方“查询”按钮后刷新页面，展示根据筛选条件展示符合条件的数据。</w:t>
      </w:r>
    </w:p>
    <w:p>
      <w:pPr>
        <w:pStyle w:val="8"/>
        <w:rPr>
          <w:lang w:eastAsia="zh-CN"/>
        </w:rPr>
      </w:pPr>
      <w:r>
        <w:rPr>
          <w:rFonts w:hint="eastAsia"/>
          <w:lang w:eastAsia="zh-CN"/>
        </w:rPr>
        <w:t>重置</w:t>
      </w:r>
    </w:p>
    <w:p>
      <w:pPr>
        <w:widowControl w:val="0"/>
        <w:spacing w:after="160" w:line="259" w:lineRule="auto"/>
        <w:ind w:firstLine="420"/>
        <w:jc w:val="both"/>
        <w:rPr>
          <w:rFonts w:ascii="Times New Roman" w:hAnsi="Times New Roman" w:cs="Times New Roman"/>
          <w:bCs/>
          <w:kern w:val="44"/>
        </w:rPr>
      </w:pPr>
      <w:r>
        <w:rPr>
          <w:rFonts w:hint="eastAsia" w:ascii="Times New Roman" w:hAnsi="Times New Roman" w:cs="Times New Roman"/>
          <w:bCs/>
          <w:kern w:val="44"/>
        </w:rPr>
        <w:t>点击列表上方“重置”按钮后清空筛选条件并刷新页面展示用户有权限看到的所有数据。</w:t>
      </w:r>
    </w:p>
    <w:p>
      <w:pPr>
        <w:pStyle w:val="6"/>
        <w:rPr>
          <w:lang w:eastAsia="zh-CN"/>
        </w:rPr>
      </w:pPr>
      <w:r>
        <w:rPr>
          <w:rFonts w:hint="eastAsia"/>
          <w:lang w:eastAsia="zh-CN"/>
        </w:rPr>
        <w:t>指标卡管理</w:t>
      </w:r>
    </w:p>
    <w:p>
      <w:pPr>
        <w:widowControl w:val="0"/>
        <w:spacing w:after="160" w:line="259" w:lineRule="auto"/>
        <w:ind w:firstLine="420"/>
        <w:rPr>
          <w:kern w:val="2"/>
        </w:rPr>
      </w:pPr>
      <w:r>
        <w:rPr>
          <w:rFonts w:hint="eastAsia"/>
          <w:kern w:val="2"/>
        </w:rPr>
        <w:t>列表中数据按照指标卡罗列（有多少个指标卡就展示多少条），基于指标结果表新增或更新指标卡的时间降序进行排序（即更新时间早的在后，更新时间晚的在前）。刚新增指标卡的更新时间同创建时间。</w:t>
      </w:r>
    </w:p>
    <w:p>
      <w:pPr>
        <w:widowControl w:val="0"/>
        <w:spacing w:after="160" w:line="259" w:lineRule="auto"/>
        <w:rPr>
          <w:rFonts w:ascii="Times New Roman" w:hAnsi="Times New Roman" w:cs="Times New Roman"/>
          <w:color w:val="FF0000"/>
          <w:kern w:val="2"/>
          <w:sz w:val="21"/>
        </w:rPr>
      </w:pPr>
      <w:r>
        <w:drawing>
          <wp:inline distT="0" distB="0" distL="0" distR="0">
            <wp:extent cx="6118860" cy="3200400"/>
            <wp:effectExtent l="0" t="0" r="152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6118860" cy="3200400"/>
                    </a:xfrm>
                    <a:prstGeom prst="rect">
                      <a:avLst/>
                    </a:prstGeom>
                    <a:noFill/>
                    <a:ln>
                      <a:noFill/>
                    </a:ln>
                  </pic:spPr>
                </pic:pic>
              </a:graphicData>
            </a:graphic>
          </wp:inline>
        </w:drawing>
      </w:r>
    </w:p>
    <w:p/>
    <w:p>
      <w:pPr>
        <w:pStyle w:val="7"/>
        <w:numPr>
          <w:ilvl w:val="5"/>
          <w:numId w:val="17"/>
        </w:numPr>
        <w:rPr>
          <w:lang w:eastAsia="zh-CN"/>
        </w:rPr>
      </w:pPr>
      <w:r>
        <w:rPr>
          <w:lang w:eastAsia="zh-CN"/>
        </w:rPr>
        <w:t>筛选内容</w:t>
      </w:r>
    </w:p>
    <w:p>
      <w:pPr>
        <w:widowControl w:val="0"/>
        <w:spacing w:after="160" w:line="259" w:lineRule="auto"/>
        <w:jc w:val="both"/>
        <w:rPr>
          <w:rFonts w:ascii="Times New Roman" w:hAnsi="Times New Roman" w:cs="Times New Roman"/>
          <w:color w:val="000000"/>
          <w:kern w:val="2"/>
        </w:rPr>
      </w:pPr>
      <w:r>
        <w:rPr>
          <w:rFonts w:hint="eastAsia" w:ascii="Times New Roman" w:hAnsi="Times New Roman" w:cs="Times New Roman"/>
          <w:color w:val="000000"/>
          <w:kern w:val="2"/>
        </w:rPr>
        <w:t>列表上方支持筛选的条件如下：</w:t>
      </w:r>
    </w:p>
    <w:tbl>
      <w:tblPr>
        <w:tblStyle w:val="31"/>
        <w:tblW w:w="939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6"/>
        <w:gridCol w:w="1575"/>
        <w:gridCol w:w="624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76" w:type="dxa"/>
          </w:tcPr>
          <w:p>
            <w:pPr>
              <w:keepNext w:val="0"/>
              <w:keepLines w:val="0"/>
              <w:widowControl w:val="0"/>
              <w:suppressLineNumbers w:val="0"/>
              <w:spacing w:before="0" w:beforeAutospacing="0" w:after="0" w:afterAutospacing="0"/>
              <w:ind w:left="0" w:right="0"/>
              <w:jc w:val="both"/>
              <w:rPr>
                <w:rFonts w:hint="default"/>
                <w:b/>
                <w:bCs/>
                <w:color w:val="000000"/>
              </w:rPr>
            </w:pPr>
            <w:r>
              <w:rPr>
                <w:rFonts w:hint="eastAsia"/>
                <w:b/>
                <w:bCs/>
                <w:color w:val="000000"/>
              </w:rPr>
              <w:t>可筛选字段</w:t>
            </w:r>
          </w:p>
        </w:tc>
        <w:tc>
          <w:tcPr>
            <w:tcW w:w="1575" w:type="dxa"/>
          </w:tcPr>
          <w:p>
            <w:pPr>
              <w:keepNext w:val="0"/>
              <w:keepLines w:val="0"/>
              <w:widowControl w:val="0"/>
              <w:suppressLineNumbers w:val="0"/>
              <w:spacing w:before="0" w:beforeAutospacing="0" w:after="0" w:afterAutospacing="0"/>
              <w:ind w:left="0" w:right="0"/>
              <w:jc w:val="both"/>
              <w:rPr>
                <w:rFonts w:hint="default"/>
                <w:b/>
                <w:bCs/>
                <w:color w:val="000000"/>
              </w:rPr>
            </w:pPr>
            <w:r>
              <w:rPr>
                <w:rFonts w:hint="eastAsia"/>
                <w:b/>
                <w:bCs/>
                <w:color w:val="000000"/>
              </w:rPr>
              <w:t>控件类型</w:t>
            </w:r>
          </w:p>
        </w:tc>
        <w:tc>
          <w:tcPr>
            <w:tcW w:w="6247" w:type="dxa"/>
          </w:tcPr>
          <w:p>
            <w:pPr>
              <w:keepNext w:val="0"/>
              <w:keepLines w:val="0"/>
              <w:widowControl w:val="0"/>
              <w:suppressLineNumbers w:val="0"/>
              <w:spacing w:before="0" w:beforeAutospacing="0" w:after="0" w:afterAutospacing="0"/>
              <w:ind w:left="0" w:right="0"/>
              <w:jc w:val="both"/>
              <w:rPr>
                <w:rFonts w:hint="default"/>
                <w:b/>
                <w:bCs/>
                <w:color w:val="000000"/>
              </w:rPr>
            </w:pPr>
            <w:r>
              <w:rPr>
                <w:rFonts w:hint="eastAsia"/>
                <w:b/>
                <w:bCs/>
                <w:color w:val="000000"/>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576" w:type="dxa"/>
          </w:tcPr>
          <w:p>
            <w:pPr>
              <w:keepNext w:val="0"/>
              <w:keepLines w:val="0"/>
              <w:widowControl w:val="0"/>
              <w:suppressLineNumbers w:val="0"/>
              <w:spacing w:before="0" w:beforeAutospacing="0" w:after="0" w:afterAutospacing="0"/>
              <w:ind w:left="0" w:right="0"/>
              <w:jc w:val="both"/>
              <w:rPr>
                <w:rFonts w:hint="default"/>
                <w:color w:val="000000"/>
              </w:rPr>
            </w:pPr>
            <w:r>
              <w:rPr>
                <w:rFonts w:hint="eastAsia"/>
                <w:color w:val="000000"/>
              </w:rPr>
              <w:t>指标结果表/指标名称</w:t>
            </w:r>
          </w:p>
        </w:tc>
        <w:tc>
          <w:tcPr>
            <w:tcW w:w="1575" w:type="dxa"/>
          </w:tcPr>
          <w:p>
            <w:pPr>
              <w:keepNext w:val="0"/>
              <w:keepLines w:val="0"/>
              <w:widowControl w:val="0"/>
              <w:suppressLineNumbers w:val="0"/>
              <w:spacing w:before="0" w:beforeAutospacing="0" w:after="0" w:afterAutospacing="0"/>
              <w:ind w:left="0" w:right="0"/>
              <w:jc w:val="both"/>
              <w:rPr>
                <w:rFonts w:hint="default"/>
                <w:color w:val="000000"/>
              </w:rPr>
            </w:pPr>
            <w:r>
              <w:rPr>
                <w:rFonts w:hint="eastAsia"/>
                <w:color w:val="000000"/>
              </w:rPr>
              <w:t>文本输入框</w:t>
            </w:r>
          </w:p>
        </w:tc>
        <w:tc>
          <w:tcPr>
            <w:tcW w:w="6247" w:type="dxa"/>
          </w:tcPr>
          <w:p>
            <w:pPr>
              <w:keepNext w:val="0"/>
              <w:keepLines w:val="0"/>
              <w:widowControl w:val="0"/>
              <w:suppressLineNumbers w:val="0"/>
              <w:spacing w:before="0" w:beforeAutospacing="0" w:after="0" w:afterAutospacing="0"/>
              <w:ind w:left="0" w:right="0"/>
              <w:jc w:val="both"/>
              <w:rPr>
                <w:rFonts w:hint="default"/>
                <w:color w:val="000000"/>
              </w:rPr>
            </w:pPr>
            <w:r>
              <w:rPr>
                <w:rFonts w:hint="eastAsia"/>
                <w:color w:val="000000"/>
              </w:rPr>
              <w:t>支持模糊搜索，如果没有匹配的则提示：没有搜索到“XXX”匹配的结果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576" w:type="dxa"/>
          </w:tcPr>
          <w:p>
            <w:pPr>
              <w:keepNext w:val="0"/>
              <w:keepLines w:val="0"/>
              <w:widowControl w:val="0"/>
              <w:suppressLineNumbers w:val="0"/>
              <w:spacing w:before="0" w:beforeAutospacing="0" w:after="0" w:afterAutospacing="0"/>
              <w:ind w:left="0" w:right="0"/>
              <w:jc w:val="both"/>
              <w:rPr>
                <w:rFonts w:hint="default"/>
                <w:color w:val="000000"/>
              </w:rPr>
            </w:pPr>
            <w:r>
              <w:rPr>
                <w:rFonts w:hint="eastAsia"/>
                <w:color w:val="000000"/>
              </w:rPr>
              <w:t>展示路径</w:t>
            </w:r>
          </w:p>
        </w:tc>
        <w:tc>
          <w:tcPr>
            <w:tcW w:w="1575" w:type="dxa"/>
          </w:tcPr>
          <w:p>
            <w:pPr>
              <w:keepNext w:val="0"/>
              <w:keepLines w:val="0"/>
              <w:widowControl w:val="0"/>
              <w:suppressLineNumbers w:val="0"/>
              <w:spacing w:before="0" w:beforeAutospacing="0" w:after="0" w:afterAutospacing="0"/>
              <w:ind w:left="0" w:right="0"/>
              <w:jc w:val="both"/>
              <w:rPr>
                <w:rFonts w:hint="default"/>
                <w:color w:val="000000"/>
              </w:rPr>
            </w:pPr>
            <w:r>
              <w:rPr>
                <w:rFonts w:hint="eastAsia"/>
                <w:color w:val="000000"/>
              </w:rPr>
              <w:t>下拉框</w:t>
            </w:r>
          </w:p>
        </w:tc>
        <w:tc>
          <w:tcPr>
            <w:tcW w:w="6247" w:type="dxa"/>
          </w:tcPr>
          <w:p>
            <w:pPr>
              <w:pStyle w:val="70"/>
              <w:keepNext w:val="0"/>
              <w:keepLines w:val="0"/>
              <w:widowControl w:val="0"/>
              <w:numPr>
                <w:ilvl w:val="0"/>
                <w:numId w:val="18"/>
              </w:numPr>
              <w:suppressLineNumbers w:val="0"/>
              <w:spacing w:before="0" w:beforeAutospacing="0" w:after="0" w:afterAutospacing="0"/>
              <w:ind w:right="0" w:firstLineChars="0"/>
              <w:jc w:val="both"/>
              <w:rPr>
                <w:rFonts w:hint="default"/>
                <w:color w:val="000000"/>
              </w:rPr>
            </w:pPr>
            <w:r>
              <w:rPr>
                <w:rFonts w:hint="eastAsia"/>
                <w:color w:val="000000"/>
              </w:rPr>
              <w:t>选项,包括：</w:t>
            </w:r>
          </w:p>
          <w:p>
            <w:pPr>
              <w:keepNext w:val="0"/>
              <w:keepLines w:val="0"/>
              <w:widowControl w:val="0"/>
              <w:suppressLineNumbers w:val="0"/>
              <w:spacing w:before="0" w:beforeAutospacing="0" w:after="0" w:afterAutospacing="0"/>
              <w:ind w:left="0" w:right="0"/>
              <w:jc w:val="both"/>
              <w:rPr>
                <w:rFonts w:hint="default"/>
                <w:color w:val="000000"/>
              </w:rPr>
            </w:pPr>
            <w:r>
              <w:rPr>
                <w:rFonts w:hint="eastAsia"/>
                <w:color w:val="000000"/>
              </w:rPr>
              <w:t>-业务</w:t>
            </w:r>
          </w:p>
          <w:p>
            <w:pPr>
              <w:keepNext w:val="0"/>
              <w:keepLines w:val="0"/>
              <w:widowControl w:val="0"/>
              <w:suppressLineNumbers w:val="0"/>
              <w:spacing w:before="0" w:beforeAutospacing="0" w:after="0" w:afterAutospacing="0"/>
              <w:ind w:left="0" w:right="0"/>
              <w:jc w:val="both"/>
              <w:rPr>
                <w:rFonts w:hint="default"/>
                <w:color w:val="000000"/>
              </w:rPr>
            </w:pPr>
            <w:r>
              <w:rPr>
                <w:rFonts w:hint="eastAsia"/>
                <w:color w:val="000000"/>
              </w:rPr>
              <w:t>-财务</w:t>
            </w:r>
          </w:p>
          <w:p>
            <w:pPr>
              <w:keepNext w:val="0"/>
              <w:keepLines w:val="0"/>
              <w:widowControl w:val="0"/>
              <w:suppressLineNumbers w:val="0"/>
              <w:spacing w:before="0" w:beforeAutospacing="0" w:after="0" w:afterAutospacing="0"/>
              <w:ind w:left="0" w:right="0"/>
              <w:jc w:val="both"/>
              <w:rPr>
                <w:rFonts w:hint="default"/>
                <w:color w:val="000000"/>
              </w:rPr>
            </w:pPr>
            <w:r>
              <w:rPr>
                <w:rFonts w:hint="eastAsia"/>
                <w:color w:val="000000"/>
              </w:rPr>
              <w:t>-风险</w:t>
            </w:r>
          </w:p>
          <w:p>
            <w:pPr>
              <w:keepNext w:val="0"/>
              <w:keepLines w:val="0"/>
              <w:widowControl w:val="0"/>
              <w:suppressLineNumbers w:val="0"/>
              <w:spacing w:before="0" w:beforeAutospacing="0" w:after="0" w:afterAutospacing="0"/>
              <w:ind w:left="0" w:right="0"/>
              <w:jc w:val="both"/>
              <w:rPr>
                <w:rFonts w:hint="default"/>
                <w:color w:val="000000"/>
              </w:rPr>
            </w:pPr>
            <w:r>
              <w:rPr>
                <w:rFonts w:hint="eastAsia"/>
                <w:color w:val="000000"/>
              </w:rPr>
              <w:t>-投资</w:t>
            </w:r>
          </w:p>
          <w:p>
            <w:pPr>
              <w:pStyle w:val="70"/>
              <w:keepNext w:val="0"/>
              <w:keepLines w:val="0"/>
              <w:widowControl w:val="0"/>
              <w:numPr>
                <w:ilvl w:val="0"/>
                <w:numId w:val="18"/>
              </w:numPr>
              <w:suppressLineNumbers w:val="0"/>
              <w:spacing w:before="0" w:beforeAutospacing="0" w:after="0" w:afterAutospacing="0"/>
              <w:ind w:right="0" w:firstLineChars="0"/>
              <w:jc w:val="both"/>
              <w:rPr>
                <w:rFonts w:hint="default"/>
                <w:color w:val="000000"/>
              </w:rPr>
            </w:pPr>
            <w:r>
              <w:rPr>
                <w:rFonts w:hint="eastAsia"/>
                <w:color w:val="000000"/>
              </w:rPr>
              <w:t>单选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576" w:type="dxa"/>
          </w:tcPr>
          <w:p>
            <w:pPr>
              <w:keepNext w:val="0"/>
              <w:keepLines w:val="0"/>
              <w:widowControl w:val="0"/>
              <w:suppressLineNumbers w:val="0"/>
              <w:spacing w:before="0" w:beforeAutospacing="0" w:after="0" w:afterAutospacing="0"/>
              <w:ind w:left="0" w:right="0"/>
              <w:jc w:val="both"/>
              <w:rPr>
                <w:rFonts w:hint="default"/>
                <w:color w:val="000000"/>
              </w:rPr>
            </w:pPr>
            <w:r>
              <w:rPr>
                <w:rFonts w:hint="eastAsia"/>
                <w:color w:val="000000"/>
              </w:rPr>
              <w:t>公司</w:t>
            </w:r>
          </w:p>
        </w:tc>
        <w:tc>
          <w:tcPr>
            <w:tcW w:w="1575" w:type="dxa"/>
          </w:tcPr>
          <w:p>
            <w:pPr>
              <w:keepNext w:val="0"/>
              <w:keepLines w:val="0"/>
              <w:widowControl w:val="0"/>
              <w:suppressLineNumbers w:val="0"/>
              <w:spacing w:before="0" w:beforeAutospacing="0" w:after="0" w:afterAutospacing="0"/>
              <w:ind w:left="0" w:right="0"/>
              <w:jc w:val="both"/>
              <w:rPr>
                <w:rFonts w:hint="default"/>
                <w:color w:val="000000"/>
              </w:rPr>
            </w:pPr>
            <w:r>
              <w:rPr>
                <w:rFonts w:hint="eastAsia"/>
                <w:color w:val="000000"/>
              </w:rPr>
              <w:t>下拉框</w:t>
            </w:r>
          </w:p>
        </w:tc>
        <w:tc>
          <w:tcPr>
            <w:tcW w:w="6247" w:type="dxa"/>
          </w:tcPr>
          <w:p>
            <w:pPr>
              <w:pStyle w:val="70"/>
              <w:keepNext w:val="0"/>
              <w:keepLines w:val="0"/>
              <w:widowControl w:val="0"/>
              <w:numPr>
                <w:ilvl w:val="0"/>
                <w:numId w:val="16"/>
              </w:numPr>
              <w:suppressLineNumbers w:val="0"/>
              <w:spacing w:before="0" w:beforeAutospacing="0" w:after="0" w:afterAutospacing="0"/>
              <w:ind w:right="0" w:firstLineChars="0"/>
              <w:jc w:val="both"/>
              <w:rPr>
                <w:rFonts w:hint="default"/>
                <w:color w:val="000000"/>
              </w:rPr>
            </w:pPr>
            <w:r>
              <w:rPr>
                <w:rFonts w:hint="eastAsia"/>
                <w:color w:val="000000"/>
              </w:rPr>
              <w:t>下拉框可对公司进行搜索，支持模糊搜索，如果没有匹配的则提示：没有搜索到“XXX”匹配的结果</w:t>
            </w:r>
          </w:p>
          <w:p>
            <w:pPr>
              <w:pStyle w:val="70"/>
              <w:keepNext w:val="0"/>
              <w:keepLines w:val="0"/>
              <w:widowControl w:val="0"/>
              <w:numPr>
                <w:ilvl w:val="0"/>
                <w:numId w:val="16"/>
              </w:numPr>
              <w:suppressLineNumbers w:val="0"/>
              <w:spacing w:before="0" w:beforeAutospacing="0" w:after="0" w:afterAutospacing="0"/>
              <w:ind w:right="0" w:firstLineChars="0"/>
              <w:jc w:val="both"/>
              <w:rPr>
                <w:rFonts w:hint="default"/>
                <w:color w:val="000000"/>
              </w:rPr>
            </w:pPr>
            <w:r>
              <w:rPr>
                <w:rFonts w:hint="eastAsia"/>
                <w:color w:val="000000"/>
              </w:rPr>
              <w:t>也可以直接选下拉框中的值</w:t>
            </w:r>
          </w:p>
          <w:p>
            <w:pPr>
              <w:pStyle w:val="70"/>
              <w:keepNext w:val="0"/>
              <w:keepLines w:val="0"/>
              <w:widowControl w:val="0"/>
              <w:numPr>
                <w:ilvl w:val="0"/>
                <w:numId w:val="16"/>
              </w:numPr>
              <w:suppressLineNumbers w:val="0"/>
              <w:spacing w:before="0" w:beforeAutospacing="0" w:after="0" w:afterAutospacing="0"/>
              <w:ind w:right="0" w:firstLineChars="0"/>
              <w:jc w:val="both"/>
              <w:rPr>
                <w:rFonts w:hint="default"/>
                <w:color w:val="000000"/>
              </w:rPr>
            </w:pPr>
            <w:r>
              <w:rPr>
                <w:rFonts w:hint="eastAsia"/>
                <w:color w:val="000000"/>
              </w:rPr>
              <w:t>支持多选</w:t>
            </w:r>
          </w:p>
        </w:tc>
      </w:tr>
    </w:tbl>
    <w:p>
      <w:pPr>
        <w:pStyle w:val="7"/>
        <w:numPr>
          <w:ilvl w:val="5"/>
          <w:numId w:val="17"/>
        </w:numPr>
        <w:rPr>
          <w:lang w:eastAsia="zh-CN"/>
        </w:rPr>
      </w:pPr>
      <w:r>
        <w:rPr>
          <w:rFonts w:hint="eastAsia"/>
          <w:lang w:eastAsia="zh-CN"/>
        </w:rPr>
        <w:t>表格内容</w:t>
      </w:r>
    </w:p>
    <w:p>
      <w:pPr>
        <w:widowControl w:val="0"/>
        <w:spacing w:after="160" w:line="259" w:lineRule="auto"/>
        <w:jc w:val="both"/>
        <w:rPr>
          <w:rFonts w:ascii="Times New Roman" w:hAnsi="Times New Roman" w:cs="Times New Roman"/>
          <w:color w:val="000000"/>
          <w:kern w:val="2"/>
        </w:rPr>
      </w:pPr>
      <w:r>
        <w:rPr>
          <w:rFonts w:hint="eastAsia" w:ascii="Times New Roman" w:hAnsi="Times New Roman" w:cs="Times New Roman"/>
          <w:color w:val="000000"/>
          <w:kern w:val="2"/>
        </w:rPr>
        <w:t>列表中数据主键值为指标卡。列表中展示的内容有以下：</w:t>
      </w:r>
    </w:p>
    <w:tbl>
      <w:tblPr>
        <w:tblStyle w:val="31"/>
        <w:tblW w:w="941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26"/>
        <w:gridCol w:w="2268"/>
        <w:gridCol w:w="1559"/>
        <w:gridCol w:w="405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6" w:type="dxa"/>
          </w:tcPr>
          <w:p>
            <w:pPr>
              <w:keepNext w:val="0"/>
              <w:keepLines w:val="0"/>
              <w:widowControl w:val="0"/>
              <w:suppressLineNumbers w:val="0"/>
              <w:spacing w:before="0" w:beforeAutospacing="0" w:after="0" w:afterAutospacing="0"/>
              <w:ind w:left="0" w:right="0"/>
              <w:jc w:val="both"/>
              <w:rPr>
                <w:rFonts w:hint="default"/>
                <w:b/>
                <w:bCs/>
                <w:color w:val="000000"/>
              </w:rPr>
            </w:pPr>
            <w:r>
              <w:rPr>
                <w:rFonts w:hint="eastAsia"/>
                <w:b/>
                <w:bCs/>
                <w:color w:val="000000"/>
              </w:rPr>
              <w:t>字段</w:t>
            </w:r>
          </w:p>
        </w:tc>
        <w:tc>
          <w:tcPr>
            <w:tcW w:w="2268" w:type="dxa"/>
          </w:tcPr>
          <w:p>
            <w:pPr>
              <w:keepNext w:val="0"/>
              <w:keepLines w:val="0"/>
              <w:widowControl w:val="0"/>
              <w:suppressLineNumbers w:val="0"/>
              <w:spacing w:before="0" w:beforeAutospacing="0" w:after="0" w:afterAutospacing="0"/>
              <w:ind w:left="0" w:right="0"/>
              <w:jc w:val="both"/>
              <w:rPr>
                <w:rFonts w:hint="default"/>
                <w:b/>
                <w:bCs/>
                <w:color w:val="000000"/>
              </w:rPr>
            </w:pPr>
            <w:r>
              <w:rPr>
                <w:rFonts w:hint="eastAsia"/>
                <w:b/>
                <w:bCs/>
                <w:color w:val="000000"/>
              </w:rPr>
              <w:t>描述</w:t>
            </w:r>
          </w:p>
        </w:tc>
        <w:tc>
          <w:tcPr>
            <w:tcW w:w="1559" w:type="dxa"/>
          </w:tcPr>
          <w:p>
            <w:pPr>
              <w:keepNext w:val="0"/>
              <w:keepLines w:val="0"/>
              <w:widowControl w:val="0"/>
              <w:suppressLineNumbers w:val="0"/>
              <w:spacing w:before="0" w:beforeAutospacing="0" w:after="0" w:afterAutospacing="0"/>
              <w:ind w:left="0" w:right="0"/>
              <w:jc w:val="both"/>
              <w:rPr>
                <w:rFonts w:hint="default"/>
                <w:b/>
                <w:bCs/>
                <w:color w:val="000000"/>
              </w:rPr>
            </w:pPr>
            <w:r>
              <w:rPr>
                <w:rFonts w:hint="eastAsia"/>
                <w:b/>
                <w:bCs/>
                <w:color w:val="000000"/>
              </w:rPr>
              <w:t>字段类型</w:t>
            </w:r>
          </w:p>
        </w:tc>
        <w:tc>
          <w:tcPr>
            <w:tcW w:w="4059" w:type="dxa"/>
          </w:tcPr>
          <w:p>
            <w:pPr>
              <w:keepNext w:val="0"/>
              <w:keepLines w:val="0"/>
              <w:widowControl w:val="0"/>
              <w:suppressLineNumbers w:val="0"/>
              <w:spacing w:before="0" w:beforeAutospacing="0" w:after="0" w:afterAutospacing="0"/>
              <w:ind w:left="0" w:right="0"/>
              <w:jc w:val="both"/>
              <w:rPr>
                <w:rFonts w:hint="default"/>
                <w:b/>
                <w:bCs/>
                <w:color w:val="000000"/>
              </w:rPr>
            </w:pPr>
            <w:r>
              <w:rPr>
                <w:rFonts w:hint="eastAsia"/>
                <w:b/>
                <w:bCs/>
                <w:color w:val="000000"/>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6" w:type="dxa"/>
          </w:tcPr>
          <w:p>
            <w:pPr>
              <w:keepNext w:val="0"/>
              <w:keepLines w:val="0"/>
              <w:widowControl w:val="0"/>
              <w:suppressLineNumbers w:val="0"/>
              <w:spacing w:before="0" w:beforeAutospacing="0" w:after="0" w:afterAutospacing="0"/>
              <w:ind w:left="0" w:right="0"/>
              <w:jc w:val="both"/>
              <w:rPr>
                <w:rFonts w:hint="default"/>
                <w:color w:val="000000"/>
              </w:rPr>
            </w:pPr>
            <w:r>
              <w:rPr>
                <w:rFonts w:hint="eastAsia"/>
                <w:color w:val="000000"/>
              </w:rPr>
              <w:t>指标卡名称</w:t>
            </w:r>
          </w:p>
        </w:tc>
        <w:tc>
          <w:tcPr>
            <w:tcW w:w="2268" w:type="dxa"/>
          </w:tcPr>
          <w:p>
            <w:pPr>
              <w:keepNext w:val="0"/>
              <w:keepLines w:val="0"/>
              <w:widowControl w:val="0"/>
              <w:suppressLineNumbers w:val="0"/>
              <w:spacing w:before="0" w:beforeAutospacing="0" w:after="0" w:afterAutospacing="0"/>
              <w:ind w:left="0" w:right="0"/>
              <w:jc w:val="both"/>
              <w:rPr>
                <w:rFonts w:hint="default"/>
                <w:color w:val="000000"/>
              </w:rPr>
            </w:pPr>
            <w:r>
              <w:rPr>
                <w:rFonts w:hint="eastAsia"/>
                <w:color w:val="000000"/>
              </w:rPr>
              <w:t>指标卡名称</w:t>
            </w:r>
          </w:p>
        </w:tc>
        <w:tc>
          <w:tcPr>
            <w:tcW w:w="1559" w:type="dxa"/>
          </w:tcPr>
          <w:p>
            <w:pPr>
              <w:keepNext w:val="0"/>
              <w:keepLines w:val="0"/>
              <w:widowControl w:val="0"/>
              <w:suppressLineNumbers w:val="0"/>
              <w:spacing w:before="0" w:beforeAutospacing="0" w:after="0" w:afterAutospacing="0"/>
              <w:ind w:left="0" w:right="0"/>
              <w:jc w:val="both"/>
              <w:rPr>
                <w:rFonts w:hint="default"/>
                <w:color w:val="000000"/>
              </w:rPr>
            </w:pPr>
            <w:r>
              <w:rPr>
                <w:rFonts w:hint="eastAsia"/>
                <w:color w:val="000000"/>
              </w:rPr>
              <w:t>字符串</w:t>
            </w:r>
          </w:p>
        </w:tc>
        <w:tc>
          <w:tcPr>
            <w:tcW w:w="4059" w:type="dxa"/>
          </w:tcPr>
          <w:p>
            <w:pPr>
              <w:keepNext w:val="0"/>
              <w:keepLines w:val="0"/>
              <w:widowControl w:val="0"/>
              <w:suppressLineNumbers w:val="0"/>
              <w:spacing w:before="0" w:beforeAutospacing="0" w:after="0" w:afterAutospacing="0"/>
              <w:ind w:left="0" w:right="0"/>
              <w:jc w:val="both"/>
              <w:rPr>
                <w:rFonts w:hint="default"/>
                <w:color w:val="00000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6" w:type="dxa"/>
          </w:tcPr>
          <w:p>
            <w:pPr>
              <w:keepNext w:val="0"/>
              <w:keepLines w:val="0"/>
              <w:widowControl w:val="0"/>
              <w:suppressLineNumbers w:val="0"/>
              <w:spacing w:before="0" w:beforeAutospacing="0" w:after="0" w:afterAutospacing="0"/>
              <w:ind w:left="0" w:right="0"/>
              <w:jc w:val="both"/>
              <w:rPr>
                <w:rFonts w:hint="default"/>
                <w:color w:val="000000"/>
              </w:rPr>
            </w:pPr>
            <w:r>
              <w:rPr>
                <w:rFonts w:hint="eastAsia"/>
                <w:color w:val="000000"/>
              </w:rPr>
              <w:t>指标结果表</w:t>
            </w:r>
          </w:p>
        </w:tc>
        <w:tc>
          <w:tcPr>
            <w:tcW w:w="2268" w:type="dxa"/>
          </w:tcPr>
          <w:p>
            <w:pPr>
              <w:keepNext w:val="0"/>
              <w:keepLines w:val="0"/>
              <w:widowControl w:val="0"/>
              <w:suppressLineNumbers w:val="0"/>
              <w:spacing w:before="0" w:beforeAutospacing="0" w:after="0" w:afterAutospacing="0"/>
              <w:ind w:left="0" w:right="0"/>
              <w:jc w:val="both"/>
              <w:rPr>
                <w:rFonts w:hint="default"/>
                <w:color w:val="000000"/>
              </w:rPr>
            </w:pPr>
            <w:r>
              <w:rPr>
                <w:rFonts w:hint="eastAsia"/>
                <w:color w:val="000000"/>
              </w:rPr>
              <w:t>指标结果表名称</w:t>
            </w:r>
          </w:p>
        </w:tc>
        <w:tc>
          <w:tcPr>
            <w:tcW w:w="1559" w:type="dxa"/>
          </w:tcPr>
          <w:p>
            <w:pPr>
              <w:keepNext w:val="0"/>
              <w:keepLines w:val="0"/>
              <w:widowControl w:val="0"/>
              <w:suppressLineNumbers w:val="0"/>
              <w:spacing w:before="0" w:beforeAutospacing="0" w:after="0" w:afterAutospacing="0"/>
              <w:ind w:left="0" w:right="0"/>
              <w:jc w:val="both"/>
              <w:rPr>
                <w:rFonts w:hint="default"/>
                <w:color w:val="000000"/>
              </w:rPr>
            </w:pPr>
            <w:r>
              <w:rPr>
                <w:rFonts w:hint="eastAsia"/>
                <w:color w:val="000000"/>
              </w:rPr>
              <w:t>字符串</w:t>
            </w:r>
          </w:p>
        </w:tc>
        <w:tc>
          <w:tcPr>
            <w:tcW w:w="4059" w:type="dxa"/>
          </w:tcPr>
          <w:p>
            <w:pPr>
              <w:keepNext w:val="0"/>
              <w:keepLines w:val="0"/>
              <w:widowControl w:val="0"/>
              <w:suppressLineNumbers w:val="0"/>
              <w:spacing w:before="0" w:beforeAutospacing="0" w:after="0" w:afterAutospacing="0"/>
              <w:ind w:left="0" w:right="0"/>
              <w:jc w:val="both"/>
              <w:rPr>
                <w:rFonts w:hint="default"/>
                <w:color w:val="00000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6" w:type="dxa"/>
          </w:tcPr>
          <w:p>
            <w:pPr>
              <w:keepNext w:val="0"/>
              <w:keepLines w:val="0"/>
              <w:widowControl w:val="0"/>
              <w:suppressLineNumbers w:val="0"/>
              <w:spacing w:before="0" w:beforeAutospacing="0" w:after="0" w:afterAutospacing="0"/>
              <w:ind w:left="0" w:right="0"/>
              <w:jc w:val="both"/>
              <w:rPr>
                <w:rFonts w:hint="default"/>
                <w:color w:val="000000"/>
              </w:rPr>
            </w:pPr>
            <w:r>
              <w:rPr>
                <w:rFonts w:hint="eastAsia"/>
                <w:color w:val="000000"/>
              </w:rPr>
              <w:t>展示路径</w:t>
            </w:r>
          </w:p>
        </w:tc>
        <w:tc>
          <w:tcPr>
            <w:tcW w:w="2268" w:type="dxa"/>
          </w:tcPr>
          <w:p>
            <w:pPr>
              <w:keepNext w:val="0"/>
              <w:keepLines w:val="0"/>
              <w:widowControl w:val="0"/>
              <w:suppressLineNumbers w:val="0"/>
              <w:spacing w:before="0" w:beforeAutospacing="0" w:after="0" w:afterAutospacing="0"/>
              <w:ind w:left="0" w:right="0"/>
              <w:jc w:val="both"/>
              <w:rPr>
                <w:rFonts w:hint="default"/>
                <w:color w:val="000000"/>
              </w:rPr>
            </w:pPr>
            <w:r>
              <w:rPr>
                <w:rFonts w:hint="eastAsia"/>
                <w:color w:val="000000"/>
              </w:rPr>
              <w:t>指标卡在指标管理中展示的路径</w:t>
            </w:r>
          </w:p>
        </w:tc>
        <w:tc>
          <w:tcPr>
            <w:tcW w:w="1559" w:type="dxa"/>
          </w:tcPr>
          <w:p>
            <w:pPr>
              <w:keepNext w:val="0"/>
              <w:keepLines w:val="0"/>
              <w:widowControl w:val="0"/>
              <w:suppressLineNumbers w:val="0"/>
              <w:spacing w:before="0" w:beforeAutospacing="0" w:after="0" w:afterAutospacing="0"/>
              <w:ind w:left="0" w:right="0"/>
              <w:jc w:val="both"/>
              <w:rPr>
                <w:rFonts w:hint="default"/>
                <w:color w:val="000000"/>
              </w:rPr>
            </w:pPr>
            <w:r>
              <w:rPr>
                <w:rFonts w:hint="eastAsia"/>
                <w:color w:val="000000"/>
              </w:rPr>
              <w:t>字符串</w:t>
            </w:r>
          </w:p>
        </w:tc>
        <w:tc>
          <w:tcPr>
            <w:tcW w:w="4059" w:type="dxa"/>
          </w:tcPr>
          <w:p>
            <w:pPr>
              <w:pStyle w:val="70"/>
              <w:keepNext w:val="0"/>
              <w:keepLines w:val="0"/>
              <w:widowControl w:val="0"/>
              <w:numPr>
                <w:ilvl w:val="0"/>
                <w:numId w:val="19"/>
              </w:numPr>
              <w:suppressLineNumbers w:val="0"/>
              <w:spacing w:before="0" w:beforeAutospacing="0" w:after="0" w:afterAutospacing="0"/>
              <w:ind w:right="0" w:firstLineChars="0"/>
              <w:jc w:val="both"/>
              <w:rPr>
                <w:rFonts w:hint="default"/>
                <w:color w:val="000000"/>
              </w:rPr>
            </w:pPr>
            <w:r>
              <w:rPr>
                <w:rFonts w:hint="default"/>
                <w:color w:val="000000"/>
              </w:rPr>
              <w:t>与"指标管理"的路径一致，路径参考“指标管理”的路径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6" w:type="dxa"/>
          </w:tcPr>
          <w:p>
            <w:pPr>
              <w:keepNext w:val="0"/>
              <w:keepLines w:val="0"/>
              <w:widowControl w:val="0"/>
              <w:suppressLineNumbers w:val="0"/>
              <w:spacing w:before="0" w:beforeAutospacing="0" w:after="0" w:afterAutospacing="0"/>
              <w:ind w:left="0" w:right="0"/>
              <w:jc w:val="both"/>
              <w:rPr>
                <w:rFonts w:hint="eastAsia" w:eastAsia="宋体"/>
                <w:color w:val="000000"/>
                <w:lang w:eastAsia="zh-CN"/>
              </w:rPr>
            </w:pPr>
            <w:r>
              <w:rPr>
                <w:rFonts w:hint="eastAsia"/>
                <w:color w:val="000000"/>
                <w:lang w:eastAsia="zh-CN"/>
              </w:rPr>
              <w:t>公司</w:t>
            </w:r>
          </w:p>
        </w:tc>
        <w:tc>
          <w:tcPr>
            <w:tcW w:w="2268" w:type="dxa"/>
          </w:tcPr>
          <w:p>
            <w:pPr>
              <w:keepNext w:val="0"/>
              <w:keepLines w:val="0"/>
              <w:widowControl w:val="0"/>
              <w:suppressLineNumbers w:val="0"/>
              <w:spacing w:before="0" w:beforeAutospacing="0" w:after="0" w:afterAutospacing="0"/>
              <w:ind w:left="0" w:right="0"/>
              <w:jc w:val="both"/>
              <w:rPr>
                <w:rFonts w:hint="eastAsia" w:eastAsia="宋体"/>
                <w:color w:val="000000"/>
                <w:lang w:eastAsia="zh-CN"/>
              </w:rPr>
            </w:pPr>
            <w:r>
              <w:rPr>
                <w:rFonts w:hint="eastAsia"/>
                <w:color w:val="000000"/>
                <w:lang w:eastAsia="zh-CN"/>
              </w:rPr>
              <w:t>公司名称</w:t>
            </w:r>
          </w:p>
        </w:tc>
        <w:tc>
          <w:tcPr>
            <w:tcW w:w="1559" w:type="dxa"/>
          </w:tcPr>
          <w:p>
            <w:pPr>
              <w:keepNext w:val="0"/>
              <w:keepLines w:val="0"/>
              <w:widowControl w:val="0"/>
              <w:suppressLineNumbers w:val="0"/>
              <w:spacing w:before="0" w:beforeAutospacing="0" w:after="0" w:afterAutospacing="0"/>
              <w:ind w:left="0" w:right="0"/>
              <w:jc w:val="both"/>
              <w:rPr>
                <w:rFonts w:hint="eastAsia"/>
                <w:color w:val="000000"/>
              </w:rPr>
            </w:pPr>
            <w:r>
              <w:rPr>
                <w:rFonts w:hint="eastAsia"/>
                <w:color w:val="000000"/>
              </w:rPr>
              <w:t>字符串</w:t>
            </w:r>
          </w:p>
        </w:tc>
        <w:tc>
          <w:tcPr>
            <w:tcW w:w="4059" w:type="dxa"/>
          </w:tcPr>
          <w:p>
            <w:pPr>
              <w:pStyle w:val="70"/>
              <w:keepNext w:val="0"/>
              <w:keepLines w:val="0"/>
              <w:widowControl w:val="0"/>
              <w:numPr>
                <w:ilvl w:val="0"/>
                <w:numId w:val="19"/>
              </w:numPr>
              <w:suppressLineNumbers w:val="0"/>
              <w:spacing w:before="0" w:beforeAutospacing="0" w:after="0" w:afterAutospacing="0"/>
              <w:ind w:right="0" w:firstLineChars="0"/>
              <w:jc w:val="both"/>
              <w:rPr>
                <w:rFonts w:hint="default"/>
                <w:color w:val="000000"/>
              </w:rPr>
            </w:pPr>
            <w:r>
              <w:rPr>
                <w:rFonts w:hint="eastAsia"/>
                <w:color w:val="000000"/>
                <w:lang w:eastAsia="zh-CN"/>
              </w:rPr>
              <w:t>如果指标卡配置中，展示选择机构的机构名称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6" w:type="dxa"/>
          </w:tcPr>
          <w:p>
            <w:pPr>
              <w:keepNext w:val="0"/>
              <w:keepLines w:val="0"/>
              <w:widowControl w:val="0"/>
              <w:suppressLineNumbers w:val="0"/>
              <w:spacing w:before="0" w:beforeAutospacing="0" w:after="0" w:afterAutospacing="0"/>
              <w:ind w:left="0" w:right="0"/>
              <w:jc w:val="both"/>
              <w:rPr>
                <w:rFonts w:hint="default"/>
                <w:color w:val="000000"/>
              </w:rPr>
            </w:pPr>
            <w:r>
              <w:rPr>
                <w:rFonts w:hint="eastAsia"/>
                <w:color w:val="000000"/>
              </w:rPr>
              <w:t>创建时间</w:t>
            </w:r>
          </w:p>
        </w:tc>
        <w:tc>
          <w:tcPr>
            <w:tcW w:w="2268" w:type="dxa"/>
          </w:tcPr>
          <w:p>
            <w:pPr>
              <w:keepNext w:val="0"/>
              <w:keepLines w:val="0"/>
              <w:widowControl w:val="0"/>
              <w:suppressLineNumbers w:val="0"/>
              <w:spacing w:before="0" w:beforeAutospacing="0" w:after="0" w:afterAutospacing="0"/>
              <w:ind w:left="0" w:right="0"/>
              <w:jc w:val="both"/>
              <w:rPr>
                <w:rFonts w:hint="default"/>
                <w:color w:val="000000"/>
              </w:rPr>
            </w:pPr>
            <w:r>
              <w:rPr>
                <w:rFonts w:hint="eastAsia"/>
                <w:color w:val="000000"/>
              </w:rPr>
              <w:t>创建指标卡的时间</w:t>
            </w:r>
          </w:p>
        </w:tc>
        <w:tc>
          <w:tcPr>
            <w:tcW w:w="1559" w:type="dxa"/>
          </w:tcPr>
          <w:p>
            <w:pPr>
              <w:keepNext w:val="0"/>
              <w:keepLines w:val="0"/>
              <w:widowControl w:val="0"/>
              <w:suppressLineNumbers w:val="0"/>
              <w:spacing w:before="0" w:beforeAutospacing="0" w:after="0" w:afterAutospacing="0"/>
              <w:ind w:left="0" w:right="0"/>
              <w:jc w:val="both"/>
              <w:rPr>
                <w:rFonts w:hint="default"/>
                <w:color w:val="000000"/>
              </w:rPr>
            </w:pPr>
            <w:r>
              <w:rPr>
                <w:rFonts w:hint="eastAsia"/>
                <w:color w:val="000000"/>
              </w:rPr>
              <w:t>日期</w:t>
            </w:r>
          </w:p>
        </w:tc>
        <w:tc>
          <w:tcPr>
            <w:tcW w:w="4059" w:type="dxa"/>
          </w:tcPr>
          <w:p>
            <w:pPr>
              <w:pStyle w:val="70"/>
              <w:keepNext w:val="0"/>
              <w:keepLines w:val="0"/>
              <w:widowControl w:val="0"/>
              <w:numPr>
                <w:ilvl w:val="0"/>
                <w:numId w:val="19"/>
              </w:numPr>
              <w:suppressLineNumbers w:val="0"/>
              <w:spacing w:before="0" w:beforeAutospacing="0" w:after="0" w:afterAutospacing="0"/>
              <w:ind w:right="0" w:firstLineChars="0"/>
              <w:jc w:val="both"/>
              <w:rPr>
                <w:rFonts w:hint="default"/>
                <w:color w:val="000000"/>
              </w:rPr>
            </w:pPr>
            <w:r>
              <w:rPr>
                <w:rFonts w:hint="eastAsia"/>
                <w:color w:val="000000"/>
              </w:rPr>
              <w:t>日期格式为yyyy-mm-dd</w:t>
            </w:r>
          </w:p>
          <w:p>
            <w:pPr>
              <w:pStyle w:val="70"/>
              <w:keepNext w:val="0"/>
              <w:keepLines w:val="0"/>
              <w:widowControl w:val="0"/>
              <w:numPr>
                <w:ilvl w:val="0"/>
                <w:numId w:val="19"/>
              </w:numPr>
              <w:suppressLineNumbers w:val="0"/>
              <w:spacing w:before="0" w:beforeAutospacing="0" w:after="0" w:afterAutospacing="0"/>
              <w:ind w:right="0" w:firstLineChars="0"/>
              <w:jc w:val="both"/>
              <w:rPr>
                <w:rFonts w:hint="default"/>
                <w:color w:val="000000"/>
              </w:rPr>
            </w:pPr>
            <w:r>
              <w:rPr>
                <w:rFonts w:hint="eastAsia"/>
                <w:color w:val="000000"/>
              </w:rPr>
              <w:t>可排序，按照时间升序或降序排序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6" w:type="dxa"/>
          </w:tcPr>
          <w:p>
            <w:pPr>
              <w:keepNext w:val="0"/>
              <w:keepLines w:val="0"/>
              <w:widowControl w:val="0"/>
              <w:suppressLineNumbers w:val="0"/>
              <w:spacing w:before="0" w:beforeAutospacing="0" w:after="0" w:afterAutospacing="0"/>
              <w:ind w:left="0" w:right="0"/>
              <w:jc w:val="both"/>
              <w:rPr>
                <w:rFonts w:hint="default"/>
                <w:color w:val="000000"/>
              </w:rPr>
            </w:pPr>
            <w:r>
              <w:rPr>
                <w:rFonts w:hint="eastAsia"/>
                <w:color w:val="000000"/>
              </w:rPr>
              <w:t>更新时间</w:t>
            </w:r>
          </w:p>
        </w:tc>
        <w:tc>
          <w:tcPr>
            <w:tcW w:w="2268" w:type="dxa"/>
          </w:tcPr>
          <w:p>
            <w:pPr>
              <w:keepNext w:val="0"/>
              <w:keepLines w:val="0"/>
              <w:widowControl w:val="0"/>
              <w:suppressLineNumbers w:val="0"/>
              <w:spacing w:before="0" w:beforeAutospacing="0" w:after="0" w:afterAutospacing="0"/>
              <w:ind w:left="0" w:right="0"/>
              <w:jc w:val="both"/>
              <w:rPr>
                <w:rFonts w:hint="default"/>
                <w:color w:val="000000"/>
              </w:rPr>
            </w:pPr>
            <w:r>
              <w:rPr>
                <w:rFonts w:hint="eastAsia"/>
                <w:color w:val="000000"/>
              </w:rPr>
              <w:t>更新指标卡的时间</w:t>
            </w:r>
          </w:p>
        </w:tc>
        <w:tc>
          <w:tcPr>
            <w:tcW w:w="1559" w:type="dxa"/>
          </w:tcPr>
          <w:p>
            <w:pPr>
              <w:keepNext w:val="0"/>
              <w:keepLines w:val="0"/>
              <w:widowControl w:val="0"/>
              <w:suppressLineNumbers w:val="0"/>
              <w:spacing w:before="0" w:beforeAutospacing="0" w:after="0" w:afterAutospacing="0"/>
              <w:ind w:left="0" w:right="0"/>
              <w:jc w:val="both"/>
              <w:rPr>
                <w:rFonts w:hint="default"/>
                <w:color w:val="000000"/>
              </w:rPr>
            </w:pPr>
            <w:r>
              <w:rPr>
                <w:rFonts w:hint="eastAsia"/>
                <w:color w:val="000000"/>
              </w:rPr>
              <w:t>日期</w:t>
            </w:r>
          </w:p>
        </w:tc>
        <w:tc>
          <w:tcPr>
            <w:tcW w:w="4059" w:type="dxa"/>
          </w:tcPr>
          <w:p>
            <w:pPr>
              <w:pStyle w:val="70"/>
              <w:keepNext w:val="0"/>
              <w:keepLines w:val="0"/>
              <w:widowControl w:val="0"/>
              <w:numPr>
                <w:ilvl w:val="0"/>
                <w:numId w:val="20"/>
              </w:numPr>
              <w:suppressLineNumbers w:val="0"/>
              <w:spacing w:before="0" w:beforeAutospacing="0" w:after="0" w:afterAutospacing="0"/>
              <w:ind w:right="0" w:firstLineChars="0"/>
              <w:jc w:val="both"/>
              <w:rPr>
                <w:rFonts w:hint="default"/>
                <w:color w:val="000000"/>
              </w:rPr>
            </w:pPr>
            <w:r>
              <w:rPr>
                <w:rFonts w:hint="eastAsia"/>
                <w:color w:val="000000"/>
              </w:rPr>
              <w:t>日期格式为yyyy-mm-dd hh:mm</w:t>
            </w:r>
          </w:p>
          <w:p>
            <w:pPr>
              <w:pStyle w:val="70"/>
              <w:keepNext w:val="0"/>
              <w:keepLines w:val="0"/>
              <w:widowControl w:val="0"/>
              <w:numPr>
                <w:ilvl w:val="0"/>
                <w:numId w:val="20"/>
              </w:numPr>
              <w:suppressLineNumbers w:val="0"/>
              <w:spacing w:before="0" w:beforeAutospacing="0" w:after="0" w:afterAutospacing="0"/>
              <w:ind w:right="0" w:firstLineChars="0"/>
              <w:jc w:val="both"/>
              <w:rPr>
                <w:rFonts w:hint="default"/>
                <w:color w:val="000000"/>
              </w:rPr>
            </w:pPr>
            <w:r>
              <w:rPr>
                <w:rFonts w:hint="eastAsia"/>
                <w:color w:val="000000"/>
              </w:rPr>
              <w:t>刚创建，则更新时间同创建时间，当对指标卡编辑等操作后，更新时间会做更新</w:t>
            </w:r>
          </w:p>
          <w:p>
            <w:pPr>
              <w:pStyle w:val="70"/>
              <w:keepNext w:val="0"/>
              <w:keepLines w:val="0"/>
              <w:widowControl w:val="0"/>
              <w:numPr>
                <w:ilvl w:val="0"/>
                <w:numId w:val="21"/>
              </w:numPr>
              <w:suppressLineNumbers w:val="0"/>
              <w:spacing w:before="0" w:beforeAutospacing="0" w:after="0" w:afterAutospacing="0"/>
              <w:ind w:right="0" w:firstLineChars="0"/>
              <w:jc w:val="both"/>
              <w:rPr>
                <w:rFonts w:hint="default"/>
                <w:color w:val="000000"/>
              </w:rPr>
            </w:pPr>
            <w:r>
              <w:rPr>
                <w:rFonts w:hint="eastAsia"/>
                <w:color w:val="000000"/>
              </w:rPr>
              <w:t>可排序，按照时间升序或降序排序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6" w:type="dxa"/>
          </w:tcPr>
          <w:p>
            <w:pPr>
              <w:keepNext w:val="0"/>
              <w:keepLines w:val="0"/>
              <w:widowControl w:val="0"/>
              <w:suppressLineNumbers w:val="0"/>
              <w:spacing w:before="0" w:beforeAutospacing="0" w:after="0" w:afterAutospacing="0"/>
              <w:ind w:left="0" w:right="0"/>
              <w:jc w:val="both"/>
              <w:rPr>
                <w:rFonts w:hint="default"/>
                <w:color w:val="000000"/>
              </w:rPr>
            </w:pPr>
            <w:r>
              <w:rPr>
                <w:rFonts w:hint="eastAsia"/>
                <w:color w:val="000000"/>
              </w:rPr>
              <w:t>状态</w:t>
            </w:r>
          </w:p>
        </w:tc>
        <w:tc>
          <w:tcPr>
            <w:tcW w:w="2268" w:type="dxa"/>
          </w:tcPr>
          <w:p>
            <w:pPr>
              <w:keepNext w:val="0"/>
              <w:keepLines w:val="0"/>
              <w:widowControl w:val="0"/>
              <w:suppressLineNumbers w:val="0"/>
              <w:spacing w:before="0" w:beforeAutospacing="0" w:after="0" w:afterAutospacing="0"/>
              <w:ind w:left="0" w:right="0"/>
              <w:jc w:val="both"/>
              <w:rPr>
                <w:rFonts w:hint="default"/>
                <w:color w:val="000000"/>
              </w:rPr>
            </w:pPr>
            <w:r>
              <w:rPr>
                <w:rFonts w:hint="eastAsia"/>
                <w:color w:val="000000"/>
              </w:rPr>
              <w:t>指标卡状态</w:t>
            </w:r>
          </w:p>
        </w:tc>
        <w:tc>
          <w:tcPr>
            <w:tcW w:w="1559" w:type="dxa"/>
          </w:tcPr>
          <w:p>
            <w:pPr>
              <w:keepNext w:val="0"/>
              <w:keepLines w:val="0"/>
              <w:widowControl w:val="0"/>
              <w:suppressLineNumbers w:val="0"/>
              <w:spacing w:before="0" w:beforeAutospacing="0" w:after="0" w:afterAutospacing="0"/>
              <w:ind w:left="0" w:right="0"/>
              <w:jc w:val="both"/>
              <w:rPr>
                <w:rFonts w:hint="default"/>
                <w:color w:val="000000"/>
              </w:rPr>
            </w:pPr>
            <w:r>
              <w:rPr>
                <w:rFonts w:hint="eastAsia"/>
                <w:color w:val="000000"/>
              </w:rPr>
              <w:t>字符串</w:t>
            </w:r>
          </w:p>
        </w:tc>
        <w:tc>
          <w:tcPr>
            <w:tcW w:w="4059" w:type="dxa"/>
          </w:tcPr>
          <w:p>
            <w:pPr>
              <w:keepNext w:val="0"/>
              <w:keepLines w:val="0"/>
              <w:widowControl w:val="0"/>
              <w:suppressLineNumbers w:val="0"/>
              <w:spacing w:before="0" w:beforeAutospacing="0" w:after="0" w:afterAutospacing="0"/>
              <w:ind w:left="0" w:right="0"/>
              <w:jc w:val="both"/>
              <w:rPr>
                <w:rFonts w:hint="default"/>
                <w:color w:val="000000"/>
              </w:rPr>
            </w:pPr>
            <w:r>
              <w:rPr>
                <w:rFonts w:hint="eastAsia"/>
                <w:color w:val="000000"/>
              </w:rPr>
              <w:t>参考</w:t>
            </w:r>
            <w:r>
              <w:rPr>
                <w:rFonts w:hint="default"/>
                <w:color w:val="000000"/>
              </w:rPr>
              <w:t>“</w:t>
            </w:r>
            <w:r>
              <w:rPr>
                <w:rFonts w:hint="eastAsia"/>
                <w:color w:val="000000"/>
              </w:rPr>
              <w:t>报表管理</w:t>
            </w:r>
            <w:r>
              <w:rPr>
                <w:rFonts w:hint="default"/>
                <w:color w:val="000000"/>
              </w:rPr>
              <w:t>”</w:t>
            </w:r>
            <w:r>
              <w:rPr>
                <w:rFonts w:hint="eastAsia"/>
                <w:color w:val="000000"/>
              </w:rPr>
              <w:t>中的操作和逻辑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6" w:type="dxa"/>
          </w:tcPr>
          <w:p>
            <w:pPr>
              <w:keepNext w:val="0"/>
              <w:keepLines w:val="0"/>
              <w:widowControl w:val="0"/>
              <w:suppressLineNumbers w:val="0"/>
              <w:spacing w:before="0" w:beforeAutospacing="0" w:after="0" w:afterAutospacing="0"/>
              <w:ind w:left="0" w:right="0"/>
              <w:jc w:val="both"/>
              <w:rPr>
                <w:rFonts w:hint="default"/>
                <w:color w:val="000000"/>
              </w:rPr>
            </w:pPr>
            <w:r>
              <w:rPr>
                <w:rFonts w:hint="eastAsia"/>
                <w:color w:val="000000"/>
              </w:rPr>
              <w:t>图表类型</w:t>
            </w:r>
          </w:p>
        </w:tc>
        <w:tc>
          <w:tcPr>
            <w:tcW w:w="2268" w:type="dxa"/>
          </w:tcPr>
          <w:p>
            <w:pPr>
              <w:keepNext w:val="0"/>
              <w:keepLines w:val="0"/>
              <w:widowControl w:val="0"/>
              <w:suppressLineNumbers w:val="0"/>
              <w:spacing w:before="0" w:beforeAutospacing="0" w:after="0" w:afterAutospacing="0"/>
              <w:ind w:left="0" w:right="0"/>
              <w:jc w:val="both"/>
              <w:rPr>
                <w:rFonts w:hint="default"/>
                <w:color w:val="000000"/>
              </w:rPr>
            </w:pPr>
            <w:r>
              <w:rPr>
                <w:rFonts w:hint="eastAsia"/>
                <w:color w:val="000000"/>
              </w:rPr>
              <w:t>对应的图形</w:t>
            </w:r>
          </w:p>
        </w:tc>
        <w:tc>
          <w:tcPr>
            <w:tcW w:w="1559" w:type="dxa"/>
          </w:tcPr>
          <w:p>
            <w:pPr>
              <w:keepNext w:val="0"/>
              <w:keepLines w:val="0"/>
              <w:widowControl w:val="0"/>
              <w:suppressLineNumbers w:val="0"/>
              <w:spacing w:before="0" w:beforeAutospacing="0" w:after="0" w:afterAutospacing="0"/>
              <w:ind w:left="0" w:right="0"/>
              <w:jc w:val="both"/>
              <w:rPr>
                <w:rFonts w:hint="default"/>
                <w:color w:val="000000"/>
              </w:rPr>
            </w:pPr>
            <w:r>
              <w:rPr>
                <w:rFonts w:hint="eastAsia"/>
                <w:color w:val="000000"/>
              </w:rPr>
              <w:t>图标</w:t>
            </w:r>
          </w:p>
        </w:tc>
        <w:tc>
          <w:tcPr>
            <w:tcW w:w="4059" w:type="dxa"/>
          </w:tcPr>
          <w:p>
            <w:pPr>
              <w:keepNext w:val="0"/>
              <w:keepLines w:val="0"/>
              <w:widowControl w:val="0"/>
              <w:suppressLineNumbers w:val="0"/>
              <w:spacing w:before="0" w:beforeAutospacing="0" w:after="0" w:afterAutospacing="0"/>
              <w:ind w:left="0" w:right="0"/>
              <w:jc w:val="both"/>
              <w:rPr>
                <w:rFonts w:hint="default"/>
                <w:color w:val="000000"/>
              </w:rPr>
            </w:pPr>
            <w:r>
              <w:rPr>
                <w:rFonts w:hint="eastAsia"/>
                <w:color w:val="000000"/>
              </w:rPr>
              <w:t>指标卡图表图标。图形包括：</w:t>
            </w:r>
          </w:p>
          <w:p>
            <w:pPr>
              <w:keepNext w:val="0"/>
              <w:keepLines w:val="0"/>
              <w:widowControl w:val="0"/>
              <w:suppressLineNumbers w:val="0"/>
              <w:spacing w:before="0" w:beforeAutospacing="0" w:after="0" w:afterAutospacing="0"/>
              <w:ind w:left="0" w:right="0"/>
              <w:jc w:val="both"/>
              <w:rPr>
                <w:rFonts w:hint="default"/>
                <w:color w:val="000000"/>
              </w:rPr>
            </w:pPr>
            <w:r>
              <w:rPr>
                <w:rFonts w:hint="eastAsia"/>
                <w:color w:val="000000"/>
              </w:rPr>
              <w:t>-数值型</w:t>
            </w:r>
          </w:p>
          <w:p>
            <w:pPr>
              <w:keepNext w:val="0"/>
              <w:keepLines w:val="0"/>
              <w:widowControl w:val="0"/>
              <w:suppressLineNumbers w:val="0"/>
              <w:spacing w:before="0" w:beforeAutospacing="0" w:after="0" w:afterAutospacing="0"/>
              <w:ind w:left="0" w:right="0"/>
              <w:jc w:val="both"/>
              <w:rPr>
                <w:rFonts w:hint="default"/>
                <w:color w:val="000000"/>
              </w:rPr>
            </w:pPr>
            <w:r>
              <w:rPr>
                <w:rFonts w:hint="eastAsia"/>
                <w:color w:val="000000"/>
              </w:rPr>
              <w:t>-折线图</w:t>
            </w:r>
          </w:p>
          <w:p>
            <w:pPr>
              <w:keepNext w:val="0"/>
              <w:keepLines w:val="0"/>
              <w:widowControl w:val="0"/>
              <w:suppressLineNumbers w:val="0"/>
              <w:spacing w:before="0" w:beforeAutospacing="0" w:after="0" w:afterAutospacing="0"/>
              <w:ind w:left="0" w:right="0"/>
              <w:jc w:val="both"/>
              <w:rPr>
                <w:rFonts w:hint="default"/>
                <w:color w:val="000000"/>
              </w:rPr>
            </w:pPr>
            <w:r>
              <w:rPr>
                <w:rFonts w:hint="eastAsia"/>
                <w:color w:val="000000"/>
              </w:rPr>
              <w:t>-饼图/环形图/南丁格尔玫瑰图</w:t>
            </w:r>
          </w:p>
          <w:p>
            <w:pPr>
              <w:keepNext w:val="0"/>
              <w:keepLines w:val="0"/>
              <w:widowControl w:val="0"/>
              <w:suppressLineNumbers w:val="0"/>
              <w:spacing w:before="0" w:beforeAutospacing="0" w:after="0" w:afterAutospacing="0"/>
              <w:ind w:left="0" w:right="0"/>
              <w:jc w:val="both"/>
              <w:rPr>
                <w:rFonts w:hint="default"/>
                <w:color w:val="000000"/>
              </w:rPr>
            </w:pPr>
            <w:r>
              <w:rPr>
                <w:rFonts w:hint="eastAsia"/>
                <w:color w:val="000000"/>
              </w:rPr>
              <w:t>-柱+折线图</w:t>
            </w:r>
          </w:p>
          <w:p>
            <w:pPr>
              <w:keepNext w:val="0"/>
              <w:keepLines w:val="0"/>
              <w:widowControl w:val="0"/>
              <w:suppressLineNumbers w:val="0"/>
              <w:spacing w:before="0" w:beforeAutospacing="0" w:after="0" w:afterAutospacing="0"/>
              <w:ind w:left="0" w:right="0"/>
              <w:jc w:val="both"/>
              <w:rPr>
                <w:rFonts w:hint="default"/>
                <w:color w:val="000000"/>
              </w:rPr>
            </w:pPr>
            <w:r>
              <w:rPr>
                <w:rFonts w:hint="eastAsia"/>
                <w:color w:val="000000"/>
              </w:rPr>
              <w:t>-柱状图</w:t>
            </w:r>
          </w:p>
          <w:p>
            <w:pPr>
              <w:keepNext w:val="0"/>
              <w:keepLines w:val="0"/>
              <w:widowControl w:val="0"/>
              <w:suppressLineNumbers w:val="0"/>
              <w:spacing w:before="0" w:beforeAutospacing="0" w:after="0" w:afterAutospacing="0"/>
              <w:ind w:left="0" w:right="0"/>
              <w:jc w:val="both"/>
              <w:rPr>
                <w:rFonts w:hint="default"/>
                <w:color w:val="000000"/>
              </w:rPr>
            </w:pPr>
            <w:r>
              <w:rPr>
                <w:rFonts w:hint="default"/>
                <w:color w:val="000000"/>
              </w:rPr>
              <w:t>-</w:t>
            </w:r>
            <w:r>
              <w:rPr>
                <w:rFonts w:hint="eastAsia"/>
                <w:color w:val="000000"/>
              </w:rPr>
              <w:t>雷达图</w:t>
            </w:r>
          </w:p>
          <w:p>
            <w:pPr>
              <w:keepNext w:val="0"/>
              <w:keepLines w:val="0"/>
              <w:widowControl w:val="0"/>
              <w:suppressLineNumbers w:val="0"/>
              <w:spacing w:before="0" w:beforeAutospacing="0" w:after="0" w:afterAutospacing="0"/>
              <w:ind w:left="0" w:right="0"/>
              <w:jc w:val="both"/>
              <w:rPr>
                <w:rFonts w:hint="default"/>
                <w:color w:val="000000"/>
              </w:rPr>
            </w:pPr>
            <w:r>
              <w:rPr>
                <w:rFonts w:hint="default"/>
                <w:color w:val="000000"/>
              </w:rPr>
              <w:t>-</w:t>
            </w:r>
            <w:r>
              <w:rPr>
                <w:rFonts w:hint="eastAsia"/>
                <w:color w:val="000000"/>
              </w:rPr>
              <w:t>散点图</w:t>
            </w:r>
          </w:p>
          <w:p>
            <w:pPr>
              <w:keepNext w:val="0"/>
              <w:keepLines w:val="0"/>
              <w:widowControl w:val="0"/>
              <w:suppressLineNumbers w:val="0"/>
              <w:spacing w:before="0" w:beforeAutospacing="0" w:after="0" w:afterAutospacing="0"/>
              <w:ind w:left="0" w:right="0"/>
              <w:jc w:val="both"/>
              <w:rPr>
                <w:rFonts w:hint="default"/>
                <w:color w:val="000000"/>
              </w:rPr>
            </w:pPr>
            <w:r>
              <w:rPr>
                <w:rFonts w:hint="eastAsia"/>
                <w:color w:val="000000"/>
              </w:rPr>
              <w:t>点击图表图标，进入该指标卡的设置页面</w:t>
            </w:r>
          </w:p>
        </w:tc>
      </w:tr>
    </w:tbl>
    <w:p>
      <w:pPr>
        <w:pStyle w:val="7"/>
        <w:numPr>
          <w:ilvl w:val="5"/>
          <w:numId w:val="17"/>
        </w:numPr>
        <w:rPr>
          <w:rFonts w:hint="eastAsia"/>
          <w:lang w:eastAsia="zh-CN"/>
        </w:rPr>
      </w:pPr>
      <w:r>
        <w:rPr>
          <w:rFonts w:hint="eastAsia"/>
          <w:lang w:eastAsia="zh-CN"/>
        </w:rPr>
        <w:t>状态扭转</w:t>
      </w:r>
    </w:p>
    <w:tbl>
      <w:tblPr>
        <w:tblStyle w:val="3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63"/>
        <w:gridCol w:w="2463"/>
        <w:gridCol w:w="2464"/>
        <w:gridCol w:w="246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63" w:type="dxa"/>
          </w:tcPr>
          <w:p>
            <w:pPr>
              <w:keepNext w:val="0"/>
              <w:keepLines w:val="0"/>
              <w:widowControl/>
              <w:suppressLineNumbers w:val="0"/>
              <w:spacing w:before="0" w:beforeAutospacing="0" w:after="0" w:afterAutospacing="0"/>
              <w:ind w:left="0" w:right="0"/>
              <w:rPr>
                <w:rFonts w:hint="default"/>
                <w:b/>
                <w:bCs/>
                <w:vertAlign w:val="baseline"/>
                <w:lang w:eastAsia="zh-CN"/>
              </w:rPr>
            </w:pPr>
            <w:r>
              <w:rPr>
                <w:rFonts w:hint="eastAsia"/>
                <w:b/>
                <w:bCs/>
                <w:vertAlign w:val="baseline"/>
                <w:lang w:eastAsia="zh-CN"/>
              </w:rPr>
              <w:t>状态（前）</w:t>
            </w:r>
          </w:p>
        </w:tc>
        <w:tc>
          <w:tcPr>
            <w:tcW w:w="2463" w:type="dxa"/>
          </w:tcPr>
          <w:p>
            <w:pPr>
              <w:keepNext w:val="0"/>
              <w:keepLines w:val="0"/>
              <w:widowControl/>
              <w:suppressLineNumbers w:val="0"/>
              <w:spacing w:before="0" w:beforeAutospacing="0" w:after="0" w:afterAutospacing="0"/>
              <w:ind w:left="0" w:right="0"/>
              <w:rPr>
                <w:rFonts w:hint="default"/>
                <w:b/>
                <w:bCs/>
                <w:vertAlign w:val="baseline"/>
                <w:lang w:eastAsia="zh-CN"/>
              </w:rPr>
            </w:pPr>
            <w:r>
              <w:rPr>
                <w:rFonts w:hint="eastAsia"/>
                <w:b/>
                <w:bCs/>
                <w:vertAlign w:val="baseline"/>
                <w:lang w:eastAsia="zh-CN"/>
              </w:rPr>
              <w:t>操作</w:t>
            </w:r>
          </w:p>
        </w:tc>
        <w:tc>
          <w:tcPr>
            <w:tcW w:w="2464" w:type="dxa"/>
          </w:tcPr>
          <w:p>
            <w:pPr>
              <w:keepNext w:val="0"/>
              <w:keepLines w:val="0"/>
              <w:widowControl/>
              <w:suppressLineNumbers w:val="0"/>
              <w:spacing w:before="0" w:beforeAutospacing="0" w:after="0" w:afterAutospacing="0"/>
              <w:ind w:left="0" w:right="0"/>
              <w:rPr>
                <w:rFonts w:hint="default"/>
                <w:b/>
                <w:bCs/>
                <w:vertAlign w:val="baseline"/>
                <w:lang w:val="en-US" w:eastAsia="zh-CN"/>
              </w:rPr>
            </w:pPr>
            <w:r>
              <w:rPr>
                <w:rFonts w:hint="eastAsia"/>
                <w:b/>
                <w:bCs/>
                <w:vertAlign w:val="baseline"/>
                <w:lang w:eastAsia="zh-CN"/>
              </w:rPr>
              <w:t>状态（后）</w:t>
            </w:r>
          </w:p>
        </w:tc>
        <w:tc>
          <w:tcPr>
            <w:tcW w:w="2464" w:type="dxa"/>
          </w:tcPr>
          <w:p>
            <w:pPr>
              <w:keepNext w:val="0"/>
              <w:keepLines w:val="0"/>
              <w:widowControl/>
              <w:suppressLineNumbers w:val="0"/>
              <w:spacing w:before="0" w:beforeAutospacing="0" w:after="0" w:afterAutospacing="0"/>
              <w:ind w:left="0" w:right="0"/>
              <w:rPr>
                <w:rFonts w:hint="default"/>
                <w:vertAlign w:val="baseline"/>
                <w:lang w:eastAsia="zh-CN"/>
              </w:rPr>
            </w:pPr>
            <w:r>
              <w:rPr>
                <w:rFonts w:hint="eastAsia"/>
                <w:b/>
                <w:bCs/>
                <w:vertAlign w:val="baseline"/>
                <w:lang w:eastAsia="zh-CN"/>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63" w:type="dxa"/>
            <w:vMerge w:val="restart"/>
            <w:vAlign w:val="center"/>
          </w:tcPr>
          <w:p>
            <w:pPr>
              <w:keepNext w:val="0"/>
              <w:keepLines w:val="0"/>
              <w:widowControl/>
              <w:suppressLineNumbers w:val="0"/>
              <w:spacing w:before="0" w:beforeAutospacing="0" w:after="0" w:afterAutospacing="0"/>
              <w:ind w:left="0" w:right="0"/>
              <w:jc w:val="both"/>
              <w:rPr>
                <w:rFonts w:hint="default"/>
                <w:vertAlign w:val="baseline"/>
                <w:lang w:eastAsia="zh-CN"/>
              </w:rPr>
            </w:pPr>
            <w:r>
              <w:rPr>
                <w:rFonts w:hint="eastAsia"/>
                <w:highlight w:val="yellow"/>
                <w:vertAlign w:val="baseline"/>
                <w:lang w:eastAsia="zh-CN"/>
              </w:rPr>
              <w:t>待上架</w:t>
            </w:r>
          </w:p>
        </w:tc>
        <w:tc>
          <w:tcPr>
            <w:tcW w:w="2463" w:type="dxa"/>
          </w:tcPr>
          <w:p>
            <w:pPr>
              <w:keepNext w:val="0"/>
              <w:keepLines w:val="0"/>
              <w:widowControl/>
              <w:suppressLineNumbers w:val="0"/>
              <w:spacing w:before="0" w:beforeAutospacing="0" w:after="0" w:afterAutospacing="0"/>
              <w:ind w:left="0" w:right="0"/>
              <w:rPr>
                <w:rFonts w:hint="default"/>
                <w:vertAlign w:val="baseline"/>
                <w:lang w:eastAsia="zh-CN"/>
              </w:rPr>
            </w:pPr>
            <w:r>
              <w:rPr>
                <w:rFonts w:hint="eastAsia"/>
                <w:vertAlign w:val="baseline"/>
                <w:lang w:eastAsia="zh-CN"/>
              </w:rPr>
              <w:t>上架</w:t>
            </w:r>
          </w:p>
        </w:tc>
        <w:tc>
          <w:tcPr>
            <w:tcW w:w="2464" w:type="dxa"/>
          </w:tcPr>
          <w:p>
            <w:pPr>
              <w:keepNext w:val="0"/>
              <w:keepLines w:val="0"/>
              <w:widowControl/>
              <w:suppressLineNumbers w:val="0"/>
              <w:spacing w:before="0" w:beforeAutospacing="0" w:after="0" w:afterAutospacing="0"/>
              <w:ind w:left="0" w:right="0"/>
              <w:rPr>
                <w:rFonts w:hint="default"/>
                <w:vertAlign w:val="baseline"/>
                <w:lang w:eastAsia="zh-CN"/>
              </w:rPr>
            </w:pPr>
            <w:r>
              <w:rPr>
                <w:rFonts w:hint="eastAsia"/>
                <w:vertAlign w:val="baseline"/>
                <w:lang w:eastAsia="zh-CN"/>
              </w:rPr>
              <w:t>已上架</w:t>
            </w:r>
          </w:p>
        </w:tc>
        <w:tc>
          <w:tcPr>
            <w:tcW w:w="2464" w:type="dxa"/>
          </w:tcPr>
          <w:p>
            <w:pPr>
              <w:keepNext w:val="0"/>
              <w:keepLines w:val="0"/>
              <w:widowControl/>
              <w:suppressLineNumbers w:val="0"/>
              <w:spacing w:before="0" w:beforeAutospacing="0" w:after="0" w:afterAutospacing="0"/>
              <w:ind w:left="0" w:right="0"/>
              <w:rPr>
                <w:rFonts w:hint="default"/>
                <w:vertAlign w:val="baseline"/>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63" w:type="dxa"/>
            <w:vMerge w:val="continue"/>
            <w:vAlign w:val="center"/>
          </w:tcPr>
          <w:p>
            <w:pPr>
              <w:keepNext w:val="0"/>
              <w:keepLines w:val="0"/>
              <w:widowControl/>
              <w:suppressLineNumbers w:val="0"/>
              <w:spacing w:before="0" w:beforeAutospacing="0" w:after="0" w:afterAutospacing="0"/>
              <w:ind w:left="0" w:right="0"/>
              <w:jc w:val="both"/>
              <w:rPr>
                <w:rFonts w:hint="default"/>
                <w:vertAlign w:val="baseline"/>
                <w:lang w:eastAsia="zh-CN"/>
              </w:rPr>
            </w:pPr>
          </w:p>
        </w:tc>
        <w:tc>
          <w:tcPr>
            <w:tcW w:w="2463" w:type="dxa"/>
          </w:tcPr>
          <w:p>
            <w:pPr>
              <w:keepNext w:val="0"/>
              <w:keepLines w:val="0"/>
              <w:widowControl/>
              <w:suppressLineNumbers w:val="0"/>
              <w:spacing w:before="0" w:beforeAutospacing="0" w:after="0" w:afterAutospacing="0"/>
              <w:ind w:left="0" w:right="0"/>
              <w:rPr>
                <w:rFonts w:hint="default"/>
                <w:vertAlign w:val="baseline"/>
                <w:lang w:eastAsia="zh-CN"/>
              </w:rPr>
            </w:pPr>
            <w:r>
              <w:rPr>
                <w:rFonts w:hint="eastAsia"/>
                <w:vertAlign w:val="baseline"/>
                <w:lang w:eastAsia="zh-CN"/>
              </w:rPr>
              <w:t>编辑</w:t>
            </w:r>
          </w:p>
        </w:tc>
        <w:tc>
          <w:tcPr>
            <w:tcW w:w="2464" w:type="dxa"/>
          </w:tcPr>
          <w:p>
            <w:pPr>
              <w:keepNext w:val="0"/>
              <w:keepLines w:val="0"/>
              <w:widowControl/>
              <w:suppressLineNumbers w:val="0"/>
              <w:spacing w:before="0" w:beforeAutospacing="0" w:after="0" w:afterAutospacing="0"/>
              <w:ind w:left="0" w:right="0"/>
              <w:rPr>
                <w:rFonts w:hint="default"/>
                <w:vertAlign w:val="baseline"/>
                <w:lang w:eastAsia="zh-CN"/>
              </w:rPr>
            </w:pPr>
            <w:r>
              <w:rPr>
                <w:rFonts w:hint="eastAsia"/>
                <w:vertAlign w:val="baseline"/>
                <w:lang w:eastAsia="zh-CN"/>
              </w:rPr>
              <w:t>待上架</w:t>
            </w:r>
          </w:p>
        </w:tc>
        <w:tc>
          <w:tcPr>
            <w:tcW w:w="2464" w:type="dxa"/>
          </w:tcPr>
          <w:p>
            <w:pPr>
              <w:keepNext w:val="0"/>
              <w:keepLines w:val="0"/>
              <w:widowControl/>
              <w:suppressLineNumbers w:val="0"/>
              <w:spacing w:before="0" w:beforeAutospacing="0" w:after="0" w:afterAutospacing="0"/>
              <w:ind w:left="0" w:right="0"/>
              <w:rPr>
                <w:rFonts w:hint="default"/>
                <w:vertAlign w:val="baseline"/>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63" w:type="dxa"/>
            <w:vMerge w:val="restart"/>
            <w:vAlign w:val="center"/>
          </w:tcPr>
          <w:p>
            <w:pPr>
              <w:keepNext w:val="0"/>
              <w:keepLines w:val="0"/>
              <w:widowControl/>
              <w:suppressLineNumbers w:val="0"/>
              <w:spacing w:before="0" w:beforeAutospacing="0" w:after="0" w:afterAutospacing="0"/>
              <w:ind w:left="0" w:right="0"/>
              <w:jc w:val="both"/>
              <w:rPr>
                <w:rFonts w:hint="default"/>
                <w:vertAlign w:val="baseline"/>
                <w:lang w:eastAsia="zh-CN"/>
              </w:rPr>
            </w:pPr>
            <w:r>
              <w:rPr>
                <w:rFonts w:hint="eastAsia"/>
                <w:vertAlign w:val="baseline"/>
                <w:lang w:eastAsia="zh-CN"/>
              </w:rPr>
              <w:t>已上架</w:t>
            </w:r>
          </w:p>
        </w:tc>
        <w:tc>
          <w:tcPr>
            <w:tcW w:w="2463" w:type="dxa"/>
          </w:tcPr>
          <w:p>
            <w:pPr>
              <w:keepNext w:val="0"/>
              <w:keepLines w:val="0"/>
              <w:widowControl/>
              <w:suppressLineNumbers w:val="0"/>
              <w:spacing w:before="0" w:beforeAutospacing="0" w:after="0" w:afterAutospacing="0"/>
              <w:ind w:left="0" w:right="0"/>
              <w:rPr>
                <w:rFonts w:hint="default"/>
                <w:vertAlign w:val="baseline"/>
                <w:lang w:eastAsia="zh-CN"/>
              </w:rPr>
            </w:pPr>
            <w:r>
              <w:rPr>
                <w:rFonts w:hint="eastAsia"/>
                <w:vertAlign w:val="baseline"/>
                <w:lang w:eastAsia="zh-CN"/>
              </w:rPr>
              <w:t>冻结</w:t>
            </w:r>
          </w:p>
        </w:tc>
        <w:tc>
          <w:tcPr>
            <w:tcW w:w="2464" w:type="dxa"/>
          </w:tcPr>
          <w:p>
            <w:pPr>
              <w:keepNext w:val="0"/>
              <w:keepLines w:val="0"/>
              <w:widowControl/>
              <w:suppressLineNumbers w:val="0"/>
              <w:spacing w:before="0" w:beforeAutospacing="0" w:after="0" w:afterAutospacing="0"/>
              <w:ind w:left="0" w:right="0"/>
              <w:rPr>
                <w:rFonts w:hint="default"/>
                <w:vertAlign w:val="baseline"/>
                <w:lang w:eastAsia="zh-CN"/>
              </w:rPr>
            </w:pPr>
            <w:r>
              <w:rPr>
                <w:rFonts w:hint="eastAsia"/>
                <w:vertAlign w:val="baseline"/>
                <w:lang w:eastAsia="zh-CN"/>
              </w:rPr>
              <w:t>待冻结</w:t>
            </w:r>
          </w:p>
        </w:tc>
        <w:tc>
          <w:tcPr>
            <w:tcW w:w="2464" w:type="dxa"/>
          </w:tcPr>
          <w:p>
            <w:pPr>
              <w:keepNext w:val="0"/>
              <w:keepLines w:val="0"/>
              <w:widowControl/>
              <w:suppressLineNumbers w:val="0"/>
              <w:spacing w:before="0" w:beforeAutospacing="0" w:after="0" w:afterAutospacing="0"/>
              <w:ind w:left="0" w:right="0"/>
              <w:rPr>
                <w:rFonts w:hint="default"/>
                <w:vertAlign w:val="baseline"/>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63" w:type="dxa"/>
            <w:vMerge w:val="continue"/>
            <w:vAlign w:val="center"/>
          </w:tcPr>
          <w:p>
            <w:pPr>
              <w:keepNext w:val="0"/>
              <w:keepLines w:val="0"/>
              <w:widowControl/>
              <w:suppressLineNumbers w:val="0"/>
              <w:spacing w:before="0" w:beforeAutospacing="0" w:after="0" w:afterAutospacing="0"/>
              <w:ind w:left="0" w:right="0"/>
              <w:jc w:val="both"/>
              <w:rPr>
                <w:rFonts w:hint="eastAsia"/>
                <w:vertAlign w:val="baseline"/>
                <w:lang w:eastAsia="zh-CN"/>
              </w:rPr>
            </w:pPr>
          </w:p>
        </w:tc>
        <w:tc>
          <w:tcPr>
            <w:tcW w:w="2463" w:type="dxa"/>
          </w:tcPr>
          <w:p>
            <w:pPr>
              <w:keepNext w:val="0"/>
              <w:keepLines w:val="0"/>
              <w:widowControl/>
              <w:suppressLineNumbers w:val="0"/>
              <w:spacing w:before="0" w:beforeAutospacing="0" w:after="0" w:afterAutospacing="0"/>
              <w:ind w:left="0" w:right="0"/>
              <w:rPr>
                <w:rFonts w:hint="default"/>
                <w:vertAlign w:val="baseline"/>
                <w:lang w:eastAsia="zh-CN"/>
              </w:rPr>
            </w:pPr>
            <w:r>
              <w:rPr>
                <w:rFonts w:hint="eastAsia"/>
                <w:vertAlign w:val="baseline"/>
                <w:lang w:eastAsia="zh-CN"/>
              </w:rPr>
              <w:t>下架</w:t>
            </w:r>
          </w:p>
        </w:tc>
        <w:tc>
          <w:tcPr>
            <w:tcW w:w="2464" w:type="dxa"/>
          </w:tcPr>
          <w:p>
            <w:pPr>
              <w:keepNext w:val="0"/>
              <w:keepLines w:val="0"/>
              <w:widowControl/>
              <w:suppressLineNumbers w:val="0"/>
              <w:spacing w:before="0" w:beforeAutospacing="0" w:after="0" w:afterAutospacing="0"/>
              <w:ind w:left="0" w:right="0"/>
              <w:rPr>
                <w:rFonts w:hint="default"/>
                <w:vertAlign w:val="baseline"/>
                <w:lang w:eastAsia="zh-CN"/>
              </w:rPr>
            </w:pPr>
            <w:r>
              <w:rPr>
                <w:rFonts w:hint="eastAsia"/>
                <w:vertAlign w:val="baseline"/>
                <w:lang w:eastAsia="zh-CN"/>
              </w:rPr>
              <w:t>待下架</w:t>
            </w:r>
          </w:p>
        </w:tc>
        <w:tc>
          <w:tcPr>
            <w:tcW w:w="2464" w:type="dxa"/>
          </w:tcPr>
          <w:p>
            <w:pPr>
              <w:keepNext w:val="0"/>
              <w:keepLines w:val="0"/>
              <w:widowControl/>
              <w:suppressLineNumbers w:val="0"/>
              <w:spacing w:before="0" w:beforeAutospacing="0" w:after="0" w:afterAutospacing="0"/>
              <w:ind w:left="0" w:right="0"/>
              <w:rPr>
                <w:rFonts w:hint="default"/>
                <w:vertAlign w:val="baseline"/>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63" w:type="dxa"/>
            <w:vMerge w:val="continue"/>
            <w:vAlign w:val="center"/>
          </w:tcPr>
          <w:p>
            <w:pPr>
              <w:keepNext w:val="0"/>
              <w:keepLines w:val="0"/>
              <w:widowControl/>
              <w:suppressLineNumbers w:val="0"/>
              <w:spacing w:before="0" w:beforeAutospacing="0" w:after="0" w:afterAutospacing="0"/>
              <w:ind w:left="0" w:right="0"/>
              <w:jc w:val="both"/>
              <w:rPr>
                <w:rFonts w:hint="eastAsia"/>
                <w:vertAlign w:val="baseline"/>
                <w:lang w:eastAsia="zh-CN"/>
              </w:rPr>
            </w:pPr>
          </w:p>
        </w:tc>
        <w:tc>
          <w:tcPr>
            <w:tcW w:w="2463" w:type="dxa"/>
          </w:tcPr>
          <w:p>
            <w:pPr>
              <w:keepNext w:val="0"/>
              <w:keepLines w:val="0"/>
              <w:widowControl/>
              <w:suppressLineNumbers w:val="0"/>
              <w:spacing w:before="0" w:beforeAutospacing="0" w:after="0" w:afterAutospacing="0"/>
              <w:ind w:left="0" w:right="0"/>
              <w:rPr>
                <w:rFonts w:hint="eastAsia"/>
                <w:vertAlign w:val="baseline"/>
                <w:lang w:eastAsia="zh-CN"/>
              </w:rPr>
            </w:pPr>
            <w:r>
              <w:rPr>
                <w:rFonts w:hint="eastAsia"/>
                <w:vertAlign w:val="baseline"/>
                <w:lang w:eastAsia="zh-CN"/>
              </w:rPr>
              <w:t>编辑</w:t>
            </w:r>
          </w:p>
        </w:tc>
        <w:tc>
          <w:tcPr>
            <w:tcW w:w="2464" w:type="dxa"/>
          </w:tcPr>
          <w:p>
            <w:pPr>
              <w:keepNext w:val="0"/>
              <w:keepLines w:val="0"/>
              <w:widowControl/>
              <w:suppressLineNumbers w:val="0"/>
              <w:spacing w:before="0" w:beforeAutospacing="0" w:after="0" w:afterAutospacing="0"/>
              <w:ind w:left="0" w:right="0"/>
              <w:rPr>
                <w:rFonts w:hint="default"/>
                <w:vertAlign w:val="baseline"/>
                <w:lang w:eastAsia="zh-CN"/>
              </w:rPr>
            </w:pPr>
            <w:r>
              <w:rPr>
                <w:rFonts w:hint="eastAsia"/>
                <w:vertAlign w:val="baseline"/>
                <w:lang w:eastAsia="zh-CN"/>
              </w:rPr>
              <w:t>已上架</w:t>
            </w:r>
          </w:p>
        </w:tc>
        <w:tc>
          <w:tcPr>
            <w:tcW w:w="2464" w:type="dxa"/>
          </w:tcPr>
          <w:p>
            <w:pPr>
              <w:keepNext w:val="0"/>
              <w:keepLines w:val="0"/>
              <w:widowControl/>
              <w:suppressLineNumbers w:val="0"/>
              <w:spacing w:before="0" w:beforeAutospacing="0" w:after="0" w:afterAutospacing="0"/>
              <w:ind w:left="0" w:right="0"/>
              <w:rPr>
                <w:rFonts w:hint="default"/>
                <w:vertAlign w:val="baseline"/>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63" w:type="dxa"/>
            <w:vMerge w:val="restart"/>
            <w:vAlign w:val="center"/>
          </w:tcPr>
          <w:p>
            <w:pPr>
              <w:keepNext w:val="0"/>
              <w:keepLines w:val="0"/>
              <w:widowControl/>
              <w:suppressLineNumbers w:val="0"/>
              <w:spacing w:before="0" w:beforeAutospacing="0" w:after="0" w:afterAutospacing="0"/>
              <w:ind w:left="0" w:right="0"/>
              <w:jc w:val="both"/>
              <w:rPr>
                <w:rFonts w:hint="eastAsia"/>
                <w:vertAlign w:val="baseline"/>
                <w:lang w:eastAsia="zh-CN"/>
              </w:rPr>
            </w:pPr>
            <w:r>
              <w:rPr>
                <w:rFonts w:hint="eastAsia"/>
                <w:vertAlign w:val="baseline"/>
                <w:lang w:eastAsia="zh-CN"/>
              </w:rPr>
              <w:t>待下架</w:t>
            </w:r>
          </w:p>
        </w:tc>
        <w:tc>
          <w:tcPr>
            <w:tcW w:w="2463" w:type="dxa"/>
          </w:tcPr>
          <w:p>
            <w:pPr>
              <w:keepNext w:val="0"/>
              <w:keepLines w:val="0"/>
              <w:widowControl/>
              <w:suppressLineNumbers w:val="0"/>
              <w:spacing w:before="0" w:beforeAutospacing="0" w:after="0" w:afterAutospacing="0"/>
              <w:ind w:left="0" w:right="0"/>
              <w:rPr>
                <w:rFonts w:hint="eastAsia"/>
                <w:vertAlign w:val="baseline"/>
                <w:lang w:eastAsia="zh-CN"/>
              </w:rPr>
            </w:pPr>
            <w:r>
              <w:rPr>
                <w:rFonts w:hint="eastAsia"/>
                <w:vertAlign w:val="baseline"/>
                <w:lang w:eastAsia="zh-CN"/>
              </w:rPr>
              <w:t>中止</w:t>
            </w:r>
          </w:p>
        </w:tc>
        <w:tc>
          <w:tcPr>
            <w:tcW w:w="2464" w:type="dxa"/>
          </w:tcPr>
          <w:p>
            <w:pPr>
              <w:keepNext w:val="0"/>
              <w:keepLines w:val="0"/>
              <w:widowControl/>
              <w:suppressLineNumbers w:val="0"/>
              <w:spacing w:before="0" w:beforeAutospacing="0" w:after="0" w:afterAutospacing="0"/>
              <w:ind w:left="0" w:right="0"/>
              <w:rPr>
                <w:rFonts w:hint="eastAsia"/>
                <w:vertAlign w:val="baseline"/>
                <w:lang w:eastAsia="zh-CN"/>
              </w:rPr>
            </w:pPr>
            <w:r>
              <w:rPr>
                <w:rFonts w:hint="eastAsia"/>
                <w:vertAlign w:val="baseline"/>
                <w:lang w:eastAsia="zh-CN"/>
              </w:rPr>
              <w:t>已上架</w:t>
            </w:r>
          </w:p>
        </w:tc>
        <w:tc>
          <w:tcPr>
            <w:tcW w:w="2464" w:type="dxa"/>
          </w:tcPr>
          <w:p>
            <w:pPr>
              <w:keepNext w:val="0"/>
              <w:keepLines w:val="0"/>
              <w:widowControl/>
              <w:suppressLineNumbers w:val="0"/>
              <w:spacing w:before="0" w:beforeAutospacing="0" w:after="0" w:afterAutospacing="0"/>
              <w:ind w:left="0" w:right="0"/>
              <w:rPr>
                <w:rFonts w:hint="default"/>
                <w:vertAlign w:val="baseline"/>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63" w:type="dxa"/>
            <w:vMerge w:val="continue"/>
            <w:vAlign w:val="center"/>
          </w:tcPr>
          <w:p>
            <w:pPr>
              <w:keepNext w:val="0"/>
              <w:keepLines w:val="0"/>
              <w:widowControl/>
              <w:suppressLineNumbers w:val="0"/>
              <w:spacing w:before="0" w:beforeAutospacing="0" w:after="0" w:afterAutospacing="0"/>
              <w:ind w:left="0" w:right="0"/>
              <w:jc w:val="both"/>
              <w:rPr>
                <w:rFonts w:hint="eastAsia"/>
                <w:vertAlign w:val="baseline"/>
                <w:lang w:eastAsia="zh-CN"/>
              </w:rPr>
            </w:pPr>
          </w:p>
        </w:tc>
        <w:tc>
          <w:tcPr>
            <w:tcW w:w="2463" w:type="dxa"/>
          </w:tcPr>
          <w:p>
            <w:pPr>
              <w:keepNext w:val="0"/>
              <w:keepLines w:val="0"/>
              <w:widowControl/>
              <w:suppressLineNumbers w:val="0"/>
              <w:spacing w:before="0" w:beforeAutospacing="0" w:after="0" w:afterAutospacing="0"/>
              <w:ind w:left="0" w:right="0"/>
              <w:rPr>
                <w:rFonts w:hint="eastAsia"/>
                <w:vertAlign w:val="baseline"/>
                <w:lang w:eastAsia="zh-CN"/>
              </w:rPr>
            </w:pPr>
            <w:r>
              <w:rPr>
                <w:rFonts w:hint="eastAsia"/>
                <w:highlight w:val="yellow"/>
                <w:vertAlign w:val="baseline"/>
                <w:lang w:eastAsia="zh-CN"/>
              </w:rPr>
              <w:t>立即下架</w:t>
            </w:r>
          </w:p>
        </w:tc>
        <w:tc>
          <w:tcPr>
            <w:tcW w:w="2464" w:type="dxa"/>
          </w:tcPr>
          <w:p>
            <w:pPr>
              <w:keepNext w:val="0"/>
              <w:keepLines w:val="0"/>
              <w:widowControl/>
              <w:suppressLineNumbers w:val="0"/>
              <w:spacing w:before="0" w:beforeAutospacing="0" w:after="0" w:afterAutospacing="0"/>
              <w:ind w:left="0" w:right="0"/>
              <w:rPr>
                <w:rFonts w:hint="eastAsia"/>
                <w:vertAlign w:val="baseline"/>
                <w:lang w:eastAsia="zh-CN"/>
              </w:rPr>
            </w:pPr>
            <w:r>
              <w:rPr>
                <w:rFonts w:hint="eastAsia"/>
                <w:vertAlign w:val="baseline"/>
                <w:lang w:eastAsia="zh-CN"/>
              </w:rPr>
              <w:t>已下架</w:t>
            </w:r>
          </w:p>
        </w:tc>
        <w:tc>
          <w:tcPr>
            <w:tcW w:w="2464" w:type="dxa"/>
          </w:tcPr>
          <w:p>
            <w:pPr>
              <w:keepNext w:val="0"/>
              <w:keepLines w:val="0"/>
              <w:widowControl/>
              <w:suppressLineNumbers w:val="0"/>
              <w:spacing w:before="0" w:beforeAutospacing="0" w:after="0" w:afterAutospacing="0"/>
              <w:ind w:left="0" w:right="0"/>
              <w:rPr>
                <w:rFonts w:hint="default"/>
                <w:vertAlign w:val="baseline"/>
                <w:lang w:val="en-US" w:eastAsia="zh-CN"/>
              </w:rPr>
            </w:pPr>
            <w:r>
              <w:rPr>
                <w:rFonts w:hint="eastAsia"/>
                <w:vertAlign w:val="baseline"/>
                <w:lang w:val="en-US" w:eastAsia="zh-CN"/>
              </w:rPr>
              <w:t>或者X天后，系统会将其置为已下架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63" w:type="dxa"/>
            <w:vMerge w:val="restart"/>
            <w:vAlign w:val="center"/>
          </w:tcPr>
          <w:p>
            <w:pPr>
              <w:keepNext w:val="0"/>
              <w:keepLines w:val="0"/>
              <w:widowControl/>
              <w:suppressLineNumbers w:val="0"/>
              <w:spacing w:before="0" w:beforeAutospacing="0" w:after="0" w:afterAutospacing="0"/>
              <w:ind w:left="0" w:right="0"/>
              <w:jc w:val="both"/>
              <w:rPr>
                <w:rFonts w:hint="eastAsia"/>
                <w:vertAlign w:val="baseline"/>
                <w:lang w:eastAsia="zh-CN"/>
              </w:rPr>
            </w:pPr>
            <w:r>
              <w:rPr>
                <w:rFonts w:hint="eastAsia"/>
                <w:vertAlign w:val="baseline"/>
                <w:lang w:eastAsia="zh-CN"/>
              </w:rPr>
              <w:t>已下架</w:t>
            </w:r>
          </w:p>
        </w:tc>
        <w:tc>
          <w:tcPr>
            <w:tcW w:w="2463" w:type="dxa"/>
          </w:tcPr>
          <w:p>
            <w:pPr>
              <w:keepNext w:val="0"/>
              <w:keepLines w:val="0"/>
              <w:widowControl/>
              <w:suppressLineNumbers w:val="0"/>
              <w:spacing w:before="0" w:beforeAutospacing="0" w:after="0" w:afterAutospacing="0"/>
              <w:ind w:left="0" w:right="0"/>
              <w:rPr>
                <w:rFonts w:hint="eastAsia"/>
                <w:vertAlign w:val="baseline"/>
                <w:lang w:eastAsia="zh-CN"/>
              </w:rPr>
            </w:pPr>
            <w:r>
              <w:rPr>
                <w:rFonts w:hint="eastAsia"/>
                <w:vertAlign w:val="baseline"/>
                <w:lang w:eastAsia="zh-CN"/>
              </w:rPr>
              <w:t>上架</w:t>
            </w:r>
          </w:p>
        </w:tc>
        <w:tc>
          <w:tcPr>
            <w:tcW w:w="2464" w:type="dxa"/>
          </w:tcPr>
          <w:p>
            <w:pPr>
              <w:keepNext w:val="0"/>
              <w:keepLines w:val="0"/>
              <w:widowControl/>
              <w:suppressLineNumbers w:val="0"/>
              <w:spacing w:before="0" w:beforeAutospacing="0" w:after="0" w:afterAutospacing="0"/>
              <w:ind w:left="0" w:right="0"/>
              <w:rPr>
                <w:rFonts w:hint="eastAsia"/>
                <w:vertAlign w:val="baseline"/>
                <w:lang w:eastAsia="zh-CN"/>
              </w:rPr>
            </w:pPr>
            <w:r>
              <w:rPr>
                <w:rFonts w:hint="eastAsia"/>
                <w:vertAlign w:val="baseline"/>
                <w:lang w:eastAsia="zh-CN"/>
              </w:rPr>
              <w:t>已上架</w:t>
            </w:r>
          </w:p>
        </w:tc>
        <w:tc>
          <w:tcPr>
            <w:tcW w:w="2464" w:type="dxa"/>
          </w:tcPr>
          <w:p>
            <w:pPr>
              <w:keepNext w:val="0"/>
              <w:keepLines w:val="0"/>
              <w:widowControl/>
              <w:suppressLineNumbers w:val="0"/>
              <w:spacing w:before="0" w:beforeAutospacing="0" w:after="0" w:afterAutospacing="0"/>
              <w:ind w:left="0" w:right="0"/>
              <w:rPr>
                <w:rFonts w:hint="default"/>
                <w:vertAlign w:val="baseline"/>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63" w:type="dxa"/>
            <w:vMerge w:val="continue"/>
            <w:vAlign w:val="center"/>
          </w:tcPr>
          <w:p>
            <w:pPr>
              <w:keepNext w:val="0"/>
              <w:keepLines w:val="0"/>
              <w:widowControl/>
              <w:suppressLineNumbers w:val="0"/>
              <w:spacing w:before="0" w:beforeAutospacing="0" w:after="0" w:afterAutospacing="0"/>
              <w:ind w:left="0" w:right="0"/>
              <w:jc w:val="both"/>
              <w:rPr>
                <w:rFonts w:hint="eastAsia"/>
                <w:vertAlign w:val="baseline"/>
                <w:lang w:eastAsia="zh-CN"/>
              </w:rPr>
            </w:pPr>
          </w:p>
        </w:tc>
        <w:tc>
          <w:tcPr>
            <w:tcW w:w="2463" w:type="dxa"/>
          </w:tcPr>
          <w:p>
            <w:pPr>
              <w:keepNext w:val="0"/>
              <w:keepLines w:val="0"/>
              <w:widowControl/>
              <w:suppressLineNumbers w:val="0"/>
              <w:spacing w:before="0" w:beforeAutospacing="0" w:after="0" w:afterAutospacing="0"/>
              <w:ind w:left="0" w:right="0"/>
              <w:rPr>
                <w:rFonts w:hint="eastAsia"/>
                <w:vertAlign w:val="baseline"/>
                <w:lang w:eastAsia="zh-CN"/>
              </w:rPr>
            </w:pPr>
            <w:r>
              <w:rPr>
                <w:rFonts w:hint="eastAsia"/>
                <w:vertAlign w:val="baseline"/>
                <w:lang w:eastAsia="zh-CN"/>
              </w:rPr>
              <w:t>删除</w:t>
            </w:r>
          </w:p>
        </w:tc>
        <w:tc>
          <w:tcPr>
            <w:tcW w:w="2464" w:type="dxa"/>
          </w:tcPr>
          <w:p>
            <w:pPr>
              <w:keepNext w:val="0"/>
              <w:keepLines w:val="0"/>
              <w:widowControl/>
              <w:suppressLineNumbers w:val="0"/>
              <w:spacing w:before="0" w:beforeAutospacing="0" w:after="0" w:afterAutospacing="0"/>
              <w:ind w:left="0" w:right="0"/>
              <w:rPr>
                <w:rFonts w:hint="eastAsia"/>
                <w:vertAlign w:val="baseline"/>
                <w:lang w:eastAsia="zh-CN"/>
              </w:rPr>
            </w:pPr>
          </w:p>
        </w:tc>
        <w:tc>
          <w:tcPr>
            <w:tcW w:w="2464" w:type="dxa"/>
          </w:tcPr>
          <w:p>
            <w:pPr>
              <w:keepNext w:val="0"/>
              <w:keepLines w:val="0"/>
              <w:widowControl/>
              <w:suppressLineNumbers w:val="0"/>
              <w:spacing w:before="0" w:beforeAutospacing="0" w:after="0" w:afterAutospacing="0"/>
              <w:ind w:left="0" w:right="0"/>
              <w:rPr>
                <w:rFonts w:hint="default"/>
                <w:vertAlign w:val="baseline"/>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63" w:type="dxa"/>
            <w:vMerge w:val="restart"/>
            <w:vAlign w:val="center"/>
          </w:tcPr>
          <w:p>
            <w:pPr>
              <w:keepNext w:val="0"/>
              <w:keepLines w:val="0"/>
              <w:widowControl/>
              <w:suppressLineNumbers w:val="0"/>
              <w:spacing w:before="0" w:beforeAutospacing="0" w:after="0" w:afterAutospacing="0"/>
              <w:ind w:left="0" w:right="0"/>
              <w:jc w:val="both"/>
              <w:rPr>
                <w:rFonts w:hint="eastAsia" w:ascii="宋体" w:hAnsi="宋体" w:eastAsia="宋体" w:cs="宋体"/>
                <w:sz w:val="24"/>
                <w:szCs w:val="24"/>
                <w:vertAlign w:val="baseline"/>
                <w:lang w:val="en-US" w:eastAsia="zh-CN" w:bidi="ar-SA"/>
              </w:rPr>
            </w:pPr>
            <w:r>
              <w:rPr>
                <w:rFonts w:hint="eastAsia"/>
                <w:vertAlign w:val="baseline"/>
                <w:lang w:eastAsia="zh-CN"/>
              </w:rPr>
              <w:t>待冻结</w:t>
            </w:r>
          </w:p>
        </w:tc>
        <w:tc>
          <w:tcPr>
            <w:tcW w:w="2463" w:type="dxa"/>
            <w:vAlign w:val="top"/>
          </w:tcPr>
          <w:p>
            <w:pPr>
              <w:keepNext w:val="0"/>
              <w:keepLines w:val="0"/>
              <w:widowControl/>
              <w:suppressLineNumbers w:val="0"/>
              <w:spacing w:before="0" w:beforeAutospacing="0" w:after="0" w:afterAutospacing="0"/>
              <w:ind w:left="0" w:right="0"/>
              <w:rPr>
                <w:rFonts w:hint="eastAsia" w:ascii="宋体" w:hAnsi="宋体" w:eastAsia="宋体" w:cs="宋体"/>
                <w:sz w:val="24"/>
                <w:szCs w:val="24"/>
                <w:vertAlign w:val="baseline"/>
                <w:lang w:val="en-US" w:eastAsia="zh-CN" w:bidi="ar-SA"/>
              </w:rPr>
            </w:pPr>
            <w:r>
              <w:rPr>
                <w:rFonts w:hint="eastAsia"/>
                <w:vertAlign w:val="baseline"/>
                <w:lang w:eastAsia="zh-CN"/>
              </w:rPr>
              <w:t>中止</w:t>
            </w:r>
          </w:p>
        </w:tc>
        <w:tc>
          <w:tcPr>
            <w:tcW w:w="2464" w:type="dxa"/>
            <w:vAlign w:val="top"/>
          </w:tcPr>
          <w:p>
            <w:pPr>
              <w:keepNext w:val="0"/>
              <w:keepLines w:val="0"/>
              <w:widowControl/>
              <w:suppressLineNumbers w:val="0"/>
              <w:spacing w:before="0" w:beforeAutospacing="0" w:after="0" w:afterAutospacing="0"/>
              <w:ind w:left="0" w:right="0"/>
              <w:rPr>
                <w:rFonts w:hint="eastAsia" w:ascii="宋体" w:hAnsi="宋体" w:eastAsia="宋体" w:cs="宋体"/>
                <w:sz w:val="24"/>
                <w:szCs w:val="24"/>
                <w:vertAlign w:val="baseline"/>
                <w:lang w:val="en-US" w:eastAsia="zh-CN" w:bidi="ar-SA"/>
              </w:rPr>
            </w:pPr>
            <w:r>
              <w:rPr>
                <w:rFonts w:hint="eastAsia"/>
                <w:vertAlign w:val="baseline"/>
                <w:lang w:eastAsia="zh-CN"/>
              </w:rPr>
              <w:t>已上架</w:t>
            </w:r>
          </w:p>
        </w:tc>
        <w:tc>
          <w:tcPr>
            <w:tcW w:w="2464" w:type="dxa"/>
          </w:tcPr>
          <w:p>
            <w:pPr>
              <w:keepNext w:val="0"/>
              <w:keepLines w:val="0"/>
              <w:widowControl/>
              <w:suppressLineNumbers w:val="0"/>
              <w:spacing w:before="0" w:beforeAutospacing="0" w:after="0" w:afterAutospacing="0"/>
              <w:ind w:left="0" w:right="0"/>
              <w:rPr>
                <w:rFonts w:hint="default"/>
                <w:vertAlign w:val="baseline"/>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63" w:type="dxa"/>
            <w:vMerge w:val="continue"/>
            <w:vAlign w:val="center"/>
          </w:tcPr>
          <w:p>
            <w:pPr>
              <w:keepNext w:val="0"/>
              <w:keepLines w:val="0"/>
              <w:widowControl/>
              <w:suppressLineNumbers w:val="0"/>
              <w:spacing w:before="0" w:beforeAutospacing="0" w:after="0" w:afterAutospacing="0"/>
              <w:ind w:left="0" w:right="0"/>
              <w:jc w:val="both"/>
              <w:rPr>
                <w:rFonts w:hint="eastAsia"/>
                <w:vertAlign w:val="baseline"/>
                <w:lang w:eastAsia="zh-CN"/>
              </w:rPr>
            </w:pPr>
          </w:p>
        </w:tc>
        <w:tc>
          <w:tcPr>
            <w:tcW w:w="2463" w:type="dxa"/>
            <w:vAlign w:val="top"/>
          </w:tcPr>
          <w:p>
            <w:pPr>
              <w:keepNext w:val="0"/>
              <w:keepLines w:val="0"/>
              <w:widowControl/>
              <w:suppressLineNumbers w:val="0"/>
              <w:spacing w:before="0" w:beforeAutospacing="0" w:after="0" w:afterAutospacing="0"/>
              <w:ind w:left="0" w:right="0"/>
              <w:rPr>
                <w:rFonts w:hint="eastAsia" w:ascii="宋体" w:hAnsi="宋体" w:eastAsia="宋体" w:cs="宋体"/>
                <w:sz w:val="24"/>
                <w:szCs w:val="24"/>
                <w:vertAlign w:val="baseline"/>
                <w:lang w:val="en-US" w:eastAsia="zh-CN" w:bidi="ar-SA"/>
              </w:rPr>
            </w:pPr>
            <w:r>
              <w:rPr>
                <w:rFonts w:hint="eastAsia"/>
                <w:highlight w:val="yellow"/>
                <w:vertAlign w:val="baseline"/>
                <w:lang w:eastAsia="zh-CN"/>
              </w:rPr>
              <w:t>立即冻结</w:t>
            </w:r>
          </w:p>
        </w:tc>
        <w:tc>
          <w:tcPr>
            <w:tcW w:w="2464" w:type="dxa"/>
            <w:vAlign w:val="top"/>
          </w:tcPr>
          <w:p>
            <w:pPr>
              <w:keepNext w:val="0"/>
              <w:keepLines w:val="0"/>
              <w:widowControl/>
              <w:suppressLineNumbers w:val="0"/>
              <w:spacing w:before="0" w:beforeAutospacing="0" w:after="0" w:afterAutospacing="0"/>
              <w:ind w:left="0" w:right="0"/>
              <w:rPr>
                <w:rFonts w:hint="eastAsia" w:ascii="宋体" w:hAnsi="宋体" w:eastAsia="宋体" w:cs="宋体"/>
                <w:sz w:val="24"/>
                <w:szCs w:val="24"/>
                <w:vertAlign w:val="baseline"/>
                <w:lang w:val="en-US" w:eastAsia="zh-CN" w:bidi="ar-SA"/>
              </w:rPr>
            </w:pPr>
            <w:r>
              <w:rPr>
                <w:rFonts w:hint="eastAsia"/>
                <w:vertAlign w:val="baseline"/>
                <w:lang w:eastAsia="zh-CN"/>
              </w:rPr>
              <w:t>已冻结</w:t>
            </w:r>
          </w:p>
        </w:tc>
        <w:tc>
          <w:tcPr>
            <w:tcW w:w="2464" w:type="dxa"/>
          </w:tcPr>
          <w:p>
            <w:pPr>
              <w:keepNext w:val="0"/>
              <w:keepLines w:val="0"/>
              <w:widowControl/>
              <w:suppressLineNumbers w:val="0"/>
              <w:spacing w:before="0" w:beforeAutospacing="0" w:after="0" w:afterAutospacing="0"/>
              <w:ind w:left="0" w:right="0"/>
              <w:rPr>
                <w:rFonts w:hint="default"/>
                <w:vertAlign w:val="baseline"/>
                <w:lang w:eastAsia="zh-CN"/>
              </w:rPr>
            </w:pPr>
            <w:r>
              <w:rPr>
                <w:rFonts w:hint="eastAsia"/>
                <w:vertAlign w:val="baseline"/>
                <w:lang w:val="en-US" w:eastAsia="zh-CN"/>
              </w:rPr>
              <w:t>或者X天后，系统会将其置为已冻结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63" w:type="dxa"/>
            <w:vMerge w:val="restart"/>
            <w:vAlign w:val="center"/>
          </w:tcPr>
          <w:p>
            <w:pPr>
              <w:keepNext w:val="0"/>
              <w:keepLines w:val="0"/>
              <w:widowControl/>
              <w:suppressLineNumbers w:val="0"/>
              <w:spacing w:before="0" w:beforeAutospacing="0" w:after="0" w:afterAutospacing="0"/>
              <w:ind w:left="0" w:right="0"/>
              <w:jc w:val="both"/>
              <w:rPr>
                <w:rFonts w:hint="eastAsia" w:ascii="宋体" w:hAnsi="宋体" w:eastAsia="宋体" w:cs="宋体"/>
                <w:sz w:val="24"/>
                <w:szCs w:val="24"/>
                <w:vertAlign w:val="baseline"/>
                <w:lang w:val="en-US" w:eastAsia="zh-CN" w:bidi="ar-SA"/>
              </w:rPr>
            </w:pPr>
            <w:r>
              <w:rPr>
                <w:rFonts w:hint="eastAsia"/>
                <w:vertAlign w:val="baseline"/>
                <w:lang w:eastAsia="zh-CN"/>
              </w:rPr>
              <w:t>已冻结</w:t>
            </w:r>
          </w:p>
        </w:tc>
        <w:tc>
          <w:tcPr>
            <w:tcW w:w="2463" w:type="dxa"/>
            <w:vAlign w:val="top"/>
          </w:tcPr>
          <w:p>
            <w:pPr>
              <w:keepNext w:val="0"/>
              <w:keepLines w:val="0"/>
              <w:widowControl/>
              <w:suppressLineNumbers w:val="0"/>
              <w:spacing w:before="0" w:beforeAutospacing="0" w:after="0" w:afterAutospacing="0"/>
              <w:ind w:left="0" w:right="0"/>
              <w:rPr>
                <w:rFonts w:hint="eastAsia" w:ascii="宋体" w:hAnsi="宋体" w:eastAsia="宋体" w:cs="宋体"/>
                <w:sz w:val="24"/>
                <w:szCs w:val="24"/>
                <w:vertAlign w:val="baseline"/>
                <w:lang w:val="en-US" w:eastAsia="zh-CN" w:bidi="ar-SA"/>
              </w:rPr>
            </w:pPr>
            <w:r>
              <w:rPr>
                <w:rFonts w:hint="eastAsia"/>
                <w:vertAlign w:val="baseline"/>
                <w:lang w:eastAsia="zh-CN"/>
              </w:rPr>
              <w:t>解冻</w:t>
            </w:r>
          </w:p>
        </w:tc>
        <w:tc>
          <w:tcPr>
            <w:tcW w:w="2464" w:type="dxa"/>
            <w:vAlign w:val="top"/>
          </w:tcPr>
          <w:p>
            <w:pPr>
              <w:keepNext w:val="0"/>
              <w:keepLines w:val="0"/>
              <w:widowControl/>
              <w:suppressLineNumbers w:val="0"/>
              <w:spacing w:before="0" w:beforeAutospacing="0" w:after="0" w:afterAutospacing="0"/>
              <w:ind w:left="0" w:right="0"/>
              <w:rPr>
                <w:rFonts w:hint="eastAsia" w:ascii="宋体" w:hAnsi="宋体" w:eastAsia="宋体" w:cs="宋体"/>
                <w:sz w:val="24"/>
                <w:szCs w:val="24"/>
                <w:vertAlign w:val="baseline"/>
                <w:lang w:val="en-US" w:eastAsia="zh-CN" w:bidi="ar-SA"/>
              </w:rPr>
            </w:pPr>
            <w:r>
              <w:rPr>
                <w:rFonts w:hint="eastAsia"/>
                <w:vertAlign w:val="baseline"/>
                <w:lang w:eastAsia="zh-CN"/>
              </w:rPr>
              <w:t>已上架</w:t>
            </w:r>
          </w:p>
        </w:tc>
        <w:tc>
          <w:tcPr>
            <w:tcW w:w="2464" w:type="dxa"/>
          </w:tcPr>
          <w:p>
            <w:pPr>
              <w:keepNext w:val="0"/>
              <w:keepLines w:val="0"/>
              <w:widowControl/>
              <w:suppressLineNumbers w:val="0"/>
              <w:spacing w:before="0" w:beforeAutospacing="0" w:after="0" w:afterAutospacing="0"/>
              <w:ind w:left="0" w:right="0"/>
              <w:rPr>
                <w:rFonts w:hint="default"/>
                <w:vertAlign w:val="baseline"/>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63" w:type="dxa"/>
            <w:vMerge w:val="continue"/>
            <w:vAlign w:val="center"/>
          </w:tcPr>
          <w:p>
            <w:pPr>
              <w:keepNext w:val="0"/>
              <w:keepLines w:val="0"/>
              <w:widowControl/>
              <w:suppressLineNumbers w:val="0"/>
              <w:spacing w:before="0" w:beforeAutospacing="0" w:after="0" w:afterAutospacing="0"/>
              <w:ind w:left="0" w:right="0"/>
              <w:jc w:val="both"/>
              <w:rPr>
                <w:rFonts w:hint="eastAsia"/>
                <w:vertAlign w:val="baseline"/>
                <w:lang w:eastAsia="zh-CN"/>
              </w:rPr>
            </w:pPr>
          </w:p>
        </w:tc>
        <w:tc>
          <w:tcPr>
            <w:tcW w:w="2463" w:type="dxa"/>
            <w:vAlign w:val="top"/>
          </w:tcPr>
          <w:p>
            <w:pPr>
              <w:keepNext w:val="0"/>
              <w:keepLines w:val="0"/>
              <w:widowControl/>
              <w:suppressLineNumbers w:val="0"/>
              <w:spacing w:before="0" w:beforeAutospacing="0" w:after="0" w:afterAutospacing="0"/>
              <w:ind w:left="0" w:right="0"/>
              <w:rPr>
                <w:rFonts w:hint="eastAsia"/>
                <w:vertAlign w:val="baseline"/>
                <w:lang w:eastAsia="zh-CN"/>
              </w:rPr>
            </w:pPr>
            <w:r>
              <w:rPr>
                <w:rFonts w:hint="eastAsia"/>
                <w:vertAlign w:val="baseline"/>
                <w:lang w:eastAsia="zh-CN"/>
              </w:rPr>
              <w:t>下架</w:t>
            </w:r>
          </w:p>
        </w:tc>
        <w:tc>
          <w:tcPr>
            <w:tcW w:w="2464" w:type="dxa"/>
            <w:vAlign w:val="top"/>
          </w:tcPr>
          <w:p>
            <w:pPr>
              <w:keepNext w:val="0"/>
              <w:keepLines w:val="0"/>
              <w:widowControl/>
              <w:suppressLineNumbers w:val="0"/>
              <w:spacing w:before="0" w:beforeAutospacing="0" w:after="0" w:afterAutospacing="0"/>
              <w:ind w:left="0" w:right="0"/>
              <w:rPr>
                <w:rFonts w:hint="eastAsia"/>
                <w:vertAlign w:val="baseline"/>
                <w:lang w:eastAsia="zh-CN"/>
              </w:rPr>
            </w:pPr>
            <w:r>
              <w:rPr>
                <w:rFonts w:hint="eastAsia"/>
                <w:vertAlign w:val="baseline"/>
                <w:lang w:eastAsia="zh-CN"/>
              </w:rPr>
              <w:t>待下架</w:t>
            </w:r>
          </w:p>
        </w:tc>
        <w:tc>
          <w:tcPr>
            <w:tcW w:w="2464" w:type="dxa"/>
          </w:tcPr>
          <w:p>
            <w:pPr>
              <w:keepNext w:val="0"/>
              <w:keepLines w:val="0"/>
              <w:widowControl/>
              <w:suppressLineNumbers w:val="0"/>
              <w:spacing w:before="0" w:beforeAutospacing="0" w:after="0" w:afterAutospacing="0"/>
              <w:ind w:left="0" w:right="0"/>
              <w:rPr>
                <w:rFonts w:hint="default"/>
                <w:vertAlign w:val="baseline"/>
                <w:lang w:eastAsia="zh-CN"/>
              </w:rPr>
            </w:pPr>
          </w:p>
        </w:tc>
      </w:tr>
    </w:tbl>
    <w:p>
      <w:pPr>
        <w:pStyle w:val="7"/>
        <w:numPr>
          <w:ilvl w:val="5"/>
          <w:numId w:val="17"/>
        </w:numPr>
        <w:rPr>
          <w:rFonts w:hint="eastAsia"/>
          <w:lang w:eastAsia="zh-CN"/>
        </w:rPr>
      </w:pPr>
      <w:r>
        <w:rPr>
          <w:rFonts w:hint="eastAsia"/>
          <w:lang w:eastAsia="zh-CN"/>
        </w:rPr>
        <w:t>操作</w:t>
      </w:r>
    </w:p>
    <w:p>
      <w:pPr>
        <w:pStyle w:val="8"/>
        <w:numPr>
          <w:ilvl w:val="6"/>
          <w:numId w:val="22"/>
        </w:numPr>
        <w:ind w:left="1296" w:leftChars="0" w:hanging="1296" w:firstLineChars="0"/>
        <w:rPr>
          <w:lang w:eastAsia="zh-CN"/>
        </w:rPr>
      </w:pPr>
      <w:r>
        <w:rPr>
          <w:rFonts w:hint="eastAsia"/>
          <w:lang w:eastAsia="zh-CN"/>
        </w:rPr>
        <w:t>查询</w:t>
      </w:r>
    </w:p>
    <w:p>
      <w:pPr>
        <w:widowControl w:val="0"/>
        <w:spacing w:after="160" w:line="259" w:lineRule="auto"/>
        <w:ind w:firstLine="420"/>
        <w:jc w:val="both"/>
        <w:rPr>
          <w:rFonts w:ascii="Times New Roman" w:hAnsi="Times New Roman" w:cs="Times New Roman"/>
          <w:kern w:val="2"/>
        </w:rPr>
      </w:pPr>
      <w:r>
        <w:rPr>
          <w:rFonts w:hint="eastAsia" w:ascii="Times New Roman" w:hAnsi="Times New Roman" w:cs="Times New Roman"/>
          <w:bCs/>
          <w:kern w:val="44"/>
        </w:rPr>
        <w:t>点击列表上方“查询”按钮后刷新页面，展示根据筛选条件展示符合条件的数据。</w:t>
      </w:r>
    </w:p>
    <w:p>
      <w:pPr>
        <w:pStyle w:val="8"/>
        <w:numPr>
          <w:ilvl w:val="6"/>
          <w:numId w:val="23"/>
        </w:numPr>
        <w:ind w:left="1296" w:leftChars="0" w:hanging="1296" w:firstLineChars="0"/>
        <w:rPr>
          <w:lang w:eastAsia="zh-CN"/>
        </w:rPr>
      </w:pPr>
      <w:r>
        <w:rPr>
          <w:rFonts w:hint="eastAsia"/>
          <w:lang w:eastAsia="zh-CN"/>
        </w:rPr>
        <w:t>重置</w:t>
      </w:r>
    </w:p>
    <w:p>
      <w:pPr>
        <w:widowControl w:val="0"/>
        <w:spacing w:after="160" w:line="259" w:lineRule="auto"/>
        <w:ind w:firstLine="420"/>
        <w:jc w:val="both"/>
        <w:rPr>
          <w:rFonts w:ascii="Times New Roman" w:hAnsi="Times New Roman" w:cs="Times New Roman"/>
          <w:bCs/>
          <w:kern w:val="44"/>
        </w:rPr>
      </w:pPr>
      <w:r>
        <w:rPr>
          <w:rFonts w:hint="eastAsia" w:ascii="Times New Roman" w:hAnsi="Times New Roman" w:cs="Times New Roman"/>
          <w:bCs/>
          <w:kern w:val="44"/>
        </w:rPr>
        <w:t>点击列表上方“重置”按钮后，清空筛选条件并刷新页面，展示用户有权限看到的所有数据。</w:t>
      </w:r>
    </w:p>
    <w:p>
      <w:pPr>
        <w:pStyle w:val="8"/>
        <w:numPr>
          <w:ilvl w:val="6"/>
          <w:numId w:val="23"/>
        </w:numPr>
        <w:ind w:left="1296" w:leftChars="0" w:hanging="1296" w:firstLineChars="0"/>
        <w:rPr>
          <w:lang w:eastAsia="zh-CN"/>
        </w:rPr>
      </w:pPr>
      <w:r>
        <w:rPr>
          <w:rFonts w:hint="eastAsia"/>
          <w:lang w:eastAsia="zh-CN"/>
        </w:rPr>
        <w:t>新建/编辑</w:t>
      </w:r>
    </w:p>
    <w:p>
      <w:pPr>
        <w:widowControl w:val="0"/>
        <w:spacing w:after="160" w:line="259" w:lineRule="auto"/>
        <w:jc w:val="both"/>
        <w:rPr>
          <w:rFonts w:ascii="Times New Roman" w:hAnsi="Times New Roman" w:cs="Times New Roman"/>
          <w:kern w:val="2"/>
          <w:sz w:val="21"/>
        </w:rPr>
      </w:pPr>
      <w:r>
        <w:rPr>
          <w:rFonts w:hint="eastAsia" w:ascii="Times New Roman" w:hAnsi="Times New Roman" w:cs="Times New Roman"/>
          <w:kern w:val="2"/>
          <w:sz w:val="21"/>
        </w:rPr>
        <w:drawing>
          <wp:inline distT="0" distB="0" distL="114300" distR="114300">
            <wp:extent cx="6120130" cy="3015615"/>
            <wp:effectExtent l="0" t="0" r="13970" b="13335"/>
            <wp:docPr id="27" name="图片 29" descr="bed78a8d3f53145f0481e840f0ddc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9" descr="bed78a8d3f53145f0481e840f0ddcd1"/>
                    <pic:cNvPicPr>
                      <a:picLocks noChangeAspect="1"/>
                    </pic:cNvPicPr>
                  </pic:nvPicPr>
                  <pic:blipFill>
                    <a:blip r:embed="rId52"/>
                    <a:stretch>
                      <a:fillRect/>
                    </a:stretch>
                  </pic:blipFill>
                  <pic:spPr>
                    <a:xfrm>
                      <a:off x="0" y="0"/>
                      <a:ext cx="6120130" cy="3015615"/>
                    </a:xfrm>
                    <a:prstGeom prst="rect">
                      <a:avLst/>
                    </a:prstGeom>
                    <a:noFill/>
                    <a:ln>
                      <a:noFill/>
                    </a:ln>
                  </pic:spPr>
                </pic:pic>
              </a:graphicData>
            </a:graphic>
          </wp:inline>
        </w:drawing>
      </w:r>
    </w:p>
    <w:p>
      <w:pPr>
        <w:widowControl w:val="0"/>
        <w:spacing w:after="160" w:line="259" w:lineRule="auto"/>
        <w:jc w:val="both"/>
        <w:rPr>
          <w:rFonts w:cs="Times New Roman"/>
          <w:kern w:val="2"/>
        </w:rPr>
      </w:pPr>
      <w:r>
        <w:rPr>
          <w:rFonts w:hint="eastAsia" w:cs="Times New Roman"/>
          <w:kern w:val="2"/>
        </w:rPr>
        <w:t>1、</w:t>
      </w:r>
      <w:r>
        <w:rPr>
          <w:rFonts w:hint="eastAsia" w:cs="Times New Roman"/>
          <w:b/>
          <w:bCs/>
          <w:kern w:val="2"/>
        </w:rPr>
        <w:t>新建指标卡时，选择指标结果表</w:t>
      </w:r>
      <w:r>
        <w:rPr>
          <w:rFonts w:hint="eastAsia" w:cs="Times New Roman"/>
          <w:kern w:val="2"/>
        </w:rPr>
        <w:t>。修改指标卡时，指标结果表为只读，不能进行任何操作。新增时，右上角按钮为“生成指标卡”</w:t>
      </w:r>
    </w:p>
    <w:p>
      <w:pPr>
        <w:widowControl w:val="0"/>
        <w:spacing w:after="160" w:line="256" w:lineRule="auto"/>
        <w:jc w:val="both"/>
        <w:rPr>
          <w:rFonts w:cs="Times New Roman"/>
          <w:kern w:val="2"/>
        </w:rPr>
      </w:pPr>
      <w:r>
        <w:rPr>
          <w:rFonts w:hint="eastAsia" w:cs="Times New Roman"/>
          <w:kern w:val="2"/>
        </w:rPr>
        <w:t>2、</w:t>
      </w:r>
      <w:r>
        <w:rPr>
          <w:rFonts w:hint="eastAsia" w:cs="Times New Roman"/>
          <w:b/>
          <w:bCs/>
          <w:kern w:val="2"/>
        </w:rPr>
        <w:t>选择/修改显示的指标</w:t>
      </w:r>
      <w:r>
        <w:rPr>
          <w:rFonts w:cs="Times New Roman"/>
          <w:kern w:val="2"/>
        </w:rPr>
        <w:t>。</w:t>
      </w:r>
      <w:r>
        <w:rPr>
          <w:rFonts w:hint="eastAsia" w:cs="Times New Roman"/>
          <w:kern w:val="2"/>
          <w:highlight w:val="yellow"/>
        </w:rPr>
        <w:t>（原型待修改）</w:t>
      </w:r>
    </w:p>
    <w:p>
      <w:pPr>
        <w:widowControl w:val="0"/>
        <w:spacing w:after="160" w:line="256" w:lineRule="auto"/>
        <w:jc w:val="both"/>
      </w:pPr>
      <w:r>
        <w:drawing>
          <wp:inline distT="0" distB="0" distL="0" distR="0">
            <wp:extent cx="4244340" cy="1705610"/>
            <wp:effectExtent l="0" t="0" r="3810" b="889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53"/>
                    <a:stretch>
                      <a:fillRect/>
                    </a:stretch>
                  </pic:blipFill>
                  <pic:spPr>
                    <a:xfrm>
                      <a:off x="0" y="0"/>
                      <a:ext cx="4266602" cy="1715076"/>
                    </a:xfrm>
                    <a:prstGeom prst="rect">
                      <a:avLst/>
                    </a:prstGeom>
                  </pic:spPr>
                </pic:pic>
              </a:graphicData>
            </a:graphic>
          </wp:inline>
        </w:drawing>
      </w:r>
    </w:p>
    <w:p>
      <w:pPr>
        <w:widowControl w:val="0"/>
        <w:spacing w:after="160" w:line="256" w:lineRule="auto"/>
        <w:jc w:val="both"/>
        <w:rPr>
          <w:rFonts w:cs="Times New Roman"/>
          <w:kern w:val="2"/>
        </w:rPr>
      </w:pPr>
      <w:r>
        <w:rPr>
          <w:rFonts w:hint="eastAsia" w:cs="Times New Roman"/>
          <w:kern w:val="2"/>
        </w:rPr>
        <w:t>选择指标后，在后面可勾选：上期全年。仅对上期型的指标有意义，默认为空。若勾选上期同年，不管本期是否有值，只要上期有值，该值不为空。</w:t>
      </w:r>
    </w:p>
    <w:p>
      <w:pPr>
        <w:widowControl w:val="0"/>
        <w:spacing w:after="160" w:line="259" w:lineRule="auto"/>
        <w:jc w:val="both"/>
        <w:rPr>
          <w:rFonts w:cs="Times New Roman"/>
          <w:kern w:val="2"/>
        </w:rPr>
      </w:pPr>
      <w:r>
        <w:rPr>
          <w:rFonts w:hint="eastAsia" w:cs="Times New Roman"/>
          <w:kern w:val="2"/>
        </w:rPr>
        <w:t>3、</w:t>
      </w:r>
      <w:r>
        <w:rPr>
          <w:rFonts w:hint="eastAsia" w:cs="Times New Roman"/>
          <w:b/>
          <w:bCs/>
          <w:kern w:val="2"/>
        </w:rPr>
        <w:t>选择/修改显示的维度</w:t>
      </w:r>
      <w:r>
        <w:rPr>
          <w:rFonts w:hint="eastAsia" w:cs="Times New Roman"/>
          <w:kern w:val="2"/>
        </w:rPr>
        <w:t>。</w:t>
      </w:r>
    </w:p>
    <w:p>
      <w:pPr>
        <w:widowControl w:val="0"/>
        <w:spacing w:after="160" w:line="259" w:lineRule="auto"/>
        <w:jc w:val="both"/>
        <w:rPr>
          <w:rFonts w:cs="Times New Roman"/>
          <w:kern w:val="2"/>
        </w:rPr>
      </w:pPr>
      <w:r>
        <w:rPr>
          <w:rFonts w:hint="eastAsia" w:cs="Times New Roman"/>
          <w:kern w:val="2"/>
        </w:rPr>
        <w:t>对维度进行设置，可支持的功能如下：</w:t>
      </w:r>
    </w:p>
    <w:p>
      <w:pPr>
        <w:widowControl w:val="0"/>
        <w:numPr>
          <w:ilvl w:val="0"/>
          <w:numId w:val="24"/>
        </w:numPr>
        <w:spacing w:after="160" w:line="259" w:lineRule="auto"/>
        <w:jc w:val="both"/>
        <w:rPr>
          <w:b/>
          <w:bCs/>
          <w:color w:val="000000"/>
        </w:rPr>
      </w:pPr>
      <w:r>
        <w:rPr>
          <w:rFonts w:hint="eastAsia"/>
          <w:b/>
          <w:bCs/>
          <w:color w:val="000000"/>
        </w:rPr>
        <w:t>日期型的维度设置界面如下：</w:t>
      </w:r>
    </w:p>
    <w:p>
      <w:pPr>
        <w:widowControl w:val="0"/>
        <w:spacing w:after="160" w:line="259" w:lineRule="auto"/>
        <w:jc w:val="both"/>
        <w:rPr>
          <w:rFonts w:ascii="Times New Roman" w:hAnsi="Times New Roman" w:cs="Times New Roman"/>
          <w:kern w:val="2"/>
          <w:sz w:val="21"/>
        </w:rPr>
      </w:pPr>
      <w:r>
        <w:rPr>
          <w:rFonts w:ascii="Times New Roman" w:hAnsi="Times New Roman" w:cs="Times New Roman"/>
          <w:kern w:val="2"/>
          <w:sz w:val="21"/>
        </w:rPr>
        <w:drawing>
          <wp:inline distT="0" distB="0" distL="114300" distR="114300">
            <wp:extent cx="6000750" cy="4181475"/>
            <wp:effectExtent l="0" t="0" r="0" b="9525"/>
            <wp:docPr id="28"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30"/>
                    <pic:cNvPicPr>
                      <a:picLocks noChangeAspect="1"/>
                    </pic:cNvPicPr>
                  </pic:nvPicPr>
                  <pic:blipFill>
                    <a:blip r:embed="rId54"/>
                    <a:stretch>
                      <a:fillRect/>
                    </a:stretch>
                  </pic:blipFill>
                  <pic:spPr>
                    <a:xfrm>
                      <a:off x="0" y="0"/>
                      <a:ext cx="6000750" cy="4181475"/>
                    </a:xfrm>
                    <a:prstGeom prst="rect">
                      <a:avLst/>
                    </a:prstGeom>
                    <a:noFill/>
                    <a:ln>
                      <a:noFill/>
                    </a:ln>
                  </pic:spPr>
                </pic:pic>
              </a:graphicData>
            </a:graphic>
          </wp:inline>
        </w:drawing>
      </w:r>
    </w:p>
    <w:p>
      <w:pPr>
        <w:widowControl w:val="0"/>
        <w:spacing w:after="160" w:line="259" w:lineRule="auto"/>
        <w:ind w:firstLine="420"/>
        <w:jc w:val="both"/>
        <w:rPr>
          <w:color w:val="000000"/>
        </w:rPr>
      </w:pPr>
      <w:r>
        <w:rPr>
          <w:rFonts w:hint="eastAsia"/>
          <w:b/>
          <w:bCs/>
          <w:color w:val="000000"/>
        </w:rPr>
        <w:t>统计频率：</w:t>
      </w:r>
      <w:r>
        <w:rPr>
          <w:rFonts w:hint="eastAsia"/>
          <w:color w:val="000000"/>
        </w:rPr>
        <w:t>维度可选择按日/周/月/季/年进行汇总展示。对于统计日期到日的，可选择按日/周/月/季/年进行汇总后展示；对于统计日期到月的，可选择按月、季、年进行汇总后展示。</w:t>
      </w:r>
    </w:p>
    <w:p>
      <w:pPr>
        <w:widowControl w:val="0"/>
        <w:spacing w:after="160" w:line="259" w:lineRule="auto"/>
        <w:ind w:firstLine="420"/>
        <w:jc w:val="both"/>
        <w:rPr>
          <w:color w:val="000000"/>
        </w:rPr>
      </w:pPr>
      <w:r>
        <w:rPr>
          <w:rFonts w:hint="eastAsia"/>
          <w:b/>
          <w:bCs/>
          <w:color w:val="000000"/>
        </w:rPr>
        <w:t>是否显示时间段：</w:t>
      </w:r>
      <w:r>
        <w:rPr>
          <w:rFonts w:hint="eastAsia"/>
          <w:color w:val="000000"/>
        </w:rPr>
        <w:t>选择按时间点进行展示还是按时间段展示，若按照时间点展示，点击“是”；按时间段展示数据，点击“否”。默认选择“否”。</w:t>
      </w:r>
    </w:p>
    <w:p>
      <w:pPr>
        <w:widowControl w:val="0"/>
        <w:numPr>
          <w:ilvl w:val="0"/>
          <w:numId w:val="24"/>
        </w:numPr>
        <w:spacing w:after="160" w:line="259" w:lineRule="auto"/>
        <w:jc w:val="both"/>
        <w:rPr>
          <w:rFonts w:cs="Times New Roman"/>
          <w:b/>
          <w:bCs/>
          <w:kern w:val="2"/>
        </w:rPr>
      </w:pPr>
      <w:r>
        <w:rPr>
          <w:rFonts w:hint="eastAsia"/>
          <w:b/>
          <w:bCs/>
          <w:color w:val="000000"/>
        </w:rPr>
        <w:t>非日期型维度设置界面如下：</w:t>
      </w:r>
    </w:p>
    <w:p>
      <w:pPr>
        <w:widowControl w:val="0"/>
        <w:spacing w:after="160" w:line="259" w:lineRule="auto"/>
        <w:jc w:val="both"/>
        <w:rPr>
          <w:rFonts w:ascii="Times New Roman" w:hAnsi="Times New Roman" w:cs="Times New Roman"/>
          <w:kern w:val="2"/>
          <w:sz w:val="21"/>
        </w:rPr>
      </w:pPr>
      <w:r>
        <w:rPr>
          <w:rFonts w:ascii="Times New Roman" w:hAnsi="Times New Roman" w:cs="Times New Roman"/>
          <w:kern w:val="2"/>
          <w:sz w:val="21"/>
        </w:rPr>
        <w:drawing>
          <wp:inline distT="0" distB="0" distL="114300" distR="114300">
            <wp:extent cx="6120130" cy="2470785"/>
            <wp:effectExtent l="0" t="0" r="13970" b="5715"/>
            <wp:docPr id="29"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31"/>
                    <pic:cNvPicPr>
                      <a:picLocks noChangeAspect="1"/>
                    </pic:cNvPicPr>
                  </pic:nvPicPr>
                  <pic:blipFill>
                    <a:blip r:embed="rId55"/>
                    <a:stretch>
                      <a:fillRect/>
                    </a:stretch>
                  </pic:blipFill>
                  <pic:spPr>
                    <a:xfrm>
                      <a:off x="0" y="0"/>
                      <a:ext cx="6120130" cy="2470785"/>
                    </a:xfrm>
                    <a:prstGeom prst="rect">
                      <a:avLst/>
                    </a:prstGeom>
                    <a:noFill/>
                    <a:ln>
                      <a:noFill/>
                    </a:ln>
                  </pic:spPr>
                </pic:pic>
              </a:graphicData>
            </a:graphic>
          </wp:inline>
        </w:drawing>
      </w:r>
    </w:p>
    <w:p>
      <w:pPr>
        <w:widowControl w:val="0"/>
        <w:spacing w:after="160" w:line="259" w:lineRule="auto"/>
        <w:ind w:firstLine="420"/>
        <w:jc w:val="both"/>
        <w:rPr>
          <w:color w:val="000000"/>
        </w:rPr>
      </w:pPr>
      <w:r>
        <w:rPr>
          <w:rFonts w:hint="eastAsia"/>
          <w:color w:val="000000"/>
        </w:rPr>
        <w:t>可根据需要对维度值进行筛选和合并。</w:t>
      </w:r>
    </w:p>
    <w:p>
      <w:pPr>
        <w:widowControl w:val="0"/>
        <w:spacing w:after="160" w:line="259" w:lineRule="auto"/>
        <w:ind w:firstLine="420"/>
        <w:jc w:val="both"/>
        <w:rPr>
          <w:color w:val="000000"/>
        </w:rPr>
      </w:pPr>
      <w:r>
        <w:rPr>
          <w:rFonts w:hint="eastAsia"/>
          <w:color w:val="000000"/>
        </w:rPr>
        <w:t>维度默认显示所有维度值，也可选择展示哪些维度值的数据，比如：专业公司维度，选择显示集团、太平财险、太平科技这3家公司的数据展示在图表中。对于这些选择的维度值可以进行合并。支持2种合并方式：自动合并数值排名后几位的数据、自定义合并项。自定义合并时，选合并的维度值（可多选）以及合并后的名称。点击“+”可增加新的合并项。</w:t>
      </w:r>
    </w:p>
    <w:p>
      <w:pPr>
        <w:widowControl w:val="0"/>
        <w:spacing w:after="160" w:line="259" w:lineRule="auto"/>
        <w:ind w:firstLine="420"/>
        <w:jc w:val="both"/>
        <w:rPr>
          <w:color w:val="000000"/>
        </w:rPr>
      </w:pPr>
      <w:r>
        <w:rPr>
          <w:rFonts w:hint="eastAsia"/>
          <w:color w:val="000000"/>
        </w:rPr>
        <w:t>也可以对筛选和合并后的维度值进行排序</w:t>
      </w:r>
    </w:p>
    <w:p>
      <w:pPr>
        <w:widowControl w:val="0"/>
        <w:spacing w:after="160" w:line="259" w:lineRule="auto"/>
        <w:jc w:val="both"/>
        <w:rPr>
          <w:rFonts w:cs="Times New Roman"/>
          <w:b/>
          <w:bCs/>
          <w:kern w:val="2"/>
        </w:rPr>
      </w:pPr>
      <w:r>
        <w:rPr>
          <w:rFonts w:hint="eastAsia" w:cs="Times New Roman"/>
          <w:b/>
          <w:bCs/>
          <w:kern w:val="2"/>
        </w:rPr>
        <w:t>4、选择展示的图表</w:t>
      </w:r>
    </w:p>
    <w:p>
      <w:pPr>
        <w:widowControl w:val="0"/>
        <w:spacing w:after="160" w:line="259" w:lineRule="auto"/>
        <w:jc w:val="both"/>
        <w:rPr>
          <w:rFonts w:cs="Times New Roman"/>
          <w:kern w:val="2"/>
        </w:rPr>
      </w:pPr>
      <w:r>
        <w:rPr>
          <w:rFonts w:hint="eastAsia" w:cs="Times New Roman"/>
          <w:kern w:val="2"/>
        </w:rPr>
        <w:t>后台按照用户选择的指标和维度进行智能推荐图形，表格如下：</w:t>
      </w:r>
    </w:p>
    <w:tbl>
      <w:tblPr>
        <w:tblStyle w:val="31"/>
        <w:tblW w:w="988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660"/>
        <w:gridCol w:w="722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60" w:type="dxa"/>
          </w:tcPr>
          <w:p>
            <w:pPr>
              <w:keepNext w:val="0"/>
              <w:keepLines w:val="0"/>
              <w:widowControl w:val="0"/>
              <w:suppressLineNumbers w:val="0"/>
              <w:spacing w:before="0" w:beforeAutospacing="0" w:after="0" w:afterAutospacing="0"/>
              <w:ind w:left="0" w:right="0"/>
              <w:jc w:val="both"/>
              <w:rPr>
                <w:rFonts w:hint="default"/>
                <w:b/>
                <w:bCs/>
                <w:color w:val="000000"/>
              </w:rPr>
            </w:pPr>
            <w:r>
              <w:rPr>
                <w:rFonts w:hint="eastAsia"/>
                <w:b/>
                <w:bCs/>
                <w:color w:val="000000"/>
              </w:rPr>
              <w:t>指标和维度设置的情形</w:t>
            </w:r>
          </w:p>
        </w:tc>
        <w:tc>
          <w:tcPr>
            <w:tcW w:w="7229" w:type="dxa"/>
          </w:tcPr>
          <w:p>
            <w:pPr>
              <w:keepNext w:val="0"/>
              <w:keepLines w:val="0"/>
              <w:widowControl w:val="0"/>
              <w:suppressLineNumbers w:val="0"/>
              <w:spacing w:before="0" w:beforeAutospacing="0" w:after="0" w:afterAutospacing="0"/>
              <w:ind w:left="0" w:right="0"/>
              <w:jc w:val="both"/>
              <w:rPr>
                <w:rFonts w:hint="default"/>
                <w:b/>
                <w:bCs/>
                <w:color w:val="000000"/>
              </w:rPr>
            </w:pPr>
            <w:r>
              <w:rPr>
                <w:rFonts w:hint="eastAsia"/>
                <w:b/>
                <w:bCs/>
                <w:color w:val="000000"/>
              </w:rPr>
              <w:t>推荐图表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9" w:hRule="atLeast"/>
        </w:trPr>
        <w:tc>
          <w:tcPr>
            <w:tcW w:w="2660" w:type="dxa"/>
          </w:tcPr>
          <w:p>
            <w:pPr>
              <w:keepNext w:val="0"/>
              <w:keepLines w:val="0"/>
              <w:widowControl w:val="0"/>
              <w:suppressLineNumbers w:val="0"/>
              <w:spacing w:before="0" w:beforeAutospacing="0" w:after="0" w:afterAutospacing="0"/>
              <w:ind w:left="0" w:right="0"/>
              <w:jc w:val="both"/>
              <w:rPr>
                <w:rFonts w:hint="default"/>
                <w:color w:val="000000"/>
              </w:rPr>
            </w:pPr>
            <w:r>
              <w:rPr>
                <w:rFonts w:hint="default"/>
                <w:color w:val="000000"/>
              </w:rPr>
              <w:t>1</w:t>
            </w:r>
            <w:r>
              <w:rPr>
                <w:rFonts w:hint="eastAsia"/>
                <w:color w:val="000000"/>
              </w:rPr>
              <w:t>个指标</w:t>
            </w:r>
          </w:p>
        </w:tc>
        <w:tc>
          <w:tcPr>
            <w:tcW w:w="7229" w:type="dxa"/>
          </w:tcPr>
          <w:p>
            <w:pPr>
              <w:keepNext w:val="0"/>
              <w:keepLines w:val="0"/>
              <w:widowControl w:val="0"/>
              <w:suppressLineNumbers w:val="0"/>
              <w:spacing w:before="0" w:beforeAutospacing="0" w:after="0" w:afterAutospacing="0"/>
              <w:ind w:left="0" w:right="0"/>
              <w:jc w:val="both"/>
              <w:rPr>
                <w:rFonts w:hint="default"/>
                <w:color w:val="000000"/>
              </w:rPr>
            </w:pPr>
            <w:r>
              <w:rPr>
                <w:rFonts w:hint="eastAsia"/>
                <w:color w:val="000000"/>
              </w:rPr>
              <w:t>数值表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60" w:type="dxa"/>
          </w:tcPr>
          <w:p>
            <w:pPr>
              <w:keepNext w:val="0"/>
              <w:keepLines w:val="0"/>
              <w:widowControl w:val="0"/>
              <w:suppressLineNumbers w:val="0"/>
              <w:spacing w:before="0" w:beforeAutospacing="0" w:after="0" w:afterAutospacing="0"/>
              <w:ind w:left="0" w:right="0"/>
              <w:jc w:val="both"/>
              <w:rPr>
                <w:rFonts w:hint="default"/>
                <w:color w:val="000000"/>
              </w:rPr>
            </w:pPr>
            <w:r>
              <w:rPr>
                <w:rFonts w:hint="eastAsia"/>
                <w:color w:val="000000"/>
              </w:rPr>
              <w:t>1个维度、1个指标</w:t>
            </w:r>
          </w:p>
        </w:tc>
        <w:tc>
          <w:tcPr>
            <w:tcW w:w="7229" w:type="dxa"/>
          </w:tcPr>
          <w:p>
            <w:pPr>
              <w:keepNext w:val="0"/>
              <w:keepLines w:val="0"/>
              <w:widowControl w:val="0"/>
              <w:suppressLineNumbers w:val="0"/>
              <w:spacing w:before="0" w:beforeAutospacing="0" w:after="0" w:afterAutospacing="0"/>
              <w:ind w:left="0" w:right="0"/>
              <w:jc w:val="both"/>
              <w:rPr>
                <w:rFonts w:hint="default"/>
                <w:color w:val="000000"/>
              </w:rPr>
            </w:pPr>
            <w:r>
              <w:rPr>
                <w:rFonts w:hint="eastAsia"/>
                <w:color w:val="000000"/>
              </w:rPr>
              <w:t>柱状图、折线图、饼图（环形图）、南丁格尔玫瑰图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60" w:type="dxa"/>
          </w:tcPr>
          <w:p>
            <w:pPr>
              <w:keepNext w:val="0"/>
              <w:keepLines w:val="0"/>
              <w:widowControl w:val="0"/>
              <w:suppressLineNumbers w:val="0"/>
              <w:spacing w:before="0" w:beforeAutospacing="0" w:after="0" w:afterAutospacing="0"/>
              <w:ind w:left="0" w:right="0"/>
              <w:jc w:val="both"/>
              <w:rPr>
                <w:rFonts w:hint="default"/>
                <w:color w:val="000000"/>
              </w:rPr>
            </w:pPr>
            <w:r>
              <w:rPr>
                <w:rFonts w:hint="eastAsia"/>
                <w:color w:val="000000"/>
              </w:rPr>
              <w:t>1个维度、2个指标</w:t>
            </w:r>
          </w:p>
        </w:tc>
        <w:tc>
          <w:tcPr>
            <w:tcW w:w="7229" w:type="dxa"/>
          </w:tcPr>
          <w:p>
            <w:pPr>
              <w:keepNext w:val="0"/>
              <w:keepLines w:val="0"/>
              <w:widowControl w:val="0"/>
              <w:suppressLineNumbers w:val="0"/>
              <w:spacing w:before="0" w:beforeAutospacing="0" w:after="0" w:afterAutospacing="0"/>
              <w:ind w:left="0" w:right="0"/>
              <w:jc w:val="both"/>
              <w:rPr>
                <w:rFonts w:hint="default"/>
                <w:color w:val="000000"/>
              </w:rPr>
            </w:pPr>
            <w:r>
              <w:rPr>
                <w:rFonts w:hint="eastAsia"/>
                <w:color w:val="000000"/>
              </w:rPr>
              <w:t>柱状图（含堆叠图）、折线图、柱状+折线图</w:t>
            </w:r>
            <w:r>
              <w:rPr>
                <w:rFonts w:hint="eastAsia"/>
                <w:color w:val="000000"/>
                <w:lang w:bidi="ar"/>
              </w:rPr>
              <w:t>（含双Y轴图）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60" w:type="dxa"/>
          </w:tcPr>
          <w:p>
            <w:pPr>
              <w:keepNext w:val="0"/>
              <w:keepLines w:val="0"/>
              <w:widowControl w:val="0"/>
              <w:suppressLineNumbers w:val="0"/>
              <w:spacing w:before="0" w:beforeAutospacing="0" w:after="0" w:afterAutospacing="0"/>
              <w:ind w:left="0" w:right="0"/>
              <w:jc w:val="both"/>
              <w:rPr>
                <w:rFonts w:hint="default"/>
                <w:color w:val="000000"/>
              </w:rPr>
            </w:pPr>
            <w:r>
              <w:rPr>
                <w:rFonts w:hint="eastAsia"/>
                <w:color w:val="000000"/>
              </w:rPr>
              <w:t>1个维度、3个指标</w:t>
            </w:r>
          </w:p>
        </w:tc>
        <w:tc>
          <w:tcPr>
            <w:tcW w:w="7229" w:type="dxa"/>
          </w:tcPr>
          <w:p>
            <w:pPr>
              <w:keepNext w:val="0"/>
              <w:keepLines w:val="0"/>
              <w:widowControl w:val="0"/>
              <w:suppressLineNumbers w:val="0"/>
              <w:spacing w:before="0" w:beforeAutospacing="0" w:after="0" w:afterAutospacing="0"/>
              <w:ind w:left="0" w:right="0"/>
              <w:jc w:val="both"/>
              <w:rPr>
                <w:rFonts w:hint="default"/>
                <w:color w:val="000000"/>
              </w:rPr>
            </w:pPr>
            <w:r>
              <w:rPr>
                <w:rFonts w:hint="eastAsia"/>
                <w:color w:val="000000"/>
              </w:rPr>
              <w:t>柱状图（含堆叠图）、折线图、柱状+折线图</w:t>
            </w:r>
            <w:r>
              <w:rPr>
                <w:rFonts w:hint="eastAsia"/>
                <w:color w:val="000000"/>
                <w:lang w:bidi="ar"/>
              </w:rPr>
              <w:t>（含双Y轴图）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60" w:type="dxa"/>
          </w:tcPr>
          <w:p>
            <w:pPr>
              <w:keepNext w:val="0"/>
              <w:keepLines w:val="0"/>
              <w:widowControl w:val="0"/>
              <w:suppressLineNumbers w:val="0"/>
              <w:spacing w:before="0" w:beforeAutospacing="0" w:after="0" w:afterAutospacing="0"/>
              <w:ind w:left="0" w:right="0"/>
              <w:jc w:val="both"/>
              <w:rPr>
                <w:rFonts w:hint="default"/>
                <w:color w:val="000000"/>
              </w:rPr>
            </w:pPr>
            <w:r>
              <w:rPr>
                <w:rFonts w:hint="eastAsia"/>
                <w:color w:val="000000"/>
              </w:rPr>
              <w:t>1个维度、4个及以上指标</w:t>
            </w:r>
          </w:p>
        </w:tc>
        <w:tc>
          <w:tcPr>
            <w:tcW w:w="7229" w:type="dxa"/>
          </w:tcPr>
          <w:p>
            <w:pPr>
              <w:keepNext w:val="0"/>
              <w:keepLines w:val="0"/>
              <w:widowControl w:val="0"/>
              <w:suppressLineNumbers w:val="0"/>
              <w:spacing w:before="0" w:beforeAutospacing="0" w:after="0" w:afterAutospacing="0"/>
              <w:ind w:left="0" w:right="0"/>
              <w:jc w:val="both"/>
              <w:rPr>
                <w:rFonts w:hint="default"/>
                <w:color w:val="000000"/>
              </w:rPr>
            </w:pPr>
            <w:r>
              <w:rPr>
                <w:rFonts w:hint="eastAsia"/>
                <w:color w:val="000000"/>
              </w:rPr>
              <w:t>柱状图（含堆叠图）、折线图、柱状+折线图</w:t>
            </w:r>
            <w:r>
              <w:rPr>
                <w:rFonts w:hint="eastAsia"/>
                <w:color w:val="000000"/>
                <w:lang w:bidi="ar"/>
              </w:rPr>
              <w:t>（含双Y轴图）</w:t>
            </w:r>
            <w:r>
              <w:rPr>
                <w:rFonts w:hint="default"/>
              </w:rPr>
              <w:t xml:space="preserve"> </w:t>
            </w:r>
            <w:r>
              <w:rPr>
                <w:rFonts w:hint="eastAsia"/>
                <w:color w:val="000000"/>
              </w:rPr>
              <w:t>、雷达图、散点图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60" w:type="dxa"/>
          </w:tcPr>
          <w:p>
            <w:pPr>
              <w:keepNext w:val="0"/>
              <w:keepLines w:val="0"/>
              <w:widowControl w:val="0"/>
              <w:suppressLineNumbers w:val="0"/>
              <w:spacing w:before="0" w:beforeAutospacing="0" w:after="0" w:afterAutospacing="0"/>
              <w:ind w:left="0" w:right="0"/>
              <w:jc w:val="both"/>
              <w:rPr>
                <w:rFonts w:hint="default"/>
                <w:color w:val="000000"/>
              </w:rPr>
            </w:pPr>
            <w:r>
              <w:rPr>
                <w:rFonts w:hint="eastAsia"/>
                <w:color w:val="000000"/>
              </w:rPr>
              <w:t>2个维度、1个指标</w:t>
            </w:r>
          </w:p>
        </w:tc>
        <w:tc>
          <w:tcPr>
            <w:tcW w:w="7229" w:type="dxa"/>
          </w:tcPr>
          <w:p>
            <w:pPr>
              <w:keepNext w:val="0"/>
              <w:keepLines w:val="0"/>
              <w:widowControl w:val="0"/>
              <w:suppressLineNumbers w:val="0"/>
              <w:spacing w:before="0" w:beforeAutospacing="0" w:after="0" w:afterAutospacing="0"/>
              <w:ind w:left="0" w:right="0"/>
              <w:jc w:val="both"/>
              <w:rPr>
                <w:rFonts w:hint="default"/>
                <w:color w:val="000000"/>
              </w:rPr>
            </w:pPr>
            <w:r>
              <w:rPr>
                <w:rFonts w:hint="eastAsia"/>
                <w:color w:val="000000"/>
              </w:rPr>
              <w:t>柱状图（含堆叠图、双X轴图），折线图（堆叠区域图、折现图堆叠）、柱状+折线图</w:t>
            </w:r>
            <w:r>
              <w:rPr>
                <w:rFonts w:hint="eastAsia"/>
                <w:color w:val="000000"/>
                <w:lang w:bidi="ar"/>
              </w:rPr>
              <w:t>（含双Y轴图）</w:t>
            </w:r>
            <w:r>
              <w:rPr>
                <w:rFonts w:hint="default"/>
              </w:rPr>
              <w:t xml:space="preserve"> </w:t>
            </w:r>
            <w:r>
              <w:rPr>
                <w:rFonts w:hint="eastAsia"/>
                <w:color w:val="000000"/>
              </w:rPr>
              <w:t>、雷达图、散点图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60" w:type="dxa"/>
          </w:tcPr>
          <w:p>
            <w:pPr>
              <w:keepNext w:val="0"/>
              <w:keepLines w:val="0"/>
              <w:widowControl w:val="0"/>
              <w:suppressLineNumbers w:val="0"/>
              <w:spacing w:before="0" w:beforeAutospacing="0" w:after="0" w:afterAutospacing="0"/>
              <w:ind w:left="0" w:right="0"/>
              <w:jc w:val="both"/>
              <w:rPr>
                <w:rFonts w:hint="default"/>
                <w:color w:val="000000"/>
              </w:rPr>
            </w:pPr>
            <w:r>
              <w:rPr>
                <w:rFonts w:hint="eastAsia"/>
                <w:color w:val="000000"/>
              </w:rPr>
              <w:t>2个维度、2个指标</w:t>
            </w:r>
          </w:p>
        </w:tc>
        <w:tc>
          <w:tcPr>
            <w:tcW w:w="7229" w:type="dxa"/>
          </w:tcPr>
          <w:p>
            <w:pPr>
              <w:keepNext w:val="0"/>
              <w:keepLines w:val="0"/>
              <w:widowControl w:val="0"/>
              <w:suppressLineNumbers w:val="0"/>
              <w:spacing w:before="0" w:beforeAutospacing="0" w:after="0" w:afterAutospacing="0"/>
              <w:ind w:left="0" w:right="0"/>
              <w:jc w:val="both"/>
              <w:rPr>
                <w:rFonts w:hint="default"/>
                <w:color w:val="000000"/>
              </w:rPr>
            </w:pPr>
            <w:r>
              <w:rPr>
                <w:rFonts w:hint="eastAsia"/>
                <w:color w:val="000000"/>
              </w:rPr>
              <w:t>柱状图（含堆叠图），折线图（堆叠区域图、折现图堆叠）</w:t>
            </w:r>
          </w:p>
        </w:tc>
      </w:tr>
    </w:tbl>
    <w:p>
      <w:pPr>
        <w:widowControl w:val="0"/>
        <w:numPr>
          <w:ilvl w:val="0"/>
          <w:numId w:val="25"/>
        </w:numPr>
        <w:spacing w:after="160" w:line="256" w:lineRule="auto"/>
        <w:jc w:val="both"/>
      </w:pPr>
      <w:r>
        <w:rPr>
          <w:rFonts w:hint="eastAsia"/>
          <w:kern w:val="2"/>
          <w:lang w:bidi="ar"/>
        </w:rPr>
        <w:t>系统图表仅支持以上情形的维度和指标的个数，如超过，则预览时，弹框提示用户“系统仅支持1到2个维度并且1个维度时最多可选4个指标，2个维度时最多可选2个指标，目前XX个维度XX个指标系统不支持，图表无法正常显示，不能预览，请调整所选择的维度和指标个数后，再进行预览”。</w:t>
      </w:r>
    </w:p>
    <w:p>
      <w:pPr>
        <w:widowControl w:val="0"/>
        <w:numPr>
          <w:ilvl w:val="0"/>
          <w:numId w:val="25"/>
        </w:numPr>
        <w:spacing w:after="160" w:line="256" w:lineRule="auto"/>
        <w:jc w:val="both"/>
        <w:rPr>
          <w:b/>
          <w:bCs/>
          <w:highlight w:val="lightGray"/>
        </w:rPr>
      </w:pPr>
      <w:r>
        <w:rPr>
          <w:rFonts w:hint="eastAsia"/>
          <w:b/>
          <w:bCs/>
          <w:kern w:val="2"/>
          <w:highlight w:val="lightGray"/>
          <w:lang w:bidi="ar"/>
        </w:rPr>
        <w:t>图形效果以实际设置的效果为准，不参考原型的图形。</w:t>
      </w:r>
    </w:p>
    <w:p>
      <w:pPr>
        <w:widowControl w:val="0"/>
        <w:numPr>
          <w:ilvl w:val="0"/>
          <w:numId w:val="25"/>
        </w:numPr>
        <w:spacing w:after="160" w:line="256" w:lineRule="auto"/>
        <w:jc w:val="both"/>
      </w:pPr>
      <w:r>
        <w:rPr>
          <w:rFonts w:hint="eastAsia"/>
          <w:kern w:val="2"/>
          <w:lang w:bidi="ar"/>
        </w:rPr>
        <w:t>其中，图表类型为柱+折线图时，如下：</w:t>
      </w:r>
    </w:p>
    <w:p>
      <w:pPr>
        <w:widowControl w:val="0"/>
        <w:spacing w:after="160" w:line="259" w:lineRule="auto"/>
        <w:jc w:val="both"/>
        <w:rPr>
          <w:rFonts w:ascii="Times New Roman" w:hAnsi="Times New Roman" w:cs="Times New Roman"/>
          <w:kern w:val="2"/>
          <w:sz w:val="21"/>
        </w:rPr>
      </w:pPr>
      <w:r>
        <w:drawing>
          <wp:inline distT="0" distB="0" distL="0" distR="0">
            <wp:extent cx="4632960" cy="3944620"/>
            <wp:effectExtent l="0" t="0" r="15240" b="1778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56"/>
                    <a:stretch>
                      <a:fillRect/>
                    </a:stretch>
                  </pic:blipFill>
                  <pic:spPr>
                    <a:xfrm>
                      <a:off x="0" y="0"/>
                      <a:ext cx="4644098" cy="3954566"/>
                    </a:xfrm>
                    <a:prstGeom prst="rect">
                      <a:avLst/>
                    </a:prstGeom>
                  </pic:spPr>
                </pic:pic>
              </a:graphicData>
            </a:graphic>
          </wp:inline>
        </w:drawing>
      </w:r>
    </w:p>
    <w:p>
      <w:pPr>
        <w:widowControl w:val="0"/>
        <w:spacing w:after="160" w:line="259" w:lineRule="auto"/>
        <w:jc w:val="both"/>
        <w:rPr>
          <w:rFonts w:ascii="Times New Roman" w:hAnsi="Times New Roman" w:cs="Times New Roman"/>
          <w:kern w:val="2"/>
        </w:rPr>
      </w:pPr>
      <w:r>
        <w:rPr>
          <w:rFonts w:hint="eastAsia" w:ascii="Times New Roman" w:hAnsi="Times New Roman" w:cs="Times New Roman"/>
          <w:kern w:val="2"/>
        </w:rPr>
        <w:t>可设置每个指标的图形形状</w:t>
      </w:r>
      <w:r>
        <w:rPr>
          <w:rFonts w:ascii="Times New Roman" w:hAnsi="Times New Roman" w:cs="Times New Roman"/>
          <w:kern w:val="2"/>
        </w:rPr>
        <w:t>，</w:t>
      </w:r>
      <w:r>
        <w:rPr>
          <w:rFonts w:hint="eastAsia" w:ascii="Times New Roman" w:hAnsi="Times New Roman" w:cs="Times New Roman"/>
          <w:kern w:val="2"/>
        </w:rPr>
        <w:t>形状有柱状和折线。</w:t>
      </w:r>
    </w:p>
    <w:p>
      <w:pPr>
        <w:widowControl w:val="0"/>
        <w:numPr>
          <w:ilvl w:val="0"/>
          <w:numId w:val="26"/>
        </w:numPr>
        <w:spacing w:after="160" w:line="256" w:lineRule="auto"/>
        <w:jc w:val="both"/>
      </w:pPr>
      <w:r>
        <w:rPr>
          <w:rFonts w:hint="eastAsia"/>
          <w:kern w:val="2"/>
          <w:lang w:bidi="ar"/>
        </w:rPr>
        <w:t>图表类型为柱状图、柱+折线图时，可勾选是否堆叠</w:t>
      </w:r>
    </w:p>
    <w:p>
      <w:pPr>
        <w:widowControl w:val="0"/>
        <w:spacing w:after="160" w:line="257" w:lineRule="auto"/>
        <w:ind w:left="420" w:firstLine="480" w:firstLineChars="200"/>
        <w:jc w:val="both"/>
        <w:rPr>
          <w:kern w:val="2"/>
          <w:lang w:bidi="ar"/>
        </w:rPr>
      </w:pPr>
      <w:r>
        <w:rPr>
          <w:rFonts w:hint="eastAsia"/>
          <w:kern w:val="2"/>
          <w:lang w:bidi="ar"/>
        </w:rPr>
        <w:t>勾选堆叠，可选择已选择维度的值进行分组堆叠，也可以不分组，不分组则这些维度值都堆叠到一起。选择分组堆叠时，选择堆叠的组名以及该组包含的维度值（可多选），可存在多个分组，点击“+”即可新增一个分组。</w:t>
      </w:r>
    </w:p>
    <w:p>
      <w:pPr>
        <w:widowControl w:val="0"/>
        <w:numPr>
          <w:ilvl w:val="0"/>
          <w:numId w:val="26"/>
        </w:numPr>
        <w:spacing w:after="160" w:line="256" w:lineRule="auto"/>
        <w:jc w:val="both"/>
      </w:pPr>
      <w:r>
        <w:rPr>
          <w:rFonts w:hint="eastAsia"/>
          <w:kern w:val="2"/>
          <w:lang w:bidi="ar"/>
        </w:rPr>
        <w:t>图表类型为柱状图、柱+折线图时，可勾选是否双</w:t>
      </w:r>
      <w:r>
        <w:rPr>
          <w:kern w:val="2"/>
          <w:lang w:bidi="ar"/>
        </w:rPr>
        <w:t>Y</w:t>
      </w:r>
      <w:r>
        <w:rPr>
          <w:rFonts w:hint="eastAsia"/>
          <w:kern w:val="2"/>
          <w:lang w:bidi="ar"/>
        </w:rPr>
        <w:t>轴</w:t>
      </w:r>
    </w:p>
    <w:p>
      <w:pPr>
        <w:widowControl w:val="0"/>
        <w:spacing w:after="160" w:line="257" w:lineRule="auto"/>
        <w:ind w:left="420" w:firstLine="480" w:firstLineChars="200"/>
        <w:jc w:val="both"/>
      </w:pPr>
      <w:r>
        <w:rPr>
          <w:rFonts w:hint="eastAsia" w:ascii="Times New Roman" w:hAnsi="Times New Roman"/>
          <w:kern w:val="2"/>
          <w:lang w:bidi="ar"/>
        </w:rPr>
        <w:t>可勾选“双</w:t>
      </w:r>
      <w:r>
        <w:rPr>
          <w:rFonts w:ascii="Times New Roman" w:hAnsi="Times New Roman" w:cs="Times New Roman"/>
          <w:kern w:val="2"/>
          <w:lang w:bidi="ar"/>
        </w:rPr>
        <w:t>Y</w:t>
      </w:r>
      <w:r>
        <w:rPr>
          <w:rFonts w:hint="eastAsia" w:ascii="Times New Roman" w:hAnsi="Times New Roman"/>
          <w:kern w:val="2"/>
          <w:lang w:bidi="ar"/>
        </w:rPr>
        <w:t>轴”，当勾选后，则界面出现第一</w:t>
      </w:r>
      <w:r>
        <w:rPr>
          <w:rFonts w:ascii="Times New Roman" w:hAnsi="Times New Roman" w:cs="Times New Roman"/>
          <w:kern w:val="2"/>
          <w:lang w:bidi="ar"/>
        </w:rPr>
        <w:t>Y</w:t>
      </w:r>
      <w:r>
        <w:rPr>
          <w:rFonts w:hint="eastAsia" w:ascii="Times New Roman" w:hAnsi="Times New Roman"/>
          <w:kern w:val="2"/>
          <w:lang w:bidi="ar"/>
        </w:rPr>
        <w:t>轴</w:t>
      </w:r>
      <w:r>
        <w:rPr>
          <w:rFonts w:ascii="Times New Roman" w:hAnsi="Times New Roman" w:cs="Times New Roman"/>
          <w:kern w:val="2"/>
          <w:lang w:bidi="ar"/>
        </w:rPr>
        <w:t xml:space="preserve"> </w:t>
      </w:r>
      <w:r>
        <w:rPr>
          <w:rFonts w:hint="eastAsia" w:ascii="Times New Roman" w:hAnsi="Times New Roman"/>
          <w:kern w:val="2"/>
          <w:lang w:bidi="ar"/>
        </w:rPr>
        <w:t>和</w:t>
      </w:r>
      <w:r>
        <w:rPr>
          <w:rFonts w:ascii="Times New Roman" w:hAnsi="Times New Roman" w:cs="Times New Roman"/>
          <w:kern w:val="2"/>
          <w:lang w:bidi="ar"/>
        </w:rPr>
        <w:t xml:space="preserve"> </w:t>
      </w:r>
      <w:r>
        <w:rPr>
          <w:rFonts w:hint="eastAsia" w:ascii="Times New Roman" w:hAnsi="Times New Roman"/>
          <w:kern w:val="2"/>
          <w:lang w:bidi="ar"/>
        </w:rPr>
        <w:t>第二</w:t>
      </w:r>
      <w:r>
        <w:rPr>
          <w:rFonts w:ascii="Times New Roman" w:hAnsi="Times New Roman" w:cs="Times New Roman"/>
          <w:kern w:val="2"/>
          <w:lang w:bidi="ar"/>
        </w:rPr>
        <w:t>Y</w:t>
      </w:r>
      <w:r>
        <w:rPr>
          <w:rFonts w:hint="eastAsia" w:ascii="Times New Roman" w:hAnsi="Times New Roman"/>
          <w:kern w:val="2"/>
          <w:lang w:bidi="ar"/>
        </w:rPr>
        <w:t>轴。图形默认第一</w:t>
      </w:r>
      <w:r>
        <w:rPr>
          <w:rFonts w:ascii="Times New Roman" w:hAnsi="Times New Roman" w:cs="Times New Roman"/>
          <w:kern w:val="2"/>
          <w:lang w:bidi="ar"/>
        </w:rPr>
        <w:t>Y</w:t>
      </w:r>
      <w:r>
        <w:rPr>
          <w:rFonts w:hint="eastAsia" w:ascii="Times New Roman" w:hAnsi="Times New Roman"/>
          <w:kern w:val="2"/>
          <w:lang w:bidi="ar"/>
        </w:rPr>
        <w:t>轴为指标1，第二</w:t>
      </w:r>
      <w:r>
        <w:rPr>
          <w:rFonts w:ascii="Times New Roman" w:hAnsi="Times New Roman" w:cs="Times New Roman"/>
          <w:kern w:val="2"/>
          <w:lang w:bidi="ar"/>
        </w:rPr>
        <w:t>Y</w:t>
      </w:r>
      <w:r>
        <w:rPr>
          <w:rFonts w:hint="eastAsia" w:ascii="Times New Roman" w:hAnsi="Times New Roman"/>
          <w:kern w:val="2"/>
          <w:lang w:bidi="ar"/>
        </w:rPr>
        <w:t>轴为指标2。可在第一</w:t>
      </w:r>
      <w:r>
        <w:rPr>
          <w:rFonts w:ascii="Times New Roman" w:hAnsi="Times New Roman" w:cs="Times New Roman"/>
          <w:kern w:val="2"/>
          <w:lang w:bidi="ar"/>
        </w:rPr>
        <w:t>Y</w:t>
      </w:r>
      <w:r>
        <w:rPr>
          <w:rFonts w:hint="eastAsia" w:ascii="Times New Roman" w:hAnsi="Times New Roman"/>
          <w:kern w:val="2"/>
          <w:lang w:bidi="ar"/>
        </w:rPr>
        <w:t>轴的下拉框中选择指标</w:t>
      </w:r>
      <w:r>
        <w:rPr>
          <w:rFonts w:ascii="Times New Roman" w:hAnsi="Times New Roman" w:cs="Times New Roman"/>
          <w:kern w:val="2"/>
          <w:lang w:bidi="ar"/>
        </w:rPr>
        <w:t>1</w:t>
      </w:r>
      <w:r>
        <w:rPr>
          <w:rFonts w:hint="eastAsia" w:ascii="Times New Roman" w:hAnsi="Times New Roman"/>
          <w:kern w:val="2"/>
          <w:lang w:bidi="ar"/>
        </w:rPr>
        <w:t>还是指标2（可多选），第二</w:t>
      </w:r>
      <w:r>
        <w:rPr>
          <w:rFonts w:ascii="Times New Roman" w:hAnsi="Times New Roman" w:cs="Times New Roman"/>
          <w:kern w:val="2"/>
          <w:lang w:bidi="ar"/>
        </w:rPr>
        <w:t>Y</w:t>
      </w:r>
      <w:r>
        <w:rPr>
          <w:rFonts w:hint="eastAsia" w:ascii="Times New Roman" w:hAnsi="Times New Roman"/>
          <w:kern w:val="2"/>
          <w:lang w:bidi="ar"/>
        </w:rPr>
        <w:t>轴的下拉框中选择指标</w:t>
      </w:r>
      <w:r>
        <w:rPr>
          <w:rFonts w:ascii="Times New Roman" w:hAnsi="Times New Roman" w:cs="Times New Roman"/>
          <w:kern w:val="2"/>
          <w:lang w:bidi="ar"/>
        </w:rPr>
        <w:t>1</w:t>
      </w:r>
      <w:r>
        <w:rPr>
          <w:rFonts w:hint="eastAsia" w:ascii="Times New Roman" w:hAnsi="Times New Roman"/>
          <w:kern w:val="2"/>
          <w:lang w:bidi="ar"/>
        </w:rPr>
        <w:t>还是指标2（可多选）。指标</w:t>
      </w:r>
      <w:r>
        <w:rPr>
          <w:rFonts w:ascii="Times New Roman" w:hAnsi="Times New Roman" w:cs="Times New Roman"/>
          <w:kern w:val="2"/>
          <w:lang w:bidi="ar"/>
        </w:rPr>
        <w:t>1</w:t>
      </w:r>
      <w:r>
        <w:rPr>
          <w:rFonts w:hint="eastAsia" w:ascii="Times New Roman" w:hAnsi="Times New Roman"/>
          <w:kern w:val="2"/>
          <w:lang w:bidi="ar"/>
        </w:rPr>
        <w:t>和指标</w:t>
      </w:r>
      <w:r>
        <w:rPr>
          <w:rFonts w:ascii="Times New Roman" w:hAnsi="Times New Roman" w:cs="Times New Roman"/>
          <w:kern w:val="2"/>
          <w:lang w:bidi="ar"/>
        </w:rPr>
        <w:t>2</w:t>
      </w:r>
      <w:r>
        <w:rPr>
          <w:rFonts w:hint="eastAsia" w:ascii="Times New Roman" w:hAnsi="Times New Roman"/>
          <w:kern w:val="2"/>
          <w:lang w:bidi="ar"/>
        </w:rPr>
        <w:t>不能同时出现在第一</w:t>
      </w:r>
      <w:r>
        <w:rPr>
          <w:rFonts w:ascii="Times New Roman" w:hAnsi="Times New Roman" w:cs="Times New Roman"/>
          <w:kern w:val="2"/>
          <w:lang w:bidi="ar"/>
        </w:rPr>
        <w:t>Y</w:t>
      </w:r>
      <w:r>
        <w:rPr>
          <w:rFonts w:hint="eastAsia" w:ascii="Times New Roman" w:hAnsi="Times New Roman"/>
          <w:kern w:val="2"/>
          <w:lang w:bidi="ar"/>
        </w:rPr>
        <w:t>轴或第二</w:t>
      </w:r>
      <w:r>
        <w:rPr>
          <w:rFonts w:ascii="Times New Roman" w:hAnsi="Times New Roman" w:cs="Times New Roman"/>
          <w:kern w:val="2"/>
          <w:lang w:bidi="ar"/>
        </w:rPr>
        <w:t>Y</w:t>
      </w:r>
      <w:r>
        <w:rPr>
          <w:rFonts w:hint="eastAsia" w:ascii="Times New Roman" w:hAnsi="Times New Roman"/>
          <w:kern w:val="2"/>
          <w:lang w:bidi="ar"/>
        </w:rPr>
        <w:t>轴。</w:t>
      </w:r>
    </w:p>
    <w:p>
      <w:pPr>
        <w:pStyle w:val="70"/>
        <w:numPr>
          <w:ilvl w:val="0"/>
          <w:numId w:val="27"/>
        </w:numPr>
        <w:ind w:firstLineChars="0"/>
      </w:pPr>
      <w:r>
        <w:rPr>
          <w:rFonts w:hint="eastAsia"/>
          <w:kern w:val="2"/>
          <w:lang w:bidi="ar"/>
        </w:rPr>
        <w:t>图表类型为柱状图、柱+折线图时，可勾选是否双X轴</w:t>
      </w:r>
    </w:p>
    <w:p>
      <w:pPr>
        <w:ind w:firstLine="420"/>
      </w:pPr>
      <w:r>
        <w:rPr>
          <w:rFonts w:hint="eastAsia" w:cs="Times New Roman"/>
          <w:kern w:val="2"/>
          <w:lang w:bidi="ar"/>
        </w:rPr>
        <w:t>如选择双X轴，则设置第一X轴和第二X轴对应的维度。</w:t>
      </w:r>
      <w:r>
        <w:rPr>
          <w:kern w:val="2"/>
          <w:lang w:bidi="ar"/>
        </w:rPr>
        <w:t xml:space="preserve"> </w:t>
      </w:r>
      <w:r>
        <w:rPr>
          <w:rFonts w:hint="eastAsia"/>
          <w:kern w:val="2"/>
          <w:lang w:bidi="ar"/>
        </w:rPr>
        <w:t>（页面设置见上图）</w:t>
      </w:r>
    </w:p>
    <w:p>
      <w:pPr>
        <w:widowControl w:val="0"/>
        <w:spacing w:after="160" w:line="259" w:lineRule="auto"/>
        <w:jc w:val="both"/>
        <w:rPr>
          <w:rFonts w:cs="Times New Roman"/>
          <w:kern w:val="2"/>
        </w:rPr>
      </w:pPr>
    </w:p>
    <w:p>
      <w:pPr>
        <w:widowControl w:val="0"/>
        <w:spacing w:after="160" w:line="259" w:lineRule="auto"/>
        <w:jc w:val="both"/>
        <w:rPr>
          <w:rFonts w:cs="Times New Roman"/>
          <w:b/>
          <w:bCs/>
          <w:kern w:val="2"/>
        </w:rPr>
      </w:pPr>
      <w:r>
        <w:rPr>
          <w:rFonts w:hint="eastAsia" w:cs="Times New Roman"/>
          <w:b/>
          <w:bCs/>
          <w:kern w:val="2"/>
        </w:rPr>
        <w:t>5、</w:t>
      </w:r>
      <w:r>
        <w:rPr>
          <w:rFonts w:hint="eastAsia" w:cs="Times New Roman"/>
          <w:b/>
          <w:bCs/>
          <w:kern w:val="2"/>
          <w:highlight w:val="yellow"/>
        </w:rPr>
        <w:t>排序</w:t>
      </w:r>
    </w:p>
    <w:p>
      <w:pPr>
        <w:pStyle w:val="70"/>
        <w:widowControl w:val="0"/>
        <w:numPr>
          <w:ilvl w:val="0"/>
          <w:numId w:val="28"/>
        </w:numPr>
        <w:spacing w:after="160" w:line="259" w:lineRule="auto"/>
        <w:ind w:firstLineChars="0"/>
        <w:jc w:val="both"/>
        <w:rPr>
          <w:rFonts w:cs="Times New Roman"/>
          <w:kern w:val="2"/>
        </w:rPr>
      </w:pPr>
      <w:r>
        <w:rPr>
          <w:rFonts w:hint="eastAsia" w:cs="Times New Roman"/>
          <w:kern w:val="2"/>
        </w:rPr>
        <w:t>指标值排序</w:t>
      </w:r>
      <w:r>
        <w:rPr>
          <w:rFonts w:hint="eastAsia" w:cs="Times New Roman"/>
          <w:kern w:val="2"/>
          <w:highlight w:val="yellow"/>
        </w:rPr>
        <w:t>（原型待补充）</w:t>
      </w:r>
    </w:p>
    <w:p>
      <w:pPr>
        <w:widowControl w:val="0"/>
        <w:spacing w:after="160" w:line="259" w:lineRule="auto"/>
        <w:jc w:val="both"/>
        <w:rPr>
          <w:rFonts w:cs="Times New Roman"/>
          <w:kern w:val="2"/>
        </w:rPr>
      </w:pPr>
      <w:r>
        <w:rPr>
          <w:rFonts w:hint="eastAsia" w:cs="Times New Roman"/>
          <w:kern w:val="2"/>
        </w:rPr>
        <w:t>仅能指定一个指标进行排序，该排序仅根据指标值的大小进行排序，与维度等不相关。点击“指标值排序“前面的+，界面如下：</w:t>
      </w:r>
    </w:p>
    <w:p>
      <w:pPr>
        <w:widowControl w:val="0"/>
        <w:spacing w:after="160" w:line="259" w:lineRule="auto"/>
        <w:jc w:val="both"/>
        <w:rPr>
          <w:rFonts w:cs="Times New Roman"/>
          <w:kern w:val="2"/>
        </w:rPr>
      </w:pPr>
      <w:r>
        <w:rPr>
          <w:rFonts w:cs="Times New Roman"/>
          <w:kern w:val="2"/>
        </w:rPr>
        <w:drawing>
          <wp:inline distT="0" distB="0" distL="0" distR="0">
            <wp:extent cx="3688080" cy="1082040"/>
            <wp:effectExtent l="0" t="0" r="7620" b="381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3688080" cy="1082040"/>
                    </a:xfrm>
                    <a:prstGeom prst="rect">
                      <a:avLst/>
                    </a:prstGeom>
                    <a:noFill/>
                    <a:ln>
                      <a:noFill/>
                    </a:ln>
                  </pic:spPr>
                </pic:pic>
              </a:graphicData>
            </a:graphic>
          </wp:inline>
        </w:drawing>
      </w:r>
    </w:p>
    <w:p>
      <w:pPr>
        <w:widowControl w:val="0"/>
        <w:spacing w:after="160" w:line="259" w:lineRule="auto"/>
        <w:jc w:val="both"/>
        <w:rPr>
          <w:rFonts w:cs="Times New Roman"/>
          <w:kern w:val="2"/>
        </w:rPr>
      </w:pPr>
      <w:r>
        <w:rPr>
          <w:rFonts w:hint="eastAsia" w:cs="Times New Roman"/>
          <w:kern w:val="2"/>
        </w:rPr>
        <w:t>排序方式有升序和降序两种方式，升序指由大到小排列，降序指由小到大排序。</w:t>
      </w:r>
    </w:p>
    <w:p>
      <w:pPr>
        <w:widowControl w:val="0"/>
        <w:spacing w:after="160" w:line="259" w:lineRule="auto"/>
        <w:jc w:val="both"/>
        <w:rPr>
          <w:rFonts w:cs="Times New Roman"/>
          <w:kern w:val="2"/>
        </w:rPr>
      </w:pPr>
      <w:r>
        <w:rPr>
          <w:rFonts w:hint="eastAsia" w:cs="Times New Roman"/>
          <w:kern w:val="2"/>
        </w:rPr>
        <w:t>设置完成后，指标卡的图形根据设置指标值的大小进行排序。用到的场景仅为某指标的排名的图形，如保费收入排名。</w:t>
      </w:r>
    </w:p>
    <w:p>
      <w:pPr>
        <w:pStyle w:val="70"/>
        <w:widowControl w:val="0"/>
        <w:numPr>
          <w:ilvl w:val="0"/>
          <w:numId w:val="28"/>
        </w:numPr>
        <w:spacing w:after="160" w:line="259" w:lineRule="auto"/>
        <w:ind w:firstLineChars="0"/>
        <w:jc w:val="both"/>
        <w:rPr>
          <w:rFonts w:cs="Times New Roman"/>
          <w:kern w:val="2"/>
        </w:rPr>
      </w:pPr>
      <w:r>
        <w:rPr>
          <w:rFonts w:hint="eastAsia" w:cs="Times New Roman"/>
          <w:kern w:val="2"/>
        </w:rPr>
        <w:t>维度值排序</w:t>
      </w:r>
      <w:r>
        <w:rPr>
          <w:rFonts w:hint="eastAsia" w:cs="Times New Roman"/>
          <w:kern w:val="2"/>
          <w:highlight w:val="yellow"/>
        </w:rPr>
        <w:t>（原型待补充）</w:t>
      </w:r>
    </w:p>
    <w:p>
      <w:pPr>
        <w:widowControl w:val="0"/>
        <w:spacing w:after="160" w:line="259" w:lineRule="auto"/>
        <w:ind w:firstLine="480" w:firstLineChars="200"/>
        <w:jc w:val="both"/>
        <w:rPr>
          <w:rFonts w:cs="Times New Roman"/>
          <w:kern w:val="2"/>
        </w:rPr>
      </w:pPr>
      <w:r>
        <w:rPr>
          <w:rFonts w:hint="eastAsia" w:cs="Times New Roman"/>
          <w:kern w:val="2"/>
        </w:rPr>
        <w:t>根据</w:t>
      </w:r>
      <w:r>
        <w:rPr>
          <w:rFonts w:hint="eastAsia"/>
          <w:color w:val="000000"/>
        </w:rPr>
        <w:t>筛选和合并后的维度值进行排序，若维度值未进行筛选和合并则默认全部维度值。</w:t>
      </w:r>
      <w:r>
        <w:rPr>
          <w:rFonts w:hint="eastAsia" w:cs="Times New Roman"/>
          <w:kern w:val="2"/>
        </w:rPr>
        <w:t>点击“指标值排序“前面的+，界面如下：</w:t>
      </w:r>
    </w:p>
    <w:p>
      <w:pPr>
        <w:widowControl w:val="0"/>
        <w:spacing w:after="160" w:line="259" w:lineRule="auto"/>
        <w:jc w:val="both"/>
        <w:rPr>
          <w:rFonts w:cs="Times New Roman"/>
          <w:kern w:val="2"/>
        </w:rPr>
      </w:pPr>
      <w:r>
        <w:drawing>
          <wp:inline distT="0" distB="0" distL="0" distR="0">
            <wp:extent cx="6120130" cy="2369820"/>
            <wp:effectExtent l="0" t="0" r="13970" b="1143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58"/>
                    <a:stretch>
                      <a:fillRect/>
                    </a:stretch>
                  </pic:blipFill>
                  <pic:spPr>
                    <a:xfrm>
                      <a:off x="0" y="0"/>
                      <a:ext cx="6120130" cy="2369820"/>
                    </a:xfrm>
                    <a:prstGeom prst="rect">
                      <a:avLst/>
                    </a:prstGeom>
                  </pic:spPr>
                </pic:pic>
              </a:graphicData>
            </a:graphic>
          </wp:inline>
        </w:drawing>
      </w:r>
    </w:p>
    <w:p>
      <w:pPr>
        <w:widowControl w:val="0"/>
        <w:tabs>
          <w:tab w:val="left" w:pos="0"/>
        </w:tabs>
        <w:spacing w:after="160" w:line="259" w:lineRule="auto"/>
        <w:ind w:firstLine="480" w:firstLineChars="200"/>
        <w:jc w:val="both"/>
        <w:rPr>
          <w:rFonts w:cs="Times New Roman"/>
          <w:kern w:val="2"/>
          <w:highlight w:val="yellow"/>
        </w:rPr>
      </w:pPr>
      <w:r>
        <w:rPr>
          <w:rFonts w:hint="eastAsia" w:cs="Times New Roman"/>
          <w:kern w:val="2"/>
          <w:highlight w:val="yellow"/>
        </w:rPr>
        <w:t>通过拖拽的方式，调整各个维度值的顺序。如需新增维度值排序，点击“+”即可，系统自动新增一行。</w:t>
      </w:r>
    </w:p>
    <w:p>
      <w:pPr>
        <w:widowControl w:val="0"/>
        <w:tabs>
          <w:tab w:val="left" w:pos="0"/>
        </w:tabs>
        <w:spacing w:after="160" w:line="259" w:lineRule="auto"/>
        <w:ind w:firstLine="480" w:firstLineChars="200"/>
        <w:jc w:val="both"/>
        <w:rPr>
          <w:rFonts w:cs="Times New Roman"/>
          <w:kern w:val="2"/>
        </w:rPr>
      </w:pPr>
      <w:r>
        <w:rPr>
          <w:rFonts w:hint="eastAsia" w:cs="Times New Roman"/>
          <w:kern w:val="2"/>
          <w:highlight w:val="yellow"/>
        </w:rPr>
        <w:t>设置完成后，指标卡的图形根据这些维度值设置的顺序进行排序，前面的值排在坐标轴的前面，以此进行排列，该设置仅在柱状图有意义。</w:t>
      </w:r>
    </w:p>
    <w:p>
      <w:pPr>
        <w:widowControl w:val="0"/>
        <w:spacing w:after="160" w:line="259" w:lineRule="auto"/>
        <w:jc w:val="both"/>
        <w:rPr>
          <w:rFonts w:cs="Times New Roman"/>
          <w:kern w:val="2"/>
        </w:rPr>
      </w:pPr>
    </w:p>
    <w:p>
      <w:pPr>
        <w:widowControl w:val="0"/>
        <w:spacing w:after="160" w:line="259" w:lineRule="auto"/>
        <w:jc w:val="both"/>
        <w:rPr>
          <w:rFonts w:cs="Times New Roman"/>
          <w:b/>
          <w:bCs/>
          <w:kern w:val="2"/>
        </w:rPr>
      </w:pPr>
      <w:r>
        <w:rPr>
          <w:rFonts w:hint="eastAsia" w:cs="Times New Roman"/>
          <w:b/>
          <w:bCs/>
          <w:kern w:val="2"/>
        </w:rPr>
        <w:t>6、图表相关参数的设置</w:t>
      </w:r>
    </w:p>
    <w:p>
      <w:pPr>
        <w:widowControl w:val="0"/>
        <w:spacing w:after="160" w:line="259" w:lineRule="auto"/>
        <w:jc w:val="both"/>
        <w:rPr>
          <w:rFonts w:ascii="Times New Roman" w:hAnsi="Times New Roman" w:cs="Times New Roman"/>
          <w:kern w:val="2"/>
          <w:sz w:val="21"/>
        </w:rPr>
      </w:pPr>
      <w:r>
        <w:rPr>
          <w:rFonts w:hint="eastAsia" w:cs="Times New Roman"/>
          <w:kern w:val="2"/>
        </w:rPr>
        <w:t>根据图表的类型不同，相关的参数也不同，具体如下</w:t>
      </w:r>
      <w:r>
        <w:rPr>
          <w:rFonts w:cs="Times New Roman"/>
          <w:kern w:val="2"/>
        </w:rPr>
        <w:t>（配置项前面有</w:t>
      </w:r>
      <w:r>
        <w:rPr>
          <w:rFonts w:cs="Times New Roman"/>
          <w:color w:val="FF0000"/>
          <w:kern w:val="2"/>
        </w:rPr>
        <w:t>*</w:t>
      </w:r>
      <w:r>
        <w:rPr>
          <w:rFonts w:hint="eastAsia" w:cs="Times New Roman"/>
          <w:kern w:val="2"/>
        </w:rPr>
        <w:t>为</w:t>
      </w:r>
      <w:r>
        <w:rPr>
          <w:rFonts w:cs="Times New Roman"/>
          <w:kern w:val="2"/>
        </w:rPr>
        <w:t>必输项）</w:t>
      </w:r>
      <w:r>
        <w:rPr>
          <w:rFonts w:hint="eastAsia" w:cs="Times New Roman"/>
          <w:kern w:val="2"/>
        </w:rPr>
        <w:t>：</w:t>
      </w:r>
    </w:p>
    <w:tbl>
      <w:tblPr>
        <w:tblStyle w:val="31"/>
        <w:tblW w:w="1031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26"/>
        <w:gridCol w:w="1276"/>
        <w:gridCol w:w="1985"/>
        <w:gridCol w:w="55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6" w:type="dxa"/>
            <w:tcBorders>
              <w:top w:val="single" w:color="auto" w:sz="4" w:space="0"/>
              <w:left w:val="single" w:color="auto" w:sz="4" w:space="0"/>
              <w:bottom w:val="single" w:color="auto" w:sz="4" w:space="0"/>
              <w:right w:val="single" w:color="auto" w:sz="4" w:space="0"/>
            </w:tcBorders>
            <w:shd w:val="clear" w:color="auto" w:fill="auto"/>
          </w:tcPr>
          <w:p>
            <w:pPr>
              <w:keepNext w:val="0"/>
              <w:keepLines w:val="0"/>
              <w:widowControl w:val="0"/>
              <w:suppressLineNumbers w:val="0"/>
              <w:spacing w:before="0" w:beforeAutospacing="0" w:after="0" w:afterAutospacing="0"/>
              <w:ind w:left="0" w:right="0"/>
              <w:jc w:val="both"/>
              <w:rPr>
                <w:rFonts w:hint="default"/>
                <w:b/>
                <w:color w:val="000000"/>
              </w:rPr>
            </w:pPr>
            <w:r>
              <w:rPr>
                <w:rFonts w:hint="eastAsia"/>
                <w:b/>
                <w:color w:val="000000"/>
                <w:lang w:bidi="ar"/>
              </w:rPr>
              <w:t>配置项大类</w:t>
            </w:r>
          </w:p>
        </w:tc>
        <w:tc>
          <w:tcPr>
            <w:tcW w:w="1276" w:type="dxa"/>
            <w:tcBorders>
              <w:top w:val="single" w:color="auto" w:sz="4" w:space="0"/>
              <w:left w:val="single" w:color="auto" w:sz="4" w:space="0"/>
              <w:bottom w:val="single" w:color="auto" w:sz="4" w:space="0"/>
              <w:right w:val="single" w:color="auto" w:sz="4" w:space="0"/>
            </w:tcBorders>
            <w:shd w:val="clear" w:color="auto" w:fill="auto"/>
          </w:tcPr>
          <w:p>
            <w:pPr>
              <w:keepNext w:val="0"/>
              <w:keepLines w:val="0"/>
              <w:widowControl w:val="0"/>
              <w:suppressLineNumbers w:val="0"/>
              <w:spacing w:before="0" w:beforeAutospacing="0" w:after="0" w:afterAutospacing="0"/>
              <w:ind w:left="0" w:right="0"/>
              <w:jc w:val="both"/>
              <w:rPr>
                <w:rFonts w:hint="default"/>
                <w:b/>
                <w:color w:val="000000"/>
              </w:rPr>
            </w:pPr>
            <w:r>
              <w:rPr>
                <w:rFonts w:hint="eastAsia"/>
                <w:b/>
                <w:color w:val="000000"/>
                <w:lang w:bidi="ar"/>
              </w:rPr>
              <w:t>配置项</w:t>
            </w:r>
          </w:p>
        </w:tc>
        <w:tc>
          <w:tcPr>
            <w:tcW w:w="1985" w:type="dxa"/>
            <w:tcBorders>
              <w:top w:val="single" w:color="auto" w:sz="4" w:space="0"/>
              <w:left w:val="single" w:color="auto" w:sz="4" w:space="0"/>
              <w:bottom w:val="single" w:color="auto" w:sz="4" w:space="0"/>
              <w:right w:val="single" w:color="auto" w:sz="4" w:space="0"/>
            </w:tcBorders>
            <w:shd w:val="clear" w:color="auto" w:fill="auto"/>
          </w:tcPr>
          <w:p>
            <w:pPr>
              <w:keepNext w:val="0"/>
              <w:keepLines w:val="0"/>
              <w:widowControl w:val="0"/>
              <w:suppressLineNumbers w:val="0"/>
              <w:spacing w:before="0" w:beforeAutospacing="0" w:after="0" w:afterAutospacing="0"/>
              <w:ind w:left="0" w:right="0"/>
              <w:jc w:val="both"/>
              <w:rPr>
                <w:rFonts w:hint="default"/>
                <w:b/>
                <w:color w:val="000000"/>
              </w:rPr>
            </w:pPr>
            <w:r>
              <w:rPr>
                <w:rFonts w:hint="eastAsia"/>
                <w:b/>
                <w:color w:val="000000"/>
                <w:lang w:bidi="ar"/>
              </w:rPr>
              <w:t>值说明</w:t>
            </w:r>
          </w:p>
        </w:tc>
        <w:tc>
          <w:tcPr>
            <w:tcW w:w="5531" w:type="dxa"/>
            <w:tcBorders>
              <w:top w:val="single" w:color="auto" w:sz="4" w:space="0"/>
              <w:left w:val="single" w:color="auto" w:sz="4" w:space="0"/>
              <w:bottom w:val="single" w:color="auto" w:sz="4" w:space="0"/>
              <w:right w:val="single" w:color="auto" w:sz="4" w:space="0"/>
            </w:tcBorders>
            <w:shd w:val="clear" w:color="auto" w:fill="auto"/>
          </w:tcPr>
          <w:p>
            <w:pPr>
              <w:keepNext w:val="0"/>
              <w:keepLines w:val="0"/>
              <w:widowControl w:val="0"/>
              <w:suppressLineNumbers w:val="0"/>
              <w:spacing w:before="0" w:beforeAutospacing="0" w:after="0" w:afterAutospacing="0"/>
              <w:ind w:left="0" w:right="0"/>
              <w:jc w:val="both"/>
              <w:rPr>
                <w:rFonts w:hint="default"/>
                <w:b/>
                <w:color w:val="000000"/>
              </w:rPr>
            </w:pPr>
            <w:r>
              <w:rPr>
                <w:rFonts w:hint="eastAsia"/>
                <w:b/>
                <w:color w:val="000000"/>
                <w:lang w:bidi="ar"/>
              </w:rPr>
              <w:t>适用图表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6" w:type="dxa"/>
            <w:vMerge w:val="restart"/>
            <w:tcBorders>
              <w:top w:val="single" w:color="auto" w:sz="4" w:space="0"/>
              <w:left w:val="single" w:color="auto" w:sz="4" w:space="0"/>
              <w:right w:val="single" w:color="auto" w:sz="4" w:space="0"/>
            </w:tcBorders>
            <w:shd w:val="clear" w:color="auto" w:fill="auto"/>
          </w:tcPr>
          <w:p>
            <w:pPr>
              <w:keepNext w:val="0"/>
              <w:keepLines w:val="0"/>
              <w:widowControl w:val="0"/>
              <w:suppressLineNumbers w:val="0"/>
              <w:spacing w:before="0" w:beforeAutospacing="0" w:after="0" w:afterAutospacing="0"/>
              <w:ind w:left="0" w:right="0"/>
              <w:jc w:val="both"/>
              <w:rPr>
                <w:rFonts w:hint="default"/>
                <w:color w:val="000000"/>
              </w:rPr>
            </w:pPr>
            <w:r>
              <w:rPr>
                <w:rFonts w:hint="eastAsia"/>
                <w:color w:val="000000"/>
                <w:lang w:bidi="ar"/>
              </w:rPr>
              <w:t>基础配置</w:t>
            </w:r>
          </w:p>
        </w:tc>
        <w:tc>
          <w:tcPr>
            <w:tcW w:w="1276" w:type="dxa"/>
            <w:tcBorders>
              <w:top w:val="single" w:color="auto" w:sz="4" w:space="0"/>
              <w:left w:val="single" w:color="auto" w:sz="4" w:space="0"/>
              <w:bottom w:val="single" w:color="auto" w:sz="4" w:space="0"/>
              <w:right w:val="single" w:color="auto" w:sz="4" w:space="0"/>
            </w:tcBorders>
            <w:shd w:val="clear" w:color="auto" w:fill="auto"/>
          </w:tcPr>
          <w:p>
            <w:pPr>
              <w:keepNext w:val="0"/>
              <w:keepLines w:val="0"/>
              <w:widowControl w:val="0"/>
              <w:suppressLineNumbers w:val="0"/>
              <w:spacing w:before="0" w:beforeAutospacing="0" w:after="0" w:afterAutospacing="0"/>
              <w:ind w:left="0" w:right="0"/>
              <w:jc w:val="both"/>
              <w:rPr>
                <w:rFonts w:hint="default"/>
              </w:rPr>
            </w:pPr>
            <w:r>
              <w:rPr>
                <w:rFonts w:hint="default"/>
                <w:color w:val="FF0000"/>
                <w:kern w:val="2"/>
                <w:lang w:bidi="ar"/>
              </w:rPr>
              <w:t>*</w:t>
            </w:r>
            <w:r>
              <w:rPr>
                <w:rFonts w:hint="eastAsia"/>
                <w:kern w:val="2"/>
                <w:lang w:bidi="ar"/>
              </w:rPr>
              <w:t>指标卡标题</w:t>
            </w:r>
          </w:p>
        </w:tc>
        <w:tc>
          <w:tcPr>
            <w:tcW w:w="1985" w:type="dxa"/>
            <w:tcBorders>
              <w:top w:val="single" w:color="auto" w:sz="4" w:space="0"/>
              <w:left w:val="single" w:color="auto" w:sz="4" w:space="0"/>
              <w:bottom w:val="single" w:color="auto" w:sz="4" w:space="0"/>
              <w:right w:val="single" w:color="auto" w:sz="4" w:space="0"/>
            </w:tcBorders>
            <w:shd w:val="clear" w:color="auto" w:fill="auto"/>
          </w:tcPr>
          <w:p>
            <w:pPr>
              <w:keepNext w:val="0"/>
              <w:keepLines w:val="0"/>
              <w:widowControl w:val="0"/>
              <w:suppressLineNumbers w:val="0"/>
              <w:spacing w:before="0" w:beforeAutospacing="0" w:after="0" w:afterAutospacing="0"/>
              <w:ind w:left="0" w:right="0"/>
              <w:jc w:val="both"/>
              <w:rPr>
                <w:rFonts w:hint="default"/>
              </w:rPr>
            </w:pPr>
            <w:r>
              <w:rPr>
                <w:rFonts w:hint="eastAsia"/>
                <w:kern w:val="2"/>
                <w:lang w:bidi="ar"/>
              </w:rPr>
              <w:t>文字</w:t>
            </w:r>
          </w:p>
        </w:tc>
        <w:tc>
          <w:tcPr>
            <w:tcW w:w="5531" w:type="dxa"/>
            <w:tcBorders>
              <w:top w:val="single" w:color="auto" w:sz="4" w:space="0"/>
              <w:left w:val="single" w:color="auto" w:sz="4" w:space="0"/>
              <w:bottom w:val="single" w:color="auto" w:sz="4" w:space="0"/>
              <w:right w:val="single" w:color="auto" w:sz="4" w:space="0"/>
            </w:tcBorders>
            <w:shd w:val="clear" w:color="auto" w:fill="auto"/>
          </w:tcPr>
          <w:p>
            <w:pPr>
              <w:keepNext w:val="0"/>
              <w:keepLines w:val="0"/>
              <w:widowControl w:val="0"/>
              <w:suppressLineNumbers w:val="0"/>
              <w:spacing w:before="0" w:beforeAutospacing="0" w:after="0" w:afterAutospacing="0"/>
              <w:ind w:left="0" w:right="0"/>
              <w:jc w:val="both"/>
              <w:rPr>
                <w:rFonts w:hint="default"/>
              </w:rPr>
            </w:pPr>
            <w:r>
              <w:rPr>
                <w:rFonts w:hint="eastAsia"/>
                <w:kern w:val="2"/>
                <w:lang w:bidi="ar"/>
              </w:rPr>
              <w:t>数值表、饼图、环形图、南丁格尔玫瑰图、柱状图、折线图、柱状+折线图、雷达图、散点图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6" w:type="dxa"/>
            <w:vMerge w:val="continue"/>
            <w:tcBorders>
              <w:left w:val="single" w:color="auto" w:sz="4" w:space="0"/>
              <w:right w:val="single" w:color="auto" w:sz="4" w:space="0"/>
            </w:tcBorders>
            <w:shd w:val="clear" w:color="auto" w:fill="auto"/>
          </w:tcPr>
          <w:p>
            <w:pPr>
              <w:keepNext w:val="0"/>
              <w:keepLines w:val="0"/>
              <w:widowControl/>
              <w:suppressLineNumbers w:val="0"/>
              <w:spacing w:before="0" w:beforeAutospacing="0" w:after="0" w:afterAutospacing="0"/>
              <w:ind w:left="0" w:right="0"/>
              <w:rPr>
                <w:rFonts w:hint="default" w:ascii="Times New Roman" w:hAnsi="Times New Roman" w:cs="Times New Roman"/>
                <w:sz w:val="20"/>
                <w:szCs w:val="20"/>
              </w:rPr>
            </w:pPr>
          </w:p>
        </w:tc>
        <w:tc>
          <w:tcPr>
            <w:tcW w:w="1276" w:type="dxa"/>
            <w:tcBorders>
              <w:top w:val="single" w:color="auto" w:sz="4" w:space="0"/>
              <w:left w:val="single" w:color="auto" w:sz="4" w:space="0"/>
              <w:bottom w:val="single" w:color="auto" w:sz="4" w:space="0"/>
              <w:right w:val="single" w:color="auto" w:sz="4" w:space="0"/>
            </w:tcBorders>
            <w:shd w:val="clear" w:color="auto" w:fill="auto"/>
          </w:tcPr>
          <w:p>
            <w:pPr>
              <w:keepNext w:val="0"/>
              <w:keepLines w:val="0"/>
              <w:widowControl w:val="0"/>
              <w:suppressLineNumbers w:val="0"/>
              <w:spacing w:before="0" w:beforeAutospacing="0" w:after="0" w:afterAutospacing="0"/>
              <w:ind w:left="0" w:right="0"/>
              <w:jc w:val="both"/>
              <w:rPr>
                <w:rFonts w:hint="default"/>
              </w:rPr>
            </w:pPr>
            <w:r>
              <w:rPr>
                <w:rFonts w:hint="default"/>
                <w:color w:val="FF0000"/>
                <w:kern w:val="2"/>
                <w:lang w:bidi="ar"/>
              </w:rPr>
              <w:t>*</w:t>
            </w:r>
            <w:r>
              <w:rPr>
                <w:rFonts w:hint="eastAsia"/>
                <w:kern w:val="2"/>
                <w:lang w:bidi="ar"/>
              </w:rPr>
              <w:t>指标卡标题位置</w:t>
            </w:r>
          </w:p>
        </w:tc>
        <w:tc>
          <w:tcPr>
            <w:tcW w:w="1985" w:type="dxa"/>
            <w:tcBorders>
              <w:top w:val="single" w:color="auto" w:sz="4" w:space="0"/>
              <w:left w:val="single" w:color="auto" w:sz="4" w:space="0"/>
              <w:bottom w:val="single" w:color="auto" w:sz="4" w:space="0"/>
              <w:right w:val="single" w:color="auto" w:sz="4" w:space="0"/>
            </w:tcBorders>
            <w:shd w:val="clear" w:color="auto" w:fill="auto"/>
          </w:tcPr>
          <w:p>
            <w:pPr>
              <w:keepNext w:val="0"/>
              <w:keepLines w:val="0"/>
              <w:widowControl w:val="0"/>
              <w:suppressLineNumbers w:val="0"/>
              <w:spacing w:before="0" w:beforeAutospacing="0" w:after="0" w:afterAutospacing="0"/>
              <w:ind w:left="0" w:right="0"/>
              <w:jc w:val="both"/>
              <w:rPr>
                <w:rFonts w:hint="default"/>
              </w:rPr>
            </w:pPr>
            <w:r>
              <w:rPr>
                <w:rFonts w:hint="eastAsia"/>
                <w:kern w:val="2"/>
                <w:lang w:bidi="ar"/>
              </w:rPr>
              <w:t>下拉框，</w:t>
            </w:r>
          </w:p>
          <w:p>
            <w:pPr>
              <w:keepNext w:val="0"/>
              <w:keepLines w:val="0"/>
              <w:widowControl w:val="0"/>
              <w:suppressLineNumbers w:val="0"/>
              <w:spacing w:before="0" w:beforeAutospacing="0" w:after="0" w:afterAutospacing="0"/>
              <w:ind w:left="0" w:right="0"/>
              <w:jc w:val="both"/>
              <w:rPr>
                <w:rFonts w:hint="default"/>
              </w:rPr>
            </w:pPr>
            <w:r>
              <w:rPr>
                <w:rFonts w:hint="eastAsia"/>
                <w:kern w:val="2"/>
                <w:lang w:bidi="ar"/>
              </w:rPr>
              <w:t>默认：中</w:t>
            </w:r>
          </w:p>
        </w:tc>
        <w:tc>
          <w:tcPr>
            <w:tcW w:w="5531" w:type="dxa"/>
            <w:tcBorders>
              <w:top w:val="single" w:color="auto" w:sz="4" w:space="0"/>
              <w:left w:val="single" w:color="auto" w:sz="4" w:space="0"/>
              <w:bottom w:val="single" w:color="auto" w:sz="4" w:space="0"/>
              <w:right w:val="single" w:color="auto" w:sz="4" w:space="0"/>
            </w:tcBorders>
            <w:shd w:val="clear" w:color="auto" w:fill="auto"/>
          </w:tcPr>
          <w:p>
            <w:pPr>
              <w:keepNext w:val="0"/>
              <w:keepLines w:val="0"/>
              <w:widowControl w:val="0"/>
              <w:suppressLineNumbers w:val="0"/>
              <w:spacing w:before="0" w:beforeAutospacing="0" w:after="0" w:afterAutospacing="0"/>
              <w:ind w:left="0" w:right="0"/>
              <w:jc w:val="both"/>
              <w:rPr>
                <w:rFonts w:hint="default"/>
              </w:rPr>
            </w:pPr>
            <w:r>
              <w:rPr>
                <w:rFonts w:hint="eastAsia"/>
                <w:kern w:val="2"/>
                <w:lang w:bidi="ar"/>
              </w:rPr>
              <w:t>数值表、饼图、环形图、南丁格尔玫瑰图、柱状图、折线图、柱状+折线图、雷达图、散点图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6" w:type="dxa"/>
            <w:vMerge w:val="continue"/>
            <w:tcBorders>
              <w:left w:val="single" w:color="auto" w:sz="4" w:space="0"/>
              <w:right w:val="single" w:color="auto" w:sz="4" w:space="0"/>
            </w:tcBorders>
            <w:shd w:val="clear" w:color="auto" w:fill="auto"/>
          </w:tcPr>
          <w:p>
            <w:pPr>
              <w:keepNext w:val="0"/>
              <w:keepLines w:val="0"/>
              <w:widowControl/>
              <w:suppressLineNumbers w:val="0"/>
              <w:spacing w:before="0" w:beforeAutospacing="0" w:after="0" w:afterAutospacing="0"/>
              <w:ind w:left="0" w:right="0"/>
              <w:rPr>
                <w:rFonts w:hint="default" w:ascii="Times New Roman" w:hAnsi="Times New Roman" w:cs="Times New Roman"/>
                <w:sz w:val="20"/>
                <w:szCs w:val="20"/>
              </w:rPr>
            </w:pPr>
          </w:p>
        </w:tc>
        <w:tc>
          <w:tcPr>
            <w:tcW w:w="1276" w:type="dxa"/>
            <w:tcBorders>
              <w:top w:val="single" w:color="auto" w:sz="4" w:space="0"/>
              <w:left w:val="single" w:color="auto" w:sz="4" w:space="0"/>
              <w:bottom w:val="single" w:color="auto" w:sz="4" w:space="0"/>
              <w:right w:val="single" w:color="auto" w:sz="4" w:space="0"/>
            </w:tcBorders>
            <w:shd w:val="clear" w:color="auto" w:fill="auto"/>
          </w:tcPr>
          <w:p>
            <w:pPr>
              <w:keepNext w:val="0"/>
              <w:keepLines w:val="0"/>
              <w:widowControl w:val="0"/>
              <w:suppressLineNumbers w:val="0"/>
              <w:spacing w:before="0" w:beforeAutospacing="0" w:after="0" w:afterAutospacing="0"/>
              <w:ind w:left="0" w:right="0"/>
              <w:jc w:val="both"/>
              <w:rPr>
                <w:rFonts w:hint="default"/>
              </w:rPr>
            </w:pPr>
            <w:r>
              <w:rPr>
                <w:rFonts w:hint="default"/>
              </w:rPr>
              <w:t>副标题</w:t>
            </w:r>
          </w:p>
        </w:tc>
        <w:tc>
          <w:tcPr>
            <w:tcW w:w="1985" w:type="dxa"/>
            <w:tcBorders>
              <w:top w:val="single" w:color="auto" w:sz="4" w:space="0"/>
              <w:left w:val="single" w:color="auto" w:sz="4" w:space="0"/>
              <w:bottom w:val="single" w:color="auto" w:sz="4" w:space="0"/>
              <w:right w:val="single" w:color="auto" w:sz="4" w:space="0"/>
            </w:tcBorders>
            <w:shd w:val="clear" w:color="auto" w:fill="auto"/>
          </w:tcPr>
          <w:p>
            <w:pPr>
              <w:keepNext w:val="0"/>
              <w:keepLines w:val="0"/>
              <w:widowControl w:val="0"/>
              <w:suppressLineNumbers w:val="0"/>
              <w:spacing w:before="0" w:beforeAutospacing="0" w:after="0" w:afterAutospacing="0"/>
              <w:ind w:left="0" w:right="0"/>
              <w:jc w:val="both"/>
              <w:rPr>
                <w:rFonts w:hint="default"/>
              </w:rPr>
            </w:pPr>
            <w:r>
              <w:rPr>
                <w:rFonts w:hint="eastAsia"/>
                <w:kern w:val="2"/>
                <w:lang w:bidi="ar"/>
              </w:rPr>
              <w:t>文字</w:t>
            </w:r>
          </w:p>
        </w:tc>
        <w:tc>
          <w:tcPr>
            <w:tcW w:w="5531" w:type="dxa"/>
            <w:tcBorders>
              <w:top w:val="single" w:color="auto" w:sz="4" w:space="0"/>
              <w:left w:val="single" w:color="auto" w:sz="4" w:space="0"/>
              <w:bottom w:val="single" w:color="auto" w:sz="4" w:space="0"/>
              <w:right w:val="single" w:color="auto" w:sz="4" w:space="0"/>
            </w:tcBorders>
            <w:shd w:val="clear" w:color="auto" w:fill="auto"/>
          </w:tcPr>
          <w:p>
            <w:pPr>
              <w:keepNext w:val="0"/>
              <w:keepLines w:val="0"/>
              <w:widowControl w:val="0"/>
              <w:suppressLineNumbers w:val="0"/>
              <w:spacing w:before="0" w:beforeAutospacing="0" w:after="0" w:afterAutospacing="0"/>
              <w:ind w:left="0" w:right="0"/>
              <w:jc w:val="both"/>
              <w:rPr>
                <w:rFonts w:hint="default"/>
              </w:rPr>
            </w:pPr>
            <w:r>
              <w:rPr>
                <w:rFonts w:hint="eastAsia"/>
                <w:kern w:val="2"/>
                <w:lang w:bidi="ar"/>
              </w:rPr>
              <w:t>饼图、环形图、南丁格尔玫瑰图、柱状图、折线图、柱状+折线图、雷达图、散点图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6" w:type="dxa"/>
            <w:vMerge w:val="continue"/>
            <w:tcBorders>
              <w:left w:val="single" w:color="auto" w:sz="4" w:space="0"/>
              <w:right w:val="single" w:color="auto" w:sz="4" w:space="0"/>
            </w:tcBorders>
            <w:shd w:val="clear" w:color="auto" w:fill="auto"/>
          </w:tcPr>
          <w:p>
            <w:pPr>
              <w:keepNext w:val="0"/>
              <w:keepLines w:val="0"/>
              <w:widowControl/>
              <w:suppressLineNumbers w:val="0"/>
              <w:spacing w:before="0" w:beforeAutospacing="0" w:after="0" w:afterAutospacing="0"/>
              <w:ind w:left="0" w:right="0"/>
              <w:rPr>
                <w:rFonts w:hint="default" w:ascii="Times New Roman" w:hAnsi="Times New Roman" w:cs="Times New Roman"/>
                <w:sz w:val="20"/>
                <w:szCs w:val="20"/>
              </w:rPr>
            </w:pPr>
          </w:p>
        </w:tc>
        <w:tc>
          <w:tcPr>
            <w:tcW w:w="1276" w:type="dxa"/>
            <w:tcBorders>
              <w:top w:val="single" w:color="auto" w:sz="4" w:space="0"/>
              <w:left w:val="single" w:color="auto" w:sz="4" w:space="0"/>
              <w:bottom w:val="single" w:color="auto" w:sz="4" w:space="0"/>
              <w:right w:val="single" w:color="auto" w:sz="4" w:space="0"/>
            </w:tcBorders>
            <w:shd w:val="clear" w:color="auto" w:fill="auto"/>
          </w:tcPr>
          <w:p>
            <w:pPr>
              <w:keepNext w:val="0"/>
              <w:keepLines w:val="0"/>
              <w:widowControl w:val="0"/>
              <w:suppressLineNumbers w:val="0"/>
              <w:spacing w:before="0" w:beforeAutospacing="0" w:after="0" w:afterAutospacing="0"/>
              <w:ind w:left="0" w:right="0"/>
              <w:jc w:val="both"/>
              <w:rPr>
                <w:rFonts w:hint="default"/>
              </w:rPr>
            </w:pPr>
            <w:r>
              <w:rPr>
                <w:rFonts w:hint="default"/>
              </w:rPr>
              <w:t>副标题位置</w:t>
            </w:r>
          </w:p>
        </w:tc>
        <w:tc>
          <w:tcPr>
            <w:tcW w:w="1985" w:type="dxa"/>
            <w:tcBorders>
              <w:top w:val="single" w:color="auto" w:sz="4" w:space="0"/>
              <w:left w:val="single" w:color="auto" w:sz="4" w:space="0"/>
              <w:bottom w:val="single" w:color="auto" w:sz="4" w:space="0"/>
              <w:right w:val="single" w:color="auto" w:sz="4" w:space="0"/>
            </w:tcBorders>
            <w:shd w:val="clear" w:color="auto" w:fill="auto"/>
          </w:tcPr>
          <w:p>
            <w:pPr>
              <w:keepNext w:val="0"/>
              <w:keepLines w:val="0"/>
              <w:widowControl w:val="0"/>
              <w:suppressLineNumbers w:val="0"/>
              <w:spacing w:before="0" w:beforeAutospacing="0" w:after="0" w:afterAutospacing="0"/>
              <w:ind w:left="0" w:right="0"/>
              <w:jc w:val="both"/>
              <w:rPr>
                <w:rFonts w:hint="default"/>
              </w:rPr>
            </w:pPr>
            <w:r>
              <w:rPr>
                <w:rFonts w:hint="eastAsia"/>
                <w:kern w:val="2"/>
                <w:lang w:bidi="ar"/>
              </w:rPr>
              <w:t>下拉框，</w:t>
            </w:r>
          </w:p>
          <w:p>
            <w:pPr>
              <w:keepNext w:val="0"/>
              <w:keepLines w:val="0"/>
              <w:widowControl w:val="0"/>
              <w:suppressLineNumbers w:val="0"/>
              <w:spacing w:before="0" w:beforeAutospacing="0" w:after="0" w:afterAutospacing="0"/>
              <w:ind w:left="0" w:right="0"/>
              <w:jc w:val="both"/>
              <w:rPr>
                <w:rFonts w:hint="default"/>
              </w:rPr>
            </w:pPr>
            <w:r>
              <w:rPr>
                <w:rFonts w:hint="eastAsia"/>
                <w:kern w:val="2"/>
                <w:lang w:bidi="ar"/>
              </w:rPr>
              <w:t>默认：右</w:t>
            </w:r>
          </w:p>
        </w:tc>
        <w:tc>
          <w:tcPr>
            <w:tcW w:w="5531" w:type="dxa"/>
            <w:tcBorders>
              <w:top w:val="single" w:color="auto" w:sz="4" w:space="0"/>
              <w:left w:val="single" w:color="auto" w:sz="4" w:space="0"/>
              <w:bottom w:val="single" w:color="auto" w:sz="4" w:space="0"/>
              <w:right w:val="single" w:color="auto" w:sz="4" w:space="0"/>
            </w:tcBorders>
            <w:shd w:val="clear" w:color="auto" w:fill="auto"/>
          </w:tcPr>
          <w:p>
            <w:pPr>
              <w:keepNext w:val="0"/>
              <w:keepLines w:val="0"/>
              <w:widowControl w:val="0"/>
              <w:suppressLineNumbers w:val="0"/>
              <w:spacing w:before="0" w:beforeAutospacing="0" w:after="0" w:afterAutospacing="0"/>
              <w:ind w:left="0" w:right="0"/>
              <w:jc w:val="both"/>
              <w:rPr>
                <w:rFonts w:hint="default"/>
              </w:rPr>
            </w:pPr>
            <w:r>
              <w:rPr>
                <w:rFonts w:hint="eastAsia"/>
                <w:kern w:val="2"/>
                <w:lang w:bidi="ar"/>
              </w:rPr>
              <w:t>饼图、环形图、南丁格尔玫瑰图、柱状图、折线图、柱状+折线图、雷达图、散点图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6" w:type="dxa"/>
            <w:vMerge w:val="continue"/>
            <w:tcBorders>
              <w:left w:val="single" w:color="auto" w:sz="4" w:space="0"/>
              <w:right w:val="single" w:color="auto" w:sz="4" w:space="0"/>
            </w:tcBorders>
            <w:shd w:val="clear" w:color="auto" w:fill="auto"/>
          </w:tcPr>
          <w:p>
            <w:pPr>
              <w:keepNext w:val="0"/>
              <w:keepLines w:val="0"/>
              <w:widowControl/>
              <w:suppressLineNumbers w:val="0"/>
              <w:spacing w:before="0" w:beforeAutospacing="0" w:after="0" w:afterAutospacing="0"/>
              <w:ind w:left="0" w:right="0"/>
              <w:rPr>
                <w:rFonts w:hint="default" w:ascii="Times New Roman" w:hAnsi="Times New Roman" w:cs="Times New Roman"/>
                <w:sz w:val="20"/>
                <w:szCs w:val="20"/>
              </w:rPr>
            </w:pPr>
          </w:p>
        </w:tc>
        <w:tc>
          <w:tcPr>
            <w:tcW w:w="1276" w:type="dxa"/>
            <w:tcBorders>
              <w:top w:val="single" w:color="auto" w:sz="4" w:space="0"/>
              <w:left w:val="single" w:color="auto" w:sz="4" w:space="0"/>
              <w:bottom w:val="single" w:color="auto" w:sz="4" w:space="0"/>
              <w:right w:val="single" w:color="auto" w:sz="4" w:space="0"/>
            </w:tcBorders>
            <w:shd w:val="clear" w:color="auto" w:fill="auto"/>
          </w:tcPr>
          <w:p>
            <w:pPr>
              <w:keepNext w:val="0"/>
              <w:keepLines w:val="0"/>
              <w:widowControl w:val="0"/>
              <w:suppressLineNumbers w:val="0"/>
              <w:spacing w:before="0" w:beforeAutospacing="0" w:after="0" w:afterAutospacing="0"/>
              <w:ind w:left="0" w:right="0"/>
              <w:jc w:val="both"/>
              <w:rPr>
                <w:rFonts w:hint="default"/>
              </w:rPr>
            </w:pPr>
            <w:r>
              <w:rPr>
                <w:rFonts w:hint="default"/>
                <w:color w:val="FF0000"/>
              </w:rPr>
              <w:t>*</w:t>
            </w:r>
            <w:r>
              <w:rPr>
                <w:rFonts w:hint="eastAsia"/>
              </w:rPr>
              <w:t>颜色</w:t>
            </w:r>
          </w:p>
        </w:tc>
        <w:tc>
          <w:tcPr>
            <w:tcW w:w="1985" w:type="dxa"/>
            <w:tcBorders>
              <w:top w:val="single" w:color="auto" w:sz="4" w:space="0"/>
              <w:left w:val="single" w:color="auto" w:sz="4" w:space="0"/>
              <w:bottom w:val="single" w:color="auto" w:sz="4" w:space="0"/>
              <w:right w:val="single" w:color="auto" w:sz="4" w:space="0"/>
            </w:tcBorders>
            <w:shd w:val="clear" w:color="auto" w:fill="auto"/>
          </w:tcPr>
          <w:p>
            <w:pPr>
              <w:keepNext w:val="0"/>
              <w:keepLines w:val="0"/>
              <w:widowControl w:val="0"/>
              <w:suppressLineNumbers w:val="0"/>
              <w:spacing w:before="0" w:beforeAutospacing="0" w:after="0" w:afterAutospacing="0"/>
              <w:ind w:left="0" w:right="0"/>
              <w:jc w:val="both"/>
              <w:rPr>
                <w:rFonts w:hint="default"/>
                <w:kern w:val="2"/>
                <w:lang w:bidi="ar"/>
              </w:rPr>
            </w:pPr>
            <w:r>
              <w:rPr>
                <w:rFonts w:hint="eastAsia"/>
              </w:rPr>
              <w:t>弹出对话框</w:t>
            </w:r>
          </w:p>
        </w:tc>
        <w:tc>
          <w:tcPr>
            <w:tcW w:w="5531" w:type="dxa"/>
            <w:tcBorders>
              <w:top w:val="single" w:color="auto" w:sz="4" w:space="0"/>
              <w:left w:val="single" w:color="auto" w:sz="4" w:space="0"/>
              <w:bottom w:val="single" w:color="auto" w:sz="4" w:space="0"/>
              <w:right w:val="single" w:color="auto" w:sz="4" w:space="0"/>
            </w:tcBorders>
            <w:shd w:val="clear" w:color="auto" w:fill="auto"/>
          </w:tcPr>
          <w:p>
            <w:pPr>
              <w:keepNext w:val="0"/>
              <w:keepLines w:val="0"/>
              <w:widowControl w:val="0"/>
              <w:suppressLineNumbers w:val="0"/>
              <w:spacing w:before="0" w:beforeAutospacing="0" w:after="0" w:afterAutospacing="0"/>
              <w:ind w:left="0" w:right="0"/>
              <w:jc w:val="both"/>
              <w:rPr>
                <w:rFonts w:hint="default"/>
                <w:kern w:val="2"/>
                <w:lang w:bidi="ar"/>
              </w:rPr>
            </w:pPr>
            <w:r>
              <w:rPr>
                <w:rFonts w:hint="eastAsia"/>
                <w:kern w:val="2"/>
                <w:lang w:bidi="ar"/>
              </w:rPr>
              <w:t>数值表、</w:t>
            </w:r>
            <w:r>
              <w:rPr>
                <w:rFonts w:hint="eastAsia"/>
              </w:rPr>
              <w:t>饼图、环形图、南丁格尔玫瑰图、柱状图、折线图、柱状</w:t>
            </w:r>
            <w:r>
              <w:rPr>
                <w:rFonts w:hint="default"/>
              </w:rPr>
              <w:t>+折线图、雷达图、散点图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6" w:type="dxa"/>
            <w:vMerge w:val="continue"/>
            <w:tcBorders>
              <w:left w:val="single" w:color="auto" w:sz="4" w:space="0"/>
              <w:right w:val="single" w:color="auto" w:sz="4" w:space="0"/>
            </w:tcBorders>
            <w:shd w:val="clear" w:color="auto" w:fill="auto"/>
          </w:tcPr>
          <w:p>
            <w:pPr>
              <w:keepNext w:val="0"/>
              <w:keepLines w:val="0"/>
              <w:widowControl/>
              <w:suppressLineNumbers w:val="0"/>
              <w:spacing w:before="0" w:beforeAutospacing="0" w:after="0" w:afterAutospacing="0"/>
              <w:ind w:left="0" w:right="0"/>
              <w:rPr>
                <w:rFonts w:hint="default" w:ascii="Times New Roman" w:hAnsi="Times New Roman" w:cs="Times New Roman"/>
                <w:sz w:val="20"/>
                <w:szCs w:val="20"/>
              </w:rPr>
            </w:pPr>
          </w:p>
        </w:tc>
        <w:tc>
          <w:tcPr>
            <w:tcW w:w="1276" w:type="dxa"/>
            <w:tcBorders>
              <w:top w:val="single" w:color="auto" w:sz="4" w:space="0"/>
              <w:left w:val="single" w:color="auto" w:sz="4" w:space="0"/>
              <w:bottom w:val="single" w:color="auto" w:sz="4" w:space="0"/>
              <w:right w:val="single" w:color="auto" w:sz="4" w:space="0"/>
            </w:tcBorders>
            <w:shd w:val="clear" w:color="auto" w:fill="auto"/>
          </w:tcPr>
          <w:p>
            <w:pPr>
              <w:keepNext w:val="0"/>
              <w:keepLines w:val="0"/>
              <w:widowControl w:val="0"/>
              <w:suppressLineNumbers w:val="0"/>
              <w:spacing w:before="0" w:beforeAutospacing="0" w:after="0" w:afterAutospacing="0"/>
              <w:ind w:left="0" w:right="0"/>
              <w:jc w:val="both"/>
              <w:rPr>
                <w:rFonts w:hint="default"/>
              </w:rPr>
            </w:pPr>
            <w:r>
              <w:rPr>
                <w:rFonts w:hint="default"/>
                <w:color w:val="FF0000"/>
              </w:rPr>
              <w:t>*</w:t>
            </w:r>
            <w:r>
              <w:rPr>
                <w:rFonts w:hint="eastAsia"/>
              </w:rPr>
              <w:t>字体</w:t>
            </w:r>
          </w:p>
        </w:tc>
        <w:tc>
          <w:tcPr>
            <w:tcW w:w="1985" w:type="dxa"/>
            <w:tcBorders>
              <w:top w:val="single" w:color="auto" w:sz="4" w:space="0"/>
              <w:left w:val="single" w:color="auto" w:sz="4" w:space="0"/>
              <w:bottom w:val="single" w:color="auto" w:sz="4" w:space="0"/>
              <w:right w:val="single" w:color="auto" w:sz="4" w:space="0"/>
            </w:tcBorders>
            <w:shd w:val="clear" w:color="auto" w:fill="auto"/>
          </w:tcPr>
          <w:p>
            <w:pPr>
              <w:keepNext w:val="0"/>
              <w:keepLines w:val="0"/>
              <w:widowControl w:val="0"/>
              <w:suppressLineNumbers w:val="0"/>
              <w:spacing w:before="0" w:beforeAutospacing="0" w:after="0" w:afterAutospacing="0"/>
              <w:ind w:left="0" w:right="0"/>
              <w:jc w:val="both"/>
              <w:rPr>
                <w:rFonts w:hint="default"/>
                <w:kern w:val="2"/>
                <w:lang w:bidi="ar"/>
              </w:rPr>
            </w:pPr>
            <w:r>
              <w:rPr>
                <w:rFonts w:hint="eastAsia"/>
              </w:rPr>
              <w:t>下拉框</w:t>
            </w:r>
          </w:p>
        </w:tc>
        <w:tc>
          <w:tcPr>
            <w:tcW w:w="5531" w:type="dxa"/>
            <w:tcBorders>
              <w:top w:val="single" w:color="auto" w:sz="4" w:space="0"/>
              <w:left w:val="single" w:color="auto" w:sz="4" w:space="0"/>
              <w:bottom w:val="single" w:color="auto" w:sz="4" w:space="0"/>
              <w:right w:val="single" w:color="auto" w:sz="4" w:space="0"/>
            </w:tcBorders>
            <w:shd w:val="clear" w:color="auto" w:fill="auto"/>
          </w:tcPr>
          <w:p>
            <w:pPr>
              <w:keepNext w:val="0"/>
              <w:keepLines w:val="0"/>
              <w:widowControl w:val="0"/>
              <w:suppressLineNumbers w:val="0"/>
              <w:spacing w:before="0" w:beforeAutospacing="0" w:after="0" w:afterAutospacing="0"/>
              <w:ind w:left="0" w:right="0"/>
              <w:jc w:val="both"/>
              <w:rPr>
                <w:rFonts w:hint="default"/>
                <w:kern w:val="2"/>
                <w:lang w:bidi="ar"/>
              </w:rPr>
            </w:pPr>
            <w:r>
              <w:rPr>
                <w:rFonts w:hint="eastAsia"/>
                <w:kern w:val="2"/>
                <w:lang w:bidi="ar"/>
              </w:rPr>
              <w:t>数值表、</w:t>
            </w:r>
            <w:r>
              <w:rPr>
                <w:rFonts w:hint="eastAsia"/>
              </w:rPr>
              <w:t>饼图、环形图、南丁格尔玫瑰图、柱状图、折线图、柱状</w:t>
            </w:r>
            <w:r>
              <w:rPr>
                <w:rFonts w:hint="default"/>
              </w:rPr>
              <w:t>+折线图、雷达图、散点图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6" w:type="dxa"/>
            <w:vMerge w:val="continue"/>
            <w:tcBorders>
              <w:left w:val="single" w:color="auto" w:sz="4" w:space="0"/>
              <w:right w:val="single" w:color="auto" w:sz="4" w:space="0"/>
            </w:tcBorders>
            <w:shd w:val="clear" w:color="auto" w:fill="auto"/>
          </w:tcPr>
          <w:p>
            <w:pPr>
              <w:keepNext w:val="0"/>
              <w:keepLines w:val="0"/>
              <w:widowControl/>
              <w:suppressLineNumbers w:val="0"/>
              <w:spacing w:before="0" w:beforeAutospacing="0" w:after="0" w:afterAutospacing="0"/>
              <w:ind w:left="0" w:right="0"/>
              <w:rPr>
                <w:rFonts w:hint="default" w:ascii="Times New Roman" w:hAnsi="Times New Roman" w:cs="Times New Roman"/>
                <w:sz w:val="20"/>
                <w:szCs w:val="20"/>
              </w:rPr>
            </w:pPr>
          </w:p>
        </w:tc>
        <w:tc>
          <w:tcPr>
            <w:tcW w:w="1276" w:type="dxa"/>
            <w:tcBorders>
              <w:top w:val="single" w:color="auto" w:sz="4" w:space="0"/>
              <w:left w:val="single" w:color="auto" w:sz="4" w:space="0"/>
              <w:bottom w:val="single" w:color="auto" w:sz="4" w:space="0"/>
              <w:right w:val="single" w:color="auto" w:sz="4" w:space="0"/>
            </w:tcBorders>
            <w:shd w:val="clear" w:color="auto" w:fill="auto"/>
          </w:tcPr>
          <w:p>
            <w:pPr>
              <w:keepNext w:val="0"/>
              <w:keepLines w:val="0"/>
              <w:widowControl w:val="0"/>
              <w:suppressLineNumbers w:val="0"/>
              <w:spacing w:before="0" w:beforeAutospacing="0" w:after="0" w:afterAutospacing="0"/>
              <w:ind w:left="0" w:right="0"/>
              <w:jc w:val="both"/>
              <w:rPr>
                <w:rFonts w:hint="default"/>
              </w:rPr>
            </w:pPr>
            <w:r>
              <w:rPr>
                <w:rFonts w:hint="default"/>
                <w:color w:val="FF0000"/>
                <w:kern w:val="2"/>
                <w:lang w:bidi="ar"/>
              </w:rPr>
              <w:t>*</w:t>
            </w:r>
            <w:r>
              <w:rPr>
                <w:rFonts w:hint="eastAsia"/>
                <w:kern w:val="2"/>
                <w:lang w:bidi="ar"/>
              </w:rPr>
              <w:t>显示X轴</w:t>
            </w:r>
          </w:p>
        </w:tc>
        <w:tc>
          <w:tcPr>
            <w:tcW w:w="1985" w:type="dxa"/>
            <w:tcBorders>
              <w:top w:val="single" w:color="auto" w:sz="4" w:space="0"/>
              <w:left w:val="single" w:color="auto" w:sz="4" w:space="0"/>
              <w:bottom w:val="single" w:color="auto" w:sz="4" w:space="0"/>
              <w:right w:val="single" w:color="auto" w:sz="4" w:space="0"/>
            </w:tcBorders>
            <w:shd w:val="clear" w:color="auto" w:fill="auto"/>
          </w:tcPr>
          <w:p>
            <w:pPr>
              <w:keepNext w:val="0"/>
              <w:keepLines w:val="0"/>
              <w:widowControl w:val="0"/>
              <w:suppressLineNumbers w:val="0"/>
              <w:spacing w:before="0" w:beforeAutospacing="0" w:after="0" w:afterAutospacing="0"/>
              <w:ind w:left="0" w:right="0"/>
              <w:jc w:val="both"/>
              <w:rPr>
                <w:rFonts w:hint="default"/>
              </w:rPr>
            </w:pPr>
            <w:r>
              <w:rPr>
                <w:rFonts w:hint="eastAsia"/>
                <w:kern w:val="2"/>
                <w:lang w:bidi="ar"/>
              </w:rPr>
              <w:t>枚举值：是/否</w:t>
            </w:r>
          </w:p>
          <w:p>
            <w:pPr>
              <w:keepNext w:val="0"/>
              <w:keepLines w:val="0"/>
              <w:widowControl w:val="0"/>
              <w:suppressLineNumbers w:val="0"/>
              <w:spacing w:before="0" w:beforeAutospacing="0" w:after="0" w:afterAutospacing="0"/>
              <w:ind w:left="0" w:right="0"/>
              <w:jc w:val="both"/>
              <w:rPr>
                <w:rFonts w:hint="default"/>
              </w:rPr>
            </w:pPr>
            <w:r>
              <w:rPr>
                <w:rFonts w:hint="eastAsia"/>
                <w:kern w:val="2"/>
                <w:lang w:bidi="ar"/>
              </w:rPr>
              <w:t>默认：是</w:t>
            </w:r>
          </w:p>
        </w:tc>
        <w:tc>
          <w:tcPr>
            <w:tcW w:w="5531" w:type="dxa"/>
            <w:tcBorders>
              <w:top w:val="single" w:color="auto" w:sz="4" w:space="0"/>
              <w:left w:val="single" w:color="auto" w:sz="4" w:space="0"/>
              <w:bottom w:val="single" w:color="auto" w:sz="4" w:space="0"/>
              <w:right w:val="single" w:color="auto" w:sz="4" w:space="0"/>
            </w:tcBorders>
            <w:shd w:val="clear" w:color="auto" w:fill="auto"/>
          </w:tcPr>
          <w:p>
            <w:pPr>
              <w:keepNext w:val="0"/>
              <w:keepLines w:val="0"/>
              <w:widowControl w:val="0"/>
              <w:suppressLineNumbers w:val="0"/>
              <w:spacing w:before="0" w:beforeAutospacing="0" w:after="0" w:afterAutospacing="0"/>
              <w:ind w:left="0" w:right="0"/>
              <w:jc w:val="both"/>
              <w:rPr>
                <w:rFonts w:hint="default"/>
              </w:rPr>
            </w:pPr>
            <w:r>
              <w:rPr>
                <w:rFonts w:hint="eastAsia"/>
                <w:kern w:val="2"/>
                <w:lang w:bidi="ar"/>
              </w:rPr>
              <w:t>柱状图、折线图、柱状+折线图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6" w:type="dxa"/>
            <w:vMerge w:val="continue"/>
            <w:tcBorders>
              <w:left w:val="single" w:color="auto" w:sz="4" w:space="0"/>
              <w:right w:val="single" w:color="auto" w:sz="4" w:space="0"/>
            </w:tcBorders>
            <w:shd w:val="clear" w:color="auto" w:fill="auto"/>
          </w:tcPr>
          <w:p>
            <w:pPr>
              <w:keepNext w:val="0"/>
              <w:keepLines w:val="0"/>
              <w:widowControl/>
              <w:suppressLineNumbers w:val="0"/>
              <w:spacing w:before="0" w:beforeAutospacing="0" w:after="0" w:afterAutospacing="0"/>
              <w:ind w:left="0" w:right="0"/>
              <w:rPr>
                <w:rFonts w:hint="default" w:ascii="Times New Roman" w:hAnsi="Times New Roman" w:cs="Times New Roman"/>
                <w:sz w:val="20"/>
                <w:szCs w:val="20"/>
              </w:rPr>
            </w:pPr>
          </w:p>
        </w:tc>
        <w:tc>
          <w:tcPr>
            <w:tcW w:w="1276" w:type="dxa"/>
            <w:tcBorders>
              <w:top w:val="single" w:color="auto" w:sz="4" w:space="0"/>
              <w:left w:val="single" w:color="auto" w:sz="4" w:space="0"/>
              <w:bottom w:val="single" w:color="auto" w:sz="4" w:space="0"/>
              <w:right w:val="single" w:color="auto" w:sz="4" w:space="0"/>
            </w:tcBorders>
            <w:shd w:val="clear" w:color="auto" w:fill="auto"/>
          </w:tcPr>
          <w:p>
            <w:pPr>
              <w:keepNext w:val="0"/>
              <w:keepLines w:val="0"/>
              <w:widowControl w:val="0"/>
              <w:suppressLineNumbers w:val="0"/>
              <w:spacing w:before="0" w:beforeAutospacing="0" w:after="0" w:afterAutospacing="0"/>
              <w:ind w:left="0" w:right="0"/>
              <w:jc w:val="both"/>
              <w:rPr>
                <w:rFonts w:hint="default"/>
              </w:rPr>
            </w:pPr>
            <w:r>
              <w:rPr>
                <w:rFonts w:hint="default"/>
                <w:color w:val="FF0000"/>
                <w:kern w:val="2"/>
                <w:lang w:bidi="ar"/>
              </w:rPr>
              <w:t>*</w:t>
            </w:r>
            <w:r>
              <w:rPr>
                <w:rFonts w:hint="eastAsia"/>
                <w:kern w:val="2"/>
                <w:lang w:bidi="ar"/>
              </w:rPr>
              <w:t>显示Y轴</w:t>
            </w:r>
          </w:p>
        </w:tc>
        <w:tc>
          <w:tcPr>
            <w:tcW w:w="1985" w:type="dxa"/>
            <w:tcBorders>
              <w:top w:val="single" w:color="auto" w:sz="4" w:space="0"/>
              <w:left w:val="single" w:color="auto" w:sz="4" w:space="0"/>
              <w:bottom w:val="single" w:color="auto" w:sz="4" w:space="0"/>
              <w:right w:val="single" w:color="auto" w:sz="4" w:space="0"/>
            </w:tcBorders>
            <w:shd w:val="clear" w:color="auto" w:fill="auto"/>
          </w:tcPr>
          <w:p>
            <w:pPr>
              <w:keepNext w:val="0"/>
              <w:keepLines w:val="0"/>
              <w:widowControl w:val="0"/>
              <w:suppressLineNumbers w:val="0"/>
              <w:spacing w:before="0" w:beforeAutospacing="0" w:after="0" w:afterAutospacing="0"/>
              <w:ind w:left="0" w:right="0"/>
              <w:jc w:val="both"/>
              <w:rPr>
                <w:rFonts w:hint="default"/>
              </w:rPr>
            </w:pPr>
            <w:r>
              <w:rPr>
                <w:rFonts w:hint="eastAsia"/>
                <w:kern w:val="2"/>
                <w:lang w:bidi="ar"/>
              </w:rPr>
              <w:t>枚举值：是/否</w:t>
            </w:r>
          </w:p>
          <w:p>
            <w:pPr>
              <w:keepNext w:val="0"/>
              <w:keepLines w:val="0"/>
              <w:widowControl w:val="0"/>
              <w:suppressLineNumbers w:val="0"/>
              <w:spacing w:before="0" w:beforeAutospacing="0" w:after="0" w:afterAutospacing="0"/>
              <w:ind w:left="0" w:right="0"/>
              <w:jc w:val="both"/>
              <w:rPr>
                <w:rFonts w:hint="default"/>
              </w:rPr>
            </w:pPr>
            <w:r>
              <w:rPr>
                <w:rFonts w:hint="eastAsia"/>
                <w:kern w:val="2"/>
                <w:lang w:bidi="ar"/>
              </w:rPr>
              <w:t>默认：是</w:t>
            </w:r>
          </w:p>
        </w:tc>
        <w:tc>
          <w:tcPr>
            <w:tcW w:w="5531" w:type="dxa"/>
            <w:tcBorders>
              <w:top w:val="single" w:color="auto" w:sz="4" w:space="0"/>
              <w:left w:val="single" w:color="auto" w:sz="4" w:space="0"/>
              <w:bottom w:val="single" w:color="auto" w:sz="4" w:space="0"/>
              <w:right w:val="single" w:color="auto" w:sz="4" w:space="0"/>
            </w:tcBorders>
            <w:shd w:val="clear" w:color="auto" w:fill="auto"/>
          </w:tcPr>
          <w:p>
            <w:pPr>
              <w:keepNext w:val="0"/>
              <w:keepLines w:val="0"/>
              <w:widowControl w:val="0"/>
              <w:suppressLineNumbers w:val="0"/>
              <w:spacing w:before="0" w:beforeAutospacing="0" w:after="0" w:afterAutospacing="0"/>
              <w:ind w:left="0" w:right="0"/>
              <w:jc w:val="both"/>
              <w:rPr>
                <w:rFonts w:hint="default"/>
              </w:rPr>
            </w:pPr>
            <w:r>
              <w:rPr>
                <w:rFonts w:hint="eastAsia"/>
                <w:kern w:val="2"/>
                <w:lang w:bidi="ar"/>
              </w:rPr>
              <w:t>柱状图、折线图、柱状+折线图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6" w:type="dxa"/>
            <w:vMerge w:val="continue"/>
            <w:tcBorders>
              <w:left w:val="single" w:color="auto" w:sz="4" w:space="0"/>
              <w:right w:val="single" w:color="auto" w:sz="4" w:space="0"/>
            </w:tcBorders>
            <w:shd w:val="clear" w:color="auto" w:fill="auto"/>
          </w:tcPr>
          <w:p>
            <w:pPr>
              <w:keepNext w:val="0"/>
              <w:keepLines w:val="0"/>
              <w:widowControl/>
              <w:suppressLineNumbers w:val="0"/>
              <w:spacing w:before="0" w:beforeAutospacing="0" w:after="0" w:afterAutospacing="0"/>
              <w:ind w:left="0" w:right="0"/>
              <w:rPr>
                <w:rFonts w:hint="default" w:ascii="Times New Roman" w:hAnsi="Times New Roman" w:cs="Times New Roman"/>
                <w:sz w:val="20"/>
                <w:szCs w:val="20"/>
              </w:rPr>
            </w:pPr>
          </w:p>
        </w:tc>
        <w:tc>
          <w:tcPr>
            <w:tcW w:w="1276" w:type="dxa"/>
            <w:tcBorders>
              <w:top w:val="single" w:color="auto" w:sz="4" w:space="0"/>
              <w:left w:val="single" w:color="auto" w:sz="4" w:space="0"/>
              <w:bottom w:val="single" w:color="auto" w:sz="4" w:space="0"/>
              <w:right w:val="single" w:color="auto" w:sz="4" w:space="0"/>
            </w:tcBorders>
            <w:shd w:val="clear" w:color="auto" w:fill="auto"/>
          </w:tcPr>
          <w:p>
            <w:pPr>
              <w:keepNext w:val="0"/>
              <w:keepLines w:val="0"/>
              <w:widowControl w:val="0"/>
              <w:suppressLineNumbers w:val="0"/>
              <w:spacing w:before="0" w:beforeAutospacing="0" w:after="0" w:afterAutospacing="0"/>
              <w:ind w:left="0" w:right="0"/>
              <w:jc w:val="both"/>
              <w:rPr>
                <w:rFonts w:hint="default"/>
              </w:rPr>
            </w:pPr>
            <w:r>
              <w:rPr>
                <w:rFonts w:hint="default"/>
                <w:color w:val="FF0000"/>
                <w:kern w:val="2"/>
                <w:lang w:bidi="ar"/>
              </w:rPr>
              <w:t>*</w:t>
            </w:r>
            <w:r>
              <w:rPr>
                <w:rFonts w:hint="eastAsia"/>
                <w:kern w:val="2"/>
                <w:lang w:bidi="ar"/>
              </w:rPr>
              <w:t>显示图例</w:t>
            </w:r>
          </w:p>
        </w:tc>
        <w:tc>
          <w:tcPr>
            <w:tcW w:w="1985" w:type="dxa"/>
            <w:tcBorders>
              <w:top w:val="single" w:color="auto" w:sz="4" w:space="0"/>
              <w:left w:val="single" w:color="auto" w:sz="4" w:space="0"/>
              <w:bottom w:val="single" w:color="auto" w:sz="4" w:space="0"/>
              <w:right w:val="single" w:color="auto" w:sz="4" w:space="0"/>
            </w:tcBorders>
            <w:shd w:val="clear" w:color="auto" w:fill="auto"/>
          </w:tcPr>
          <w:p>
            <w:pPr>
              <w:keepNext w:val="0"/>
              <w:keepLines w:val="0"/>
              <w:widowControl w:val="0"/>
              <w:suppressLineNumbers w:val="0"/>
              <w:spacing w:before="0" w:beforeAutospacing="0" w:after="0" w:afterAutospacing="0"/>
              <w:ind w:left="0" w:right="0"/>
              <w:jc w:val="both"/>
              <w:rPr>
                <w:rFonts w:hint="default"/>
              </w:rPr>
            </w:pPr>
            <w:r>
              <w:rPr>
                <w:rFonts w:hint="eastAsia"/>
                <w:kern w:val="2"/>
                <w:lang w:bidi="ar"/>
              </w:rPr>
              <w:t>枚举值：是/否</w:t>
            </w:r>
          </w:p>
          <w:p>
            <w:pPr>
              <w:keepNext w:val="0"/>
              <w:keepLines w:val="0"/>
              <w:widowControl w:val="0"/>
              <w:suppressLineNumbers w:val="0"/>
              <w:spacing w:before="0" w:beforeAutospacing="0" w:after="0" w:afterAutospacing="0"/>
              <w:ind w:left="0" w:right="0"/>
              <w:jc w:val="both"/>
              <w:rPr>
                <w:rFonts w:hint="default"/>
              </w:rPr>
            </w:pPr>
            <w:r>
              <w:rPr>
                <w:rFonts w:hint="eastAsia"/>
                <w:kern w:val="2"/>
                <w:lang w:bidi="ar"/>
              </w:rPr>
              <w:t>默认：是</w:t>
            </w:r>
          </w:p>
        </w:tc>
        <w:tc>
          <w:tcPr>
            <w:tcW w:w="5531" w:type="dxa"/>
            <w:tcBorders>
              <w:top w:val="single" w:color="auto" w:sz="4" w:space="0"/>
              <w:left w:val="single" w:color="auto" w:sz="4" w:space="0"/>
              <w:bottom w:val="single" w:color="auto" w:sz="4" w:space="0"/>
              <w:right w:val="single" w:color="auto" w:sz="4" w:space="0"/>
            </w:tcBorders>
            <w:shd w:val="clear" w:color="auto" w:fill="auto"/>
          </w:tcPr>
          <w:p>
            <w:pPr>
              <w:keepNext w:val="0"/>
              <w:keepLines w:val="0"/>
              <w:widowControl w:val="0"/>
              <w:suppressLineNumbers w:val="0"/>
              <w:spacing w:before="0" w:beforeAutospacing="0" w:after="0" w:afterAutospacing="0"/>
              <w:ind w:left="0" w:right="0"/>
              <w:jc w:val="both"/>
              <w:rPr>
                <w:rFonts w:hint="default"/>
              </w:rPr>
            </w:pPr>
            <w:r>
              <w:rPr>
                <w:rFonts w:hint="eastAsia"/>
                <w:kern w:val="2"/>
                <w:lang w:bidi="ar"/>
              </w:rPr>
              <w:t>饼图、环形图、南丁格尔玫瑰图、柱状图、折线图、柱状+折线图、雷达图、散点图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6" w:type="dxa"/>
            <w:vMerge w:val="continue"/>
            <w:tcBorders>
              <w:left w:val="single" w:color="auto" w:sz="4" w:space="0"/>
              <w:right w:val="single" w:color="auto" w:sz="4" w:space="0"/>
            </w:tcBorders>
            <w:shd w:val="clear" w:color="auto" w:fill="auto"/>
          </w:tcPr>
          <w:p>
            <w:pPr>
              <w:keepNext w:val="0"/>
              <w:keepLines w:val="0"/>
              <w:widowControl/>
              <w:suppressLineNumbers w:val="0"/>
              <w:spacing w:before="0" w:beforeAutospacing="0" w:after="0" w:afterAutospacing="0"/>
              <w:ind w:left="0" w:right="0"/>
              <w:rPr>
                <w:rFonts w:hint="default" w:ascii="Times New Roman" w:hAnsi="Times New Roman" w:cs="Times New Roman"/>
                <w:sz w:val="20"/>
                <w:szCs w:val="20"/>
              </w:rPr>
            </w:pPr>
          </w:p>
        </w:tc>
        <w:tc>
          <w:tcPr>
            <w:tcW w:w="1276" w:type="dxa"/>
            <w:tcBorders>
              <w:top w:val="single" w:color="auto" w:sz="4" w:space="0"/>
              <w:left w:val="single" w:color="auto" w:sz="4" w:space="0"/>
              <w:bottom w:val="single" w:color="auto" w:sz="4" w:space="0"/>
              <w:right w:val="single" w:color="auto" w:sz="4" w:space="0"/>
            </w:tcBorders>
            <w:shd w:val="clear" w:color="auto" w:fill="auto"/>
          </w:tcPr>
          <w:p>
            <w:pPr>
              <w:keepNext w:val="0"/>
              <w:keepLines w:val="0"/>
              <w:widowControl w:val="0"/>
              <w:suppressLineNumbers w:val="0"/>
              <w:spacing w:before="0" w:beforeAutospacing="0" w:after="0" w:afterAutospacing="0"/>
              <w:ind w:left="0" w:right="0"/>
              <w:jc w:val="both"/>
              <w:rPr>
                <w:rFonts w:hint="default"/>
              </w:rPr>
            </w:pPr>
            <w:r>
              <w:rPr>
                <w:rFonts w:hint="default"/>
                <w:color w:val="FF0000"/>
                <w:kern w:val="2"/>
                <w:lang w:bidi="ar"/>
              </w:rPr>
              <w:t>*</w:t>
            </w:r>
            <w:r>
              <w:rPr>
                <w:rFonts w:hint="eastAsia"/>
                <w:kern w:val="2"/>
                <w:lang w:bidi="ar"/>
              </w:rPr>
              <w:t>显示提示信息</w:t>
            </w:r>
          </w:p>
        </w:tc>
        <w:tc>
          <w:tcPr>
            <w:tcW w:w="1985" w:type="dxa"/>
            <w:tcBorders>
              <w:top w:val="single" w:color="auto" w:sz="4" w:space="0"/>
              <w:left w:val="single" w:color="auto" w:sz="4" w:space="0"/>
              <w:bottom w:val="single" w:color="auto" w:sz="4" w:space="0"/>
              <w:right w:val="single" w:color="auto" w:sz="4" w:space="0"/>
            </w:tcBorders>
            <w:shd w:val="clear" w:color="auto" w:fill="auto"/>
          </w:tcPr>
          <w:p>
            <w:pPr>
              <w:keepNext w:val="0"/>
              <w:keepLines w:val="0"/>
              <w:widowControl w:val="0"/>
              <w:suppressLineNumbers w:val="0"/>
              <w:spacing w:before="0" w:beforeAutospacing="0" w:after="0" w:afterAutospacing="0"/>
              <w:ind w:left="0" w:right="0"/>
              <w:jc w:val="both"/>
              <w:rPr>
                <w:rFonts w:hint="default"/>
              </w:rPr>
            </w:pPr>
            <w:r>
              <w:rPr>
                <w:rFonts w:hint="eastAsia"/>
                <w:kern w:val="2"/>
                <w:lang w:bidi="ar"/>
              </w:rPr>
              <w:t>枚举值：是/否</w:t>
            </w:r>
          </w:p>
          <w:p>
            <w:pPr>
              <w:keepNext w:val="0"/>
              <w:keepLines w:val="0"/>
              <w:widowControl w:val="0"/>
              <w:suppressLineNumbers w:val="0"/>
              <w:spacing w:before="0" w:beforeAutospacing="0" w:after="0" w:afterAutospacing="0"/>
              <w:ind w:left="0" w:right="0"/>
              <w:jc w:val="both"/>
              <w:rPr>
                <w:rFonts w:hint="default"/>
              </w:rPr>
            </w:pPr>
            <w:r>
              <w:rPr>
                <w:rFonts w:hint="eastAsia"/>
                <w:kern w:val="2"/>
                <w:lang w:bidi="ar"/>
              </w:rPr>
              <w:t>默认：是</w:t>
            </w:r>
          </w:p>
        </w:tc>
        <w:tc>
          <w:tcPr>
            <w:tcW w:w="5531" w:type="dxa"/>
            <w:tcBorders>
              <w:top w:val="single" w:color="auto" w:sz="4" w:space="0"/>
              <w:left w:val="single" w:color="auto" w:sz="4" w:space="0"/>
              <w:bottom w:val="single" w:color="auto" w:sz="4" w:space="0"/>
              <w:right w:val="single" w:color="auto" w:sz="4" w:space="0"/>
            </w:tcBorders>
            <w:shd w:val="clear" w:color="auto" w:fill="auto"/>
          </w:tcPr>
          <w:p>
            <w:pPr>
              <w:keepNext w:val="0"/>
              <w:keepLines w:val="0"/>
              <w:widowControl w:val="0"/>
              <w:suppressLineNumbers w:val="0"/>
              <w:spacing w:before="0" w:beforeAutospacing="0" w:after="0" w:afterAutospacing="0"/>
              <w:ind w:left="0" w:right="0"/>
              <w:jc w:val="both"/>
              <w:rPr>
                <w:rFonts w:hint="default"/>
              </w:rPr>
            </w:pPr>
            <w:r>
              <w:rPr>
                <w:rFonts w:hint="eastAsia"/>
                <w:kern w:val="2"/>
                <w:lang w:bidi="ar"/>
              </w:rPr>
              <w:t>饼图、环形图、南丁格尔玫瑰图、柱状图、折线图、柱状+折线图、雷达图、散点图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6" w:type="dxa"/>
            <w:vMerge w:val="continue"/>
            <w:tcBorders>
              <w:left w:val="single" w:color="auto" w:sz="4" w:space="0"/>
              <w:right w:val="single" w:color="auto" w:sz="4" w:space="0"/>
            </w:tcBorders>
            <w:shd w:val="clear" w:color="auto" w:fill="auto"/>
          </w:tcPr>
          <w:p>
            <w:pPr>
              <w:keepNext w:val="0"/>
              <w:keepLines w:val="0"/>
              <w:widowControl/>
              <w:suppressLineNumbers w:val="0"/>
              <w:spacing w:before="0" w:beforeAutospacing="0" w:after="0" w:afterAutospacing="0"/>
              <w:ind w:left="0" w:right="0"/>
              <w:rPr>
                <w:rFonts w:hint="default" w:ascii="Times New Roman" w:hAnsi="Times New Roman" w:cs="Times New Roman"/>
                <w:sz w:val="20"/>
                <w:szCs w:val="20"/>
              </w:rPr>
            </w:pPr>
          </w:p>
        </w:tc>
        <w:tc>
          <w:tcPr>
            <w:tcW w:w="1276" w:type="dxa"/>
            <w:tcBorders>
              <w:top w:val="single" w:color="auto" w:sz="4" w:space="0"/>
              <w:left w:val="single" w:color="auto" w:sz="4" w:space="0"/>
              <w:bottom w:val="single" w:color="auto" w:sz="4" w:space="0"/>
              <w:right w:val="single" w:color="auto" w:sz="4" w:space="0"/>
            </w:tcBorders>
            <w:shd w:val="clear" w:color="auto" w:fill="auto"/>
          </w:tcPr>
          <w:p>
            <w:pPr>
              <w:keepNext w:val="0"/>
              <w:keepLines w:val="0"/>
              <w:widowControl w:val="0"/>
              <w:suppressLineNumbers w:val="0"/>
              <w:spacing w:before="0" w:beforeAutospacing="0" w:after="0" w:afterAutospacing="0"/>
              <w:ind w:left="0" w:right="0"/>
              <w:jc w:val="both"/>
              <w:rPr>
                <w:rFonts w:hint="default"/>
              </w:rPr>
            </w:pPr>
            <w:r>
              <w:rPr>
                <w:rFonts w:hint="default"/>
                <w:color w:val="FF0000"/>
                <w:kern w:val="2"/>
                <w:lang w:bidi="ar"/>
              </w:rPr>
              <w:t>*</w:t>
            </w:r>
            <w:r>
              <w:rPr>
                <w:rFonts w:hint="eastAsia"/>
                <w:kern w:val="2"/>
                <w:lang w:bidi="ar"/>
              </w:rPr>
              <w:t>显示标签</w:t>
            </w:r>
          </w:p>
        </w:tc>
        <w:tc>
          <w:tcPr>
            <w:tcW w:w="1985" w:type="dxa"/>
            <w:tcBorders>
              <w:top w:val="single" w:color="auto" w:sz="4" w:space="0"/>
              <w:left w:val="single" w:color="auto" w:sz="4" w:space="0"/>
              <w:bottom w:val="single" w:color="auto" w:sz="4" w:space="0"/>
              <w:right w:val="single" w:color="auto" w:sz="4" w:space="0"/>
            </w:tcBorders>
            <w:shd w:val="clear" w:color="auto" w:fill="auto"/>
          </w:tcPr>
          <w:p>
            <w:pPr>
              <w:keepNext w:val="0"/>
              <w:keepLines w:val="0"/>
              <w:widowControl w:val="0"/>
              <w:suppressLineNumbers w:val="0"/>
              <w:spacing w:before="0" w:beforeAutospacing="0" w:after="0" w:afterAutospacing="0"/>
              <w:ind w:left="0" w:right="0"/>
              <w:jc w:val="both"/>
              <w:rPr>
                <w:rFonts w:hint="default"/>
              </w:rPr>
            </w:pPr>
            <w:r>
              <w:rPr>
                <w:rFonts w:hint="eastAsia"/>
                <w:kern w:val="2"/>
                <w:lang w:bidi="ar"/>
              </w:rPr>
              <w:t>枚举值：是/否</w:t>
            </w:r>
          </w:p>
          <w:p>
            <w:pPr>
              <w:keepNext w:val="0"/>
              <w:keepLines w:val="0"/>
              <w:widowControl w:val="0"/>
              <w:suppressLineNumbers w:val="0"/>
              <w:spacing w:before="0" w:beforeAutospacing="0" w:after="0" w:afterAutospacing="0"/>
              <w:ind w:left="0" w:right="0"/>
              <w:jc w:val="both"/>
              <w:rPr>
                <w:rFonts w:hint="default"/>
              </w:rPr>
            </w:pPr>
            <w:r>
              <w:rPr>
                <w:rFonts w:hint="eastAsia"/>
                <w:kern w:val="2"/>
                <w:lang w:bidi="ar"/>
              </w:rPr>
              <w:t>默认：是</w:t>
            </w:r>
          </w:p>
        </w:tc>
        <w:tc>
          <w:tcPr>
            <w:tcW w:w="5531" w:type="dxa"/>
            <w:tcBorders>
              <w:top w:val="single" w:color="auto" w:sz="4" w:space="0"/>
              <w:left w:val="single" w:color="auto" w:sz="4" w:space="0"/>
              <w:bottom w:val="single" w:color="auto" w:sz="4" w:space="0"/>
              <w:right w:val="single" w:color="auto" w:sz="4" w:space="0"/>
            </w:tcBorders>
            <w:shd w:val="clear" w:color="auto" w:fill="auto"/>
          </w:tcPr>
          <w:p>
            <w:pPr>
              <w:keepNext w:val="0"/>
              <w:keepLines w:val="0"/>
              <w:widowControl w:val="0"/>
              <w:suppressLineNumbers w:val="0"/>
              <w:spacing w:before="0" w:beforeAutospacing="0" w:after="0" w:afterAutospacing="0"/>
              <w:ind w:left="0" w:right="0"/>
              <w:jc w:val="both"/>
              <w:rPr>
                <w:rFonts w:hint="default"/>
              </w:rPr>
            </w:pPr>
            <w:r>
              <w:rPr>
                <w:rFonts w:hint="eastAsia"/>
                <w:kern w:val="2"/>
                <w:lang w:bidi="ar"/>
              </w:rPr>
              <w:t>饼图、环形图、南丁格尔玫瑰图、柱状图、折线图、柱状+折线图、雷达图、散点图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6" w:type="dxa"/>
            <w:vMerge w:val="continue"/>
            <w:tcBorders>
              <w:left w:val="single" w:color="auto" w:sz="4" w:space="0"/>
              <w:right w:val="single" w:color="auto" w:sz="4" w:space="0"/>
            </w:tcBorders>
            <w:shd w:val="clear" w:color="auto" w:fill="auto"/>
          </w:tcPr>
          <w:p>
            <w:pPr>
              <w:keepNext w:val="0"/>
              <w:keepLines w:val="0"/>
              <w:widowControl/>
              <w:suppressLineNumbers w:val="0"/>
              <w:spacing w:before="0" w:beforeAutospacing="0" w:after="0" w:afterAutospacing="0"/>
              <w:ind w:left="0" w:right="0"/>
              <w:rPr>
                <w:rFonts w:hint="default" w:ascii="Times New Roman" w:hAnsi="Times New Roman" w:cs="Times New Roman"/>
                <w:sz w:val="20"/>
                <w:szCs w:val="20"/>
              </w:rPr>
            </w:pPr>
          </w:p>
        </w:tc>
        <w:tc>
          <w:tcPr>
            <w:tcW w:w="1276" w:type="dxa"/>
            <w:tcBorders>
              <w:top w:val="single" w:color="auto" w:sz="4" w:space="0"/>
              <w:left w:val="single" w:color="auto" w:sz="4" w:space="0"/>
              <w:bottom w:val="single" w:color="auto" w:sz="4" w:space="0"/>
              <w:right w:val="single" w:color="auto" w:sz="4" w:space="0"/>
            </w:tcBorders>
            <w:shd w:val="clear" w:color="auto" w:fill="auto"/>
          </w:tcPr>
          <w:p>
            <w:pPr>
              <w:keepNext w:val="0"/>
              <w:keepLines w:val="0"/>
              <w:widowControl w:val="0"/>
              <w:suppressLineNumbers w:val="0"/>
              <w:spacing w:before="0" w:beforeAutospacing="0" w:after="0" w:afterAutospacing="0"/>
              <w:ind w:left="0" w:right="0"/>
              <w:jc w:val="both"/>
              <w:rPr>
                <w:rFonts w:hint="default"/>
              </w:rPr>
            </w:pPr>
            <w:r>
              <w:rPr>
                <w:rFonts w:hint="eastAsia"/>
                <w:kern w:val="2"/>
                <w:lang w:bidi="ar"/>
              </w:rPr>
              <w:t>区域填充</w:t>
            </w:r>
          </w:p>
        </w:tc>
        <w:tc>
          <w:tcPr>
            <w:tcW w:w="1985" w:type="dxa"/>
            <w:tcBorders>
              <w:top w:val="single" w:color="auto" w:sz="4" w:space="0"/>
              <w:left w:val="single" w:color="auto" w:sz="4" w:space="0"/>
              <w:bottom w:val="single" w:color="auto" w:sz="4" w:space="0"/>
              <w:right w:val="single" w:color="auto" w:sz="4" w:space="0"/>
            </w:tcBorders>
            <w:shd w:val="clear" w:color="auto" w:fill="auto"/>
          </w:tcPr>
          <w:p>
            <w:pPr>
              <w:keepNext w:val="0"/>
              <w:keepLines w:val="0"/>
              <w:widowControl w:val="0"/>
              <w:suppressLineNumbers w:val="0"/>
              <w:spacing w:before="0" w:beforeAutospacing="0" w:after="0" w:afterAutospacing="0"/>
              <w:ind w:left="0" w:right="0"/>
              <w:jc w:val="both"/>
              <w:rPr>
                <w:rFonts w:hint="default"/>
              </w:rPr>
            </w:pPr>
            <w:r>
              <w:rPr>
                <w:rFonts w:hint="eastAsia"/>
                <w:kern w:val="2"/>
                <w:lang w:bidi="ar"/>
              </w:rPr>
              <w:t>枚举值：是/否</w:t>
            </w:r>
          </w:p>
          <w:p>
            <w:pPr>
              <w:keepNext w:val="0"/>
              <w:keepLines w:val="0"/>
              <w:widowControl w:val="0"/>
              <w:suppressLineNumbers w:val="0"/>
              <w:spacing w:before="0" w:beforeAutospacing="0" w:after="0" w:afterAutospacing="0"/>
              <w:ind w:left="0" w:right="0"/>
              <w:jc w:val="both"/>
              <w:rPr>
                <w:rFonts w:hint="default"/>
              </w:rPr>
            </w:pPr>
            <w:r>
              <w:rPr>
                <w:rFonts w:hint="eastAsia"/>
                <w:kern w:val="2"/>
                <w:lang w:bidi="ar"/>
              </w:rPr>
              <w:t>默认：否</w:t>
            </w:r>
          </w:p>
        </w:tc>
        <w:tc>
          <w:tcPr>
            <w:tcW w:w="5531" w:type="dxa"/>
            <w:tcBorders>
              <w:top w:val="single" w:color="auto" w:sz="4" w:space="0"/>
              <w:left w:val="single" w:color="auto" w:sz="4" w:space="0"/>
              <w:bottom w:val="single" w:color="auto" w:sz="4" w:space="0"/>
              <w:right w:val="single" w:color="auto" w:sz="4" w:space="0"/>
            </w:tcBorders>
            <w:shd w:val="clear" w:color="auto" w:fill="auto"/>
          </w:tcPr>
          <w:p>
            <w:pPr>
              <w:keepNext w:val="0"/>
              <w:keepLines w:val="0"/>
              <w:widowControl w:val="0"/>
              <w:suppressLineNumbers w:val="0"/>
              <w:spacing w:before="0" w:beforeAutospacing="0" w:after="0" w:afterAutospacing="0"/>
              <w:ind w:left="0" w:right="0"/>
              <w:jc w:val="both"/>
              <w:rPr>
                <w:rFonts w:hint="default"/>
              </w:rPr>
            </w:pPr>
            <w:r>
              <w:rPr>
                <w:rFonts w:hint="eastAsia"/>
                <w:kern w:val="2"/>
                <w:lang w:bidi="ar"/>
              </w:rPr>
              <w:t>折线图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6" w:type="dxa"/>
            <w:vMerge w:val="continue"/>
            <w:tcBorders>
              <w:left w:val="single" w:color="auto" w:sz="4" w:space="0"/>
              <w:right w:val="single" w:color="auto" w:sz="4" w:space="0"/>
            </w:tcBorders>
            <w:shd w:val="clear" w:color="auto" w:fill="auto"/>
          </w:tcPr>
          <w:p>
            <w:pPr>
              <w:keepNext w:val="0"/>
              <w:keepLines w:val="0"/>
              <w:widowControl/>
              <w:suppressLineNumbers w:val="0"/>
              <w:spacing w:before="0" w:beforeAutospacing="0" w:after="0" w:afterAutospacing="0"/>
              <w:ind w:left="0" w:right="0"/>
              <w:rPr>
                <w:rFonts w:hint="default" w:ascii="Times New Roman" w:hAnsi="Times New Roman" w:cs="Times New Roman"/>
                <w:sz w:val="20"/>
                <w:szCs w:val="20"/>
              </w:rPr>
            </w:pPr>
          </w:p>
        </w:tc>
        <w:tc>
          <w:tcPr>
            <w:tcW w:w="1276" w:type="dxa"/>
            <w:tcBorders>
              <w:top w:val="single" w:color="auto" w:sz="4" w:space="0"/>
              <w:left w:val="single" w:color="auto" w:sz="4" w:space="0"/>
              <w:bottom w:val="single" w:color="auto" w:sz="4" w:space="0"/>
              <w:right w:val="single" w:color="auto" w:sz="4" w:space="0"/>
            </w:tcBorders>
            <w:shd w:val="clear" w:color="auto" w:fill="auto"/>
          </w:tcPr>
          <w:p>
            <w:pPr>
              <w:keepNext w:val="0"/>
              <w:keepLines w:val="0"/>
              <w:widowControl w:val="0"/>
              <w:suppressLineNumbers w:val="0"/>
              <w:spacing w:before="0" w:beforeAutospacing="0" w:after="0" w:afterAutospacing="0"/>
              <w:ind w:left="0" w:right="0"/>
              <w:jc w:val="both"/>
              <w:rPr>
                <w:rFonts w:hint="default"/>
              </w:rPr>
            </w:pPr>
            <w:r>
              <w:rPr>
                <w:rFonts w:hint="eastAsia"/>
                <w:kern w:val="2"/>
                <w:lang w:bidi="ar"/>
              </w:rPr>
              <w:t>展示成南丁格尔图</w:t>
            </w:r>
          </w:p>
        </w:tc>
        <w:tc>
          <w:tcPr>
            <w:tcW w:w="1985" w:type="dxa"/>
            <w:tcBorders>
              <w:top w:val="single" w:color="auto" w:sz="4" w:space="0"/>
              <w:left w:val="single" w:color="auto" w:sz="4" w:space="0"/>
              <w:bottom w:val="single" w:color="auto" w:sz="4" w:space="0"/>
              <w:right w:val="single" w:color="auto" w:sz="4" w:space="0"/>
            </w:tcBorders>
            <w:shd w:val="clear" w:color="auto" w:fill="auto"/>
          </w:tcPr>
          <w:p>
            <w:pPr>
              <w:keepNext w:val="0"/>
              <w:keepLines w:val="0"/>
              <w:widowControl w:val="0"/>
              <w:suppressLineNumbers w:val="0"/>
              <w:spacing w:before="0" w:beforeAutospacing="0" w:after="0" w:afterAutospacing="0"/>
              <w:ind w:left="0" w:right="0"/>
              <w:jc w:val="both"/>
              <w:rPr>
                <w:rFonts w:hint="default"/>
              </w:rPr>
            </w:pPr>
            <w:r>
              <w:rPr>
                <w:rFonts w:hint="eastAsia"/>
                <w:kern w:val="2"/>
                <w:lang w:bidi="ar"/>
              </w:rPr>
              <w:t>枚举值：是/否</w:t>
            </w:r>
          </w:p>
          <w:p>
            <w:pPr>
              <w:keepNext w:val="0"/>
              <w:keepLines w:val="0"/>
              <w:widowControl w:val="0"/>
              <w:suppressLineNumbers w:val="0"/>
              <w:spacing w:before="0" w:beforeAutospacing="0" w:after="0" w:afterAutospacing="0"/>
              <w:ind w:left="0" w:right="0"/>
              <w:jc w:val="both"/>
              <w:rPr>
                <w:rFonts w:hint="default"/>
              </w:rPr>
            </w:pPr>
            <w:r>
              <w:rPr>
                <w:rFonts w:hint="eastAsia"/>
                <w:kern w:val="2"/>
                <w:lang w:bidi="ar"/>
              </w:rPr>
              <w:t>默认：否</w:t>
            </w:r>
          </w:p>
        </w:tc>
        <w:tc>
          <w:tcPr>
            <w:tcW w:w="5531" w:type="dxa"/>
            <w:tcBorders>
              <w:top w:val="single" w:color="auto" w:sz="4" w:space="0"/>
              <w:left w:val="single" w:color="auto" w:sz="4" w:space="0"/>
              <w:bottom w:val="single" w:color="auto" w:sz="4" w:space="0"/>
              <w:right w:val="single" w:color="auto" w:sz="4" w:space="0"/>
            </w:tcBorders>
            <w:shd w:val="clear" w:color="auto" w:fill="auto"/>
          </w:tcPr>
          <w:p>
            <w:pPr>
              <w:keepNext w:val="0"/>
              <w:keepLines w:val="0"/>
              <w:widowControl w:val="0"/>
              <w:suppressLineNumbers w:val="0"/>
              <w:spacing w:before="0" w:beforeAutospacing="0" w:after="0" w:afterAutospacing="0"/>
              <w:ind w:left="0" w:right="0"/>
              <w:jc w:val="both"/>
              <w:rPr>
                <w:rFonts w:hint="default"/>
              </w:rPr>
            </w:pPr>
            <w:r>
              <w:rPr>
                <w:rFonts w:hint="eastAsia"/>
                <w:kern w:val="2"/>
                <w:lang w:bidi="ar"/>
              </w:rPr>
              <w:t>饼图、环形图、南丁格尔玫瑰图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6" w:type="dxa"/>
            <w:vMerge w:val="continue"/>
            <w:tcBorders>
              <w:left w:val="single" w:color="auto" w:sz="4" w:space="0"/>
              <w:bottom w:val="single" w:color="auto" w:sz="4" w:space="0"/>
              <w:right w:val="single" w:color="auto" w:sz="4" w:space="0"/>
            </w:tcBorders>
            <w:shd w:val="clear" w:color="auto" w:fill="auto"/>
          </w:tcPr>
          <w:p>
            <w:pPr>
              <w:keepNext w:val="0"/>
              <w:keepLines w:val="0"/>
              <w:widowControl/>
              <w:suppressLineNumbers w:val="0"/>
              <w:spacing w:before="0" w:beforeAutospacing="0" w:after="0" w:afterAutospacing="0"/>
              <w:ind w:left="0" w:right="0"/>
              <w:rPr>
                <w:rFonts w:hint="default" w:ascii="Times New Roman" w:hAnsi="Times New Roman" w:cs="Times New Roman"/>
                <w:sz w:val="20"/>
                <w:szCs w:val="20"/>
              </w:rPr>
            </w:pPr>
          </w:p>
        </w:tc>
        <w:tc>
          <w:tcPr>
            <w:tcW w:w="1276" w:type="dxa"/>
            <w:tcBorders>
              <w:top w:val="single" w:color="auto" w:sz="4" w:space="0"/>
              <w:left w:val="single" w:color="auto" w:sz="4" w:space="0"/>
              <w:bottom w:val="single" w:color="auto" w:sz="4" w:space="0"/>
              <w:right w:val="single" w:color="auto" w:sz="4" w:space="0"/>
            </w:tcBorders>
            <w:shd w:val="clear" w:color="auto" w:fill="auto"/>
          </w:tcPr>
          <w:p>
            <w:pPr>
              <w:keepNext w:val="0"/>
              <w:keepLines w:val="0"/>
              <w:widowControl w:val="0"/>
              <w:suppressLineNumbers w:val="0"/>
              <w:spacing w:before="0" w:beforeAutospacing="0" w:after="0" w:afterAutospacing="0"/>
              <w:ind w:left="0" w:right="0"/>
              <w:jc w:val="both"/>
              <w:rPr>
                <w:rFonts w:hint="default"/>
                <w:kern w:val="2"/>
                <w:lang w:bidi="ar"/>
              </w:rPr>
            </w:pPr>
            <w:r>
              <w:rPr>
                <w:rFonts w:hint="default"/>
                <w:color w:val="FF0000"/>
                <w:kern w:val="2"/>
                <w:lang w:bidi="ar"/>
              </w:rPr>
              <w:t>*</w:t>
            </w:r>
            <w:r>
              <w:rPr>
                <w:rFonts w:hint="default"/>
                <w:kern w:val="2"/>
                <w:lang w:bidi="ar"/>
              </w:rPr>
              <w:t>指标说明说明</w:t>
            </w:r>
          </w:p>
        </w:tc>
        <w:tc>
          <w:tcPr>
            <w:tcW w:w="1985" w:type="dxa"/>
            <w:tcBorders>
              <w:top w:val="single" w:color="auto" w:sz="4" w:space="0"/>
              <w:left w:val="single" w:color="auto" w:sz="4" w:space="0"/>
              <w:bottom w:val="single" w:color="auto" w:sz="4" w:space="0"/>
              <w:right w:val="single" w:color="auto" w:sz="4" w:space="0"/>
            </w:tcBorders>
            <w:shd w:val="clear" w:color="auto" w:fill="auto"/>
          </w:tcPr>
          <w:p>
            <w:pPr>
              <w:keepNext w:val="0"/>
              <w:keepLines w:val="0"/>
              <w:widowControl w:val="0"/>
              <w:suppressLineNumbers w:val="0"/>
              <w:spacing w:before="0" w:beforeAutospacing="0" w:after="0" w:afterAutospacing="0"/>
              <w:ind w:left="0" w:right="0"/>
              <w:jc w:val="both"/>
              <w:rPr>
                <w:rFonts w:hint="default"/>
                <w:kern w:val="2"/>
                <w:lang w:bidi="ar"/>
              </w:rPr>
            </w:pPr>
            <w:r>
              <w:rPr>
                <w:rFonts w:hint="default"/>
                <w:kern w:val="2"/>
                <w:lang w:bidi="ar"/>
              </w:rPr>
              <w:t>文字，下拉框，可多选</w:t>
            </w:r>
          </w:p>
          <w:p>
            <w:pPr>
              <w:keepNext w:val="0"/>
              <w:keepLines w:val="0"/>
              <w:widowControl w:val="0"/>
              <w:suppressLineNumbers w:val="0"/>
              <w:spacing w:before="0" w:beforeAutospacing="0" w:after="0" w:afterAutospacing="0"/>
              <w:ind w:left="0" w:right="0"/>
              <w:jc w:val="both"/>
              <w:rPr>
                <w:rFonts w:hint="default"/>
                <w:kern w:val="2"/>
                <w:lang w:bidi="ar"/>
              </w:rPr>
            </w:pPr>
            <w:r>
              <w:rPr>
                <w:rFonts w:hint="default"/>
                <w:kern w:val="2"/>
                <w:lang w:bidi="ar"/>
              </w:rPr>
              <w:t>默认：用户选择指标的说明</w:t>
            </w:r>
          </w:p>
        </w:tc>
        <w:tc>
          <w:tcPr>
            <w:tcW w:w="5531" w:type="dxa"/>
            <w:tcBorders>
              <w:top w:val="single" w:color="auto" w:sz="4" w:space="0"/>
              <w:left w:val="single" w:color="auto" w:sz="4" w:space="0"/>
              <w:bottom w:val="single" w:color="auto" w:sz="4" w:space="0"/>
              <w:right w:val="single" w:color="auto" w:sz="4" w:space="0"/>
            </w:tcBorders>
            <w:shd w:val="clear" w:color="auto" w:fill="auto"/>
          </w:tcPr>
          <w:p>
            <w:pPr>
              <w:keepNext w:val="0"/>
              <w:keepLines w:val="0"/>
              <w:widowControl w:val="0"/>
              <w:suppressLineNumbers w:val="0"/>
              <w:spacing w:before="0" w:beforeAutospacing="0" w:after="0" w:afterAutospacing="0"/>
              <w:ind w:left="0" w:right="0"/>
              <w:jc w:val="both"/>
              <w:rPr>
                <w:rFonts w:hint="default"/>
                <w:kern w:val="2"/>
                <w:lang w:bidi="ar"/>
              </w:rPr>
            </w:pPr>
            <w:r>
              <w:rPr>
                <w:rFonts w:hint="eastAsia"/>
                <w:kern w:val="2"/>
                <w:lang w:bidi="ar"/>
              </w:rPr>
              <w:t>数值表、饼图、环形图、南丁格尔玫瑰图、柱状图、折线图、柱状+折线图、雷达图、散点图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6" w:type="dxa"/>
            <w:vMerge w:val="continue"/>
            <w:tcBorders>
              <w:top w:val="single" w:color="auto" w:sz="4" w:space="0"/>
              <w:left w:val="single" w:color="auto" w:sz="4" w:space="0"/>
              <w:bottom w:val="single" w:color="auto" w:sz="4" w:space="0"/>
              <w:right w:val="single" w:color="auto" w:sz="4" w:space="0"/>
            </w:tcBorders>
            <w:shd w:val="clear" w:color="auto" w:fill="auto"/>
          </w:tcPr>
          <w:p>
            <w:pPr>
              <w:keepNext w:val="0"/>
              <w:keepLines w:val="0"/>
              <w:widowControl/>
              <w:suppressLineNumbers w:val="0"/>
              <w:spacing w:before="0" w:beforeAutospacing="0" w:after="0" w:afterAutospacing="0"/>
              <w:ind w:left="0" w:right="0"/>
              <w:rPr>
                <w:rFonts w:hint="default" w:ascii="Times New Roman" w:hAnsi="Times New Roman" w:cs="Times New Roman"/>
                <w:sz w:val="20"/>
                <w:szCs w:val="20"/>
              </w:rPr>
            </w:pPr>
          </w:p>
        </w:tc>
        <w:tc>
          <w:tcPr>
            <w:tcW w:w="1276" w:type="dxa"/>
            <w:tcBorders>
              <w:top w:val="single" w:color="auto" w:sz="4" w:space="0"/>
              <w:left w:val="single" w:color="auto" w:sz="4" w:space="0"/>
              <w:bottom w:val="single" w:color="auto" w:sz="4" w:space="0"/>
              <w:right w:val="single" w:color="auto" w:sz="4" w:space="0"/>
            </w:tcBorders>
            <w:shd w:val="clear" w:color="auto" w:fill="auto"/>
          </w:tcPr>
          <w:p>
            <w:pPr>
              <w:keepNext w:val="0"/>
              <w:keepLines w:val="0"/>
              <w:widowControl w:val="0"/>
              <w:suppressLineNumbers w:val="0"/>
              <w:spacing w:before="0" w:beforeAutospacing="0" w:after="0" w:afterAutospacing="0"/>
              <w:ind w:left="0" w:right="0"/>
              <w:jc w:val="both"/>
              <w:rPr>
                <w:rFonts w:hint="default"/>
              </w:rPr>
            </w:pPr>
            <w:r>
              <w:rPr>
                <w:rFonts w:hint="default"/>
                <w:color w:val="FF0000"/>
                <w:kern w:val="2"/>
                <w:lang w:bidi="ar"/>
              </w:rPr>
              <w:t>*</w:t>
            </w:r>
            <w:r>
              <w:rPr>
                <w:rFonts w:hint="eastAsia"/>
                <w:kern w:val="2"/>
                <w:lang w:bidi="ar"/>
              </w:rPr>
              <w:t>线条形状</w:t>
            </w:r>
          </w:p>
        </w:tc>
        <w:tc>
          <w:tcPr>
            <w:tcW w:w="1985" w:type="dxa"/>
            <w:tcBorders>
              <w:top w:val="single" w:color="auto" w:sz="4" w:space="0"/>
              <w:left w:val="single" w:color="auto" w:sz="4" w:space="0"/>
              <w:bottom w:val="single" w:color="auto" w:sz="4" w:space="0"/>
              <w:right w:val="single" w:color="auto" w:sz="4" w:space="0"/>
            </w:tcBorders>
            <w:shd w:val="clear" w:color="auto" w:fill="auto"/>
          </w:tcPr>
          <w:p>
            <w:pPr>
              <w:keepNext w:val="0"/>
              <w:keepLines w:val="0"/>
              <w:widowControl w:val="0"/>
              <w:suppressLineNumbers w:val="0"/>
              <w:spacing w:before="0" w:beforeAutospacing="0" w:after="0" w:afterAutospacing="0"/>
              <w:ind w:left="0" w:right="0"/>
              <w:jc w:val="both"/>
              <w:rPr>
                <w:rFonts w:hint="default"/>
                <w:color w:val="000000"/>
              </w:rPr>
            </w:pPr>
            <w:r>
              <w:rPr>
                <w:rFonts w:hint="default"/>
                <w:color w:val="000000"/>
              </w:rPr>
              <w:t xml:space="preserve">枚举值：折线/圆滑曲线 </w:t>
            </w:r>
          </w:p>
          <w:p>
            <w:pPr>
              <w:keepNext w:val="0"/>
              <w:keepLines w:val="0"/>
              <w:widowControl w:val="0"/>
              <w:suppressLineNumbers w:val="0"/>
              <w:spacing w:before="0" w:beforeAutospacing="0" w:after="0" w:afterAutospacing="0"/>
              <w:ind w:left="0" w:right="0"/>
              <w:jc w:val="both"/>
              <w:rPr>
                <w:rFonts w:hint="default"/>
                <w:color w:val="000000"/>
              </w:rPr>
            </w:pPr>
            <w:r>
              <w:rPr>
                <w:rFonts w:hint="default"/>
                <w:color w:val="000000"/>
              </w:rPr>
              <w:t>默认：折线</w:t>
            </w:r>
          </w:p>
        </w:tc>
        <w:tc>
          <w:tcPr>
            <w:tcW w:w="5531" w:type="dxa"/>
            <w:tcBorders>
              <w:top w:val="single" w:color="auto" w:sz="4" w:space="0"/>
              <w:left w:val="single" w:color="auto" w:sz="4" w:space="0"/>
              <w:bottom w:val="single" w:color="auto" w:sz="4" w:space="0"/>
              <w:right w:val="single" w:color="auto" w:sz="4" w:space="0"/>
            </w:tcBorders>
            <w:shd w:val="clear" w:color="auto" w:fill="auto"/>
          </w:tcPr>
          <w:p>
            <w:pPr>
              <w:keepNext w:val="0"/>
              <w:keepLines w:val="0"/>
              <w:widowControl w:val="0"/>
              <w:suppressLineNumbers w:val="0"/>
              <w:spacing w:before="0" w:beforeAutospacing="0" w:after="0" w:afterAutospacing="0"/>
              <w:ind w:left="0" w:right="0"/>
              <w:jc w:val="both"/>
              <w:rPr>
                <w:rFonts w:hint="default"/>
              </w:rPr>
            </w:pPr>
            <w:r>
              <w:rPr>
                <w:rFonts w:hint="eastAsia"/>
                <w:kern w:val="2"/>
                <w:lang w:bidi="ar"/>
              </w:rPr>
              <w:t>折线图、柱状+折线图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6" w:type="dxa"/>
            <w:vMerge w:val="restart"/>
            <w:tcBorders>
              <w:top w:val="single" w:color="auto" w:sz="4" w:space="0"/>
              <w:left w:val="single" w:color="auto" w:sz="4" w:space="0"/>
              <w:bottom w:val="single" w:color="auto" w:sz="4" w:space="0"/>
              <w:right w:val="single" w:color="auto" w:sz="4" w:space="0"/>
            </w:tcBorders>
            <w:shd w:val="clear" w:color="auto" w:fill="auto"/>
          </w:tcPr>
          <w:p>
            <w:pPr>
              <w:keepNext w:val="0"/>
              <w:keepLines w:val="0"/>
              <w:widowControl w:val="0"/>
              <w:suppressLineNumbers w:val="0"/>
              <w:spacing w:before="0" w:beforeAutospacing="0" w:after="0" w:afterAutospacing="0"/>
              <w:ind w:left="0" w:right="0"/>
              <w:jc w:val="both"/>
              <w:rPr>
                <w:rFonts w:hint="default"/>
                <w:color w:val="000000"/>
              </w:rPr>
            </w:pPr>
            <w:r>
              <w:rPr>
                <w:rFonts w:hint="eastAsia"/>
                <w:color w:val="000000"/>
                <w:lang w:bidi="ar"/>
              </w:rPr>
              <w:t>坐标轴配置</w:t>
            </w:r>
          </w:p>
        </w:tc>
        <w:tc>
          <w:tcPr>
            <w:tcW w:w="1276" w:type="dxa"/>
            <w:tcBorders>
              <w:top w:val="single" w:color="auto" w:sz="4" w:space="0"/>
              <w:left w:val="single" w:color="auto" w:sz="4" w:space="0"/>
              <w:bottom w:val="single" w:color="auto" w:sz="4" w:space="0"/>
              <w:right w:val="single" w:color="auto" w:sz="4" w:space="0"/>
            </w:tcBorders>
            <w:shd w:val="clear" w:color="auto" w:fill="auto"/>
          </w:tcPr>
          <w:p>
            <w:pPr>
              <w:keepNext w:val="0"/>
              <w:keepLines w:val="0"/>
              <w:widowControl w:val="0"/>
              <w:suppressLineNumbers w:val="0"/>
              <w:spacing w:before="0" w:beforeAutospacing="0" w:after="0" w:afterAutospacing="0"/>
              <w:ind w:left="0" w:right="0"/>
              <w:jc w:val="both"/>
              <w:rPr>
                <w:rFonts w:hint="default"/>
              </w:rPr>
            </w:pPr>
            <w:r>
              <w:rPr>
                <w:rFonts w:hint="default"/>
                <w:color w:val="FF0000"/>
                <w:kern w:val="2"/>
                <w:lang w:bidi="ar"/>
              </w:rPr>
              <w:t>*</w:t>
            </w:r>
            <w:r>
              <w:rPr>
                <w:rFonts w:hint="eastAsia"/>
                <w:kern w:val="2"/>
                <w:lang w:bidi="ar"/>
              </w:rPr>
              <w:t>X轴位置</w:t>
            </w:r>
          </w:p>
        </w:tc>
        <w:tc>
          <w:tcPr>
            <w:tcW w:w="1985" w:type="dxa"/>
            <w:tcBorders>
              <w:top w:val="single" w:color="auto" w:sz="4" w:space="0"/>
              <w:left w:val="single" w:color="auto" w:sz="4" w:space="0"/>
              <w:bottom w:val="single" w:color="auto" w:sz="4" w:space="0"/>
              <w:right w:val="single" w:color="auto" w:sz="4" w:space="0"/>
            </w:tcBorders>
            <w:shd w:val="clear" w:color="auto" w:fill="auto"/>
          </w:tcPr>
          <w:p>
            <w:pPr>
              <w:keepNext w:val="0"/>
              <w:keepLines w:val="0"/>
              <w:widowControl w:val="0"/>
              <w:suppressLineNumbers w:val="0"/>
              <w:spacing w:before="0" w:beforeAutospacing="0" w:after="0" w:afterAutospacing="0"/>
              <w:ind w:left="0" w:right="0"/>
              <w:jc w:val="both"/>
              <w:rPr>
                <w:rFonts w:hint="default"/>
                <w:color w:val="000000"/>
              </w:rPr>
            </w:pPr>
            <w:r>
              <w:rPr>
                <w:rFonts w:hint="default"/>
                <w:color w:val="000000"/>
              </w:rPr>
              <w:t>枚举值：上/下</w:t>
            </w:r>
          </w:p>
          <w:p>
            <w:pPr>
              <w:keepNext w:val="0"/>
              <w:keepLines w:val="0"/>
              <w:widowControl w:val="0"/>
              <w:suppressLineNumbers w:val="0"/>
              <w:spacing w:before="0" w:beforeAutospacing="0" w:after="0" w:afterAutospacing="0"/>
              <w:ind w:left="0" w:right="0"/>
              <w:jc w:val="both"/>
              <w:rPr>
                <w:rFonts w:hint="default"/>
                <w:color w:val="000000"/>
              </w:rPr>
            </w:pPr>
            <w:r>
              <w:rPr>
                <w:rFonts w:hint="default"/>
                <w:color w:val="000000"/>
              </w:rPr>
              <w:t>默认：下</w:t>
            </w:r>
          </w:p>
        </w:tc>
        <w:tc>
          <w:tcPr>
            <w:tcW w:w="5531" w:type="dxa"/>
            <w:tcBorders>
              <w:top w:val="single" w:color="auto" w:sz="4" w:space="0"/>
              <w:left w:val="single" w:color="auto" w:sz="4" w:space="0"/>
              <w:bottom w:val="single" w:color="auto" w:sz="4" w:space="0"/>
              <w:right w:val="single" w:color="auto" w:sz="4" w:space="0"/>
            </w:tcBorders>
            <w:shd w:val="clear" w:color="auto" w:fill="auto"/>
          </w:tcPr>
          <w:p>
            <w:pPr>
              <w:keepNext w:val="0"/>
              <w:keepLines w:val="0"/>
              <w:widowControl w:val="0"/>
              <w:suppressLineNumbers w:val="0"/>
              <w:spacing w:before="0" w:beforeAutospacing="0" w:after="0" w:afterAutospacing="0"/>
              <w:ind w:left="0" w:right="0"/>
              <w:jc w:val="both"/>
              <w:rPr>
                <w:rFonts w:hint="default"/>
              </w:rPr>
            </w:pPr>
            <w:r>
              <w:rPr>
                <w:rFonts w:hint="eastAsia"/>
                <w:kern w:val="2"/>
                <w:lang w:bidi="ar"/>
              </w:rPr>
              <w:t>柱状图、折线图、柱状+折线图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6" w:type="dxa"/>
            <w:vMerge w:val="continue"/>
            <w:tcBorders>
              <w:top w:val="single" w:color="auto" w:sz="4" w:space="0"/>
              <w:left w:val="single" w:color="auto" w:sz="4" w:space="0"/>
              <w:bottom w:val="single" w:color="auto" w:sz="4" w:space="0"/>
              <w:right w:val="single" w:color="auto" w:sz="4" w:space="0"/>
            </w:tcBorders>
            <w:shd w:val="clear" w:color="auto" w:fill="auto"/>
          </w:tcPr>
          <w:p>
            <w:pPr>
              <w:keepNext w:val="0"/>
              <w:keepLines w:val="0"/>
              <w:widowControl/>
              <w:suppressLineNumbers w:val="0"/>
              <w:spacing w:before="0" w:beforeAutospacing="0" w:after="0" w:afterAutospacing="0"/>
              <w:ind w:left="0" w:right="0"/>
              <w:rPr>
                <w:rFonts w:hint="default" w:ascii="Times New Roman" w:hAnsi="Times New Roman" w:cs="Times New Roman"/>
                <w:sz w:val="20"/>
                <w:szCs w:val="20"/>
              </w:rPr>
            </w:pPr>
          </w:p>
        </w:tc>
        <w:tc>
          <w:tcPr>
            <w:tcW w:w="1276" w:type="dxa"/>
            <w:tcBorders>
              <w:top w:val="single" w:color="auto" w:sz="4" w:space="0"/>
              <w:left w:val="single" w:color="auto" w:sz="4" w:space="0"/>
              <w:bottom w:val="single" w:color="auto" w:sz="4" w:space="0"/>
              <w:right w:val="single" w:color="auto" w:sz="4" w:space="0"/>
            </w:tcBorders>
            <w:shd w:val="clear" w:color="auto" w:fill="auto"/>
          </w:tcPr>
          <w:p>
            <w:pPr>
              <w:keepNext w:val="0"/>
              <w:keepLines w:val="0"/>
              <w:widowControl w:val="0"/>
              <w:suppressLineNumbers w:val="0"/>
              <w:spacing w:before="0" w:beforeAutospacing="0" w:after="0" w:afterAutospacing="0"/>
              <w:ind w:left="0" w:right="0"/>
              <w:jc w:val="both"/>
              <w:rPr>
                <w:rFonts w:hint="default"/>
              </w:rPr>
            </w:pPr>
            <w:r>
              <w:rPr>
                <w:rFonts w:hint="default"/>
                <w:color w:val="FF0000"/>
                <w:kern w:val="2"/>
                <w:lang w:bidi="ar"/>
              </w:rPr>
              <w:t>*</w:t>
            </w:r>
            <w:r>
              <w:rPr>
                <w:rFonts w:hint="eastAsia"/>
                <w:kern w:val="2"/>
                <w:lang w:bidi="ar"/>
              </w:rPr>
              <w:t>Y轴位置</w:t>
            </w:r>
          </w:p>
        </w:tc>
        <w:tc>
          <w:tcPr>
            <w:tcW w:w="1985" w:type="dxa"/>
            <w:tcBorders>
              <w:top w:val="single" w:color="auto" w:sz="4" w:space="0"/>
              <w:left w:val="single" w:color="auto" w:sz="4" w:space="0"/>
              <w:bottom w:val="single" w:color="auto" w:sz="4" w:space="0"/>
              <w:right w:val="single" w:color="auto" w:sz="4" w:space="0"/>
            </w:tcBorders>
            <w:shd w:val="clear" w:color="auto" w:fill="auto"/>
          </w:tcPr>
          <w:p>
            <w:pPr>
              <w:keepNext w:val="0"/>
              <w:keepLines w:val="0"/>
              <w:widowControl w:val="0"/>
              <w:suppressLineNumbers w:val="0"/>
              <w:spacing w:before="0" w:beforeAutospacing="0" w:after="0" w:afterAutospacing="0"/>
              <w:ind w:left="0" w:right="0"/>
              <w:jc w:val="both"/>
              <w:rPr>
                <w:rFonts w:hint="default"/>
                <w:color w:val="000000"/>
              </w:rPr>
            </w:pPr>
            <w:r>
              <w:rPr>
                <w:rFonts w:hint="default"/>
                <w:color w:val="000000"/>
              </w:rPr>
              <w:t>枚举值：左/右</w:t>
            </w:r>
          </w:p>
          <w:p>
            <w:pPr>
              <w:keepNext w:val="0"/>
              <w:keepLines w:val="0"/>
              <w:widowControl w:val="0"/>
              <w:suppressLineNumbers w:val="0"/>
              <w:spacing w:before="0" w:beforeAutospacing="0" w:after="0" w:afterAutospacing="0"/>
              <w:ind w:left="0" w:right="0"/>
              <w:jc w:val="both"/>
              <w:rPr>
                <w:rFonts w:hint="default"/>
                <w:color w:val="000000"/>
              </w:rPr>
            </w:pPr>
            <w:r>
              <w:rPr>
                <w:rFonts w:hint="default"/>
                <w:color w:val="000000"/>
              </w:rPr>
              <w:t>默认：左</w:t>
            </w:r>
          </w:p>
        </w:tc>
        <w:tc>
          <w:tcPr>
            <w:tcW w:w="5531" w:type="dxa"/>
            <w:tcBorders>
              <w:top w:val="single" w:color="auto" w:sz="4" w:space="0"/>
              <w:left w:val="single" w:color="auto" w:sz="4" w:space="0"/>
              <w:bottom w:val="single" w:color="auto" w:sz="4" w:space="0"/>
              <w:right w:val="single" w:color="auto" w:sz="4" w:space="0"/>
            </w:tcBorders>
            <w:shd w:val="clear" w:color="auto" w:fill="auto"/>
          </w:tcPr>
          <w:p>
            <w:pPr>
              <w:keepNext w:val="0"/>
              <w:keepLines w:val="0"/>
              <w:widowControl w:val="0"/>
              <w:suppressLineNumbers w:val="0"/>
              <w:spacing w:before="0" w:beforeAutospacing="0" w:after="0" w:afterAutospacing="0"/>
              <w:ind w:left="0" w:right="0"/>
              <w:jc w:val="both"/>
              <w:rPr>
                <w:rFonts w:hint="default"/>
              </w:rPr>
            </w:pPr>
            <w:r>
              <w:rPr>
                <w:rFonts w:hint="eastAsia"/>
                <w:kern w:val="2"/>
                <w:lang w:bidi="ar"/>
              </w:rPr>
              <w:t>柱状图、折线图、柱状+折线图</w:t>
            </w:r>
          </w:p>
        </w:tc>
      </w:tr>
    </w:tbl>
    <w:p>
      <w:pPr>
        <w:widowControl w:val="0"/>
        <w:spacing w:after="160" w:line="259" w:lineRule="auto"/>
        <w:jc w:val="both"/>
        <w:rPr>
          <w:rFonts w:ascii="Times New Roman" w:hAnsi="Times New Roman" w:cs="Times New Roman"/>
          <w:kern w:val="2"/>
          <w:sz w:val="21"/>
        </w:rPr>
      </w:pPr>
    </w:p>
    <w:p>
      <w:pPr>
        <w:widowControl w:val="0"/>
        <w:spacing w:after="160" w:line="259" w:lineRule="auto"/>
        <w:jc w:val="both"/>
        <w:rPr>
          <w:rFonts w:cs="Times New Roman"/>
          <w:kern w:val="2"/>
        </w:rPr>
      </w:pPr>
      <w:r>
        <w:rPr>
          <w:rFonts w:hint="eastAsia" w:cs="Times New Roman"/>
          <w:kern w:val="2"/>
          <w:highlight w:val="yellow"/>
        </w:rPr>
        <w:t>7、设置完毕后，点击“生成指标卡“按钮，进行指标卡生成。示例如下：</w:t>
      </w:r>
    </w:p>
    <w:p>
      <w:pPr>
        <w:widowControl w:val="0"/>
        <w:spacing w:after="160" w:line="259" w:lineRule="auto"/>
        <w:jc w:val="both"/>
      </w:pPr>
      <w:r>
        <w:drawing>
          <wp:inline distT="0" distB="0" distL="0" distR="0">
            <wp:extent cx="6120130" cy="3826510"/>
            <wp:effectExtent l="0" t="0" r="13970" b="254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59"/>
                    <a:stretch>
                      <a:fillRect/>
                    </a:stretch>
                  </pic:blipFill>
                  <pic:spPr>
                    <a:xfrm>
                      <a:off x="0" y="0"/>
                      <a:ext cx="6120130" cy="3826510"/>
                    </a:xfrm>
                    <a:prstGeom prst="rect">
                      <a:avLst/>
                    </a:prstGeom>
                  </pic:spPr>
                </pic:pic>
              </a:graphicData>
            </a:graphic>
          </wp:inline>
        </w:drawing>
      </w:r>
    </w:p>
    <w:p>
      <w:pPr>
        <w:widowControl w:val="0"/>
        <w:spacing w:after="160" w:line="259" w:lineRule="auto"/>
        <w:jc w:val="both"/>
        <w:rPr>
          <w:rFonts w:cs="Times New Roman"/>
          <w:kern w:val="2"/>
        </w:rPr>
      </w:pPr>
    </w:p>
    <w:p>
      <w:pPr>
        <w:widowControl w:val="0"/>
        <w:spacing w:after="160" w:line="259" w:lineRule="auto"/>
        <w:jc w:val="both"/>
        <w:rPr>
          <w:rFonts w:ascii="Times New Roman" w:hAnsi="Times New Roman" w:cs="Times New Roman"/>
          <w:bCs/>
          <w:kern w:val="44"/>
          <w:sz w:val="21"/>
          <w:szCs w:val="21"/>
        </w:rPr>
      </w:pPr>
      <w:r>
        <w:rPr>
          <w:rFonts w:hint="eastAsia" w:cs="Times New Roman"/>
          <w:kern w:val="2"/>
        </w:rPr>
        <w:t>8、新增指标卡在保存以后或者修改指标卡时，点击“复制新增”，</w:t>
      </w:r>
      <w:r>
        <w:rPr>
          <w:rFonts w:hint="eastAsia"/>
          <w:kern w:val="2"/>
        </w:rPr>
        <w:t>用户可复制新增类似的指标卡，再稍作修改，从而快速的制作自定义图表。</w:t>
      </w:r>
    </w:p>
    <w:p>
      <w:pPr>
        <w:pStyle w:val="8"/>
        <w:numPr>
          <w:ilvl w:val="6"/>
          <w:numId w:val="23"/>
        </w:numPr>
        <w:ind w:left="1296" w:leftChars="0" w:hanging="1296" w:firstLineChars="0"/>
        <w:rPr>
          <w:lang w:eastAsia="zh-CN"/>
        </w:rPr>
      </w:pPr>
      <w:r>
        <w:rPr>
          <w:rFonts w:hint="eastAsia"/>
          <w:lang w:eastAsia="zh-CN"/>
        </w:rPr>
        <w:t>上架/取消上架</w:t>
      </w:r>
    </w:p>
    <w:p>
      <w:pPr>
        <w:widowControl w:val="0"/>
        <w:spacing w:after="160" w:line="259" w:lineRule="auto"/>
        <w:ind w:firstLine="420"/>
        <w:jc w:val="both"/>
        <w:rPr>
          <w:rFonts w:ascii="Times New Roman" w:hAnsi="Times New Roman" w:cs="Times New Roman"/>
          <w:bCs/>
          <w:kern w:val="44"/>
        </w:rPr>
      </w:pPr>
      <w:r>
        <w:rPr>
          <w:rFonts w:hint="eastAsia" w:ascii="Times New Roman" w:hAnsi="Times New Roman" w:cs="Times New Roman"/>
          <w:bCs/>
          <w:kern w:val="44"/>
        </w:rPr>
        <w:t>点击“上架”按钮，进入上架设置页面，如下：</w:t>
      </w:r>
    </w:p>
    <w:p>
      <w:pPr>
        <w:widowControl w:val="0"/>
        <w:spacing w:after="160" w:line="259" w:lineRule="auto"/>
        <w:jc w:val="both"/>
        <w:rPr>
          <w:rFonts w:ascii="Times New Roman" w:hAnsi="Times New Roman" w:cs="Times New Roman"/>
          <w:kern w:val="2"/>
          <w:sz w:val="21"/>
        </w:rPr>
      </w:pPr>
      <w:r>
        <w:drawing>
          <wp:inline distT="0" distB="0" distL="0" distR="0">
            <wp:extent cx="6120130" cy="3084195"/>
            <wp:effectExtent l="0" t="0" r="13970" b="190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60"/>
                    <a:stretch>
                      <a:fillRect/>
                    </a:stretch>
                  </pic:blipFill>
                  <pic:spPr>
                    <a:xfrm>
                      <a:off x="0" y="0"/>
                      <a:ext cx="6120130" cy="3084195"/>
                    </a:xfrm>
                    <a:prstGeom prst="rect">
                      <a:avLst/>
                    </a:prstGeom>
                  </pic:spPr>
                </pic:pic>
              </a:graphicData>
            </a:graphic>
          </wp:inline>
        </w:drawing>
      </w:r>
    </w:p>
    <w:p>
      <w:pPr>
        <w:widowControl w:val="0"/>
        <w:spacing w:after="160" w:line="259" w:lineRule="auto"/>
        <w:ind w:firstLine="480" w:firstLineChars="200"/>
        <w:jc w:val="both"/>
        <w:rPr>
          <w:rFonts w:ascii="Times New Roman" w:hAnsi="Times New Roman" w:cs="Times New Roman"/>
          <w:kern w:val="2"/>
        </w:rPr>
      </w:pPr>
      <w:r>
        <w:rPr>
          <w:rFonts w:hint="eastAsia" w:ascii="Times New Roman" w:hAnsi="Times New Roman" w:cs="Times New Roman"/>
          <w:kern w:val="2"/>
        </w:rPr>
        <w:t>选择要指标要上架到指标管理的路径（</w:t>
      </w:r>
      <w:r>
        <w:rPr>
          <w:rFonts w:hint="eastAsia" w:ascii="Times New Roman" w:hAnsi="Times New Roman" w:cs="Times New Roman"/>
          <w:kern w:val="2"/>
          <w:highlight w:val="yellow"/>
        </w:rPr>
        <w:t>以实际指标管理的实际情况为准，有几层路径就显示几层）</w:t>
      </w:r>
      <w:r>
        <w:rPr>
          <w:rFonts w:hint="eastAsia" w:ascii="Times New Roman" w:hAnsi="Times New Roman" w:cs="Times New Roman"/>
          <w:kern w:val="2"/>
        </w:rPr>
        <w:t>，并选择角色进行授权。最后点击“确定”进行保存。</w:t>
      </w:r>
    </w:p>
    <w:p>
      <w:pPr>
        <w:widowControl w:val="0"/>
        <w:spacing w:after="160" w:line="259" w:lineRule="auto"/>
        <w:ind w:firstLine="480" w:firstLineChars="200"/>
        <w:jc w:val="both"/>
        <w:rPr>
          <w:rFonts w:ascii="Times New Roman" w:hAnsi="Times New Roman" w:cs="Times New Roman"/>
          <w:kern w:val="2"/>
        </w:rPr>
      </w:pPr>
      <w:r>
        <w:rPr>
          <w:rFonts w:hint="eastAsia" w:ascii="Times New Roman" w:hAnsi="Times New Roman" w:cs="Times New Roman"/>
          <w:kern w:val="2"/>
        </w:rPr>
        <w:t>可在展示路径最末的菜单项可以选择已有的，也可以自行输入用户自定义的菜单项。若为自定义的菜单项，则“确定”后，系统在指标管理的相应路径下新增该Tab页。若用户自定义的菜单项与相同路径下已有的重复，则不另行增加。</w:t>
      </w:r>
    </w:p>
    <w:p>
      <w:pPr>
        <w:widowControl w:val="0"/>
        <w:spacing w:after="160" w:line="259" w:lineRule="auto"/>
        <w:ind w:firstLine="480" w:firstLineChars="200"/>
        <w:jc w:val="both"/>
        <w:rPr>
          <w:rFonts w:ascii="Times New Roman" w:hAnsi="Times New Roman" w:cs="Times New Roman"/>
          <w:bCs/>
          <w:kern w:val="44"/>
        </w:rPr>
      </w:pPr>
      <w:r>
        <w:rPr>
          <w:rFonts w:hint="eastAsia" w:ascii="Times New Roman" w:hAnsi="Times New Roman" w:cs="Times New Roman"/>
          <w:bCs/>
          <w:kern w:val="44"/>
        </w:rPr>
        <w:t>点击“确定”，该指标卡状态变更为“待上架”，同时系统将拥有该指标卡权限的用户发送通知邮件。之后，在主数据中指标卡公示期到期之前，</w:t>
      </w:r>
      <w:r>
        <w:rPr>
          <w:rFonts w:hint="eastAsia" w:ascii="Times New Roman" w:hAnsi="Times New Roman" w:cs="Times New Roman"/>
          <w:bCs/>
          <w:kern w:val="44"/>
          <w:highlight w:val="yellow"/>
        </w:rPr>
        <w:t>都可以点击“取消上架”对该申请进行取消。（原型待修改）</w:t>
      </w:r>
      <w:r>
        <w:rPr>
          <w:rFonts w:hint="eastAsia" w:ascii="Times New Roman" w:hAnsi="Times New Roman" w:cs="Times New Roman"/>
          <w:bCs/>
          <w:kern w:val="44"/>
        </w:rPr>
        <w:t>若指标卡公示期到期时，用户未进行取消上架操作，则状态系统自动将其更新为“已上架”。</w:t>
      </w:r>
    </w:p>
    <w:p>
      <w:pPr>
        <w:widowControl w:val="0"/>
        <w:spacing w:after="160" w:line="259" w:lineRule="auto"/>
        <w:ind w:firstLine="480" w:firstLineChars="200"/>
        <w:jc w:val="both"/>
        <w:rPr>
          <w:rFonts w:ascii="Times New Roman" w:hAnsi="Times New Roman" w:cs="Times New Roman"/>
          <w:kern w:val="2"/>
        </w:rPr>
      </w:pPr>
      <w:r>
        <w:rPr>
          <w:rFonts w:hint="eastAsia" w:ascii="Times New Roman" w:hAnsi="Times New Roman" w:cs="Times New Roman"/>
          <w:kern w:val="2"/>
        </w:rPr>
        <w:t>状态为“已上架”指标卡，拥有权限的普通用户即可在“指标管理”相对应的目录看到该指标卡。</w:t>
      </w:r>
    </w:p>
    <w:p>
      <w:pPr>
        <w:widowControl w:val="0"/>
        <w:spacing w:after="160" w:line="259" w:lineRule="auto"/>
        <w:ind w:firstLine="480" w:firstLineChars="200"/>
        <w:jc w:val="both"/>
        <w:rPr>
          <w:rFonts w:ascii="Times New Roman" w:hAnsi="Times New Roman" w:cs="Times New Roman"/>
          <w:b/>
          <w:bCs/>
          <w:kern w:val="44"/>
        </w:rPr>
      </w:pPr>
      <w:r>
        <w:rPr>
          <w:rFonts w:hint="eastAsia" w:ascii="Times New Roman" w:hAnsi="Times New Roman" w:cs="Times New Roman"/>
          <w:b/>
          <w:bCs/>
          <w:kern w:val="2"/>
          <w:highlight w:val="lightGray"/>
        </w:rPr>
        <w:t>通知邮件的格式模板待定（参考报表管理）</w:t>
      </w:r>
    </w:p>
    <w:p>
      <w:pPr>
        <w:pStyle w:val="8"/>
        <w:numPr>
          <w:ilvl w:val="6"/>
          <w:numId w:val="23"/>
        </w:numPr>
        <w:ind w:left="1296" w:leftChars="0" w:hanging="1296" w:firstLineChars="0"/>
        <w:rPr>
          <w:lang w:eastAsia="zh-CN"/>
        </w:rPr>
      </w:pPr>
      <w:r>
        <w:rPr>
          <w:rFonts w:hint="eastAsia"/>
          <w:lang w:eastAsia="zh-CN"/>
        </w:rPr>
        <w:t>冻结/取消冻结</w:t>
      </w:r>
    </w:p>
    <w:p>
      <w:pPr>
        <w:widowControl w:val="0"/>
        <w:spacing w:after="160" w:line="259" w:lineRule="auto"/>
        <w:ind w:firstLine="480" w:firstLineChars="200"/>
        <w:jc w:val="both"/>
        <w:rPr>
          <w:rFonts w:ascii="Times New Roman" w:hAnsi="Times New Roman" w:cs="Times New Roman"/>
          <w:kern w:val="2"/>
        </w:rPr>
      </w:pPr>
      <w:r>
        <w:rPr>
          <w:rFonts w:hint="eastAsia" w:ascii="Times New Roman" w:hAnsi="Times New Roman" w:cs="Times New Roman"/>
          <w:kern w:val="2"/>
        </w:rPr>
        <w:t>对指标卡进行冻结，冻结后的指标将不能进行更新。</w:t>
      </w:r>
    </w:p>
    <w:p>
      <w:pPr>
        <w:widowControl w:val="0"/>
        <w:spacing w:after="160" w:line="259" w:lineRule="auto"/>
        <w:ind w:firstLine="480" w:firstLineChars="200"/>
        <w:jc w:val="both"/>
        <w:rPr>
          <w:rFonts w:ascii="Times New Roman" w:hAnsi="Times New Roman" w:cs="Times New Roman"/>
          <w:bCs/>
          <w:kern w:val="44"/>
        </w:rPr>
      </w:pPr>
      <w:r>
        <w:rPr>
          <w:rFonts w:hint="eastAsia" w:ascii="Times New Roman" w:hAnsi="Times New Roman" w:cs="Times New Roman"/>
          <w:kern w:val="2"/>
        </w:rPr>
        <w:t>点击“冻结”，</w:t>
      </w:r>
      <w:r>
        <w:rPr>
          <w:rFonts w:hint="eastAsia" w:ascii="Times New Roman" w:hAnsi="Times New Roman" w:cs="Times New Roman"/>
          <w:bCs/>
          <w:kern w:val="44"/>
        </w:rPr>
        <w:t>该指标卡状态变更为“待冻结”，同时系统将拥有该指标卡权限的用户发送通知邮件。之后，在主数据中指标卡公示期到期之前，</w:t>
      </w:r>
      <w:r>
        <w:rPr>
          <w:rFonts w:hint="eastAsia" w:ascii="Times New Roman" w:hAnsi="Times New Roman" w:cs="Times New Roman"/>
          <w:bCs/>
          <w:kern w:val="44"/>
          <w:highlight w:val="yellow"/>
        </w:rPr>
        <w:t>都可以点击“取消冻结”对该申请进行取消。（原型待修改）</w:t>
      </w:r>
      <w:r>
        <w:rPr>
          <w:rFonts w:hint="eastAsia" w:ascii="Times New Roman" w:hAnsi="Times New Roman" w:cs="Times New Roman"/>
          <w:bCs/>
          <w:kern w:val="44"/>
        </w:rPr>
        <w:t>若指标卡公示期到期时，用户未进行取消冻结操作，则状态系统自动将其更新为“已冻结”。</w:t>
      </w:r>
    </w:p>
    <w:p>
      <w:pPr>
        <w:widowControl w:val="0"/>
        <w:spacing w:after="160" w:line="259" w:lineRule="auto"/>
        <w:ind w:firstLine="480" w:firstLineChars="200"/>
        <w:jc w:val="both"/>
        <w:rPr>
          <w:rFonts w:ascii="Times New Roman" w:hAnsi="Times New Roman" w:cs="Times New Roman"/>
          <w:kern w:val="2"/>
        </w:rPr>
      </w:pPr>
      <w:r>
        <w:rPr>
          <w:rFonts w:hint="eastAsia" w:ascii="Times New Roman" w:hAnsi="Times New Roman" w:cs="Times New Roman"/>
          <w:b/>
          <w:bCs/>
          <w:kern w:val="2"/>
          <w:highlight w:val="lightGray"/>
        </w:rPr>
        <w:t>通知邮件的格式模板待定（参考报表管理）</w:t>
      </w:r>
    </w:p>
    <w:p>
      <w:pPr>
        <w:pStyle w:val="8"/>
        <w:numPr>
          <w:ilvl w:val="6"/>
          <w:numId w:val="23"/>
        </w:numPr>
        <w:ind w:left="1296" w:leftChars="0" w:hanging="1296" w:firstLineChars="0"/>
        <w:rPr>
          <w:lang w:eastAsia="zh-CN"/>
        </w:rPr>
      </w:pPr>
      <w:r>
        <w:rPr>
          <w:rFonts w:hint="eastAsia"/>
          <w:lang w:eastAsia="zh-CN"/>
        </w:rPr>
        <w:t>解冻/取消解冻</w:t>
      </w:r>
    </w:p>
    <w:p>
      <w:pPr>
        <w:widowControl w:val="0"/>
        <w:spacing w:after="160" w:line="259" w:lineRule="auto"/>
        <w:ind w:firstLine="480" w:firstLineChars="200"/>
        <w:jc w:val="both"/>
        <w:rPr>
          <w:rFonts w:ascii="Times New Roman" w:hAnsi="Times New Roman" w:cs="Times New Roman"/>
          <w:kern w:val="2"/>
        </w:rPr>
      </w:pPr>
      <w:r>
        <w:rPr>
          <w:rFonts w:hint="eastAsia" w:ascii="Times New Roman" w:hAnsi="Times New Roman" w:cs="Times New Roman"/>
          <w:kern w:val="2"/>
        </w:rPr>
        <w:t>对冻结的指标卡进行解冻，解冻结后的指标将进行更新。</w:t>
      </w:r>
    </w:p>
    <w:p>
      <w:pPr>
        <w:widowControl w:val="0"/>
        <w:spacing w:after="160" w:line="259" w:lineRule="auto"/>
        <w:ind w:firstLine="480" w:firstLineChars="200"/>
        <w:jc w:val="both"/>
        <w:rPr>
          <w:rFonts w:ascii="Times New Roman" w:hAnsi="Times New Roman" w:cs="Times New Roman"/>
          <w:kern w:val="2"/>
        </w:rPr>
      </w:pPr>
      <w:r>
        <w:rPr>
          <w:rFonts w:hint="eastAsia" w:ascii="Times New Roman" w:hAnsi="Times New Roman" w:cs="Times New Roman"/>
          <w:kern w:val="2"/>
        </w:rPr>
        <w:t>点击“解冻”，该指标卡状态变更为“待解冻”，同时系统将拥有该指标卡权限的用户发送通知邮件。之后，在主数据中指标卡公示期到期之前，</w:t>
      </w:r>
      <w:r>
        <w:rPr>
          <w:rFonts w:hint="eastAsia" w:ascii="Times New Roman" w:hAnsi="Times New Roman" w:cs="Times New Roman"/>
          <w:kern w:val="2"/>
          <w:highlight w:val="yellow"/>
        </w:rPr>
        <w:t>都可以点击“取消解冻”对该申请进行取消。（原型待修改</w:t>
      </w:r>
      <w:r>
        <w:rPr>
          <w:rFonts w:hint="eastAsia" w:ascii="Times New Roman" w:hAnsi="Times New Roman" w:cs="Times New Roman"/>
          <w:kern w:val="2"/>
        </w:rPr>
        <w:t>）若指标卡公示期到期时，用户未进行取消解冻操作，则状态系统自动将其更新为“已解冻”。</w:t>
      </w:r>
    </w:p>
    <w:p>
      <w:pPr>
        <w:widowControl w:val="0"/>
        <w:spacing w:after="160" w:line="259" w:lineRule="auto"/>
        <w:ind w:firstLine="480" w:firstLineChars="200"/>
        <w:jc w:val="both"/>
        <w:rPr>
          <w:rFonts w:ascii="Times New Roman" w:hAnsi="Times New Roman" w:cs="Times New Roman"/>
          <w:kern w:val="2"/>
        </w:rPr>
      </w:pPr>
      <w:r>
        <w:rPr>
          <w:rFonts w:hint="eastAsia" w:ascii="Times New Roman" w:hAnsi="Times New Roman" w:cs="Times New Roman"/>
          <w:b/>
          <w:bCs/>
          <w:kern w:val="2"/>
          <w:highlight w:val="lightGray"/>
        </w:rPr>
        <w:t>通知邮件的格式模板待定（参考报表管理）</w:t>
      </w:r>
    </w:p>
    <w:p>
      <w:pPr>
        <w:pStyle w:val="8"/>
        <w:numPr>
          <w:ilvl w:val="6"/>
          <w:numId w:val="23"/>
        </w:numPr>
        <w:ind w:left="1296" w:leftChars="0" w:hanging="1296" w:firstLineChars="0"/>
        <w:rPr>
          <w:lang w:eastAsia="zh-CN"/>
        </w:rPr>
      </w:pPr>
      <w:r>
        <w:rPr>
          <w:rFonts w:hint="eastAsia"/>
          <w:lang w:eastAsia="zh-CN"/>
        </w:rPr>
        <w:t>下架/取消下架</w:t>
      </w:r>
    </w:p>
    <w:p>
      <w:pPr>
        <w:widowControl w:val="0"/>
        <w:spacing w:after="160" w:line="259" w:lineRule="auto"/>
        <w:ind w:firstLine="480" w:firstLineChars="200"/>
        <w:jc w:val="both"/>
        <w:rPr>
          <w:rFonts w:ascii="Times New Roman" w:hAnsi="Times New Roman" w:cs="Times New Roman"/>
          <w:kern w:val="2"/>
        </w:rPr>
      </w:pPr>
      <w:r>
        <w:rPr>
          <w:rFonts w:hint="eastAsia" w:ascii="Times New Roman" w:hAnsi="Times New Roman" w:cs="Times New Roman"/>
          <w:kern w:val="2"/>
        </w:rPr>
        <w:t>将指标卡进行下架，下架后，普通用户不能在指标管理下的目录看到该指标卡。</w:t>
      </w:r>
    </w:p>
    <w:p>
      <w:pPr>
        <w:widowControl w:val="0"/>
        <w:spacing w:after="160" w:line="259" w:lineRule="auto"/>
        <w:ind w:firstLine="480" w:firstLineChars="200"/>
        <w:jc w:val="both"/>
        <w:rPr>
          <w:rFonts w:ascii="Times New Roman" w:hAnsi="Times New Roman" w:cs="Times New Roman"/>
          <w:kern w:val="2"/>
        </w:rPr>
      </w:pPr>
      <w:r>
        <w:rPr>
          <w:rFonts w:hint="eastAsia" w:ascii="Times New Roman" w:hAnsi="Times New Roman" w:cs="Times New Roman"/>
          <w:kern w:val="2"/>
        </w:rPr>
        <w:t>点击“下架”，该指标卡状态变更为“待下架”，同时系统将拥有该指标卡权限的用户发送通知邮件。之后，在主数据中指标卡公示期到期之前，</w:t>
      </w:r>
      <w:r>
        <w:rPr>
          <w:rFonts w:hint="eastAsia" w:ascii="Times New Roman" w:hAnsi="Times New Roman" w:cs="Times New Roman"/>
          <w:kern w:val="2"/>
          <w:highlight w:val="yellow"/>
        </w:rPr>
        <w:t>都可以点击“取消下架”对该申请进行取消。（原型待修改）</w:t>
      </w:r>
      <w:r>
        <w:rPr>
          <w:rFonts w:hint="eastAsia" w:ascii="Times New Roman" w:hAnsi="Times New Roman" w:cs="Times New Roman"/>
          <w:kern w:val="2"/>
        </w:rPr>
        <w:t>若指标卡公示期到期时，用户未进行取消下架操作，则状态系统自动将其更新为“已下架”。</w:t>
      </w:r>
    </w:p>
    <w:p>
      <w:pPr>
        <w:pStyle w:val="8"/>
        <w:numPr>
          <w:ilvl w:val="6"/>
          <w:numId w:val="23"/>
        </w:numPr>
        <w:ind w:left="1296" w:leftChars="0" w:hanging="1296" w:firstLineChars="0"/>
        <w:rPr>
          <w:lang w:eastAsia="zh-CN"/>
        </w:rPr>
      </w:pPr>
      <w:r>
        <w:rPr>
          <w:rFonts w:hint="eastAsia"/>
          <w:lang w:eastAsia="zh-CN"/>
        </w:rPr>
        <w:t>删除</w:t>
      </w:r>
      <w:r>
        <w:rPr>
          <w:rFonts w:hint="eastAsia"/>
          <w:highlight w:val="yellow"/>
          <w:lang w:eastAsia="zh-CN"/>
        </w:rPr>
        <w:t>（是否需要，待商榷）</w:t>
      </w:r>
    </w:p>
    <w:p>
      <w:pPr>
        <w:widowControl w:val="0"/>
        <w:spacing w:after="160" w:line="259" w:lineRule="auto"/>
        <w:ind w:left="420"/>
        <w:jc w:val="both"/>
        <w:rPr>
          <w:rFonts w:hint="eastAsia" w:ascii="Times New Roman" w:hAnsi="Times New Roman" w:cs="Times New Roman"/>
          <w:kern w:val="2"/>
          <w:sz w:val="21"/>
        </w:rPr>
      </w:pPr>
      <w:r>
        <w:rPr>
          <w:rFonts w:hint="eastAsia" w:ascii="Times New Roman" w:hAnsi="Times New Roman" w:cs="Times New Roman"/>
          <w:bCs/>
          <w:kern w:val="44"/>
        </w:rPr>
        <w:t>展示删除确认弹窗，展示“是否删除所选指标卡，删除后用户将无法查看，是否继续删除？”确定删除，则对选中的指标卡进行删除。</w:t>
      </w:r>
      <w:r>
        <w:rPr>
          <w:rFonts w:hint="eastAsia" w:ascii="Times New Roman" w:hAnsi="Times New Roman" w:cs="Times New Roman"/>
          <w:bCs/>
          <w:kern w:val="44"/>
          <w:highlight w:val="yellow"/>
        </w:rPr>
        <w:t>已上架的指标不能进行删除</w:t>
      </w:r>
      <w:r>
        <w:rPr>
          <w:rFonts w:ascii="Times New Roman" w:hAnsi="Times New Roman" w:cs="Times New Roman"/>
          <w:bCs/>
          <w:kern w:val="44"/>
          <w:highlight w:val="yellow"/>
        </w:rPr>
        <w:t>，当点击“是”时，则提示“该指标已经上架至指标管理，不能进行删除，如需删除，请先将该指标从指标管理下架”</w:t>
      </w:r>
      <w:r>
        <w:rPr>
          <w:rFonts w:hint="eastAsia" w:ascii="Times New Roman" w:hAnsi="Times New Roman" w:cs="Times New Roman"/>
          <w:bCs/>
          <w:kern w:val="44"/>
          <w:highlight w:val="yellow"/>
        </w:rPr>
        <w:t>。</w:t>
      </w:r>
    </w:p>
    <w:p>
      <w:pPr>
        <w:pStyle w:val="4"/>
        <w:bidi w:val="0"/>
        <w:rPr>
          <w:rFonts w:hint="eastAsia"/>
          <w:lang w:val="en-US" w:eastAsia="zh-CN"/>
        </w:rPr>
      </w:pPr>
      <w:r>
        <w:rPr>
          <w:rFonts w:hint="eastAsia"/>
          <w:lang w:val="en-US" w:eastAsia="zh-CN"/>
        </w:rPr>
        <w:t>指标看板/指标管理-配置</w:t>
      </w:r>
      <w:bookmarkEnd w:id="53"/>
    </w:p>
    <w:p>
      <w:pPr>
        <w:pStyle w:val="5"/>
        <w:bidi w:val="0"/>
        <w:rPr>
          <w:rFonts w:hint="eastAsia"/>
          <w:lang w:val="en-US" w:eastAsia="zh-CN"/>
        </w:rPr>
      </w:pPr>
      <w:r>
        <w:rPr>
          <w:rFonts w:hint="eastAsia"/>
          <w:lang w:val="en-US" w:eastAsia="zh-CN"/>
        </w:rPr>
        <w:t>参与者</w:t>
      </w:r>
    </w:p>
    <w:p>
      <w:pPr>
        <w:widowControl/>
        <w:spacing w:after="0" w:line="360" w:lineRule="auto"/>
        <w:ind w:firstLine="480" w:firstLineChars="200"/>
        <w:jc w:val="left"/>
        <w:rPr>
          <w:rFonts w:hint="eastAsia" w:ascii="宋体" w:hAnsi="宋体" w:cs="宋体"/>
          <w:kern w:val="0"/>
          <w:sz w:val="24"/>
        </w:rPr>
      </w:pPr>
      <w:r>
        <w:rPr>
          <w:rFonts w:hint="eastAsia" w:cs="宋体"/>
          <w:kern w:val="0"/>
          <w:sz w:val="24"/>
          <w:lang w:eastAsia="zh-CN"/>
        </w:rPr>
        <w:t>有权限的</w:t>
      </w:r>
      <w:r>
        <w:rPr>
          <w:rFonts w:hint="eastAsia" w:ascii="宋体" w:hAnsi="宋体" w:cs="宋体"/>
          <w:kern w:val="0"/>
          <w:sz w:val="24"/>
        </w:rPr>
        <w:t>用户。</w:t>
      </w:r>
    </w:p>
    <w:p>
      <w:pPr>
        <w:pStyle w:val="5"/>
        <w:bidi w:val="0"/>
        <w:rPr>
          <w:rFonts w:hint="eastAsia"/>
          <w:lang w:val="en-US" w:eastAsia="zh-CN"/>
        </w:rPr>
      </w:pPr>
      <w:r>
        <w:rPr>
          <w:rFonts w:hint="eastAsia"/>
          <w:lang w:val="en-US" w:eastAsia="zh-CN"/>
        </w:rPr>
        <w:t>输入与输出</w:t>
      </w:r>
    </w:p>
    <w:p>
      <w:pPr>
        <w:widowControl/>
        <w:spacing w:after="0" w:line="360" w:lineRule="auto"/>
        <w:ind w:firstLine="480" w:firstLineChars="200"/>
        <w:jc w:val="left"/>
        <w:rPr>
          <w:rFonts w:hint="eastAsia" w:ascii="宋体" w:hAnsi="宋体" w:cs="宋体"/>
          <w:kern w:val="0"/>
          <w:sz w:val="24"/>
        </w:rPr>
      </w:pPr>
      <w:r>
        <w:rPr>
          <w:rFonts w:hint="eastAsia" w:ascii="宋体" w:hAnsi="宋体" w:cs="宋体"/>
          <w:kern w:val="0"/>
          <w:sz w:val="24"/>
        </w:rPr>
        <w:t>输入：无；</w:t>
      </w:r>
    </w:p>
    <w:p>
      <w:pPr>
        <w:widowControl/>
        <w:spacing w:after="0" w:line="360" w:lineRule="auto"/>
        <w:ind w:firstLine="480" w:firstLineChars="200"/>
        <w:jc w:val="left"/>
        <w:rPr>
          <w:rFonts w:hint="eastAsia" w:ascii="宋体" w:hAnsi="宋体" w:cs="宋体"/>
          <w:kern w:val="0"/>
          <w:sz w:val="24"/>
        </w:rPr>
      </w:pPr>
      <w:r>
        <w:rPr>
          <w:rFonts w:hint="eastAsia" w:ascii="宋体" w:hAnsi="宋体" w:cs="宋体"/>
          <w:kern w:val="0"/>
          <w:sz w:val="24"/>
        </w:rPr>
        <w:t>输出：无</w:t>
      </w:r>
    </w:p>
    <w:p>
      <w:pPr>
        <w:pStyle w:val="5"/>
        <w:bidi w:val="0"/>
        <w:rPr>
          <w:rFonts w:hint="eastAsia"/>
          <w:lang w:val="en-US" w:eastAsia="zh-CN"/>
        </w:rPr>
      </w:pPr>
      <w:r>
        <w:rPr>
          <w:rFonts w:hint="eastAsia"/>
          <w:lang w:val="en-US" w:eastAsia="zh-CN"/>
        </w:rPr>
        <w:t>前置条件与后置条件</w:t>
      </w:r>
    </w:p>
    <w:p>
      <w:pPr>
        <w:widowControl/>
        <w:spacing w:after="0" w:line="360" w:lineRule="auto"/>
        <w:ind w:firstLine="480" w:firstLineChars="200"/>
        <w:jc w:val="left"/>
        <w:rPr>
          <w:rFonts w:hint="eastAsia" w:ascii="宋体" w:hAnsi="宋体" w:cs="宋体"/>
          <w:kern w:val="0"/>
          <w:sz w:val="24"/>
        </w:rPr>
      </w:pPr>
      <w:r>
        <w:rPr>
          <w:rFonts w:hint="eastAsia" w:ascii="宋体" w:hAnsi="宋体" w:cs="宋体"/>
          <w:kern w:val="0"/>
          <w:sz w:val="24"/>
        </w:rPr>
        <w:t>前置条件：</w:t>
      </w:r>
      <w:r>
        <w:rPr>
          <w:rFonts w:hint="eastAsia" w:cs="宋体"/>
          <w:kern w:val="0"/>
          <w:sz w:val="24"/>
          <w:lang w:eastAsia="zh-CN"/>
        </w:rPr>
        <w:t>业务</w:t>
      </w:r>
      <w:r>
        <w:rPr>
          <w:rFonts w:hint="eastAsia" w:ascii="宋体" w:hAnsi="宋体" w:cs="宋体"/>
          <w:kern w:val="0"/>
          <w:sz w:val="24"/>
        </w:rPr>
        <w:t>管理员已基本设置好指标卡，用户</w:t>
      </w:r>
      <w:r>
        <w:rPr>
          <w:rFonts w:hint="eastAsia" w:cs="宋体"/>
          <w:kern w:val="0"/>
          <w:sz w:val="24"/>
          <w:lang w:eastAsia="zh-CN"/>
        </w:rPr>
        <w:t>有权限看到指标看板和指标管理，</w:t>
      </w:r>
      <w:r>
        <w:rPr>
          <w:rFonts w:hint="eastAsia" w:ascii="宋体" w:hAnsi="宋体" w:cs="宋体"/>
          <w:kern w:val="0"/>
          <w:sz w:val="24"/>
        </w:rPr>
        <w:t>在此基础上做根据自己的喜好稍作调整。</w:t>
      </w:r>
    </w:p>
    <w:p>
      <w:pPr>
        <w:widowControl/>
        <w:spacing w:after="0" w:line="360" w:lineRule="auto"/>
        <w:ind w:firstLine="480" w:firstLineChars="200"/>
        <w:jc w:val="left"/>
        <w:rPr>
          <w:rFonts w:hint="eastAsia" w:ascii="宋体" w:hAnsi="宋体" w:cs="宋体"/>
          <w:kern w:val="0"/>
          <w:sz w:val="24"/>
        </w:rPr>
      </w:pPr>
      <w:r>
        <w:rPr>
          <w:rFonts w:hint="eastAsia" w:ascii="宋体" w:hAnsi="宋体" w:cs="宋体"/>
          <w:kern w:val="0"/>
          <w:sz w:val="24"/>
        </w:rPr>
        <w:t>后置条件：无。</w:t>
      </w:r>
    </w:p>
    <w:p>
      <w:pPr>
        <w:pStyle w:val="5"/>
        <w:bidi w:val="0"/>
        <w:rPr>
          <w:rFonts w:hint="eastAsia"/>
          <w:lang w:val="en-US" w:eastAsia="zh-CN"/>
        </w:rPr>
      </w:pPr>
      <w:r>
        <w:rPr>
          <w:rFonts w:hint="eastAsia"/>
          <w:lang w:val="en-US" w:eastAsia="zh-CN"/>
        </w:rPr>
        <w:t>业务规则</w:t>
      </w:r>
    </w:p>
    <w:p>
      <w:pPr>
        <w:widowControl/>
        <w:numPr>
          <w:ilvl w:val="0"/>
          <w:numId w:val="29"/>
        </w:numPr>
        <w:spacing w:after="0" w:line="360" w:lineRule="auto"/>
        <w:ind w:left="425" w:hanging="425"/>
        <w:jc w:val="left"/>
        <w:rPr>
          <w:rFonts w:hint="eastAsia" w:ascii="宋体" w:hAnsi="宋体" w:cs="宋体"/>
          <w:kern w:val="0"/>
          <w:sz w:val="24"/>
        </w:rPr>
      </w:pPr>
      <w:r>
        <w:rPr>
          <w:rFonts w:hint="eastAsia" w:ascii="宋体" w:hAnsi="宋体" w:cs="宋体"/>
          <w:kern w:val="0"/>
          <w:sz w:val="24"/>
        </w:rPr>
        <w:t>自定义</w:t>
      </w:r>
    </w:p>
    <w:p>
      <w:pPr>
        <w:widowControl/>
        <w:spacing w:after="0" w:line="360" w:lineRule="auto"/>
        <w:ind w:firstLine="480" w:firstLineChars="200"/>
        <w:jc w:val="left"/>
        <w:rPr>
          <w:rFonts w:hint="eastAsia" w:ascii="宋体" w:hAnsi="宋体" w:cs="宋体"/>
          <w:kern w:val="0"/>
          <w:sz w:val="24"/>
        </w:rPr>
      </w:pPr>
      <w:r>
        <w:rPr>
          <w:rFonts w:hint="eastAsia" w:ascii="宋体" w:hAnsi="宋体" w:cs="宋体"/>
          <w:kern w:val="0"/>
          <w:sz w:val="24"/>
        </w:rPr>
        <w:t>指标用户可以在指标看板</w:t>
      </w:r>
      <w:r>
        <w:rPr>
          <w:rFonts w:hint="eastAsia" w:cs="宋体"/>
          <w:kern w:val="0"/>
          <w:sz w:val="24"/>
          <w:lang w:eastAsia="zh-CN"/>
        </w:rPr>
        <w:t>和指标管理</w:t>
      </w:r>
      <w:r>
        <w:rPr>
          <w:rFonts w:hint="eastAsia" w:ascii="宋体" w:hAnsi="宋体" w:cs="宋体"/>
          <w:kern w:val="0"/>
          <w:sz w:val="24"/>
        </w:rPr>
        <w:t>自定义修改</w:t>
      </w:r>
      <w:r>
        <w:rPr>
          <w:rFonts w:hint="eastAsia" w:cs="宋体"/>
          <w:kern w:val="0"/>
          <w:sz w:val="24"/>
          <w:lang w:eastAsia="zh-CN"/>
        </w:rPr>
        <w:t>指标卡样式</w:t>
      </w:r>
      <w:r>
        <w:rPr>
          <w:rFonts w:hint="eastAsia" w:ascii="宋体" w:hAnsi="宋体" w:cs="宋体"/>
          <w:kern w:val="0"/>
          <w:sz w:val="24"/>
        </w:rPr>
        <w:t>。</w:t>
      </w:r>
    </w:p>
    <w:p>
      <w:pPr>
        <w:widowControl/>
        <w:numPr>
          <w:ilvl w:val="0"/>
          <w:numId w:val="29"/>
        </w:numPr>
        <w:spacing w:after="0" w:line="360" w:lineRule="auto"/>
        <w:ind w:left="425" w:leftChars="0" w:hanging="425" w:firstLineChars="0"/>
        <w:jc w:val="left"/>
        <w:rPr>
          <w:rFonts w:hint="default" w:ascii="宋体" w:hAnsi="宋体" w:eastAsia="宋体" w:cs="宋体"/>
          <w:kern w:val="0"/>
          <w:sz w:val="24"/>
          <w:lang w:val="en-US" w:eastAsia="zh-CN"/>
        </w:rPr>
      </w:pPr>
      <w:r>
        <w:rPr>
          <w:rFonts w:hint="eastAsia" w:cs="宋体"/>
          <w:kern w:val="0"/>
          <w:sz w:val="24"/>
          <w:lang w:val="en-US" w:eastAsia="zh-CN"/>
        </w:rPr>
        <w:t>柱状图和折线图，且X轴是时间趋势的，可以切换查看上年全年和上年同期的数据。</w:t>
      </w:r>
    </w:p>
    <w:p>
      <w:pPr>
        <w:pStyle w:val="5"/>
        <w:bidi w:val="0"/>
        <w:rPr>
          <w:rFonts w:hint="eastAsia"/>
          <w:lang w:val="en-US" w:eastAsia="zh-CN"/>
        </w:rPr>
      </w:pPr>
      <w:r>
        <w:rPr>
          <w:rFonts w:hint="eastAsia"/>
          <w:lang w:val="en-US" w:eastAsia="zh-CN"/>
        </w:rPr>
        <w:t>页面原型及页面规则</w:t>
      </w:r>
    </w:p>
    <w:p>
      <w:pPr>
        <w:keepNext w:val="0"/>
        <w:keepLines w:val="0"/>
        <w:pageBreakBefore w:val="0"/>
        <w:widowControl w:val="0"/>
        <w:kinsoku/>
        <w:wordWrap/>
        <w:overflowPunct/>
        <w:topLinePunct w:val="0"/>
        <w:autoSpaceDE/>
        <w:autoSpaceDN/>
        <w:bidi w:val="0"/>
        <w:adjustRightInd/>
        <w:snapToGrid/>
        <w:spacing w:after="160" w:line="240" w:lineRule="auto"/>
        <w:jc w:val="both"/>
        <w:textAlignment w:val="auto"/>
        <w:rPr>
          <w:rFonts w:hint="eastAsia" w:ascii="Times New Roman" w:hAnsi="Times New Roman" w:cs="Times New Roman"/>
          <w:kern w:val="2"/>
          <w:sz w:val="24"/>
          <w:lang w:eastAsia="zh-CN"/>
        </w:rPr>
      </w:pPr>
      <w:r>
        <w:rPr>
          <w:rFonts w:hint="eastAsia" w:ascii="Times New Roman" w:hAnsi="Times New Roman" w:cs="Times New Roman"/>
          <w:kern w:val="2"/>
          <w:sz w:val="24"/>
          <w:lang w:val="en-US" w:eastAsia="zh-CN"/>
        </w:rPr>
        <w:t>1</w:t>
      </w:r>
      <w:r>
        <w:rPr>
          <w:rFonts w:hint="eastAsia" w:ascii="Times New Roman" w:hAnsi="Times New Roman" w:cs="Times New Roman"/>
          <w:b/>
          <w:bCs/>
          <w:kern w:val="2"/>
          <w:sz w:val="24"/>
        </w:rPr>
        <w:t>用户</w:t>
      </w:r>
      <w:r>
        <w:rPr>
          <w:rFonts w:hint="eastAsia" w:ascii="Times New Roman" w:hAnsi="Times New Roman" w:cs="Times New Roman"/>
          <w:b/>
          <w:bCs/>
          <w:kern w:val="2"/>
          <w:sz w:val="24"/>
          <w:lang w:eastAsia="zh-CN"/>
        </w:rPr>
        <w:t>自定义指标卡样式</w:t>
      </w:r>
    </w:p>
    <w:p>
      <w:pPr>
        <w:keepNext w:val="0"/>
        <w:keepLines w:val="0"/>
        <w:pageBreakBefore w:val="0"/>
        <w:widowControl w:val="0"/>
        <w:kinsoku/>
        <w:wordWrap/>
        <w:overflowPunct/>
        <w:topLinePunct w:val="0"/>
        <w:autoSpaceDE/>
        <w:autoSpaceDN/>
        <w:bidi w:val="0"/>
        <w:adjustRightInd/>
        <w:snapToGrid/>
        <w:spacing w:after="160" w:line="240" w:lineRule="auto"/>
        <w:ind w:firstLine="420" w:firstLineChars="0"/>
        <w:jc w:val="both"/>
        <w:textAlignment w:val="auto"/>
        <w:rPr>
          <w:rFonts w:hint="eastAsia" w:ascii="Times New Roman" w:hAnsi="Times New Roman" w:cs="Times New Roman"/>
          <w:kern w:val="2"/>
          <w:sz w:val="24"/>
        </w:rPr>
      </w:pPr>
      <w:r>
        <w:rPr>
          <w:rFonts w:hint="eastAsia" w:ascii="Times New Roman" w:hAnsi="Times New Roman" w:cs="Times New Roman"/>
          <w:kern w:val="2"/>
          <w:sz w:val="24"/>
          <w:lang w:eastAsia="zh-CN"/>
        </w:rPr>
        <w:t>用户可以自定义图形、</w:t>
      </w:r>
      <w:r>
        <w:rPr>
          <w:rFonts w:hint="eastAsia" w:ascii="Times New Roman" w:hAnsi="Times New Roman" w:cs="Times New Roman"/>
          <w:kern w:val="2"/>
          <w:sz w:val="24"/>
        </w:rPr>
        <w:t>指标卡里柱子或折线的颜色、</w:t>
      </w:r>
      <w:r>
        <w:rPr>
          <w:rFonts w:hint="eastAsia" w:ascii="Times New Roman" w:hAnsi="Times New Roman" w:cs="Times New Roman"/>
          <w:kern w:val="2"/>
          <w:sz w:val="24"/>
          <w:lang w:eastAsia="zh-CN"/>
        </w:rPr>
        <w:t>指标卡</w:t>
      </w:r>
      <w:r>
        <w:rPr>
          <w:rFonts w:hint="eastAsia" w:ascii="Times New Roman" w:hAnsi="Times New Roman" w:cs="Times New Roman"/>
          <w:kern w:val="2"/>
          <w:sz w:val="24"/>
        </w:rPr>
        <w:t>字体。</w:t>
      </w:r>
    </w:p>
    <w:p>
      <w:pPr>
        <w:keepNext w:val="0"/>
        <w:keepLines w:val="0"/>
        <w:pageBreakBefore w:val="0"/>
        <w:widowControl w:val="0"/>
        <w:kinsoku/>
        <w:wordWrap/>
        <w:overflowPunct/>
        <w:topLinePunct w:val="0"/>
        <w:autoSpaceDE/>
        <w:autoSpaceDN/>
        <w:bidi w:val="0"/>
        <w:adjustRightInd/>
        <w:snapToGrid/>
        <w:spacing w:after="160" w:line="240" w:lineRule="auto"/>
        <w:ind w:firstLine="480" w:firstLineChars="200"/>
        <w:jc w:val="both"/>
        <w:textAlignment w:val="auto"/>
        <w:rPr>
          <w:rFonts w:hint="eastAsia" w:cs="宋体"/>
          <w:kern w:val="0"/>
          <w:sz w:val="24"/>
          <w:lang w:eastAsia="zh-CN"/>
        </w:rPr>
      </w:pPr>
      <w:r>
        <w:rPr>
          <w:rFonts w:hint="eastAsia" w:cs="宋体"/>
          <w:kern w:val="0"/>
          <w:sz w:val="24"/>
          <w:lang w:eastAsia="zh-CN"/>
        </w:rPr>
        <w:t>指标看板中的指标卡图形、字体、颜色默认为管理员在指标卡配置中设置的。</w:t>
      </w:r>
      <w:r>
        <w:rPr>
          <w:rFonts w:hint="default" w:ascii="Times New Roman" w:hAnsi="Times New Roman" w:cs="Times New Roman"/>
          <w:kern w:val="2"/>
          <w:sz w:val="24"/>
          <w:lang w:eastAsia="zh-CN"/>
        </w:rPr>
        <w:t>用户</w:t>
      </w:r>
      <w:r>
        <w:rPr>
          <w:rFonts w:hint="eastAsia" w:ascii="Times New Roman" w:hAnsi="Times New Roman" w:cs="Times New Roman"/>
          <w:kern w:val="2"/>
          <w:sz w:val="24"/>
          <w:lang w:eastAsia="zh-CN"/>
        </w:rPr>
        <w:t>自定义图形、字体、颜色后</w:t>
      </w:r>
      <w:r>
        <w:rPr>
          <w:rFonts w:hint="eastAsia" w:ascii="Times New Roman" w:hAnsi="Times New Roman" w:cs="Times New Roman"/>
          <w:kern w:val="2"/>
          <w:sz w:val="24"/>
        </w:rPr>
        <w:t>，</w:t>
      </w:r>
      <w:r>
        <w:rPr>
          <w:rFonts w:hint="eastAsia" w:ascii="Times New Roman" w:hAnsi="Times New Roman" w:cs="Times New Roman"/>
          <w:kern w:val="2"/>
          <w:sz w:val="24"/>
          <w:lang w:eastAsia="zh-CN"/>
        </w:rPr>
        <w:t>则图形会根据设置展示，后续</w:t>
      </w:r>
      <w:r>
        <w:rPr>
          <w:rFonts w:hint="eastAsia" w:ascii="Times New Roman" w:hAnsi="Times New Roman" w:cs="Times New Roman"/>
          <w:kern w:val="2"/>
          <w:sz w:val="24"/>
        </w:rPr>
        <w:t>登入展示切换后的样式</w:t>
      </w:r>
      <w:r>
        <w:rPr>
          <w:rFonts w:hint="default" w:ascii="Times New Roman" w:hAnsi="Times New Roman" w:cs="Times New Roman"/>
          <w:kern w:val="2"/>
          <w:sz w:val="24"/>
        </w:rPr>
        <w:t>，但是</w:t>
      </w:r>
      <w:r>
        <w:rPr>
          <w:rFonts w:hint="eastAsia" w:ascii="Times New Roman" w:hAnsi="Times New Roman" w:cs="Times New Roman"/>
          <w:kern w:val="2"/>
          <w:sz w:val="24"/>
          <w:lang w:eastAsia="zh-CN"/>
        </w:rPr>
        <w:t>改动只对自己生效，</w:t>
      </w:r>
      <w:r>
        <w:rPr>
          <w:rFonts w:hint="default" w:ascii="Times New Roman" w:hAnsi="Times New Roman" w:cs="Times New Roman"/>
          <w:kern w:val="2"/>
          <w:sz w:val="24"/>
        </w:rPr>
        <w:t>不影响其用户</w:t>
      </w:r>
      <w:r>
        <w:rPr>
          <w:rFonts w:hint="eastAsia" w:ascii="Times New Roman" w:hAnsi="Times New Roman" w:cs="Times New Roman"/>
          <w:kern w:val="2"/>
          <w:sz w:val="24"/>
          <w:lang w:eastAsia="zh-CN"/>
        </w:rPr>
        <w:t>看到的指标卡</w:t>
      </w:r>
      <w:r>
        <w:rPr>
          <w:rFonts w:hint="eastAsia" w:ascii="Times New Roman" w:hAnsi="Times New Roman" w:cs="Times New Roman"/>
          <w:kern w:val="2"/>
          <w:sz w:val="24"/>
        </w:rPr>
        <w:t>。</w:t>
      </w:r>
      <w:r>
        <w:rPr>
          <w:rFonts w:hint="eastAsia" w:ascii="Times New Roman" w:hAnsi="Times New Roman" w:cs="Times New Roman"/>
          <w:kern w:val="2"/>
          <w:sz w:val="24"/>
          <w:lang w:eastAsia="zh-CN"/>
        </w:rPr>
        <w:t>如后续管理员在指标卡配置中编辑指标卡的图形、字体、颜色后，则修改对全部用户生效。</w:t>
      </w:r>
    </w:p>
    <w:p>
      <w:pPr>
        <w:keepNext w:val="0"/>
        <w:keepLines w:val="0"/>
        <w:pageBreakBefore w:val="0"/>
        <w:widowControl w:val="0"/>
        <w:kinsoku/>
        <w:wordWrap/>
        <w:overflowPunct/>
        <w:topLinePunct w:val="0"/>
        <w:autoSpaceDE/>
        <w:autoSpaceDN/>
        <w:bidi w:val="0"/>
        <w:adjustRightInd/>
        <w:snapToGrid/>
        <w:spacing w:after="160" w:line="260" w:lineRule="auto"/>
        <w:ind w:firstLine="480" w:firstLineChars="200"/>
        <w:jc w:val="both"/>
        <w:textAlignment w:val="auto"/>
        <w:rPr>
          <w:rFonts w:hint="default" w:ascii="Times New Roman" w:hAnsi="Times New Roman" w:cs="Times New Roman"/>
          <w:kern w:val="2"/>
          <w:sz w:val="24"/>
          <w:lang w:val="en-US" w:eastAsia="zh-CN"/>
        </w:rPr>
      </w:pPr>
      <w:r>
        <w:rPr>
          <w:rFonts w:hint="eastAsia" w:ascii="Times New Roman" w:hAnsi="Times New Roman" w:cs="Times New Roman"/>
          <w:kern w:val="2"/>
          <w:sz w:val="24"/>
          <w:lang w:eastAsia="zh-CN"/>
        </w:rPr>
        <w:t>入口：点击右上角小三点</w:t>
      </w:r>
      <w:r>
        <w:rPr>
          <w:rFonts w:hint="eastAsia" w:ascii="Times New Roman" w:hAnsi="Times New Roman" w:cs="Times New Roman"/>
          <w:kern w:val="2"/>
          <w:sz w:val="24"/>
          <w:lang w:val="en-US" w:eastAsia="zh-CN"/>
        </w:rPr>
        <w:t>&gt;&gt;自定义，然后展示自定义弹窗</w:t>
      </w:r>
    </w:p>
    <w:p>
      <w:pPr>
        <w:widowControl w:val="0"/>
        <w:spacing w:after="160" w:line="259" w:lineRule="auto"/>
        <w:jc w:val="both"/>
        <w:rPr>
          <w:rFonts w:ascii="Times New Roman" w:hAnsi="Times New Roman" w:cs="Times New Roman"/>
          <w:kern w:val="2"/>
          <w:sz w:val="21"/>
        </w:rPr>
      </w:pPr>
      <w:r>
        <w:rPr>
          <w:rFonts w:ascii="Times New Roman" w:hAnsi="Times New Roman" w:cs="Times New Roman"/>
          <w:kern w:val="2"/>
          <w:sz w:val="21"/>
        </w:rPr>
        <w:drawing>
          <wp:inline distT="0" distB="0" distL="114300" distR="114300">
            <wp:extent cx="2908935" cy="1962785"/>
            <wp:effectExtent l="0" t="0" r="5715" b="18415"/>
            <wp:docPr id="33"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5"/>
                    <pic:cNvPicPr>
                      <a:picLocks noChangeAspect="1"/>
                    </pic:cNvPicPr>
                  </pic:nvPicPr>
                  <pic:blipFill>
                    <a:blip r:embed="rId61"/>
                    <a:stretch>
                      <a:fillRect/>
                    </a:stretch>
                  </pic:blipFill>
                  <pic:spPr>
                    <a:xfrm>
                      <a:off x="0" y="0"/>
                      <a:ext cx="2908935" cy="1962785"/>
                    </a:xfrm>
                    <a:prstGeom prst="rect">
                      <a:avLst/>
                    </a:prstGeom>
                    <a:noFill/>
                    <a:ln>
                      <a:noFill/>
                    </a:ln>
                  </pic:spPr>
                </pic:pic>
              </a:graphicData>
            </a:graphic>
          </wp:inline>
        </w:drawing>
      </w:r>
    </w:p>
    <w:p>
      <w:pPr>
        <w:widowControl w:val="0"/>
        <w:spacing w:after="160" w:line="259" w:lineRule="auto"/>
        <w:jc w:val="both"/>
        <w:rPr>
          <w:rFonts w:hint="eastAsia" w:ascii="Times New Roman" w:hAnsi="Times New Roman" w:eastAsia="宋体" w:cs="Times New Roman"/>
          <w:kern w:val="2"/>
          <w:sz w:val="21"/>
          <w:lang w:eastAsia="zh-CN"/>
        </w:rPr>
      </w:pPr>
      <w:r>
        <w:rPr>
          <w:rFonts w:hint="eastAsia" w:ascii="Times New Roman" w:hAnsi="Times New Roman" w:eastAsia="宋体" w:cs="Times New Roman"/>
          <w:kern w:val="2"/>
          <w:sz w:val="21"/>
          <w:lang w:eastAsia="zh-CN"/>
        </w:rPr>
        <w:drawing>
          <wp:inline distT="0" distB="0" distL="114300" distR="114300">
            <wp:extent cx="2965450" cy="1574165"/>
            <wp:effectExtent l="0" t="0" r="6350" b="6985"/>
            <wp:docPr id="102" name="图片 102" descr="7ec3920d59e111f4f1cfd9937e762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descr="7ec3920d59e111f4f1cfd9937e762eb"/>
                    <pic:cNvPicPr>
                      <a:picLocks noChangeAspect="1"/>
                    </pic:cNvPicPr>
                  </pic:nvPicPr>
                  <pic:blipFill>
                    <a:blip r:embed="rId62"/>
                    <a:stretch>
                      <a:fillRect/>
                    </a:stretch>
                  </pic:blipFill>
                  <pic:spPr>
                    <a:xfrm>
                      <a:off x="0" y="0"/>
                      <a:ext cx="2965450" cy="1574165"/>
                    </a:xfrm>
                    <a:prstGeom prst="rect">
                      <a:avLst/>
                    </a:prstGeom>
                  </pic:spPr>
                </pic:pic>
              </a:graphicData>
            </a:graphic>
          </wp:inline>
        </w:drawing>
      </w:r>
    </w:p>
    <w:p>
      <w:pPr>
        <w:widowControl w:val="0"/>
        <w:spacing w:after="160" w:line="259" w:lineRule="auto"/>
        <w:jc w:val="both"/>
        <w:rPr>
          <w:rFonts w:hint="eastAsia" w:ascii="Times New Roman" w:hAnsi="Times New Roman" w:eastAsia="宋体" w:cs="Times New Roman"/>
          <w:kern w:val="2"/>
          <w:sz w:val="21"/>
          <w:lang w:eastAsia="zh-CN"/>
        </w:rPr>
      </w:pPr>
    </w:p>
    <w:p>
      <w:pPr>
        <w:widowControl w:val="0"/>
        <w:numPr>
          <w:ilvl w:val="0"/>
          <w:numId w:val="30"/>
        </w:numPr>
        <w:spacing w:after="160" w:line="259" w:lineRule="auto"/>
        <w:jc w:val="both"/>
        <w:rPr>
          <w:rFonts w:hint="eastAsia" w:ascii="Times New Roman" w:hAnsi="Times New Roman" w:cs="Times New Roman"/>
          <w:b/>
          <w:bCs/>
          <w:kern w:val="2"/>
          <w:sz w:val="21"/>
          <w:lang w:eastAsia="zh-CN"/>
        </w:rPr>
      </w:pPr>
      <w:r>
        <w:rPr>
          <w:rFonts w:hint="eastAsia" w:ascii="Times New Roman" w:hAnsi="Times New Roman" w:cs="Times New Roman"/>
          <w:b/>
          <w:bCs/>
          <w:kern w:val="2"/>
          <w:sz w:val="21"/>
          <w:lang w:eastAsia="zh-CN"/>
        </w:rPr>
        <w:t>图形的切换</w:t>
      </w:r>
    </w:p>
    <w:p>
      <w:pPr>
        <w:widowControl w:val="0"/>
        <w:numPr>
          <w:ilvl w:val="0"/>
          <w:numId w:val="0"/>
        </w:numPr>
        <w:spacing w:after="160" w:line="259" w:lineRule="auto"/>
        <w:ind w:firstLine="420" w:firstLineChars="0"/>
        <w:jc w:val="both"/>
        <w:rPr>
          <w:rFonts w:hint="eastAsia" w:ascii="Times New Roman" w:hAnsi="Times New Roman" w:cs="Times New Roman"/>
          <w:b w:val="0"/>
          <w:bCs w:val="0"/>
          <w:kern w:val="2"/>
          <w:sz w:val="21"/>
          <w:lang w:eastAsia="zh-CN"/>
        </w:rPr>
      </w:pPr>
      <w:r>
        <w:rPr>
          <w:rFonts w:hint="eastAsia" w:ascii="Times New Roman" w:hAnsi="Times New Roman" w:cs="Times New Roman"/>
          <w:b w:val="0"/>
          <w:bCs w:val="0"/>
          <w:kern w:val="2"/>
          <w:sz w:val="21"/>
          <w:lang w:eastAsia="zh-CN"/>
        </w:rPr>
        <w:t>图形的切换逻辑跟指标卡配置中新建时选择的指标和维度个数逻辑一样。</w:t>
      </w:r>
    </w:p>
    <w:p>
      <w:pPr>
        <w:widowControl w:val="0"/>
        <w:numPr>
          <w:ilvl w:val="0"/>
          <w:numId w:val="0"/>
        </w:numPr>
        <w:spacing w:after="160" w:line="259" w:lineRule="auto"/>
        <w:ind w:firstLine="420" w:firstLineChars="0"/>
        <w:jc w:val="both"/>
        <w:rPr>
          <w:rFonts w:hint="default" w:ascii="Times New Roman" w:hAnsi="Times New Roman" w:cs="Times New Roman"/>
          <w:b w:val="0"/>
          <w:bCs w:val="0"/>
          <w:kern w:val="2"/>
          <w:sz w:val="21"/>
          <w:lang w:val="en-US" w:eastAsia="zh-CN"/>
        </w:rPr>
      </w:pPr>
      <w:r>
        <w:rPr>
          <w:rFonts w:hint="eastAsia" w:ascii="Times New Roman" w:hAnsi="Times New Roman" w:cs="Times New Roman"/>
          <w:b w:val="0"/>
          <w:bCs w:val="0"/>
          <w:kern w:val="2"/>
          <w:sz w:val="21"/>
          <w:lang w:eastAsia="zh-CN"/>
        </w:rPr>
        <w:t>如果选择的是柱</w:t>
      </w:r>
      <w:r>
        <w:rPr>
          <w:rFonts w:hint="eastAsia" w:ascii="Times New Roman" w:hAnsi="Times New Roman" w:cs="Times New Roman"/>
          <w:b w:val="0"/>
          <w:bCs w:val="0"/>
          <w:kern w:val="2"/>
          <w:sz w:val="21"/>
          <w:lang w:val="en-US" w:eastAsia="zh-CN"/>
        </w:rPr>
        <w:t>+</w:t>
      </w:r>
      <w:r>
        <w:rPr>
          <w:rFonts w:hint="eastAsia" w:ascii="Times New Roman" w:hAnsi="Times New Roman" w:cs="Times New Roman"/>
          <w:b w:val="0"/>
          <w:bCs w:val="0"/>
          <w:kern w:val="2"/>
          <w:sz w:val="21"/>
          <w:lang w:eastAsia="zh-CN"/>
        </w:rPr>
        <w:t>折线，则还可以选择是展示为柱子还是展示为折线。</w:t>
      </w:r>
    </w:p>
    <w:p>
      <w:pPr>
        <w:widowControl w:val="0"/>
        <w:numPr>
          <w:ilvl w:val="0"/>
          <w:numId w:val="30"/>
        </w:numPr>
        <w:spacing w:after="160" w:line="259" w:lineRule="auto"/>
        <w:jc w:val="both"/>
        <w:rPr>
          <w:rFonts w:hint="eastAsia" w:ascii="Times New Roman" w:hAnsi="Times New Roman" w:cs="Times New Roman"/>
          <w:b/>
          <w:bCs/>
          <w:kern w:val="2"/>
          <w:sz w:val="21"/>
          <w:lang w:eastAsia="zh-CN"/>
        </w:rPr>
      </w:pPr>
      <w:r>
        <w:rPr>
          <w:rFonts w:hint="eastAsia" w:ascii="Times New Roman" w:hAnsi="Times New Roman" w:cs="Times New Roman"/>
          <w:b/>
          <w:bCs/>
          <w:kern w:val="2"/>
          <w:sz w:val="21"/>
          <w:lang w:eastAsia="zh-CN"/>
        </w:rPr>
        <w:t>字体</w:t>
      </w:r>
    </w:p>
    <w:p>
      <w:pPr>
        <w:widowControl w:val="0"/>
        <w:numPr>
          <w:ilvl w:val="0"/>
          <w:numId w:val="0"/>
        </w:numPr>
        <w:spacing w:after="160" w:line="259" w:lineRule="auto"/>
        <w:ind w:firstLine="420" w:firstLineChars="0"/>
        <w:jc w:val="both"/>
        <w:rPr>
          <w:ins w:id="124" w:author="周婷" w:date="2020-10-30T14:18:20Z"/>
        </w:rPr>
      </w:pPr>
      <w:r>
        <w:rPr>
          <w:rFonts w:hint="eastAsia" w:ascii="Times New Roman" w:hAnsi="Times New Roman" w:cs="Times New Roman"/>
          <w:b w:val="0"/>
          <w:bCs w:val="0"/>
          <w:kern w:val="2"/>
          <w:sz w:val="21"/>
          <w:lang w:eastAsia="zh-CN"/>
        </w:rPr>
        <w:t>选择字体则更新指标卡的文字字体。</w:t>
      </w:r>
      <w:ins w:id="125" w:author="周婷" w:date="2020-10-30T14:18:05Z">
        <w:r>
          <w:rPr>
            <w:rFonts w:hint="default" w:ascii="Times New Roman" w:hAnsi="Times New Roman" w:cs="Times New Roman"/>
            <w:b w:val="0"/>
            <w:bCs w:val="0"/>
            <w:kern w:val="2"/>
            <w:sz w:val="21"/>
            <w:lang w:eastAsia="zh-CN"/>
          </w:rPr>
          <w:t>支持</w:t>
        </w:r>
      </w:ins>
      <w:ins w:id="126" w:author="周婷" w:date="2020-10-30T14:18:06Z">
        <w:r>
          <w:rPr>
            <w:rFonts w:hint="default" w:ascii="Times New Roman" w:hAnsi="Times New Roman" w:cs="Times New Roman"/>
            <w:b w:val="0"/>
            <w:bCs w:val="0"/>
            <w:kern w:val="2"/>
            <w:sz w:val="21"/>
            <w:lang w:eastAsia="zh-CN"/>
          </w:rPr>
          <w:t>的</w:t>
        </w:r>
      </w:ins>
      <w:commentRangeStart w:id="2"/>
      <w:r>
        <w:rPr>
          <w:rFonts w:hint="eastAsia" w:ascii="Times New Roman" w:hAnsi="Times New Roman" w:cs="Times New Roman"/>
          <w:b w:val="0"/>
          <w:bCs w:val="0"/>
          <w:kern w:val="2"/>
          <w:sz w:val="21"/>
          <w:lang w:eastAsia="zh-CN"/>
        </w:rPr>
        <w:t>字体</w:t>
      </w:r>
      <w:commentRangeEnd w:id="2"/>
      <w:r>
        <w:commentReference w:id="2"/>
      </w:r>
      <w:ins w:id="127" w:author="周婷" w:date="2020-10-30T14:18:11Z">
        <w:r>
          <w:rPr/>
          <w:t>请</w:t>
        </w:r>
      </w:ins>
      <w:ins w:id="128" w:author="周婷" w:date="2020-10-30T14:18:17Z">
        <w:r>
          <w:rPr/>
          <w:t>参考</w:t>
        </w:r>
      </w:ins>
      <w:ins w:id="129" w:author="周婷" w:date="2020-10-30T14:18:18Z">
        <w:r>
          <w:rPr/>
          <w:t>下方</w:t>
        </w:r>
      </w:ins>
      <w:ins w:id="130" w:author="周婷" w:date="2020-10-30T14:18:19Z">
        <w:r>
          <w:rPr/>
          <w:t>文件</w:t>
        </w:r>
      </w:ins>
      <w:ins w:id="131" w:author="周婷" w:date="2020-10-30T14:18:43Z">
        <w:r>
          <w:rPr/>
          <w:t>：</w:t>
        </w:r>
      </w:ins>
    </w:p>
    <w:p>
      <w:pPr>
        <w:widowControl w:val="0"/>
        <w:numPr>
          <w:ilvl w:val="0"/>
          <w:numId w:val="0"/>
        </w:numPr>
        <w:spacing w:after="160" w:line="259" w:lineRule="auto"/>
        <w:jc w:val="both"/>
        <w:rPr>
          <w:rFonts w:hint="default"/>
          <w:lang w:eastAsia="zh-CN"/>
        </w:rPr>
      </w:pPr>
      <w:ins w:id="132" w:author="周婷" w:date="2020-10-30T14:54:11Z"/>
      <w:ins w:id="133" w:author="周婷" w:date="2020-10-30T14:54:11Z"/>
      <w:ins w:id="134" w:author="周婷" w:date="2020-10-30T14:54:11Z"/>
      <w:ins w:id="135" w:author="周婷" w:date="2020-10-30T14:54:11Z">
        <w:r>
          <w:rPr>
            <w:rFonts w:hint="default"/>
            <w:lang w:eastAsia="zh-CN"/>
          </w:rPr>
          <w:object>
            <v:shape id="_x0000_i1025" o:spt="75" type="#_x0000_t75" style="height:66pt;width:72.75pt;" o:ole="t" filled="f" o:preferrelative="t" stroked="f" coordsize="21600,21600">
              <v:path/>
              <v:fill on="f" focussize="0,0"/>
              <v:stroke on="f"/>
              <v:imagedata r:id="rId64" o:title=""/>
              <o:lock v:ext="edit" aspectratio="t"/>
              <w10:wrap type="none"/>
              <w10:anchorlock/>
            </v:shape>
            <o:OLEObject Type="Embed" ProgID="Excel.Sheet.12" ShapeID="_x0000_i1025" DrawAspect="Icon" ObjectID="_1468075725" r:id="rId63">
              <o:LockedField>false</o:LockedField>
            </o:OLEObject>
          </w:object>
        </w:r>
      </w:ins>
      <w:ins w:id="137" w:author="周婷" w:date="2020-10-30T14:54:11Z"/>
      <w:ins w:id="138" w:author="周婷" w:date="2020-10-30T14:54:32Z"/>
      <w:ins w:id="139" w:author="周婷" w:date="2020-10-30T14:54:32Z"/>
      <w:ins w:id="140" w:author="周婷" w:date="2020-10-30T14:54:32Z"/>
      <w:ins w:id="141" w:author="周婷" w:date="2020-10-30T14:54:32Z">
        <w:r>
          <w:rPr>
            <w:rFonts w:hint="default"/>
            <w:lang w:eastAsia="zh-CN"/>
          </w:rPr>
          <w:object>
            <v:shape id="_x0000_i1026" o:spt="75" type="#_x0000_t75" style="height:66pt;width:72.75pt;" o:ole="t" filled="f" o:preferrelative="t" stroked="f" coordsize="21600,21600">
              <v:path/>
              <v:fill on="f" focussize="0,0"/>
              <v:stroke on="f"/>
              <v:imagedata r:id="rId66" o:title=""/>
              <o:lock v:ext="edit" aspectratio="t"/>
              <w10:wrap type="none"/>
              <w10:anchorlock/>
            </v:shape>
            <o:OLEObject Type="Embed" ProgID="Package" ShapeID="_x0000_i1026" DrawAspect="Icon" ObjectID="_1468075726" r:id="rId65">
              <o:LockedField>false</o:LockedField>
            </o:OLEObject>
          </w:object>
        </w:r>
      </w:ins>
      <w:ins w:id="143" w:author="周婷" w:date="2020-10-30T14:54:32Z"/>
      <w:ins w:id="144" w:author="周婷" w:date="2020-10-30T14:54:43Z"/>
      <w:ins w:id="145" w:author="周婷" w:date="2020-10-30T14:54:43Z"/>
      <w:ins w:id="146" w:author="周婷" w:date="2020-10-30T14:54:43Z"/>
      <w:ins w:id="147" w:author="周婷" w:date="2020-10-30T14:54:43Z">
        <w:r>
          <w:rPr>
            <w:rFonts w:hint="default"/>
            <w:lang w:eastAsia="zh-CN"/>
          </w:rPr>
          <w:object>
            <v:shape id="_x0000_i1027" o:spt="75" type="#_x0000_t75" style="height:66pt;width:72.75pt;" o:ole="t" filled="f" o:preferrelative="t" stroked="f" coordsize="21600,21600">
              <v:path/>
              <v:fill on="f" focussize="0,0"/>
              <v:stroke on="f"/>
              <v:imagedata r:id="rId68" o:title=""/>
              <o:lock v:ext="edit" aspectratio="t"/>
              <w10:wrap type="none"/>
              <w10:anchorlock/>
            </v:shape>
            <o:OLEObject Type="Embed" ProgID="Package" ShapeID="_x0000_i1027" DrawAspect="Icon" ObjectID="_1468075727" r:id="rId67">
              <o:LockedField>false</o:LockedField>
            </o:OLEObject>
          </w:object>
        </w:r>
      </w:ins>
      <w:ins w:id="149" w:author="周婷" w:date="2020-10-30T14:54:43Z"/>
      <w:ins w:id="150" w:author="周婷" w:date="2020-10-30T14:54:51Z"/>
      <w:ins w:id="151" w:author="周婷" w:date="2020-10-30T14:54:51Z"/>
      <w:ins w:id="152" w:author="周婷" w:date="2020-10-30T14:54:51Z"/>
      <w:ins w:id="153" w:author="周婷" w:date="2020-10-30T14:54:51Z">
        <w:r>
          <w:rPr>
            <w:rFonts w:hint="default"/>
            <w:lang w:eastAsia="zh-CN"/>
          </w:rPr>
          <w:object>
            <v:shape id="_x0000_i1028" o:spt="75" type="#_x0000_t75" style="height:66pt;width:72.75pt;" o:ole="t" filled="f" o:preferrelative="t" stroked="f" coordsize="21600,21600">
              <v:path/>
              <v:fill on="f" focussize="0,0"/>
              <v:stroke on="f"/>
              <v:imagedata r:id="rId70" o:title=""/>
              <o:lock v:ext="edit" aspectratio="t"/>
              <w10:wrap type="none"/>
              <w10:anchorlock/>
            </v:shape>
            <o:OLEObject Type="Embed" ProgID="Word.Document.12" ShapeID="_x0000_i1028" DrawAspect="Icon" ObjectID="_1468075728" r:id="rId69">
              <o:LockedField>false</o:LockedField>
            </o:OLEObject>
          </w:object>
        </w:r>
      </w:ins>
      <w:ins w:id="155" w:author="周婷" w:date="2020-10-30T14:54:51Z"/>
    </w:p>
    <w:p>
      <w:pPr>
        <w:widowControl w:val="0"/>
        <w:numPr>
          <w:ilvl w:val="0"/>
          <w:numId w:val="30"/>
        </w:numPr>
        <w:spacing w:after="160" w:line="259" w:lineRule="auto"/>
        <w:jc w:val="both"/>
        <w:rPr>
          <w:rFonts w:hint="eastAsia" w:ascii="Times New Roman" w:hAnsi="Times New Roman" w:cs="Times New Roman"/>
          <w:b/>
          <w:bCs/>
          <w:kern w:val="2"/>
          <w:sz w:val="21"/>
          <w:lang w:eastAsia="zh-CN"/>
        </w:rPr>
      </w:pPr>
      <w:r>
        <w:rPr>
          <w:rFonts w:hint="eastAsia" w:ascii="Times New Roman" w:hAnsi="Times New Roman" w:cs="Times New Roman"/>
          <w:b/>
          <w:bCs/>
          <w:kern w:val="2"/>
          <w:sz w:val="21"/>
          <w:lang w:eastAsia="zh-CN"/>
        </w:rPr>
        <w:t>颜色</w:t>
      </w:r>
    </w:p>
    <w:p>
      <w:pPr>
        <w:widowControl w:val="0"/>
        <w:numPr>
          <w:ilvl w:val="0"/>
          <w:numId w:val="0"/>
        </w:numPr>
        <w:spacing w:after="160" w:line="259" w:lineRule="auto"/>
        <w:jc w:val="both"/>
        <w:rPr>
          <w:rFonts w:hint="eastAsia" w:ascii="Times New Roman" w:hAnsi="Times New Roman" w:cs="Times New Roman"/>
          <w:b w:val="0"/>
          <w:bCs w:val="0"/>
          <w:kern w:val="2"/>
          <w:sz w:val="21"/>
          <w:lang w:eastAsia="zh-CN"/>
        </w:rPr>
      </w:pPr>
      <w:r>
        <w:rPr>
          <w:rFonts w:hint="eastAsia" w:ascii="Times New Roman" w:hAnsi="Times New Roman" w:cs="Times New Roman"/>
          <w:b w:val="0"/>
          <w:bCs w:val="0"/>
          <w:kern w:val="2"/>
          <w:sz w:val="21"/>
          <w:lang w:val="en-US" w:eastAsia="zh-CN"/>
        </w:rPr>
        <w:t>1</w:t>
      </w:r>
      <w:r>
        <w:rPr>
          <w:rFonts w:hint="eastAsia" w:ascii="Times New Roman" w:hAnsi="Times New Roman" w:cs="Times New Roman"/>
          <w:b w:val="0"/>
          <w:bCs w:val="0"/>
          <w:kern w:val="2"/>
          <w:sz w:val="21"/>
          <w:lang w:eastAsia="zh-CN"/>
        </w:rPr>
        <w:t>只支持用户对指标卡颜色的设置，不支持指标卡背景色的设置</w:t>
      </w:r>
    </w:p>
    <w:p>
      <w:pPr>
        <w:widowControl w:val="0"/>
        <w:numPr>
          <w:ilvl w:val="0"/>
          <w:numId w:val="0"/>
        </w:numPr>
        <w:spacing w:after="160" w:line="259" w:lineRule="auto"/>
        <w:jc w:val="both"/>
        <w:rPr>
          <w:rFonts w:hint="default" w:ascii="Times New Roman" w:hAnsi="Times New Roman" w:cs="Times New Roman"/>
          <w:b w:val="0"/>
          <w:bCs w:val="0"/>
          <w:kern w:val="2"/>
          <w:sz w:val="21"/>
          <w:lang w:val="en-US" w:eastAsia="zh-CN"/>
        </w:rPr>
      </w:pPr>
      <w:r>
        <w:rPr>
          <w:rFonts w:hint="eastAsia" w:ascii="Times New Roman" w:hAnsi="Times New Roman" w:cs="Times New Roman"/>
          <w:b w:val="0"/>
          <w:bCs w:val="0"/>
          <w:kern w:val="2"/>
          <w:sz w:val="21"/>
          <w:lang w:val="en-US" w:eastAsia="zh-CN"/>
        </w:rPr>
        <w:t>2不同类型的指标卡支持的颜色设置规则如下：</w:t>
      </w:r>
    </w:p>
    <w:p>
      <w:pPr>
        <w:widowControl w:val="0"/>
        <w:numPr>
          <w:ilvl w:val="0"/>
          <w:numId w:val="0"/>
        </w:numPr>
        <w:spacing w:after="160" w:line="259" w:lineRule="auto"/>
        <w:jc w:val="both"/>
        <w:rPr>
          <w:rFonts w:hint="eastAsia" w:ascii="Times New Roman" w:hAnsi="Times New Roman" w:cs="Times New Roman"/>
          <w:b w:val="0"/>
          <w:bCs w:val="0"/>
          <w:kern w:val="2"/>
          <w:sz w:val="21"/>
          <w:lang w:eastAsia="zh-CN"/>
        </w:rPr>
      </w:pPr>
      <w:r>
        <w:rPr>
          <w:rFonts w:hint="eastAsia" w:ascii="Times New Roman" w:hAnsi="Times New Roman" w:cs="Times New Roman"/>
          <w:b w:val="0"/>
          <w:bCs w:val="0"/>
          <w:kern w:val="2"/>
          <w:sz w:val="21"/>
          <w:lang w:eastAsia="zh-CN"/>
        </w:rPr>
        <w:t>①数值型、散点图不支持颜色调整；</w:t>
      </w:r>
    </w:p>
    <w:p>
      <w:pPr>
        <w:widowControl w:val="0"/>
        <w:numPr>
          <w:ilvl w:val="0"/>
          <w:numId w:val="0"/>
        </w:numPr>
        <w:spacing w:after="160" w:line="259" w:lineRule="auto"/>
        <w:ind w:firstLine="420" w:firstLineChars="0"/>
        <w:jc w:val="both"/>
        <w:rPr>
          <w:rFonts w:hint="eastAsia" w:ascii="Times New Roman" w:hAnsi="Times New Roman" w:cs="Times New Roman"/>
          <w:b w:val="0"/>
          <w:bCs w:val="0"/>
          <w:kern w:val="2"/>
          <w:sz w:val="21"/>
          <w:lang w:eastAsia="zh-CN"/>
        </w:rPr>
      </w:pPr>
      <w:r>
        <w:rPr>
          <w:rFonts w:hint="eastAsia" w:ascii="Times New Roman" w:hAnsi="Times New Roman" w:cs="Times New Roman"/>
          <w:b w:val="0"/>
          <w:bCs w:val="0"/>
          <w:kern w:val="2"/>
          <w:sz w:val="21"/>
          <w:lang w:eastAsia="zh-CN"/>
        </w:rPr>
        <w:t>数值型：</w:t>
      </w:r>
    </w:p>
    <w:p>
      <w:pPr>
        <w:widowControl w:val="0"/>
        <w:numPr>
          <w:ilvl w:val="0"/>
          <w:numId w:val="0"/>
        </w:numPr>
        <w:spacing w:after="160" w:line="259" w:lineRule="auto"/>
        <w:ind w:firstLine="420" w:firstLineChars="0"/>
        <w:jc w:val="both"/>
      </w:pPr>
      <w:r>
        <w:drawing>
          <wp:inline distT="0" distB="0" distL="114300" distR="114300">
            <wp:extent cx="3086100" cy="914400"/>
            <wp:effectExtent l="0" t="0" r="0" b="0"/>
            <wp:docPr id="1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8"/>
                    <pic:cNvPicPr>
                      <a:picLocks noChangeAspect="1"/>
                    </pic:cNvPicPr>
                  </pic:nvPicPr>
                  <pic:blipFill>
                    <a:blip r:embed="rId71"/>
                    <a:stretch>
                      <a:fillRect/>
                    </a:stretch>
                  </pic:blipFill>
                  <pic:spPr>
                    <a:xfrm>
                      <a:off x="0" y="0"/>
                      <a:ext cx="3086100" cy="914400"/>
                    </a:xfrm>
                    <a:prstGeom prst="rect">
                      <a:avLst/>
                    </a:prstGeom>
                    <a:noFill/>
                    <a:ln>
                      <a:noFill/>
                    </a:ln>
                  </pic:spPr>
                </pic:pic>
              </a:graphicData>
            </a:graphic>
          </wp:inline>
        </w:drawing>
      </w:r>
    </w:p>
    <w:p>
      <w:pPr>
        <w:widowControl w:val="0"/>
        <w:numPr>
          <w:ilvl w:val="0"/>
          <w:numId w:val="0"/>
        </w:numPr>
        <w:spacing w:after="160" w:line="259" w:lineRule="auto"/>
        <w:ind w:firstLine="420" w:firstLineChars="0"/>
        <w:jc w:val="both"/>
        <w:rPr>
          <w:rFonts w:hint="eastAsia"/>
          <w:lang w:eastAsia="zh-CN"/>
        </w:rPr>
      </w:pPr>
      <w:r>
        <w:rPr>
          <w:rFonts w:hint="eastAsia"/>
          <w:lang w:eastAsia="zh-CN"/>
        </w:rPr>
        <w:t>散点型：</w:t>
      </w:r>
    </w:p>
    <w:p>
      <w:pPr>
        <w:widowControl w:val="0"/>
        <w:numPr>
          <w:ilvl w:val="0"/>
          <w:numId w:val="0"/>
        </w:numPr>
        <w:spacing w:after="160" w:line="259" w:lineRule="auto"/>
        <w:ind w:firstLine="420" w:firstLineChars="0"/>
        <w:jc w:val="both"/>
        <w:rPr>
          <w:rFonts w:hint="eastAsia"/>
          <w:lang w:eastAsia="zh-CN"/>
        </w:rPr>
      </w:pPr>
      <w:r>
        <w:drawing>
          <wp:inline distT="0" distB="0" distL="114300" distR="114300">
            <wp:extent cx="3902710" cy="2845435"/>
            <wp:effectExtent l="0" t="0" r="2540" b="12065"/>
            <wp:docPr id="2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9"/>
                    <pic:cNvPicPr>
                      <a:picLocks noChangeAspect="1"/>
                    </pic:cNvPicPr>
                  </pic:nvPicPr>
                  <pic:blipFill>
                    <a:blip r:embed="rId72"/>
                    <a:stretch>
                      <a:fillRect/>
                    </a:stretch>
                  </pic:blipFill>
                  <pic:spPr>
                    <a:xfrm>
                      <a:off x="0" y="0"/>
                      <a:ext cx="3902710" cy="2845435"/>
                    </a:xfrm>
                    <a:prstGeom prst="rect">
                      <a:avLst/>
                    </a:prstGeom>
                    <a:noFill/>
                    <a:ln>
                      <a:noFill/>
                    </a:ln>
                  </pic:spPr>
                </pic:pic>
              </a:graphicData>
            </a:graphic>
          </wp:inline>
        </w:drawing>
      </w:r>
    </w:p>
    <w:p>
      <w:pPr>
        <w:widowControl w:val="0"/>
        <w:numPr>
          <w:ilvl w:val="0"/>
          <w:numId w:val="0"/>
        </w:numPr>
        <w:spacing w:after="160" w:line="259" w:lineRule="auto"/>
        <w:jc w:val="both"/>
        <w:rPr>
          <w:rFonts w:hint="eastAsia" w:ascii="Times New Roman" w:hAnsi="Times New Roman" w:cs="Times New Roman"/>
          <w:b w:val="0"/>
          <w:bCs w:val="0"/>
          <w:kern w:val="2"/>
          <w:sz w:val="21"/>
          <w:lang w:eastAsia="zh-CN"/>
        </w:rPr>
      </w:pPr>
      <w:r>
        <w:rPr>
          <w:rFonts w:hint="eastAsia" w:ascii="Times New Roman" w:hAnsi="Times New Roman" w:cs="Times New Roman"/>
          <w:b w:val="0"/>
          <w:bCs w:val="0"/>
          <w:kern w:val="2"/>
          <w:sz w:val="21"/>
          <w:lang w:eastAsia="zh-CN"/>
        </w:rPr>
        <w:t>②折线图、柱+折线图、柱状图支持对每个指标（对应一批柱子）颜色的调整；</w:t>
      </w:r>
    </w:p>
    <w:p>
      <w:pPr>
        <w:widowControl w:val="0"/>
        <w:numPr>
          <w:ilvl w:val="0"/>
          <w:numId w:val="0"/>
        </w:numPr>
        <w:spacing w:after="160" w:line="259" w:lineRule="auto"/>
        <w:jc w:val="both"/>
      </w:pPr>
      <w:r>
        <w:drawing>
          <wp:inline distT="0" distB="0" distL="114300" distR="114300">
            <wp:extent cx="4305300" cy="1133475"/>
            <wp:effectExtent l="0" t="0" r="0" b="9525"/>
            <wp:docPr id="103"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2"/>
                    <pic:cNvPicPr>
                      <a:picLocks noChangeAspect="1"/>
                    </pic:cNvPicPr>
                  </pic:nvPicPr>
                  <pic:blipFill>
                    <a:blip r:embed="rId73"/>
                    <a:stretch>
                      <a:fillRect/>
                    </a:stretch>
                  </pic:blipFill>
                  <pic:spPr>
                    <a:xfrm>
                      <a:off x="0" y="0"/>
                      <a:ext cx="4305300" cy="1133475"/>
                    </a:xfrm>
                    <a:prstGeom prst="rect">
                      <a:avLst/>
                    </a:prstGeom>
                    <a:noFill/>
                    <a:ln>
                      <a:noFill/>
                    </a:ln>
                  </pic:spPr>
                </pic:pic>
              </a:graphicData>
            </a:graphic>
          </wp:inline>
        </w:drawing>
      </w:r>
    </w:p>
    <w:p>
      <w:pPr>
        <w:widowControl w:val="0"/>
        <w:numPr>
          <w:ilvl w:val="0"/>
          <w:numId w:val="0"/>
        </w:numPr>
        <w:spacing w:after="160" w:line="259" w:lineRule="auto"/>
        <w:ind w:firstLine="420" w:firstLineChars="0"/>
        <w:jc w:val="both"/>
        <w:rPr>
          <w:rFonts w:hint="eastAsia"/>
          <w:lang w:eastAsia="zh-CN"/>
        </w:rPr>
      </w:pPr>
      <w:r>
        <w:rPr>
          <w:rFonts w:hint="eastAsia"/>
          <w:lang w:eastAsia="zh-CN"/>
        </w:rPr>
        <w:t>折线图：</w:t>
      </w:r>
    </w:p>
    <w:p>
      <w:pPr>
        <w:widowControl w:val="0"/>
        <w:numPr>
          <w:ilvl w:val="0"/>
          <w:numId w:val="0"/>
        </w:numPr>
        <w:spacing w:after="160" w:line="259" w:lineRule="auto"/>
        <w:ind w:firstLine="420" w:firstLineChars="0"/>
        <w:jc w:val="both"/>
        <w:rPr>
          <w:rFonts w:hint="eastAsia"/>
          <w:lang w:eastAsia="zh-CN"/>
        </w:rPr>
      </w:pPr>
      <w:r>
        <w:drawing>
          <wp:inline distT="0" distB="0" distL="114300" distR="114300">
            <wp:extent cx="3002280" cy="798195"/>
            <wp:effectExtent l="0" t="0" r="7620" b="1905"/>
            <wp:docPr id="7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5"/>
                    <pic:cNvPicPr>
                      <a:picLocks noChangeAspect="1"/>
                    </pic:cNvPicPr>
                  </pic:nvPicPr>
                  <pic:blipFill>
                    <a:blip r:embed="rId74"/>
                    <a:stretch>
                      <a:fillRect/>
                    </a:stretch>
                  </pic:blipFill>
                  <pic:spPr>
                    <a:xfrm>
                      <a:off x="0" y="0"/>
                      <a:ext cx="3002280" cy="798195"/>
                    </a:xfrm>
                    <a:prstGeom prst="rect">
                      <a:avLst/>
                    </a:prstGeom>
                    <a:noFill/>
                    <a:ln>
                      <a:noFill/>
                    </a:ln>
                  </pic:spPr>
                </pic:pic>
              </a:graphicData>
            </a:graphic>
          </wp:inline>
        </w:drawing>
      </w:r>
    </w:p>
    <w:p>
      <w:pPr>
        <w:widowControl w:val="0"/>
        <w:numPr>
          <w:ilvl w:val="0"/>
          <w:numId w:val="0"/>
        </w:numPr>
        <w:spacing w:after="160" w:line="259" w:lineRule="auto"/>
        <w:ind w:firstLine="420" w:firstLineChars="0"/>
        <w:jc w:val="both"/>
        <w:rPr>
          <w:rFonts w:hint="eastAsia"/>
          <w:lang w:val="en-US" w:eastAsia="zh-CN"/>
        </w:rPr>
      </w:pPr>
      <w:r>
        <w:rPr>
          <w:rFonts w:hint="eastAsia"/>
          <w:lang w:eastAsia="zh-CN"/>
        </w:rPr>
        <w:t>柱</w:t>
      </w:r>
      <w:r>
        <w:rPr>
          <w:rFonts w:hint="eastAsia"/>
          <w:lang w:val="en-US" w:eastAsia="zh-CN"/>
        </w:rPr>
        <w:t>+折线：</w:t>
      </w:r>
    </w:p>
    <w:p>
      <w:pPr>
        <w:widowControl w:val="0"/>
        <w:numPr>
          <w:ilvl w:val="0"/>
          <w:numId w:val="0"/>
        </w:numPr>
        <w:spacing w:after="160" w:line="259" w:lineRule="auto"/>
        <w:ind w:firstLine="420" w:firstLineChars="0"/>
        <w:jc w:val="both"/>
        <w:rPr>
          <w:rFonts w:hint="eastAsia"/>
          <w:lang w:val="en-US" w:eastAsia="zh-CN"/>
        </w:rPr>
      </w:pPr>
      <w:r>
        <w:drawing>
          <wp:inline distT="0" distB="0" distL="114300" distR="114300">
            <wp:extent cx="3162300" cy="1733550"/>
            <wp:effectExtent l="0" t="0" r="0" b="0"/>
            <wp:docPr id="7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6"/>
                    <pic:cNvPicPr>
                      <a:picLocks noChangeAspect="1"/>
                    </pic:cNvPicPr>
                  </pic:nvPicPr>
                  <pic:blipFill>
                    <a:blip r:embed="rId75"/>
                    <a:stretch>
                      <a:fillRect/>
                    </a:stretch>
                  </pic:blipFill>
                  <pic:spPr>
                    <a:xfrm>
                      <a:off x="0" y="0"/>
                      <a:ext cx="3162300" cy="1733550"/>
                    </a:xfrm>
                    <a:prstGeom prst="rect">
                      <a:avLst/>
                    </a:prstGeom>
                    <a:noFill/>
                    <a:ln>
                      <a:noFill/>
                    </a:ln>
                  </pic:spPr>
                </pic:pic>
              </a:graphicData>
            </a:graphic>
          </wp:inline>
        </w:drawing>
      </w:r>
    </w:p>
    <w:p>
      <w:pPr>
        <w:widowControl w:val="0"/>
        <w:numPr>
          <w:ilvl w:val="0"/>
          <w:numId w:val="0"/>
        </w:numPr>
        <w:spacing w:after="160" w:line="259" w:lineRule="auto"/>
        <w:ind w:firstLine="420" w:firstLineChars="0"/>
        <w:jc w:val="both"/>
        <w:rPr>
          <w:rFonts w:hint="eastAsia"/>
          <w:lang w:val="en-US" w:eastAsia="zh-CN"/>
        </w:rPr>
      </w:pPr>
      <w:r>
        <w:rPr>
          <w:rFonts w:hint="eastAsia"/>
          <w:lang w:val="en-US" w:eastAsia="zh-CN"/>
        </w:rPr>
        <w:t>柱状图：</w:t>
      </w:r>
    </w:p>
    <w:p>
      <w:pPr>
        <w:widowControl w:val="0"/>
        <w:numPr>
          <w:ilvl w:val="0"/>
          <w:numId w:val="0"/>
        </w:numPr>
        <w:spacing w:after="160" w:line="259" w:lineRule="auto"/>
        <w:ind w:firstLine="420" w:firstLineChars="0"/>
        <w:jc w:val="both"/>
        <w:rPr>
          <w:rFonts w:hint="eastAsia"/>
          <w:lang w:val="en-US" w:eastAsia="zh-CN"/>
        </w:rPr>
      </w:pPr>
      <w:r>
        <w:drawing>
          <wp:inline distT="0" distB="0" distL="114300" distR="114300">
            <wp:extent cx="3181350" cy="1733550"/>
            <wp:effectExtent l="0" t="0" r="0" b="0"/>
            <wp:docPr id="7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4"/>
                    <pic:cNvPicPr>
                      <a:picLocks noChangeAspect="1"/>
                    </pic:cNvPicPr>
                  </pic:nvPicPr>
                  <pic:blipFill>
                    <a:blip r:embed="rId76"/>
                    <a:stretch>
                      <a:fillRect/>
                    </a:stretch>
                  </pic:blipFill>
                  <pic:spPr>
                    <a:xfrm>
                      <a:off x="0" y="0"/>
                      <a:ext cx="3181350" cy="1733550"/>
                    </a:xfrm>
                    <a:prstGeom prst="rect">
                      <a:avLst/>
                    </a:prstGeom>
                    <a:noFill/>
                    <a:ln>
                      <a:noFill/>
                    </a:ln>
                  </pic:spPr>
                </pic:pic>
              </a:graphicData>
            </a:graphic>
          </wp:inline>
        </w:drawing>
      </w:r>
    </w:p>
    <w:p>
      <w:pPr>
        <w:widowControl w:val="0"/>
        <w:numPr>
          <w:ilvl w:val="0"/>
          <w:numId w:val="0"/>
        </w:numPr>
        <w:spacing w:after="160" w:line="259" w:lineRule="auto"/>
        <w:jc w:val="both"/>
        <w:rPr>
          <w:rFonts w:hint="eastAsia" w:ascii="Times New Roman" w:hAnsi="Times New Roman" w:cs="Times New Roman"/>
          <w:b w:val="0"/>
          <w:bCs w:val="0"/>
          <w:kern w:val="2"/>
          <w:sz w:val="21"/>
          <w:lang w:eastAsia="zh-CN"/>
        </w:rPr>
      </w:pPr>
      <w:r>
        <w:rPr>
          <w:rFonts w:hint="eastAsia" w:ascii="Times New Roman" w:hAnsi="Times New Roman" w:cs="Times New Roman"/>
          <w:b w:val="0"/>
          <w:bCs w:val="0"/>
          <w:kern w:val="2"/>
          <w:sz w:val="21"/>
          <w:lang w:eastAsia="zh-CN"/>
        </w:rPr>
        <w:t>③饼图/环形图/南丁格尔玫瑰图支持对每个维度值颜色的调整；</w:t>
      </w:r>
    </w:p>
    <w:p>
      <w:pPr>
        <w:widowControl w:val="0"/>
        <w:numPr>
          <w:ilvl w:val="0"/>
          <w:numId w:val="0"/>
        </w:numPr>
        <w:spacing w:after="160" w:line="259" w:lineRule="auto"/>
        <w:ind w:firstLine="420" w:firstLineChars="0"/>
        <w:jc w:val="both"/>
        <w:rPr>
          <w:rFonts w:hint="eastAsia" w:ascii="Times New Roman" w:hAnsi="Times New Roman" w:cs="Times New Roman"/>
          <w:b w:val="0"/>
          <w:bCs w:val="0"/>
          <w:kern w:val="2"/>
          <w:sz w:val="21"/>
          <w:lang w:eastAsia="zh-CN"/>
        </w:rPr>
      </w:pPr>
      <w:r>
        <w:rPr>
          <w:rFonts w:hint="eastAsia" w:ascii="Times New Roman" w:hAnsi="Times New Roman" w:cs="Times New Roman"/>
          <w:b w:val="0"/>
          <w:bCs w:val="0"/>
          <w:kern w:val="2"/>
          <w:sz w:val="21"/>
          <w:lang w:eastAsia="zh-CN"/>
        </w:rPr>
        <w:t>饼图：</w:t>
      </w:r>
    </w:p>
    <w:p>
      <w:pPr>
        <w:widowControl w:val="0"/>
        <w:numPr>
          <w:ilvl w:val="0"/>
          <w:numId w:val="0"/>
        </w:numPr>
        <w:spacing w:after="160" w:line="259" w:lineRule="auto"/>
        <w:ind w:firstLine="420" w:firstLineChars="0"/>
        <w:jc w:val="both"/>
      </w:pPr>
      <w:r>
        <w:drawing>
          <wp:inline distT="0" distB="0" distL="114300" distR="114300">
            <wp:extent cx="3020060" cy="1758950"/>
            <wp:effectExtent l="0" t="0" r="8890" b="12700"/>
            <wp:docPr id="2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1"/>
                    <pic:cNvPicPr>
                      <a:picLocks noChangeAspect="1"/>
                    </pic:cNvPicPr>
                  </pic:nvPicPr>
                  <pic:blipFill>
                    <a:blip r:embed="rId77"/>
                    <a:stretch>
                      <a:fillRect/>
                    </a:stretch>
                  </pic:blipFill>
                  <pic:spPr>
                    <a:xfrm>
                      <a:off x="0" y="0"/>
                      <a:ext cx="3020060" cy="1758950"/>
                    </a:xfrm>
                    <a:prstGeom prst="rect">
                      <a:avLst/>
                    </a:prstGeom>
                    <a:noFill/>
                    <a:ln>
                      <a:noFill/>
                    </a:ln>
                  </pic:spPr>
                </pic:pic>
              </a:graphicData>
            </a:graphic>
          </wp:inline>
        </w:drawing>
      </w:r>
    </w:p>
    <w:p>
      <w:pPr>
        <w:widowControl w:val="0"/>
        <w:numPr>
          <w:ilvl w:val="0"/>
          <w:numId w:val="0"/>
        </w:numPr>
        <w:spacing w:after="160" w:line="259" w:lineRule="auto"/>
        <w:ind w:firstLine="420" w:firstLineChars="0"/>
        <w:jc w:val="both"/>
        <w:rPr>
          <w:rFonts w:hint="eastAsia"/>
          <w:lang w:eastAsia="zh-CN"/>
        </w:rPr>
      </w:pPr>
      <w:r>
        <w:rPr>
          <w:rFonts w:hint="eastAsia"/>
          <w:lang w:eastAsia="zh-CN"/>
        </w:rPr>
        <w:t>环形图：</w:t>
      </w:r>
    </w:p>
    <w:p>
      <w:pPr>
        <w:widowControl w:val="0"/>
        <w:numPr>
          <w:ilvl w:val="0"/>
          <w:numId w:val="0"/>
        </w:numPr>
        <w:spacing w:after="160" w:line="259" w:lineRule="auto"/>
        <w:ind w:firstLine="420" w:firstLineChars="0"/>
        <w:jc w:val="both"/>
        <w:rPr>
          <w:rFonts w:hint="eastAsia"/>
          <w:lang w:eastAsia="zh-CN"/>
        </w:rPr>
      </w:pPr>
      <w:r>
        <w:drawing>
          <wp:inline distT="0" distB="0" distL="114300" distR="114300">
            <wp:extent cx="2847975" cy="1647825"/>
            <wp:effectExtent l="0" t="0" r="9525" b="9525"/>
            <wp:docPr id="7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3"/>
                    <pic:cNvPicPr>
                      <a:picLocks noChangeAspect="1"/>
                    </pic:cNvPicPr>
                  </pic:nvPicPr>
                  <pic:blipFill>
                    <a:blip r:embed="rId78"/>
                    <a:stretch>
                      <a:fillRect/>
                    </a:stretch>
                  </pic:blipFill>
                  <pic:spPr>
                    <a:xfrm>
                      <a:off x="0" y="0"/>
                      <a:ext cx="2847975" cy="1647825"/>
                    </a:xfrm>
                    <a:prstGeom prst="rect">
                      <a:avLst/>
                    </a:prstGeom>
                    <a:noFill/>
                    <a:ln>
                      <a:noFill/>
                    </a:ln>
                  </pic:spPr>
                </pic:pic>
              </a:graphicData>
            </a:graphic>
          </wp:inline>
        </w:drawing>
      </w:r>
    </w:p>
    <w:p>
      <w:pPr>
        <w:widowControl w:val="0"/>
        <w:numPr>
          <w:ilvl w:val="0"/>
          <w:numId w:val="0"/>
        </w:numPr>
        <w:spacing w:after="160" w:line="259" w:lineRule="auto"/>
        <w:ind w:firstLine="420" w:firstLineChars="0"/>
        <w:jc w:val="both"/>
        <w:rPr>
          <w:rFonts w:hint="eastAsia"/>
          <w:lang w:eastAsia="zh-CN"/>
        </w:rPr>
      </w:pPr>
      <w:r>
        <w:rPr>
          <w:rFonts w:hint="eastAsia"/>
          <w:lang w:eastAsia="zh-CN"/>
        </w:rPr>
        <w:t>南丁格尔玫瑰图：</w:t>
      </w:r>
    </w:p>
    <w:p>
      <w:pPr>
        <w:widowControl w:val="0"/>
        <w:numPr>
          <w:ilvl w:val="0"/>
          <w:numId w:val="0"/>
        </w:numPr>
        <w:spacing w:after="160" w:line="259" w:lineRule="auto"/>
        <w:ind w:firstLine="420" w:firstLineChars="0"/>
        <w:jc w:val="both"/>
        <w:rPr>
          <w:rFonts w:hint="eastAsia"/>
          <w:lang w:eastAsia="zh-CN"/>
        </w:rPr>
      </w:pPr>
      <w:r>
        <w:drawing>
          <wp:inline distT="0" distB="0" distL="114300" distR="114300">
            <wp:extent cx="2548255" cy="2000250"/>
            <wp:effectExtent l="0" t="0" r="4445" b="0"/>
            <wp:docPr id="7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2"/>
                    <pic:cNvPicPr>
                      <a:picLocks noChangeAspect="1"/>
                    </pic:cNvPicPr>
                  </pic:nvPicPr>
                  <pic:blipFill>
                    <a:blip r:embed="rId79"/>
                    <a:stretch>
                      <a:fillRect/>
                    </a:stretch>
                  </pic:blipFill>
                  <pic:spPr>
                    <a:xfrm>
                      <a:off x="0" y="0"/>
                      <a:ext cx="2548255" cy="2000250"/>
                    </a:xfrm>
                    <a:prstGeom prst="rect">
                      <a:avLst/>
                    </a:prstGeom>
                    <a:noFill/>
                    <a:ln>
                      <a:noFill/>
                    </a:ln>
                  </pic:spPr>
                </pic:pic>
              </a:graphicData>
            </a:graphic>
          </wp:inline>
        </w:drawing>
      </w:r>
    </w:p>
    <w:p>
      <w:pPr>
        <w:widowControl w:val="0"/>
        <w:numPr>
          <w:ilvl w:val="0"/>
          <w:numId w:val="0"/>
        </w:numPr>
        <w:spacing w:after="160" w:line="259" w:lineRule="auto"/>
        <w:jc w:val="both"/>
        <w:rPr>
          <w:rFonts w:hint="eastAsia" w:ascii="Times New Roman" w:hAnsi="Times New Roman" w:cs="Times New Roman"/>
          <w:b w:val="0"/>
          <w:bCs w:val="0"/>
          <w:kern w:val="2"/>
          <w:sz w:val="21"/>
          <w:lang w:eastAsia="zh-CN"/>
        </w:rPr>
      </w:pPr>
      <w:r>
        <w:rPr>
          <w:rFonts w:hint="eastAsia" w:ascii="Times New Roman" w:hAnsi="Times New Roman" w:cs="Times New Roman"/>
          <w:b w:val="0"/>
          <w:bCs w:val="0"/>
          <w:kern w:val="2"/>
          <w:sz w:val="21"/>
          <w:lang w:eastAsia="zh-CN"/>
        </w:rPr>
        <w:t>④雷达图支持对整个图形的调整；</w:t>
      </w:r>
    </w:p>
    <w:p>
      <w:pPr>
        <w:widowControl w:val="0"/>
        <w:numPr>
          <w:ilvl w:val="0"/>
          <w:numId w:val="0"/>
        </w:numPr>
        <w:spacing w:after="160" w:line="259" w:lineRule="auto"/>
        <w:ind w:firstLine="420" w:firstLineChars="0"/>
        <w:jc w:val="both"/>
        <w:rPr>
          <w:rFonts w:hint="eastAsia" w:ascii="Times New Roman" w:hAnsi="Times New Roman" w:cs="Times New Roman"/>
          <w:b w:val="0"/>
          <w:bCs w:val="0"/>
          <w:kern w:val="2"/>
          <w:sz w:val="21"/>
          <w:lang w:eastAsia="zh-CN"/>
        </w:rPr>
      </w:pPr>
      <w:r>
        <w:rPr>
          <w:rFonts w:hint="eastAsia" w:ascii="Times New Roman" w:hAnsi="Times New Roman" w:cs="Times New Roman"/>
          <w:b w:val="0"/>
          <w:bCs w:val="0"/>
          <w:kern w:val="2"/>
          <w:sz w:val="21"/>
          <w:lang w:eastAsia="zh-CN"/>
        </w:rPr>
        <w:t>雷达图</w:t>
      </w:r>
    </w:p>
    <w:p>
      <w:pPr>
        <w:widowControl w:val="0"/>
        <w:numPr>
          <w:ilvl w:val="0"/>
          <w:numId w:val="0"/>
        </w:numPr>
        <w:spacing w:after="160" w:line="259" w:lineRule="auto"/>
        <w:jc w:val="both"/>
        <w:rPr>
          <w:rFonts w:hint="eastAsia" w:ascii="Times New Roman" w:hAnsi="Times New Roman" w:cs="Times New Roman"/>
          <w:b w:val="0"/>
          <w:bCs w:val="0"/>
          <w:kern w:val="2"/>
          <w:sz w:val="21"/>
          <w:lang w:eastAsia="zh-CN"/>
        </w:rPr>
      </w:pPr>
      <w:r>
        <w:rPr>
          <w:rFonts w:hint="eastAsia"/>
          <w:lang w:val="en-US" w:eastAsia="zh-CN"/>
        </w:rPr>
        <w:t xml:space="preserve"> </w:t>
      </w:r>
      <w:r>
        <w:drawing>
          <wp:inline distT="0" distB="0" distL="114300" distR="114300">
            <wp:extent cx="3235960" cy="1866900"/>
            <wp:effectExtent l="0" t="0" r="2540" b="0"/>
            <wp:docPr id="2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0"/>
                    <pic:cNvPicPr>
                      <a:picLocks noChangeAspect="1"/>
                    </pic:cNvPicPr>
                  </pic:nvPicPr>
                  <pic:blipFill>
                    <a:blip r:embed="rId80"/>
                    <a:stretch>
                      <a:fillRect/>
                    </a:stretch>
                  </pic:blipFill>
                  <pic:spPr>
                    <a:xfrm>
                      <a:off x="0" y="0"/>
                      <a:ext cx="3235960" cy="186690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60" w:line="240" w:lineRule="auto"/>
        <w:jc w:val="both"/>
        <w:textAlignment w:val="auto"/>
        <w:rPr>
          <w:rFonts w:hint="eastAsia" w:cs="宋体"/>
          <w:b/>
          <w:bCs/>
          <w:kern w:val="0"/>
          <w:sz w:val="24"/>
          <w:lang w:val="en-US" w:eastAsia="zh-CN"/>
        </w:rPr>
      </w:pPr>
      <w:r>
        <w:rPr>
          <w:rFonts w:hint="eastAsia" w:ascii="Times New Roman" w:hAnsi="Times New Roman" w:cs="Times New Roman"/>
          <w:kern w:val="2"/>
          <w:sz w:val="24"/>
          <w:lang w:val="en-US" w:eastAsia="zh-CN"/>
        </w:rPr>
        <w:t>1</w:t>
      </w:r>
      <w:r>
        <w:rPr>
          <w:rFonts w:hint="eastAsia" w:ascii="Times New Roman" w:hAnsi="Times New Roman" w:cs="Times New Roman"/>
          <w:b/>
          <w:bCs/>
          <w:kern w:val="2"/>
          <w:sz w:val="24"/>
        </w:rPr>
        <w:t>用户</w:t>
      </w:r>
      <w:r>
        <w:rPr>
          <w:rFonts w:hint="eastAsia" w:ascii="Times New Roman" w:hAnsi="Times New Roman" w:cs="Times New Roman"/>
          <w:b/>
          <w:bCs/>
          <w:kern w:val="2"/>
          <w:sz w:val="24"/>
          <w:lang w:eastAsia="zh-CN"/>
        </w:rPr>
        <w:t>切换</w:t>
      </w:r>
      <w:r>
        <w:rPr>
          <w:rFonts w:hint="eastAsia" w:cs="宋体"/>
          <w:b/>
          <w:bCs/>
          <w:kern w:val="0"/>
          <w:sz w:val="24"/>
          <w:lang w:val="en-US" w:eastAsia="zh-CN"/>
        </w:rPr>
        <w:t>查看上年全年和上年同期的数据</w:t>
      </w:r>
    </w:p>
    <w:p>
      <w:pPr>
        <w:keepNext w:val="0"/>
        <w:keepLines w:val="0"/>
        <w:pageBreakBefore w:val="0"/>
        <w:widowControl w:val="0"/>
        <w:kinsoku/>
        <w:wordWrap/>
        <w:overflowPunct/>
        <w:topLinePunct w:val="0"/>
        <w:autoSpaceDE/>
        <w:autoSpaceDN/>
        <w:bidi w:val="0"/>
        <w:adjustRightInd/>
        <w:snapToGrid/>
        <w:spacing w:after="160" w:line="240" w:lineRule="auto"/>
        <w:jc w:val="both"/>
        <w:textAlignment w:val="auto"/>
        <w:rPr>
          <w:rFonts w:hint="eastAsia" w:cs="宋体"/>
          <w:b w:val="0"/>
          <w:bCs w:val="0"/>
          <w:kern w:val="0"/>
          <w:sz w:val="24"/>
          <w:lang w:val="en-US" w:eastAsia="zh-CN"/>
        </w:rPr>
      </w:pPr>
      <w:r>
        <w:rPr>
          <w:rFonts w:hint="eastAsia" w:cs="宋体"/>
          <w:b w:val="0"/>
          <w:bCs w:val="0"/>
          <w:kern w:val="0"/>
          <w:sz w:val="24"/>
          <w:lang w:val="en-US" w:eastAsia="zh-CN"/>
        </w:rPr>
        <w:t>当指标卡同时满足下面条件时，指标卡右上角...会出现“上年全年/上年同期”按钮进行切换查看上年全年和上年同期的数据。否则不会出现该切换按钮。</w:t>
      </w:r>
    </w:p>
    <w:p>
      <w:pPr>
        <w:keepNext w:val="0"/>
        <w:keepLines w:val="0"/>
        <w:pageBreakBefore w:val="0"/>
        <w:widowControl w:val="0"/>
        <w:kinsoku/>
        <w:wordWrap/>
        <w:overflowPunct/>
        <w:topLinePunct w:val="0"/>
        <w:autoSpaceDE/>
        <w:autoSpaceDN/>
        <w:bidi w:val="0"/>
        <w:adjustRightInd/>
        <w:snapToGrid/>
        <w:spacing w:after="160" w:line="240" w:lineRule="auto"/>
        <w:jc w:val="both"/>
        <w:textAlignment w:val="auto"/>
        <w:rPr>
          <w:rFonts w:hint="eastAsia" w:cs="宋体"/>
          <w:b w:val="0"/>
          <w:bCs w:val="0"/>
          <w:kern w:val="0"/>
          <w:sz w:val="24"/>
          <w:lang w:val="en-US" w:eastAsia="zh-CN"/>
        </w:rPr>
      </w:pPr>
      <w:r>
        <w:rPr>
          <w:rFonts w:hint="eastAsia" w:cs="宋体"/>
          <w:b w:val="0"/>
          <w:bCs w:val="0"/>
          <w:kern w:val="0"/>
          <w:sz w:val="24"/>
          <w:lang w:val="en-US" w:eastAsia="zh-CN"/>
        </w:rPr>
        <w:t>①X轴是时间</w:t>
      </w:r>
      <w:ins w:id="156" w:author="周婷" w:date="2020-11-03T21:24:16Z">
        <w:r>
          <w:rPr>
            <w:rFonts w:hint="eastAsia" w:cs="宋体"/>
            <w:b w:val="0"/>
            <w:bCs w:val="0"/>
            <w:kern w:val="0"/>
            <w:sz w:val="24"/>
            <w:lang w:val="en-US" w:eastAsia="zh-CN"/>
          </w:rPr>
          <w:t>，</w:t>
        </w:r>
      </w:ins>
      <w:ins w:id="157" w:author="周婷" w:date="2020-11-03T21:24:19Z">
        <w:r>
          <w:rPr>
            <w:rFonts w:hint="eastAsia" w:cs="宋体"/>
            <w:b w:val="0"/>
            <w:bCs w:val="0"/>
            <w:kern w:val="0"/>
            <w:sz w:val="24"/>
            <w:lang w:val="en-US" w:eastAsia="zh-CN"/>
          </w:rPr>
          <w:t>频率</w:t>
        </w:r>
      </w:ins>
      <w:ins w:id="158" w:author="周婷" w:date="2020-11-03T21:24:21Z">
        <w:r>
          <w:rPr>
            <w:rFonts w:hint="eastAsia" w:cs="宋体"/>
            <w:b w:val="0"/>
            <w:bCs w:val="0"/>
            <w:kern w:val="0"/>
            <w:sz w:val="24"/>
            <w:lang w:val="en-US" w:eastAsia="zh-CN"/>
          </w:rPr>
          <w:t>是</w:t>
        </w:r>
      </w:ins>
      <w:ins w:id="159" w:author="周婷" w:date="2020-11-03T21:24:24Z">
        <w:r>
          <w:rPr>
            <w:rFonts w:hint="eastAsia" w:cs="宋体"/>
            <w:b w:val="0"/>
            <w:bCs w:val="0"/>
            <w:kern w:val="0"/>
            <w:sz w:val="24"/>
            <w:lang w:val="en-US" w:eastAsia="zh-CN"/>
          </w:rPr>
          <w:t>月</w:t>
        </w:r>
      </w:ins>
      <w:ins w:id="160" w:author="周婷" w:date="2020-11-03T21:24:25Z">
        <w:r>
          <w:rPr>
            <w:rFonts w:hint="eastAsia" w:cs="宋体"/>
            <w:b w:val="0"/>
            <w:bCs w:val="0"/>
            <w:kern w:val="0"/>
            <w:sz w:val="24"/>
            <w:lang w:val="en-US" w:eastAsia="zh-CN"/>
          </w:rPr>
          <w:t>、</w:t>
        </w:r>
      </w:ins>
      <w:ins w:id="161" w:author="周婷" w:date="2020-11-03T21:24:26Z">
        <w:r>
          <w:rPr>
            <w:rFonts w:hint="eastAsia" w:cs="宋体"/>
            <w:b w:val="0"/>
            <w:bCs w:val="0"/>
            <w:kern w:val="0"/>
            <w:sz w:val="24"/>
            <w:lang w:val="en-US" w:eastAsia="zh-CN"/>
          </w:rPr>
          <w:t>季</w:t>
        </w:r>
      </w:ins>
      <w:r>
        <w:rPr>
          <w:rFonts w:hint="eastAsia" w:cs="宋体"/>
          <w:b w:val="0"/>
          <w:bCs w:val="0"/>
          <w:kern w:val="0"/>
          <w:sz w:val="24"/>
          <w:lang w:val="en-US" w:eastAsia="zh-CN"/>
        </w:rPr>
        <w:t>；</w:t>
      </w:r>
    </w:p>
    <w:p>
      <w:pPr>
        <w:keepNext w:val="0"/>
        <w:keepLines w:val="0"/>
        <w:pageBreakBefore w:val="0"/>
        <w:widowControl w:val="0"/>
        <w:kinsoku/>
        <w:wordWrap/>
        <w:overflowPunct/>
        <w:topLinePunct w:val="0"/>
        <w:autoSpaceDE/>
        <w:autoSpaceDN/>
        <w:bidi w:val="0"/>
        <w:adjustRightInd/>
        <w:snapToGrid/>
        <w:spacing w:after="160" w:line="240" w:lineRule="auto"/>
        <w:jc w:val="both"/>
        <w:textAlignment w:val="auto"/>
        <w:rPr>
          <w:rFonts w:hint="eastAsia" w:cs="宋体"/>
          <w:b w:val="0"/>
          <w:bCs w:val="0"/>
          <w:kern w:val="0"/>
          <w:sz w:val="24"/>
          <w:lang w:val="en-US" w:eastAsia="zh-CN"/>
        </w:rPr>
      </w:pPr>
      <w:r>
        <w:rPr>
          <w:rFonts w:hint="eastAsia" w:cs="宋体"/>
          <w:b w:val="0"/>
          <w:bCs w:val="0"/>
          <w:kern w:val="0"/>
          <w:sz w:val="24"/>
          <w:lang w:val="en-US" w:eastAsia="zh-CN"/>
        </w:rPr>
        <w:t>②图表指标包括了本期和上年同期2个指标；</w:t>
      </w:r>
    </w:p>
    <w:p>
      <w:pPr>
        <w:keepNext w:val="0"/>
        <w:keepLines w:val="0"/>
        <w:pageBreakBefore w:val="0"/>
        <w:widowControl w:val="0"/>
        <w:kinsoku/>
        <w:wordWrap/>
        <w:overflowPunct/>
        <w:topLinePunct w:val="0"/>
        <w:autoSpaceDE/>
        <w:autoSpaceDN/>
        <w:bidi w:val="0"/>
        <w:adjustRightInd/>
        <w:snapToGrid/>
        <w:spacing w:after="160" w:line="240" w:lineRule="auto"/>
        <w:jc w:val="both"/>
        <w:textAlignment w:val="auto"/>
        <w:rPr>
          <w:rFonts w:hint="default" w:cs="宋体"/>
          <w:b w:val="0"/>
          <w:bCs w:val="0"/>
          <w:kern w:val="0"/>
          <w:sz w:val="24"/>
          <w:lang w:val="en-US" w:eastAsia="zh-CN"/>
        </w:rPr>
      </w:pPr>
      <w:r>
        <w:rPr>
          <w:rFonts w:hint="eastAsia" w:cs="宋体"/>
          <w:b w:val="0"/>
          <w:bCs w:val="0"/>
          <w:kern w:val="0"/>
          <w:sz w:val="24"/>
          <w:lang w:val="en-US" w:eastAsia="zh-CN"/>
        </w:rPr>
        <w:t>展示的是上年同期的趋势，可以切换成上年全年：</w:t>
      </w:r>
    </w:p>
    <w:p>
      <w:pPr>
        <w:widowControl w:val="0"/>
        <w:spacing w:after="160" w:line="259" w:lineRule="auto"/>
        <w:jc w:val="both"/>
      </w:pPr>
      <w:r>
        <w:drawing>
          <wp:inline distT="0" distB="0" distL="114300" distR="114300">
            <wp:extent cx="6048375" cy="3219450"/>
            <wp:effectExtent l="0" t="0" r="9525" b="0"/>
            <wp:docPr id="7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7"/>
                    <pic:cNvPicPr>
                      <a:picLocks noChangeAspect="1"/>
                    </pic:cNvPicPr>
                  </pic:nvPicPr>
                  <pic:blipFill>
                    <a:blip r:embed="rId81"/>
                    <a:stretch>
                      <a:fillRect/>
                    </a:stretch>
                  </pic:blipFill>
                  <pic:spPr>
                    <a:xfrm>
                      <a:off x="0" y="0"/>
                      <a:ext cx="6048375" cy="321945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60" w:line="240" w:lineRule="auto"/>
        <w:jc w:val="both"/>
        <w:textAlignment w:val="auto"/>
      </w:pPr>
      <w:r>
        <w:rPr>
          <w:rFonts w:hint="eastAsia" w:cs="宋体"/>
          <w:b w:val="0"/>
          <w:bCs w:val="0"/>
          <w:kern w:val="0"/>
          <w:sz w:val="24"/>
          <w:lang w:val="en-US" w:eastAsia="zh-CN"/>
        </w:rPr>
        <w:t>展示的是上年全年的趋势，可以切换成上年同期：</w:t>
      </w:r>
    </w:p>
    <w:p>
      <w:pPr>
        <w:widowControl w:val="0"/>
        <w:spacing w:after="160" w:line="259" w:lineRule="auto"/>
        <w:jc w:val="both"/>
      </w:pPr>
      <w:r>
        <w:drawing>
          <wp:inline distT="0" distB="0" distL="114300" distR="114300">
            <wp:extent cx="6038850" cy="3190875"/>
            <wp:effectExtent l="0" t="0" r="0" b="9525"/>
            <wp:docPr id="8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20"/>
                    <pic:cNvPicPr>
                      <a:picLocks noChangeAspect="1"/>
                    </pic:cNvPicPr>
                  </pic:nvPicPr>
                  <pic:blipFill>
                    <a:blip r:embed="rId82"/>
                    <a:stretch>
                      <a:fillRect/>
                    </a:stretch>
                  </pic:blipFill>
                  <pic:spPr>
                    <a:xfrm>
                      <a:off x="0" y="0"/>
                      <a:ext cx="6038850" cy="3190875"/>
                    </a:xfrm>
                    <a:prstGeom prst="rect">
                      <a:avLst/>
                    </a:prstGeom>
                    <a:noFill/>
                    <a:ln>
                      <a:noFill/>
                    </a:ln>
                  </pic:spPr>
                </pic:pic>
              </a:graphicData>
            </a:graphic>
          </wp:inline>
        </w:drawing>
      </w:r>
    </w:p>
    <w:p>
      <w:pPr>
        <w:widowControl w:val="0"/>
        <w:spacing w:after="160" w:line="259" w:lineRule="auto"/>
        <w:jc w:val="both"/>
        <w:rPr>
          <w:rFonts w:hint="eastAsia"/>
        </w:rPr>
      </w:pPr>
    </w:p>
    <w:p>
      <w:pPr>
        <w:pStyle w:val="4"/>
        <w:bidi w:val="0"/>
        <w:rPr>
          <w:rFonts w:hint="eastAsia"/>
          <w:lang w:val="en-US" w:eastAsia="zh-CN"/>
        </w:rPr>
      </w:pPr>
      <w:bookmarkStart w:id="54" w:name="_Toc54365900"/>
      <w:r>
        <w:rPr>
          <w:rFonts w:hint="eastAsia"/>
          <w:lang w:val="en-US" w:eastAsia="zh-CN"/>
        </w:rPr>
        <w:t>配置管理-图谱管理</w:t>
      </w:r>
      <w:bookmarkEnd w:id="54"/>
    </w:p>
    <w:p>
      <w:pPr>
        <w:widowControl w:val="0"/>
        <w:spacing w:after="160" w:line="259" w:lineRule="auto"/>
        <w:ind w:firstLine="480" w:firstLineChars="200"/>
        <w:jc w:val="both"/>
        <w:rPr>
          <w:rFonts w:hint="eastAsia" w:ascii="宋体" w:hAnsi="宋体" w:eastAsia="宋体" w:cs="宋体"/>
          <w:kern w:val="2"/>
          <w:sz w:val="24"/>
          <w:lang w:eastAsia="zh-CN"/>
        </w:rPr>
      </w:pPr>
      <w:r>
        <w:rPr>
          <w:rFonts w:hint="eastAsia" w:ascii="宋体" w:hAnsi="宋体" w:cs="宋体"/>
          <w:kern w:val="2"/>
          <w:sz w:val="24"/>
        </w:rPr>
        <w:t>指标</w:t>
      </w:r>
      <w:r>
        <w:rPr>
          <w:rFonts w:hint="eastAsia" w:cs="宋体"/>
          <w:kern w:val="2"/>
          <w:sz w:val="24"/>
          <w:lang w:eastAsia="zh-CN"/>
        </w:rPr>
        <w:t>图谱</w:t>
      </w:r>
      <w:r>
        <w:rPr>
          <w:rFonts w:hint="eastAsia" w:ascii="宋体" w:hAnsi="宋体" w:cs="宋体"/>
          <w:kern w:val="2"/>
          <w:sz w:val="24"/>
        </w:rPr>
        <w:t>的建设需构建指标数据基础和指标关联关系</w:t>
      </w:r>
      <w:r>
        <w:rPr>
          <w:rFonts w:hint="eastAsia" w:cs="宋体"/>
          <w:kern w:val="2"/>
          <w:sz w:val="24"/>
          <w:lang w:eastAsia="zh-CN"/>
        </w:rPr>
        <w:t>。</w:t>
      </w:r>
    </w:p>
    <w:p>
      <w:pPr>
        <w:pStyle w:val="5"/>
        <w:bidi w:val="0"/>
        <w:rPr>
          <w:rFonts w:hint="eastAsia"/>
        </w:rPr>
      </w:pPr>
      <w:r>
        <w:rPr>
          <w:rFonts w:hint="eastAsia"/>
        </w:rPr>
        <w:t>参与者</w:t>
      </w:r>
    </w:p>
    <w:p>
      <w:pPr>
        <w:widowControl/>
        <w:spacing w:after="0" w:line="360" w:lineRule="auto"/>
        <w:ind w:firstLine="480" w:firstLineChars="200"/>
        <w:jc w:val="left"/>
        <w:rPr>
          <w:rFonts w:hint="eastAsia" w:ascii="宋体" w:hAnsi="宋体" w:cs="宋体"/>
          <w:kern w:val="0"/>
          <w:sz w:val="24"/>
        </w:rPr>
      </w:pPr>
      <w:r>
        <w:rPr>
          <w:rFonts w:hint="eastAsia"/>
        </w:rPr>
        <w:t>业务</w:t>
      </w:r>
      <w:r>
        <w:rPr>
          <w:rFonts w:hint="eastAsia" w:ascii="宋体" w:hAnsi="宋体" w:cs="宋体"/>
          <w:kern w:val="0"/>
          <w:sz w:val="24"/>
        </w:rPr>
        <w:t>管理员。</w:t>
      </w:r>
    </w:p>
    <w:p>
      <w:pPr>
        <w:pStyle w:val="5"/>
        <w:bidi w:val="0"/>
        <w:rPr>
          <w:rFonts w:hint="eastAsia"/>
        </w:rPr>
      </w:pPr>
      <w:r>
        <w:rPr>
          <w:rFonts w:hint="eastAsia"/>
        </w:rPr>
        <w:t>输入与输出</w:t>
      </w:r>
    </w:p>
    <w:p>
      <w:pPr>
        <w:widowControl/>
        <w:spacing w:after="0" w:line="360" w:lineRule="auto"/>
        <w:ind w:firstLine="480" w:firstLineChars="200"/>
        <w:jc w:val="left"/>
        <w:rPr>
          <w:rFonts w:hint="eastAsia" w:ascii="宋体" w:hAnsi="宋体" w:cs="宋体"/>
          <w:kern w:val="0"/>
          <w:sz w:val="24"/>
        </w:rPr>
      </w:pPr>
      <w:r>
        <w:rPr>
          <w:rFonts w:hint="eastAsia" w:ascii="宋体" w:hAnsi="宋体" w:cs="宋体"/>
          <w:kern w:val="0"/>
          <w:sz w:val="24"/>
        </w:rPr>
        <w:t>输入：初始化图谱和页面配置图谱</w:t>
      </w:r>
    </w:p>
    <w:p>
      <w:pPr>
        <w:widowControl/>
        <w:spacing w:after="0" w:line="360" w:lineRule="auto"/>
        <w:ind w:firstLine="480" w:firstLineChars="200"/>
        <w:jc w:val="left"/>
        <w:rPr>
          <w:rFonts w:hint="eastAsia" w:ascii="宋体" w:hAnsi="宋体" w:cs="宋体"/>
          <w:kern w:val="0"/>
          <w:sz w:val="24"/>
        </w:rPr>
      </w:pPr>
      <w:r>
        <w:rPr>
          <w:rFonts w:hint="eastAsia" w:ascii="宋体" w:hAnsi="宋体" w:cs="宋体"/>
          <w:kern w:val="0"/>
          <w:sz w:val="24"/>
        </w:rPr>
        <w:t>输出：指标图谱</w:t>
      </w:r>
    </w:p>
    <w:p>
      <w:pPr>
        <w:pStyle w:val="5"/>
        <w:bidi w:val="0"/>
        <w:rPr>
          <w:rFonts w:hint="eastAsia"/>
        </w:rPr>
      </w:pPr>
      <w:r>
        <w:rPr>
          <w:rFonts w:hint="eastAsia"/>
        </w:rPr>
        <w:t>前置条件与后置条件</w:t>
      </w:r>
    </w:p>
    <w:p>
      <w:pPr>
        <w:widowControl/>
        <w:spacing w:after="0" w:line="360" w:lineRule="auto"/>
        <w:ind w:firstLine="480" w:firstLineChars="200"/>
        <w:jc w:val="left"/>
        <w:rPr>
          <w:rFonts w:hint="eastAsia" w:ascii="宋体" w:hAnsi="宋体" w:cs="宋体"/>
          <w:kern w:val="0"/>
          <w:sz w:val="24"/>
        </w:rPr>
      </w:pPr>
      <w:r>
        <w:rPr>
          <w:rFonts w:hint="eastAsia" w:ascii="宋体" w:hAnsi="宋体" w:cs="宋体"/>
          <w:kern w:val="0"/>
          <w:sz w:val="24"/>
        </w:rPr>
        <w:t>前置条件：</w:t>
      </w:r>
      <w:r>
        <w:rPr>
          <w:rFonts w:hint="eastAsia"/>
        </w:rPr>
        <w:t>配置了</w:t>
      </w:r>
      <w:r>
        <w:rPr>
          <w:rFonts w:hint="eastAsia"/>
          <w:lang w:eastAsia="zh-CN"/>
        </w:rPr>
        <w:t>相应的</w:t>
      </w:r>
      <w:r>
        <w:rPr>
          <w:rFonts w:hint="eastAsia"/>
        </w:rPr>
        <w:t>权限。</w:t>
      </w:r>
    </w:p>
    <w:p>
      <w:pPr>
        <w:widowControl/>
        <w:spacing w:after="0" w:line="360" w:lineRule="auto"/>
        <w:ind w:firstLine="480" w:firstLineChars="200"/>
        <w:jc w:val="left"/>
        <w:rPr>
          <w:rFonts w:hint="eastAsia" w:ascii="宋体" w:hAnsi="宋体" w:cs="宋体"/>
          <w:kern w:val="0"/>
          <w:sz w:val="24"/>
        </w:rPr>
      </w:pPr>
      <w:r>
        <w:rPr>
          <w:rFonts w:hint="eastAsia" w:ascii="宋体" w:hAnsi="宋体" w:cs="宋体"/>
          <w:kern w:val="0"/>
          <w:sz w:val="24"/>
        </w:rPr>
        <w:t>后置条件：无。</w:t>
      </w:r>
    </w:p>
    <w:p>
      <w:pPr>
        <w:pStyle w:val="5"/>
        <w:bidi w:val="0"/>
        <w:rPr>
          <w:rFonts w:hint="eastAsia"/>
        </w:rPr>
      </w:pPr>
      <w:r>
        <w:rPr>
          <w:rFonts w:hint="eastAsia"/>
        </w:rPr>
        <w:t>业务规则</w:t>
      </w:r>
    </w:p>
    <w:p>
      <w:pPr>
        <w:widowControl/>
        <w:numPr>
          <w:ilvl w:val="0"/>
          <w:numId w:val="31"/>
        </w:numPr>
        <w:spacing w:after="0" w:line="360" w:lineRule="auto"/>
        <w:ind w:left="425" w:hanging="425"/>
        <w:jc w:val="left"/>
        <w:rPr>
          <w:rFonts w:hint="eastAsia" w:ascii="宋体" w:hAnsi="宋体" w:cs="宋体"/>
          <w:color w:val="000000"/>
          <w:kern w:val="0"/>
          <w:sz w:val="24"/>
        </w:rPr>
      </w:pPr>
      <w:r>
        <w:rPr>
          <w:rFonts w:hint="eastAsia" w:cs="宋体"/>
          <w:color w:val="000000"/>
          <w:kern w:val="0"/>
          <w:sz w:val="24"/>
          <w:lang w:eastAsia="zh-CN"/>
        </w:rPr>
        <w:t>指标图谱初始化，目前需要支持</w:t>
      </w:r>
      <w:r>
        <w:rPr>
          <w:rFonts w:hint="eastAsia" w:cs="宋体"/>
          <w:color w:val="000000"/>
          <w:kern w:val="0"/>
          <w:sz w:val="24"/>
          <w:lang w:val="en-US" w:eastAsia="zh-CN"/>
        </w:rPr>
        <w:t>3个图谱（净利润、满期保费综合成本、总保费）的上线，如附件：</w:t>
      </w:r>
      <w:r>
        <w:commentReference w:id="3"/>
      </w:r>
    </w:p>
    <w:p>
      <w:pPr>
        <w:widowControl/>
        <w:numPr>
          <w:ilvl w:val="0"/>
          <w:numId w:val="0"/>
        </w:numPr>
        <w:spacing w:after="0" w:line="360" w:lineRule="auto"/>
        <w:ind w:leftChars="0"/>
        <w:jc w:val="left"/>
        <w:rPr>
          <w:rFonts w:hint="eastAsia" w:ascii="宋体" w:hAnsi="宋体" w:cs="宋体"/>
          <w:color w:val="000000"/>
          <w:kern w:val="0"/>
          <w:sz w:val="24"/>
        </w:rPr>
      </w:pPr>
      <w:r>
        <w:rPr>
          <w:rFonts w:hint="eastAsia" w:cs="宋体"/>
          <w:color w:val="000000"/>
          <w:kern w:val="0"/>
          <w:sz w:val="24"/>
          <w:lang w:val="en-US" w:eastAsia="zh-CN"/>
        </w:rPr>
        <w:object>
          <v:shape id="_x0000_i1029" o:spt="75" type="#_x0000_t75" style="height:66pt;width:72.75pt;" o:ole="t" filled="f" o:preferrelative="t" stroked="f" coordsize="21600,21600">
            <v:path/>
            <v:fill on="f" focussize="0,0"/>
            <v:stroke on="f"/>
            <v:imagedata r:id="rId84" o:title=""/>
            <o:lock v:ext="edit" aspectratio="t"/>
            <w10:wrap type="none"/>
            <w10:anchorlock/>
          </v:shape>
          <o:OLEObject Type="Embed" ProgID="Package" ShapeID="_x0000_i1029" DrawAspect="Icon" ObjectID="_1468075729" r:id="rId83">
            <o:LockedField>false</o:LockedField>
          </o:OLEObject>
        </w:object>
      </w:r>
      <w:r>
        <w:rPr>
          <w:rFonts w:hint="eastAsia" w:cs="宋体"/>
          <w:color w:val="000000"/>
          <w:kern w:val="0"/>
          <w:sz w:val="24"/>
          <w:lang w:val="en-US" w:eastAsia="zh-CN"/>
        </w:rPr>
        <w:object>
          <v:shape id="_x0000_i1030" o:spt="75" type="#_x0000_t75" style="height:66pt;width:72.75pt;" o:ole="t" filled="f" o:preferrelative="t" stroked="f" coordsize="21600,21600">
            <v:path/>
            <v:fill on="f" focussize="0,0"/>
            <v:stroke on="f"/>
            <v:imagedata r:id="rId86" o:title=""/>
            <o:lock v:ext="edit" aspectratio="t"/>
            <w10:wrap type="none"/>
            <w10:anchorlock/>
          </v:shape>
          <o:OLEObject Type="Embed" ProgID="Package" ShapeID="_x0000_i1030" DrawAspect="Icon" ObjectID="_1468075730" r:id="rId85">
            <o:LockedField>false</o:LockedField>
          </o:OLEObject>
        </w:object>
      </w:r>
    </w:p>
    <w:p>
      <w:pPr>
        <w:widowControl/>
        <w:numPr>
          <w:ilvl w:val="0"/>
          <w:numId w:val="31"/>
        </w:numPr>
        <w:spacing w:after="0" w:line="360" w:lineRule="auto"/>
        <w:ind w:left="425" w:hanging="425"/>
        <w:jc w:val="left"/>
        <w:rPr>
          <w:rFonts w:hint="eastAsia" w:ascii="宋体" w:hAnsi="宋体" w:cs="宋体"/>
          <w:color w:val="000000"/>
          <w:kern w:val="0"/>
          <w:sz w:val="24"/>
        </w:rPr>
      </w:pPr>
      <w:r>
        <w:rPr>
          <w:rFonts w:hint="eastAsia" w:ascii="宋体" w:hAnsi="宋体" w:cs="宋体"/>
          <w:color w:val="000000"/>
          <w:kern w:val="0"/>
          <w:sz w:val="24"/>
        </w:rPr>
        <w:t>指标图谱配置</w:t>
      </w:r>
    </w:p>
    <w:p>
      <w:pPr>
        <w:widowControl/>
        <w:spacing w:after="0" w:line="360" w:lineRule="auto"/>
        <w:ind w:firstLine="480" w:firstLineChars="200"/>
        <w:jc w:val="left"/>
        <w:rPr>
          <w:rFonts w:hint="eastAsia" w:ascii="宋体" w:hAnsi="宋体" w:cs="宋体"/>
          <w:kern w:val="0"/>
          <w:sz w:val="24"/>
        </w:rPr>
      </w:pPr>
      <w:r>
        <w:rPr>
          <w:rFonts w:hint="eastAsia" w:ascii="宋体" w:hAnsi="宋体" w:cs="宋体"/>
          <w:kern w:val="0"/>
          <w:sz w:val="24"/>
        </w:rPr>
        <w:t>通过两种方式创建指标关联关系的功能：</w:t>
      </w:r>
      <w:r>
        <w:rPr>
          <w:rFonts w:hint="eastAsia" w:cs="宋体"/>
          <w:kern w:val="0"/>
          <w:sz w:val="24"/>
          <w:lang w:eastAsia="zh-CN"/>
        </w:rPr>
        <w:t>①</w:t>
      </w:r>
      <w:r>
        <w:rPr>
          <w:rFonts w:hint="eastAsia" w:ascii="宋体" w:hAnsi="宋体" w:cs="宋体"/>
          <w:kern w:val="0"/>
          <w:sz w:val="24"/>
        </w:rPr>
        <w:t>根据计算公式拆解为指标勾稽关系；</w:t>
      </w:r>
      <w:r>
        <w:rPr>
          <w:rFonts w:hint="eastAsia" w:cs="宋体"/>
          <w:kern w:val="0"/>
          <w:sz w:val="24"/>
          <w:lang w:eastAsia="zh-CN"/>
        </w:rPr>
        <w:t>②仅建立指标关联关系、而没有计算关系。</w:t>
      </w:r>
      <w:r>
        <w:rPr>
          <w:rFonts w:hint="eastAsia" w:ascii="宋体" w:hAnsi="宋体" w:cs="宋体"/>
          <w:kern w:val="0"/>
          <w:sz w:val="24"/>
        </w:rPr>
        <w:t>提供界面化功能，支持业务管理员对当前已开放的指标手动定义关联关系，包括但不限于关系类型、影响系数。最终两种类型的指标关系数据将在用户点击查看某个指标的图谱关系时被查询和展示。</w:t>
      </w:r>
    </w:p>
    <w:p>
      <w:pPr>
        <w:widowControl/>
        <w:numPr>
          <w:ilvl w:val="0"/>
          <w:numId w:val="31"/>
        </w:numPr>
        <w:spacing w:after="0" w:line="360" w:lineRule="auto"/>
        <w:ind w:left="425" w:hanging="425"/>
        <w:jc w:val="left"/>
        <w:rPr>
          <w:rFonts w:hint="eastAsia" w:ascii="宋体" w:hAnsi="宋体" w:cs="宋体"/>
          <w:color w:val="000000"/>
          <w:kern w:val="0"/>
          <w:sz w:val="24"/>
        </w:rPr>
      </w:pPr>
      <w:r>
        <w:rPr>
          <w:rFonts w:hint="eastAsia" w:ascii="宋体" w:hAnsi="宋体" w:cs="宋体"/>
          <w:color w:val="000000"/>
          <w:kern w:val="0"/>
          <w:sz w:val="24"/>
        </w:rPr>
        <w:t>关系查询/展现</w:t>
      </w:r>
    </w:p>
    <w:p>
      <w:pPr>
        <w:widowControl/>
        <w:spacing w:after="0" w:line="360" w:lineRule="auto"/>
        <w:ind w:firstLine="480" w:firstLineChars="200"/>
        <w:jc w:val="left"/>
        <w:rPr>
          <w:rFonts w:hint="eastAsia" w:ascii="宋体" w:hAnsi="宋体" w:cs="宋体"/>
          <w:kern w:val="0"/>
          <w:sz w:val="24"/>
        </w:rPr>
      </w:pPr>
      <w:r>
        <w:rPr>
          <w:rFonts w:hint="eastAsia" w:ascii="宋体" w:hAnsi="宋体" w:cs="宋体"/>
          <w:kern w:val="0"/>
          <w:sz w:val="24"/>
        </w:rPr>
        <w:t>用户查询指标图谱时，快速检索图数据库数据，以支持在系统前端展现指标间的关系。</w:t>
      </w:r>
    </w:p>
    <w:p>
      <w:pPr>
        <w:widowControl/>
        <w:numPr>
          <w:ilvl w:val="0"/>
          <w:numId w:val="31"/>
        </w:numPr>
        <w:spacing w:after="0" w:line="360" w:lineRule="auto"/>
        <w:ind w:left="425" w:hanging="425"/>
        <w:jc w:val="left"/>
        <w:rPr>
          <w:rFonts w:hint="eastAsia" w:ascii="宋体" w:hAnsi="宋体" w:cs="宋体"/>
          <w:color w:val="000000"/>
          <w:kern w:val="0"/>
          <w:sz w:val="24"/>
        </w:rPr>
      </w:pPr>
      <w:r>
        <w:rPr>
          <w:rFonts w:hint="eastAsia" w:ascii="宋体" w:hAnsi="宋体" w:cs="宋体"/>
          <w:color w:val="000000"/>
          <w:kern w:val="0"/>
          <w:sz w:val="24"/>
        </w:rPr>
        <w:t>动态搜索</w:t>
      </w:r>
    </w:p>
    <w:p>
      <w:pPr>
        <w:widowControl/>
        <w:spacing w:after="0" w:line="360" w:lineRule="auto"/>
        <w:ind w:firstLine="480" w:firstLineChars="200"/>
        <w:jc w:val="left"/>
        <w:rPr>
          <w:rFonts w:hint="eastAsia" w:ascii="宋体" w:hAnsi="宋体" w:cs="宋体"/>
          <w:kern w:val="0"/>
          <w:sz w:val="24"/>
        </w:rPr>
      </w:pPr>
      <w:r>
        <w:rPr>
          <w:rFonts w:hint="eastAsia" w:ascii="宋体" w:hAnsi="宋体" w:cs="宋体"/>
          <w:kern w:val="0"/>
          <w:sz w:val="24"/>
        </w:rPr>
        <w:t>用户搜索指标</w:t>
      </w:r>
      <w:r>
        <w:rPr>
          <w:rFonts w:hint="eastAsia" w:ascii="宋体" w:hAnsi="宋体" w:cs="宋体"/>
          <w:kern w:val="0"/>
          <w:sz w:val="24"/>
          <w:lang w:eastAsia="zh-CN"/>
        </w:rPr>
        <w:t>关键词</w:t>
      </w:r>
      <w:r>
        <w:rPr>
          <w:rFonts w:hint="eastAsia" w:ascii="宋体" w:hAnsi="宋体" w:cs="宋体"/>
          <w:kern w:val="0"/>
          <w:sz w:val="24"/>
        </w:rPr>
        <w:t>时，检索指标图谱上的多层指标，进行动态提示，并根据相关指标的具体结果进行动态调整。</w:t>
      </w:r>
    </w:p>
    <w:p>
      <w:pPr>
        <w:widowControl/>
        <w:numPr>
          <w:ilvl w:val="0"/>
          <w:numId w:val="31"/>
        </w:numPr>
        <w:spacing w:after="0" w:line="360" w:lineRule="auto"/>
        <w:ind w:left="425" w:hanging="425"/>
        <w:jc w:val="left"/>
        <w:rPr>
          <w:rFonts w:hint="eastAsia" w:ascii="宋体" w:hAnsi="宋体" w:cs="宋体"/>
          <w:color w:val="000000"/>
          <w:kern w:val="0"/>
          <w:sz w:val="24"/>
        </w:rPr>
      </w:pPr>
      <w:r>
        <w:rPr>
          <w:rFonts w:hint="eastAsia" w:ascii="宋体" w:hAnsi="宋体" w:cs="宋体"/>
          <w:color w:val="000000"/>
          <w:kern w:val="0"/>
          <w:sz w:val="24"/>
        </w:rPr>
        <w:t>指标图谱的前端展现</w:t>
      </w:r>
    </w:p>
    <w:p>
      <w:pPr>
        <w:widowControl/>
        <w:spacing w:after="0" w:line="360" w:lineRule="auto"/>
        <w:ind w:firstLine="480" w:firstLineChars="200"/>
        <w:jc w:val="left"/>
        <w:rPr>
          <w:rFonts w:hint="eastAsia" w:ascii="宋体" w:hAnsi="宋体" w:cs="宋体"/>
          <w:kern w:val="0"/>
          <w:sz w:val="24"/>
        </w:rPr>
      </w:pPr>
      <w:r>
        <w:rPr>
          <w:rFonts w:hint="eastAsia" w:ascii="宋体" w:hAnsi="宋体" w:cs="宋体"/>
          <w:kern w:val="0"/>
          <w:sz w:val="24"/>
        </w:rPr>
        <w:t>实现指标关联关系的多样化展现，满足用户对图谱展现内容进行自定义和维护，并对异常指标实现高亮等方式显示提醒。用户收到指标预警信息后，可以通过指标图谱进行指标分析探查，在指标图谱上</w:t>
      </w:r>
      <w:r>
        <w:rPr>
          <w:rFonts w:hint="eastAsia" w:cs="宋体"/>
          <w:kern w:val="0"/>
          <w:sz w:val="24"/>
          <w:lang w:eastAsia="zh-CN"/>
        </w:rPr>
        <w:t>除暂存项外</w:t>
      </w:r>
      <w:r>
        <w:rPr>
          <w:rFonts w:hint="eastAsia" w:ascii="宋体" w:hAnsi="宋体" w:cs="宋体"/>
          <w:kern w:val="0"/>
          <w:sz w:val="24"/>
        </w:rPr>
        <w:t>每个</w:t>
      </w:r>
      <w:r>
        <w:rPr>
          <w:rFonts w:hint="eastAsia" w:cs="宋体"/>
          <w:kern w:val="0"/>
          <w:sz w:val="24"/>
          <w:lang w:eastAsia="zh-CN"/>
        </w:rPr>
        <w:t>的</w:t>
      </w:r>
      <w:r>
        <w:rPr>
          <w:rFonts w:hint="eastAsia" w:ascii="宋体" w:hAnsi="宋体" w:cs="宋体"/>
          <w:kern w:val="0"/>
          <w:sz w:val="24"/>
        </w:rPr>
        <w:t>节点均可以实现多维度的指标钻取分析。</w:t>
      </w:r>
    </w:p>
    <w:p>
      <w:pPr>
        <w:pStyle w:val="5"/>
        <w:bidi w:val="0"/>
        <w:rPr>
          <w:rFonts w:hint="eastAsia"/>
        </w:rPr>
      </w:pPr>
      <w:r>
        <w:rPr>
          <w:rFonts w:hint="eastAsia"/>
        </w:rPr>
        <w:t>页面原型及页面规则</w:t>
      </w:r>
    </w:p>
    <w:p>
      <w:pPr>
        <w:widowControl w:val="0"/>
        <w:spacing w:after="160" w:line="259" w:lineRule="auto"/>
        <w:jc w:val="both"/>
        <w:rPr>
          <w:rFonts w:hint="eastAsia" w:ascii="宋体" w:hAnsi="宋体" w:cs="宋体"/>
          <w:kern w:val="2"/>
          <w:sz w:val="24"/>
        </w:rPr>
      </w:pPr>
      <w:r>
        <w:rPr>
          <w:rFonts w:hint="eastAsia" w:ascii="宋体" w:hAnsi="宋体" w:cs="宋体"/>
          <w:kern w:val="2"/>
          <w:sz w:val="24"/>
          <w:lang w:val="zh-CN"/>
        </w:rPr>
        <w:t>在配置管理功能菜单下增加二级菜单【指标图谱管理】，展示指标图谱管理</w:t>
      </w:r>
      <w:r>
        <w:rPr>
          <w:rFonts w:hint="eastAsia" w:ascii="宋体" w:hAnsi="宋体" w:cs="宋体"/>
          <w:kern w:val="2"/>
          <w:sz w:val="24"/>
        </w:rPr>
        <w:t>页面。</w:t>
      </w:r>
    </w:p>
    <w:p>
      <w:pPr>
        <w:widowControl w:val="0"/>
        <w:spacing w:after="160" w:line="259" w:lineRule="auto"/>
        <w:jc w:val="both"/>
        <w:rPr>
          <w:rFonts w:hint="eastAsia" w:ascii="宋体" w:hAnsi="宋体" w:cs="宋体"/>
          <w:kern w:val="2"/>
          <w:sz w:val="24"/>
        </w:rPr>
      </w:pPr>
      <w:r>
        <w:rPr>
          <w:rFonts w:hint="eastAsia" w:eastAsia="宋体"/>
          <w:b w:val="0"/>
          <w:bCs w:val="0"/>
          <w:i w:val="0"/>
          <w:iCs w:val="0"/>
          <w:sz w:val="24"/>
          <w:szCs w:val="24"/>
          <w:lang w:eastAsia="zh-CN"/>
        </w:rPr>
        <w:t>列表中</w:t>
      </w:r>
      <w:r>
        <w:rPr>
          <w:rFonts w:hint="eastAsia"/>
          <w:b w:val="0"/>
          <w:bCs w:val="0"/>
          <w:i w:val="0"/>
          <w:iCs w:val="0"/>
          <w:sz w:val="24"/>
          <w:szCs w:val="24"/>
          <w:lang w:eastAsia="zh-CN"/>
        </w:rPr>
        <w:t>数据</w:t>
      </w:r>
      <w:r>
        <w:rPr>
          <w:rFonts w:hint="eastAsia" w:eastAsia="宋体"/>
          <w:b w:val="0"/>
          <w:bCs w:val="0"/>
          <w:i w:val="0"/>
          <w:iCs w:val="0"/>
          <w:sz w:val="24"/>
          <w:szCs w:val="24"/>
          <w:lang w:eastAsia="zh-CN"/>
        </w:rPr>
        <w:t>的排序按照</w:t>
      </w:r>
      <w:r>
        <w:rPr>
          <w:rFonts w:hint="eastAsia"/>
          <w:b w:val="0"/>
          <w:bCs w:val="0"/>
          <w:i w:val="0"/>
          <w:iCs w:val="0"/>
          <w:sz w:val="24"/>
          <w:szCs w:val="24"/>
          <w:lang w:eastAsia="zh-CN"/>
        </w:rPr>
        <w:t>更新时间降序</w:t>
      </w:r>
      <w:r>
        <w:rPr>
          <w:rFonts w:hint="eastAsia" w:eastAsia="宋体"/>
          <w:b w:val="0"/>
          <w:bCs w:val="0"/>
          <w:i w:val="0"/>
          <w:iCs w:val="0"/>
          <w:sz w:val="24"/>
          <w:szCs w:val="24"/>
          <w:lang w:eastAsia="zh-CN"/>
        </w:rPr>
        <w:t>排序（即</w:t>
      </w:r>
      <w:r>
        <w:rPr>
          <w:rFonts w:hint="eastAsia"/>
          <w:b w:val="0"/>
          <w:bCs w:val="0"/>
          <w:i w:val="0"/>
          <w:iCs w:val="0"/>
          <w:sz w:val="24"/>
          <w:szCs w:val="24"/>
          <w:lang w:eastAsia="zh-CN"/>
        </w:rPr>
        <w:t>更新</w:t>
      </w:r>
      <w:r>
        <w:rPr>
          <w:rFonts w:hint="eastAsia" w:eastAsia="宋体"/>
          <w:b w:val="0"/>
          <w:bCs w:val="0"/>
          <w:i w:val="0"/>
          <w:iCs w:val="0"/>
          <w:sz w:val="24"/>
          <w:szCs w:val="24"/>
          <w:lang w:eastAsia="zh-CN"/>
        </w:rPr>
        <w:t>时间</w:t>
      </w:r>
      <w:r>
        <w:rPr>
          <w:rFonts w:hint="eastAsia"/>
          <w:b w:val="0"/>
          <w:bCs w:val="0"/>
          <w:i w:val="0"/>
          <w:iCs w:val="0"/>
          <w:sz w:val="24"/>
          <w:szCs w:val="24"/>
          <w:lang w:eastAsia="zh-CN"/>
        </w:rPr>
        <w:t>晚</w:t>
      </w:r>
      <w:r>
        <w:rPr>
          <w:rFonts w:hint="eastAsia" w:eastAsia="宋体"/>
          <w:b w:val="0"/>
          <w:bCs w:val="0"/>
          <w:i w:val="0"/>
          <w:iCs w:val="0"/>
          <w:sz w:val="24"/>
          <w:szCs w:val="24"/>
          <w:lang w:eastAsia="zh-CN"/>
        </w:rPr>
        <w:t>的在前，</w:t>
      </w:r>
      <w:r>
        <w:rPr>
          <w:rFonts w:hint="eastAsia"/>
          <w:b w:val="0"/>
          <w:bCs w:val="0"/>
          <w:i w:val="0"/>
          <w:iCs w:val="0"/>
          <w:sz w:val="24"/>
          <w:szCs w:val="24"/>
          <w:lang w:eastAsia="zh-CN"/>
        </w:rPr>
        <w:t>更新</w:t>
      </w:r>
      <w:r>
        <w:rPr>
          <w:rFonts w:hint="eastAsia" w:eastAsia="宋体"/>
          <w:b w:val="0"/>
          <w:bCs w:val="0"/>
          <w:i w:val="0"/>
          <w:iCs w:val="0"/>
          <w:sz w:val="24"/>
          <w:szCs w:val="24"/>
          <w:lang w:eastAsia="zh-CN"/>
        </w:rPr>
        <w:t>时间</w:t>
      </w:r>
      <w:r>
        <w:rPr>
          <w:rFonts w:hint="eastAsia"/>
          <w:b w:val="0"/>
          <w:bCs w:val="0"/>
          <w:i w:val="0"/>
          <w:iCs w:val="0"/>
          <w:sz w:val="24"/>
          <w:szCs w:val="24"/>
          <w:lang w:eastAsia="zh-CN"/>
        </w:rPr>
        <w:t>早</w:t>
      </w:r>
      <w:r>
        <w:rPr>
          <w:rFonts w:hint="eastAsia" w:eastAsia="宋体"/>
          <w:b w:val="0"/>
          <w:bCs w:val="0"/>
          <w:i w:val="0"/>
          <w:iCs w:val="0"/>
          <w:sz w:val="24"/>
          <w:szCs w:val="24"/>
          <w:lang w:eastAsia="zh-CN"/>
        </w:rPr>
        <w:t>的在后</w:t>
      </w:r>
      <w:r>
        <w:rPr>
          <w:rFonts w:hint="eastAsia"/>
          <w:b w:val="0"/>
          <w:bCs w:val="0"/>
          <w:i w:val="0"/>
          <w:iCs w:val="0"/>
          <w:sz w:val="24"/>
          <w:szCs w:val="24"/>
          <w:lang w:eastAsia="zh-CN"/>
        </w:rPr>
        <w:t>）</w:t>
      </w:r>
      <w:r>
        <w:rPr>
          <w:rFonts w:hint="eastAsia" w:eastAsia="宋体"/>
          <w:b w:val="0"/>
          <w:bCs w:val="0"/>
          <w:i w:val="0"/>
          <w:iCs w:val="0"/>
          <w:sz w:val="24"/>
          <w:szCs w:val="24"/>
          <w:lang w:eastAsia="zh-CN"/>
        </w:rPr>
        <w:t>。</w:t>
      </w:r>
    </w:p>
    <w:p>
      <w:pPr>
        <w:widowControl w:val="0"/>
        <w:spacing w:after="160" w:line="259" w:lineRule="auto"/>
        <w:jc w:val="both"/>
        <w:rPr>
          <w:rFonts w:hint="eastAsia" w:ascii="宋体" w:hAnsi="宋体" w:cs="宋体"/>
          <w:kern w:val="2"/>
          <w:sz w:val="24"/>
        </w:rPr>
      </w:pPr>
      <w:r>
        <w:drawing>
          <wp:inline distT="0" distB="0" distL="114300" distR="114300">
            <wp:extent cx="6108700" cy="3270885"/>
            <wp:effectExtent l="0" t="0" r="6350" b="5715"/>
            <wp:docPr id="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7"/>
                    <pic:cNvPicPr>
                      <a:picLocks noChangeAspect="1"/>
                    </pic:cNvPicPr>
                  </pic:nvPicPr>
                  <pic:blipFill>
                    <a:blip r:embed="rId87"/>
                    <a:stretch>
                      <a:fillRect/>
                    </a:stretch>
                  </pic:blipFill>
                  <pic:spPr>
                    <a:xfrm>
                      <a:off x="0" y="0"/>
                      <a:ext cx="6108700" cy="3270885"/>
                    </a:xfrm>
                    <a:prstGeom prst="rect">
                      <a:avLst/>
                    </a:prstGeom>
                    <a:noFill/>
                    <a:ln>
                      <a:noFill/>
                    </a:ln>
                  </pic:spPr>
                </pic:pic>
              </a:graphicData>
            </a:graphic>
          </wp:inline>
        </w:drawing>
      </w:r>
    </w:p>
    <w:p>
      <w:pPr>
        <w:pStyle w:val="6"/>
        <w:bidi w:val="0"/>
        <w:rPr>
          <w:rFonts w:hint="eastAsia"/>
          <w:lang w:val="en-US" w:eastAsia="zh-CN"/>
        </w:rPr>
      </w:pPr>
      <w:r>
        <w:rPr>
          <w:lang w:val="en-US" w:eastAsia="zh-CN"/>
        </w:rPr>
        <w:t>筛选内容</w:t>
      </w:r>
    </w:p>
    <w:p>
      <w:pPr>
        <w:widowControl w:val="0"/>
        <w:spacing w:after="160" w:line="259" w:lineRule="auto"/>
        <w:jc w:val="both"/>
        <w:rPr>
          <w:rFonts w:ascii="Times New Roman" w:hAnsi="Times New Roman" w:cs="Times New Roman"/>
          <w:color w:val="000000"/>
          <w:kern w:val="2"/>
          <w:sz w:val="24"/>
        </w:rPr>
      </w:pPr>
      <w:r>
        <w:rPr>
          <w:rFonts w:hint="eastAsia" w:ascii="Times New Roman" w:hAnsi="Times New Roman" w:cs="Times New Roman"/>
          <w:color w:val="000000"/>
          <w:kern w:val="2"/>
          <w:sz w:val="24"/>
        </w:rPr>
        <w:t>列表上方支持筛选的内容有以下：</w:t>
      </w:r>
    </w:p>
    <w:tbl>
      <w:tblPr>
        <w:tblStyle w:val="31"/>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6"/>
        <w:gridCol w:w="1575"/>
        <w:gridCol w:w="537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576" w:type="dxa"/>
            <w:noWrap w:val="0"/>
            <w:vAlign w:val="top"/>
          </w:tcPr>
          <w:p>
            <w:pPr>
              <w:keepNext w:val="0"/>
              <w:keepLines w:val="0"/>
              <w:widowControl w:val="0"/>
              <w:suppressLineNumbers w:val="0"/>
              <w:spacing w:before="0" w:beforeAutospacing="0" w:after="160" w:afterAutospacing="0" w:line="259" w:lineRule="auto"/>
              <w:ind w:left="0" w:right="0"/>
              <w:jc w:val="both"/>
              <w:rPr>
                <w:rFonts w:hint="default" w:ascii="Times New Roman" w:hAnsi="Times New Roman" w:cs="Times New Roman"/>
                <w:b/>
                <w:bCs/>
                <w:color w:val="000000"/>
                <w:kern w:val="2"/>
                <w:sz w:val="24"/>
              </w:rPr>
            </w:pPr>
            <w:r>
              <w:rPr>
                <w:rFonts w:hint="eastAsia" w:ascii="Times New Roman" w:hAnsi="Times New Roman" w:cs="Times New Roman"/>
                <w:b/>
                <w:bCs/>
                <w:color w:val="000000"/>
                <w:kern w:val="2"/>
                <w:sz w:val="24"/>
              </w:rPr>
              <w:t>可筛选字段</w:t>
            </w:r>
          </w:p>
        </w:tc>
        <w:tc>
          <w:tcPr>
            <w:tcW w:w="1575" w:type="dxa"/>
            <w:noWrap w:val="0"/>
            <w:vAlign w:val="top"/>
          </w:tcPr>
          <w:p>
            <w:pPr>
              <w:keepNext w:val="0"/>
              <w:keepLines w:val="0"/>
              <w:widowControl w:val="0"/>
              <w:suppressLineNumbers w:val="0"/>
              <w:spacing w:before="0" w:beforeAutospacing="0" w:after="160" w:afterAutospacing="0" w:line="259" w:lineRule="auto"/>
              <w:ind w:left="0" w:right="0"/>
              <w:jc w:val="both"/>
              <w:rPr>
                <w:rFonts w:hint="default" w:ascii="Times New Roman" w:hAnsi="Times New Roman" w:cs="Times New Roman"/>
                <w:b/>
                <w:bCs/>
                <w:color w:val="000000"/>
                <w:kern w:val="2"/>
                <w:sz w:val="24"/>
              </w:rPr>
            </w:pPr>
            <w:r>
              <w:rPr>
                <w:rFonts w:hint="eastAsia" w:ascii="Times New Roman" w:hAnsi="Times New Roman" w:cs="Times New Roman"/>
                <w:b/>
                <w:bCs/>
                <w:color w:val="000000"/>
                <w:kern w:val="2"/>
                <w:sz w:val="24"/>
              </w:rPr>
              <w:t>控件类型</w:t>
            </w:r>
          </w:p>
        </w:tc>
        <w:tc>
          <w:tcPr>
            <w:tcW w:w="5371" w:type="dxa"/>
            <w:noWrap w:val="0"/>
            <w:vAlign w:val="top"/>
          </w:tcPr>
          <w:p>
            <w:pPr>
              <w:keepNext w:val="0"/>
              <w:keepLines w:val="0"/>
              <w:widowControl w:val="0"/>
              <w:suppressLineNumbers w:val="0"/>
              <w:spacing w:before="0" w:beforeAutospacing="0" w:after="160" w:afterAutospacing="0" w:line="259" w:lineRule="auto"/>
              <w:ind w:left="0" w:right="0"/>
              <w:jc w:val="both"/>
              <w:rPr>
                <w:rFonts w:hint="default" w:ascii="Times New Roman" w:hAnsi="Times New Roman" w:cs="Times New Roman"/>
                <w:b/>
                <w:bCs/>
                <w:color w:val="000000"/>
                <w:kern w:val="2"/>
                <w:sz w:val="24"/>
              </w:rPr>
            </w:pPr>
            <w:r>
              <w:rPr>
                <w:rFonts w:hint="eastAsia" w:ascii="Times New Roman" w:hAnsi="Times New Roman" w:cs="Times New Roman"/>
                <w:b/>
                <w:bCs/>
                <w:color w:val="000000"/>
                <w:kern w:val="2"/>
                <w:sz w:val="24"/>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576" w:type="dxa"/>
            <w:noWrap w:val="0"/>
            <w:vAlign w:val="top"/>
          </w:tcPr>
          <w:p>
            <w:pPr>
              <w:keepNext w:val="0"/>
              <w:keepLines w:val="0"/>
              <w:widowControl w:val="0"/>
              <w:suppressLineNumbers w:val="0"/>
              <w:spacing w:before="0" w:beforeAutospacing="0" w:after="0" w:afterAutospacing="0" w:line="240" w:lineRule="auto"/>
              <w:ind w:left="0" w:right="0"/>
              <w:jc w:val="both"/>
              <w:rPr>
                <w:rFonts w:hint="eastAsia" w:ascii="宋体" w:hAnsi="宋体" w:cs="宋体"/>
                <w:color w:val="000000"/>
                <w:kern w:val="0"/>
                <w:sz w:val="24"/>
              </w:rPr>
            </w:pPr>
            <w:r>
              <w:rPr>
                <w:rFonts w:hint="eastAsia" w:ascii="宋体" w:hAnsi="宋体" w:cs="宋体"/>
                <w:color w:val="000000"/>
                <w:kern w:val="0"/>
                <w:sz w:val="24"/>
              </w:rPr>
              <w:t>指标名称</w:t>
            </w:r>
          </w:p>
        </w:tc>
        <w:tc>
          <w:tcPr>
            <w:tcW w:w="1575" w:type="dxa"/>
            <w:noWrap w:val="0"/>
            <w:vAlign w:val="top"/>
          </w:tcPr>
          <w:p>
            <w:pPr>
              <w:keepNext w:val="0"/>
              <w:keepLines w:val="0"/>
              <w:widowControl w:val="0"/>
              <w:suppressLineNumbers w:val="0"/>
              <w:spacing w:before="0" w:beforeAutospacing="0" w:after="0" w:afterAutospacing="0" w:line="240" w:lineRule="auto"/>
              <w:ind w:left="0" w:right="0"/>
              <w:jc w:val="both"/>
              <w:rPr>
                <w:rFonts w:hint="eastAsia" w:ascii="宋体" w:hAnsi="宋体" w:cs="宋体"/>
                <w:color w:val="000000"/>
                <w:kern w:val="0"/>
                <w:sz w:val="24"/>
              </w:rPr>
            </w:pPr>
            <w:r>
              <w:rPr>
                <w:rFonts w:hint="eastAsia" w:ascii="宋体" w:hAnsi="宋体" w:cs="宋体"/>
                <w:color w:val="000000"/>
                <w:kern w:val="0"/>
                <w:sz w:val="24"/>
              </w:rPr>
              <w:t>文本输入框</w:t>
            </w:r>
          </w:p>
        </w:tc>
        <w:tc>
          <w:tcPr>
            <w:tcW w:w="5371" w:type="dxa"/>
            <w:noWrap w:val="0"/>
            <w:vAlign w:val="top"/>
          </w:tcPr>
          <w:p>
            <w:pPr>
              <w:keepNext w:val="0"/>
              <w:keepLines w:val="0"/>
              <w:widowControl w:val="0"/>
              <w:suppressLineNumbers w:val="0"/>
              <w:spacing w:before="0" w:beforeAutospacing="0" w:after="0" w:afterAutospacing="0" w:line="240" w:lineRule="auto"/>
              <w:ind w:left="0" w:right="0"/>
              <w:jc w:val="both"/>
              <w:rPr>
                <w:rFonts w:hint="default" w:ascii="宋体" w:hAnsi="宋体" w:cs="宋体"/>
                <w:color w:val="000000"/>
                <w:kern w:val="0"/>
                <w:sz w:val="24"/>
              </w:rPr>
            </w:pPr>
            <w:r>
              <w:rPr>
                <w:rFonts w:hint="eastAsia" w:ascii="宋体" w:hAnsi="宋体" w:cs="宋体"/>
                <w:color w:val="000000"/>
                <w:kern w:val="0"/>
                <w:sz w:val="24"/>
              </w:rPr>
              <w:t>支持模糊搜索，如果没有匹配的则提示：没有搜索到“XXX”匹配的结果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576" w:type="dxa"/>
            <w:noWrap w:val="0"/>
            <w:vAlign w:val="top"/>
          </w:tcPr>
          <w:p>
            <w:pPr>
              <w:keepNext w:val="0"/>
              <w:keepLines w:val="0"/>
              <w:widowControl w:val="0"/>
              <w:suppressLineNumbers w:val="0"/>
              <w:spacing w:before="0" w:beforeAutospacing="0" w:after="0" w:afterAutospacing="0" w:line="240" w:lineRule="auto"/>
              <w:ind w:left="0" w:right="0"/>
              <w:jc w:val="both"/>
              <w:rPr>
                <w:rFonts w:hint="eastAsia" w:ascii="宋体" w:hAnsi="宋体" w:cs="宋体"/>
                <w:color w:val="000000"/>
                <w:kern w:val="0"/>
                <w:sz w:val="24"/>
              </w:rPr>
            </w:pPr>
            <w:r>
              <w:rPr>
                <w:rFonts w:hint="eastAsia" w:ascii="宋体" w:hAnsi="宋体" w:cs="宋体"/>
                <w:color w:val="000000"/>
                <w:kern w:val="0"/>
                <w:sz w:val="24"/>
              </w:rPr>
              <w:t>频率</w:t>
            </w:r>
          </w:p>
        </w:tc>
        <w:tc>
          <w:tcPr>
            <w:tcW w:w="1575" w:type="dxa"/>
            <w:noWrap w:val="0"/>
            <w:vAlign w:val="top"/>
          </w:tcPr>
          <w:p>
            <w:pPr>
              <w:keepNext w:val="0"/>
              <w:keepLines w:val="0"/>
              <w:widowControl w:val="0"/>
              <w:suppressLineNumbers w:val="0"/>
              <w:spacing w:before="0" w:beforeAutospacing="0" w:after="0" w:afterAutospacing="0" w:line="240" w:lineRule="auto"/>
              <w:ind w:left="0" w:right="0"/>
              <w:jc w:val="both"/>
              <w:rPr>
                <w:rFonts w:hint="eastAsia" w:ascii="宋体" w:hAnsi="宋体" w:cs="宋体"/>
                <w:color w:val="000000"/>
                <w:kern w:val="0"/>
                <w:sz w:val="24"/>
              </w:rPr>
            </w:pPr>
            <w:r>
              <w:rPr>
                <w:rFonts w:hint="eastAsia" w:ascii="宋体" w:hAnsi="宋体" w:cs="宋体"/>
                <w:color w:val="000000"/>
                <w:kern w:val="0"/>
                <w:sz w:val="24"/>
              </w:rPr>
              <w:t>下拉框</w:t>
            </w:r>
          </w:p>
        </w:tc>
        <w:tc>
          <w:tcPr>
            <w:tcW w:w="5371" w:type="dxa"/>
            <w:noWrap w:val="0"/>
            <w:vAlign w:val="top"/>
          </w:tcPr>
          <w:p>
            <w:pPr>
              <w:keepNext w:val="0"/>
              <w:keepLines w:val="0"/>
              <w:widowControl w:val="0"/>
              <w:suppressLineNumbers w:val="0"/>
              <w:spacing w:before="0" w:beforeAutospacing="0" w:after="0" w:afterAutospacing="0" w:line="240" w:lineRule="auto"/>
              <w:ind w:left="0" w:right="0"/>
              <w:jc w:val="both"/>
              <w:rPr>
                <w:rFonts w:hint="default" w:ascii="宋体" w:hAnsi="宋体" w:cs="宋体"/>
                <w:color w:val="000000"/>
                <w:kern w:val="0"/>
                <w:sz w:val="24"/>
              </w:rPr>
            </w:pPr>
            <w:r>
              <w:rPr>
                <w:rFonts w:hint="eastAsia" w:ascii="宋体" w:hAnsi="宋体" w:cs="宋体"/>
                <w:color w:val="000000"/>
                <w:kern w:val="0"/>
                <w:sz w:val="24"/>
              </w:rPr>
              <w:t>包括：</w:t>
            </w:r>
          </w:p>
          <w:p>
            <w:pPr>
              <w:keepNext w:val="0"/>
              <w:keepLines w:val="0"/>
              <w:widowControl w:val="0"/>
              <w:suppressLineNumbers w:val="0"/>
              <w:spacing w:before="0" w:beforeAutospacing="0" w:after="0" w:afterAutospacing="0" w:line="240" w:lineRule="auto"/>
              <w:ind w:left="0" w:right="0"/>
              <w:jc w:val="both"/>
              <w:rPr>
                <w:rFonts w:hint="default" w:ascii="宋体" w:hAnsi="宋体" w:cs="宋体"/>
                <w:color w:val="000000"/>
                <w:kern w:val="0"/>
                <w:sz w:val="24"/>
              </w:rPr>
            </w:pPr>
            <w:r>
              <w:rPr>
                <w:rFonts w:hint="eastAsia" w:ascii="宋体" w:hAnsi="宋体" w:cs="宋体"/>
                <w:color w:val="000000"/>
                <w:kern w:val="0"/>
                <w:sz w:val="24"/>
              </w:rPr>
              <w:t>-日</w:t>
            </w:r>
          </w:p>
          <w:p>
            <w:pPr>
              <w:keepNext w:val="0"/>
              <w:keepLines w:val="0"/>
              <w:widowControl w:val="0"/>
              <w:suppressLineNumbers w:val="0"/>
              <w:spacing w:before="0" w:beforeAutospacing="0" w:after="0" w:afterAutospacing="0" w:line="240" w:lineRule="auto"/>
              <w:ind w:left="0" w:right="0"/>
              <w:jc w:val="both"/>
              <w:rPr>
                <w:rFonts w:hint="default" w:ascii="宋体" w:hAnsi="宋体" w:cs="宋体"/>
                <w:color w:val="000000"/>
                <w:kern w:val="0"/>
                <w:sz w:val="24"/>
              </w:rPr>
            </w:pPr>
            <w:r>
              <w:rPr>
                <w:rFonts w:hint="eastAsia" w:ascii="宋体" w:hAnsi="宋体" w:cs="宋体"/>
                <w:color w:val="000000"/>
                <w:kern w:val="0"/>
                <w:sz w:val="24"/>
              </w:rPr>
              <w:t>-周</w:t>
            </w:r>
          </w:p>
          <w:p>
            <w:pPr>
              <w:keepNext w:val="0"/>
              <w:keepLines w:val="0"/>
              <w:widowControl w:val="0"/>
              <w:suppressLineNumbers w:val="0"/>
              <w:spacing w:before="0" w:beforeAutospacing="0" w:after="0" w:afterAutospacing="0" w:line="240" w:lineRule="auto"/>
              <w:ind w:left="0" w:right="0"/>
              <w:jc w:val="both"/>
              <w:rPr>
                <w:rFonts w:hint="default" w:ascii="宋体" w:hAnsi="宋体" w:cs="宋体"/>
                <w:color w:val="000000"/>
                <w:kern w:val="0"/>
                <w:sz w:val="24"/>
              </w:rPr>
            </w:pPr>
            <w:r>
              <w:rPr>
                <w:rFonts w:hint="eastAsia" w:ascii="宋体" w:hAnsi="宋体" w:cs="宋体"/>
                <w:color w:val="000000"/>
                <w:kern w:val="0"/>
                <w:sz w:val="24"/>
              </w:rPr>
              <w:t>-月</w:t>
            </w:r>
          </w:p>
          <w:p>
            <w:pPr>
              <w:keepNext w:val="0"/>
              <w:keepLines w:val="0"/>
              <w:widowControl w:val="0"/>
              <w:suppressLineNumbers w:val="0"/>
              <w:spacing w:before="0" w:beforeAutospacing="0" w:after="0" w:afterAutospacing="0" w:line="240" w:lineRule="auto"/>
              <w:ind w:left="0" w:right="0"/>
              <w:jc w:val="both"/>
              <w:rPr>
                <w:rFonts w:hint="default" w:ascii="宋体" w:hAnsi="宋体" w:cs="宋体"/>
                <w:color w:val="000000"/>
                <w:kern w:val="0"/>
                <w:sz w:val="24"/>
              </w:rPr>
            </w:pPr>
            <w:r>
              <w:rPr>
                <w:rFonts w:hint="eastAsia" w:ascii="宋体" w:hAnsi="宋体" w:cs="宋体"/>
                <w:color w:val="000000"/>
                <w:kern w:val="0"/>
                <w:sz w:val="24"/>
              </w:rPr>
              <w:t>-季</w:t>
            </w:r>
          </w:p>
          <w:p>
            <w:pPr>
              <w:keepNext w:val="0"/>
              <w:keepLines w:val="0"/>
              <w:widowControl w:val="0"/>
              <w:suppressLineNumbers w:val="0"/>
              <w:spacing w:before="0" w:beforeAutospacing="0" w:after="0" w:afterAutospacing="0" w:line="240" w:lineRule="auto"/>
              <w:ind w:left="0" w:right="0"/>
              <w:jc w:val="both"/>
              <w:rPr>
                <w:rFonts w:hint="default" w:ascii="宋体" w:hAnsi="宋体" w:cs="宋体"/>
                <w:color w:val="000000"/>
                <w:kern w:val="0"/>
                <w:sz w:val="24"/>
              </w:rPr>
            </w:pPr>
            <w:r>
              <w:rPr>
                <w:rFonts w:hint="eastAsia" w:ascii="宋体" w:hAnsi="宋体" w:cs="宋体"/>
                <w:color w:val="000000"/>
                <w:kern w:val="0"/>
                <w:sz w:val="24"/>
              </w:rPr>
              <w:t>-半年</w:t>
            </w:r>
          </w:p>
          <w:p>
            <w:pPr>
              <w:keepNext w:val="0"/>
              <w:keepLines w:val="0"/>
              <w:widowControl w:val="0"/>
              <w:suppressLineNumbers w:val="0"/>
              <w:spacing w:before="0" w:beforeAutospacing="0" w:after="0" w:afterAutospacing="0" w:line="240" w:lineRule="auto"/>
              <w:ind w:left="0" w:right="0"/>
              <w:jc w:val="both"/>
              <w:rPr>
                <w:rFonts w:hint="eastAsia" w:ascii="宋体" w:hAnsi="宋体" w:cs="宋体"/>
                <w:color w:val="000000"/>
                <w:kern w:val="0"/>
                <w:sz w:val="24"/>
              </w:rPr>
            </w:pPr>
            <w:r>
              <w:rPr>
                <w:rFonts w:hint="eastAsia" w:ascii="宋体" w:hAnsi="宋体" w:cs="宋体"/>
                <w:color w:val="000000"/>
                <w:kern w:val="0"/>
                <w:sz w:val="24"/>
              </w:rPr>
              <w:t>-年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576" w:type="dxa"/>
            <w:noWrap w:val="0"/>
            <w:vAlign w:val="top"/>
          </w:tcPr>
          <w:p>
            <w:pPr>
              <w:keepNext w:val="0"/>
              <w:keepLines w:val="0"/>
              <w:widowControl w:val="0"/>
              <w:suppressLineNumbers w:val="0"/>
              <w:spacing w:before="0" w:beforeAutospacing="0" w:after="0" w:afterAutospacing="0" w:line="240" w:lineRule="auto"/>
              <w:ind w:left="0" w:right="0"/>
              <w:jc w:val="both"/>
              <w:rPr>
                <w:rFonts w:hint="eastAsia" w:ascii="宋体" w:hAnsi="宋体" w:cs="宋体"/>
                <w:color w:val="000000"/>
                <w:kern w:val="0"/>
                <w:sz w:val="24"/>
              </w:rPr>
            </w:pPr>
            <w:r>
              <w:rPr>
                <w:rFonts w:hint="eastAsia" w:ascii="宋体" w:hAnsi="宋体" w:cs="宋体"/>
                <w:color w:val="000000"/>
                <w:kern w:val="0"/>
                <w:sz w:val="24"/>
              </w:rPr>
              <w:t>生成方式</w:t>
            </w:r>
          </w:p>
        </w:tc>
        <w:tc>
          <w:tcPr>
            <w:tcW w:w="1575" w:type="dxa"/>
            <w:noWrap w:val="0"/>
            <w:vAlign w:val="top"/>
          </w:tcPr>
          <w:p>
            <w:pPr>
              <w:keepNext w:val="0"/>
              <w:keepLines w:val="0"/>
              <w:widowControl w:val="0"/>
              <w:suppressLineNumbers w:val="0"/>
              <w:spacing w:before="0" w:beforeAutospacing="0" w:after="0" w:afterAutospacing="0" w:line="240" w:lineRule="auto"/>
              <w:ind w:left="0" w:right="0"/>
              <w:jc w:val="both"/>
              <w:rPr>
                <w:rFonts w:hint="eastAsia" w:ascii="宋体" w:hAnsi="宋体" w:cs="宋体"/>
                <w:color w:val="000000"/>
                <w:kern w:val="0"/>
                <w:sz w:val="24"/>
              </w:rPr>
            </w:pPr>
            <w:r>
              <w:rPr>
                <w:rFonts w:hint="eastAsia" w:ascii="宋体" w:hAnsi="宋体" w:cs="宋体"/>
                <w:color w:val="000000"/>
                <w:kern w:val="0"/>
                <w:sz w:val="24"/>
              </w:rPr>
              <w:t>下拉框</w:t>
            </w:r>
          </w:p>
        </w:tc>
        <w:tc>
          <w:tcPr>
            <w:tcW w:w="5371" w:type="dxa"/>
            <w:noWrap w:val="0"/>
            <w:vAlign w:val="top"/>
          </w:tcPr>
          <w:p>
            <w:pPr>
              <w:keepNext w:val="0"/>
              <w:keepLines w:val="0"/>
              <w:widowControl w:val="0"/>
              <w:suppressLineNumbers w:val="0"/>
              <w:spacing w:before="0" w:beforeAutospacing="0" w:after="0" w:afterAutospacing="0" w:line="240" w:lineRule="auto"/>
              <w:ind w:left="0" w:right="0"/>
              <w:jc w:val="both"/>
              <w:rPr>
                <w:rFonts w:hint="eastAsia" w:ascii="宋体" w:hAnsi="宋体" w:cs="宋体"/>
                <w:color w:val="000000"/>
                <w:kern w:val="0"/>
                <w:sz w:val="24"/>
              </w:rPr>
            </w:pPr>
            <w:r>
              <w:rPr>
                <w:rFonts w:hint="eastAsia" w:ascii="宋体" w:hAnsi="宋体" w:cs="宋体"/>
                <w:color w:val="000000"/>
                <w:kern w:val="0"/>
                <w:sz w:val="24"/>
              </w:rPr>
              <w:t>包括：</w:t>
            </w:r>
          </w:p>
          <w:p>
            <w:pPr>
              <w:keepNext w:val="0"/>
              <w:keepLines w:val="0"/>
              <w:widowControl w:val="0"/>
              <w:suppressLineNumbers w:val="0"/>
              <w:spacing w:before="0" w:beforeAutospacing="0" w:after="0" w:afterAutospacing="0" w:line="240" w:lineRule="auto"/>
              <w:ind w:left="0" w:right="0"/>
              <w:jc w:val="both"/>
              <w:rPr>
                <w:rFonts w:hint="default" w:ascii="宋体" w:hAnsi="宋体" w:cs="宋体"/>
                <w:color w:val="000000"/>
                <w:kern w:val="0"/>
                <w:sz w:val="24"/>
              </w:rPr>
            </w:pPr>
            <w:r>
              <w:rPr>
                <w:rFonts w:hint="eastAsia" w:ascii="宋体" w:hAnsi="宋体" w:cs="宋体"/>
                <w:color w:val="000000"/>
                <w:kern w:val="0"/>
                <w:sz w:val="24"/>
              </w:rPr>
              <w:t>-系统生成</w:t>
            </w:r>
          </w:p>
          <w:p>
            <w:pPr>
              <w:keepNext w:val="0"/>
              <w:keepLines w:val="0"/>
              <w:widowControl w:val="0"/>
              <w:suppressLineNumbers w:val="0"/>
              <w:spacing w:before="0" w:beforeAutospacing="0" w:after="0" w:afterAutospacing="0" w:line="240" w:lineRule="auto"/>
              <w:ind w:left="0" w:right="0"/>
              <w:jc w:val="both"/>
              <w:rPr>
                <w:rFonts w:hint="eastAsia" w:ascii="宋体" w:hAnsi="宋体" w:cs="宋体"/>
                <w:color w:val="000000"/>
                <w:kern w:val="0"/>
                <w:sz w:val="24"/>
              </w:rPr>
            </w:pPr>
            <w:r>
              <w:rPr>
                <w:rFonts w:hint="eastAsia" w:ascii="宋体" w:hAnsi="宋体" w:cs="宋体"/>
                <w:color w:val="000000"/>
                <w:kern w:val="0"/>
                <w:sz w:val="24"/>
              </w:rPr>
              <w:t>-用户自定义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576" w:type="dxa"/>
            <w:noWrap w:val="0"/>
            <w:vAlign w:val="top"/>
          </w:tcPr>
          <w:p>
            <w:pPr>
              <w:keepNext w:val="0"/>
              <w:keepLines w:val="0"/>
              <w:widowControl w:val="0"/>
              <w:suppressLineNumbers w:val="0"/>
              <w:spacing w:before="0" w:beforeAutospacing="0" w:after="0" w:afterAutospacing="0" w:line="240" w:lineRule="auto"/>
              <w:ind w:left="0" w:right="0"/>
              <w:jc w:val="both"/>
              <w:rPr>
                <w:rFonts w:hint="eastAsia" w:ascii="宋体" w:hAnsi="宋体" w:cs="宋体"/>
                <w:color w:val="000000"/>
                <w:kern w:val="0"/>
                <w:sz w:val="24"/>
              </w:rPr>
            </w:pPr>
            <w:r>
              <w:rPr>
                <w:rFonts w:hint="eastAsia" w:ascii="宋体" w:hAnsi="宋体" w:cs="宋体"/>
                <w:color w:val="000000"/>
                <w:kern w:val="0"/>
                <w:sz w:val="24"/>
              </w:rPr>
              <w:t>状态</w:t>
            </w:r>
          </w:p>
        </w:tc>
        <w:tc>
          <w:tcPr>
            <w:tcW w:w="1575" w:type="dxa"/>
            <w:noWrap w:val="0"/>
            <w:vAlign w:val="top"/>
          </w:tcPr>
          <w:p>
            <w:pPr>
              <w:keepNext w:val="0"/>
              <w:keepLines w:val="0"/>
              <w:widowControl w:val="0"/>
              <w:suppressLineNumbers w:val="0"/>
              <w:spacing w:before="0" w:beforeAutospacing="0" w:after="0" w:afterAutospacing="0" w:line="240" w:lineRule="auto"/>
              <w:ind w:left="0" w:right="0"/>
              <w:jc w:val="both"/>
              <w:rPr>
                <w:rFonts w:hint="eastAsia" w:ascii="宋体" w:hAnsi="宋体" w:cs="宋体"/>
                <w:color w:val="000000"/>
                <w:kern w:val="0"/>
                <w:sz w:val="24"/>
                <w:highlight w:val="none"/>
              </w:rPr>
            </w:pPr>
            <w:r>
              <w:rPr>
                <w:rFonts w:hint="eastAsia" w:ascii="宋体" w:hAnsi="宋体" w:cs="宋体"/>
                <w:color w:val="000000"/>
                <w:kern w:val="0"/>
                <w:sz w:val="24"/>
                <w:highlight w:val="none"/>
              </w:rPr>
              <w:t>下拉框</w:t>
            </w:r>
          </w:p>
        </w:tc>
        <w:tc>
          <w:tcPr>
            <w:tcW w:w="5371" w:type="dxa"/>
            <w:noWrap w:val="0"/>
            <w:vAlign w:val="top"/>
          </w:tcPr>
          <w:p>
            <w:pPr>
              <w:keepNext w:val="0"/>
              <w:keepLines w:val="0"/>
              <w:widowControl w:val="0"/>
              <w:suppressLineNumbers w:val="0"/>
              <w:spacing w:before="0" w:beforeAutospacing="0" w:after="0" w:afterAutospacing="0" w:line="240" w:lineRule="auto"/>
              <w:ind w:left="0" w:right="0"/>
              <w:jc w:val="both"/>
              <w:rPr>
                <w:rFonts w:hint="default" w:ascii="宋体" w:hAnsi="宋体" w:cs="宋体"/>
                <w:color w:val="000000"/>
                <w:kern w:val="0"/>
                <w:sz w:val="24"/>
                <w:highlight w:val="none"/>
              </w:rPr>
            </w:pPr>
            <w:r>
              <w:rPr>
                <w:rFonts w:hint="eastAsia" w:ascii="宋体" w:hAnsi="宋体" w:cs="宋体"/>
                <w:color w:val="000000"/>
                <w:kern w:val="0"/>
                <w:sz w:val="24"/>
                <w:highlight w:val="none"/>
              </w:rPr>
              <w:t>包括：</w:t>
            </w:r>
          </w:p>
          <w:p>
            <w:pPr>
              <w:keepNext w:val="0"/>
              <w:keepLines w:val="0"/>
              <w:widowControl w:val="0"/>
              <w:suppressLineNumbers w:val="0"/>
              <w:spacing w:before="0" w:beforeAutospacing="0" w:after="0" w:afterAutospacing="0" w:line="240" w:lineRule="auto"/>
              <w:ind w:left="0" w:right="0"/>
              <w:jc w:val="both"/>
              <w:rPr>
                <w:rFonts w:hint="eastAsia" w:ascii="宋体" w:hAnsi="宋体" w:cs="宋体"/>
                <w:color w:val="000000"/>
                <w:kern w:val="0"/>
                <w:sz w:val="24"/>
                <w:highlight w:val="none"/>
              </w:rPr>
            </w:pPr>
            <w:r>
              <w:rPr>
                <w:rFonts w:hint="eastAsia" w:ascii="宋体" w:hAnsi="宋体" w:cs="宋体"/>
                <w:color w:val="000000"/>
                <w:kern w:val="0"/>
                <w:sz w:val="24"/>
                <w:highlight w:val="none"/>
              </w:rPr>
              <w:t>-</w:t>
            </w:r>
            <w:r>
              <w:rPr>
                <w:rFonts w:hint="eastAsia" w:cs="宋体"/>
                <w:color w:val="000000"/>
                <w:kern w:val="0"/>
                <w:sz w:val="24"/>
                <w:highlight w:val="none"/>
                <w:lang w:eastAsia="zh-CN"/>
              </w:rPr>
              <w:t>已</w:t>
            </w:r>
            <w:r>
              <w:rPr>
                <w:rFonts w:hint="eastAsia" w:ascii="宋体" w:hAnsi="宋体" w:cs="宋体"/>
                <w:color w:val="000000"/>
                <w:kern w:val="0"/>
                <w:sz w:val="24"/>
                <w:highlight w:val="none"/>
              </w:rPr>
              <w:t>保存</w:t>
            </w:r>
          </w:p>
          <w:p>
            <w:pPr>
              <w:keepNext w:val="0"/>
              <w:keepLines w:val="0"/>
              <w:widowControl w:val="0"/>
              <w:suppressLineNumbers w:val="0"/>
              <w:spacing w:before="0" w:beforeAutospacing="0" w:after="0" w:afterAutospacing="0" w:line="240" w:lineRule="auto"/>
              <w:ind w:left="0" w:right="0"/>
              <w:jc w:val="both"/>
              <w:rPr>
                <w:rFonts w:hint="eastAsia" w:cs="宋体"/>
                <w:color w:val="000000"/>
                <w:kern w:val="0"/>
                <w:sz w:val="24"/>
                <w:highlight w:val="none"/>
                <w:lang w:eastAsia="zh-CN"/>
              </w:rPr>
            </w:pPr>
            <w:r>
              <w:rPr>
                <w:rFonts w:hint="eastAsia" w:ascii="宋体" w:hAnsi="宋体" w:cs="宋体"/>
                <w:color w:val="000000"/>
                <w:kern w:val="0"/>
                <w:sz w:val="24"/>
                <w:highlight w:val="none"/>
              </w:rPr>
              <w:t>-</w:t>
            </w:r>
            <w:r>
              <w:rPr>
                <w:rFonts w:hint="eastAsia" w:cs="宋体"/>
                <w:color w:val="000000"/>
                <w:kern w:val="0"/>
                <w:sz w:val="24"/>
                <w:highlight w:val="none"/>
                <w:lang w:eastAsia="zh-CN"/>
              </w:rPr>
              <w:t>启用</w:t>
            </w:r>
          </w:p>
          <w:p>
            <w:pPr>
              <w:keepNext w:val="0"/>
              <w:keepLines w:val="0"/>
              <w:widowControl w:val="0"/>
              <w:suppressLineNumbers w:val="0"/>
              <w:spacing w:before="0" w:beforeAutospacing="0" w:after="0" w:afterAutospacing="0" w:line="240" w:lineRule="auto"/>
              <w:ind w:left="0" w:right="0"/>
              <w:jc w:val="both"/>
              <w:rPr>
                <w:rFonts w:hint="default" w:cs="宋体"/>
                <w:color w:val="000000"/>
                <w:kern w:val="0"/>
                <w:sz w:val="24"/>
                <w:highlight w:val="none"/>
                <w:lang w:val="en-US" w:eastAsia="zh-CN"/>
              </w:rPr>
            </w:pPr>
            <w:r>
              <w:rPr>
                <w:rFonts w:hint="eastAsia" w:cs="宋体"/>
                <w:color w:val="000000"/>
                <w:kern w:val="0"/>
                <w:sz w:val="24"/>
                <w:highlight w:val="none"/>
                <w:lang w:val="en-US" w:eastAsia="zh-CN"/>
              </w:rPr>
              <w:t>-停用</w:t>
            </w:r>
          </w:p>
        </w:tc>
      </w:tr>
    </w:tbl>
    <w:p>
      <w:pPr>
        <w:pStyle w:val="6"/>
        <w:bidi w:val="0"/>
        <w:rPr>
          <w:lang w:val="en-US" w:eastAsia="zh-CN"/>
        </w:rPr>
      </w:pPr>
      <w:r>
        <w:rPr>
          <w:rFonts w:hint="eastAsia"/>
          <w:lang w:val="en-US" w:eastAsia="zh-CN"/>
        </w:rPr>
        <w:t>表格内容</w:t>
      </w:r>
    </w:p>
    <w:p>
      <w:pPr>
        <w:widowControl w:val="0"/>
        <w:spacing w:after="160" w:line="259" w:lineRule="auto"/>
        <w:jc w:val="both"/>
        <w:rPr>
          <w:rFonts w:hint="eastAsia" w:ascii="Times New Roman" w:hAnsi="Times New Roman" w:cs="Times New Roman"/>
          <w:color w:val="000000"/>
          <w:kern w:val="2"/>
          <w:sz w:val="24"/>
        </w:rPr>
      </w:pPr>
      <w:r>
        <w:rPr>
          <w:rFonts w:hint="eastAsia" w:ascii="Times New Roman" w:hAnsi="Times New Roman" w:cs="Times New Roman"/>
          <w:color w:val="000000"/>
          <w:kern w:val="2"/>
          <w:sz w:val="24"/>
        </w:rPr>
        <w:t>列表中展示的内容有以下：</w:t>
      </w:r>
    </w:p>
    <w:tbl>
      <w:tblPr>
        <w:tblStyle w:val="31"/>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28"/>
        <w:gridCol w:w="2566"/>
        <w:gridCol w:w="1238"/>
        <w:gridCol w:w="48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8" w:type="dxa"/>
            <w:noWrap w:val="0"/>
            <w:vAlign w:val="top"/>
          </w:tcPr>
          <w:p>
            <w:pPr>
              <w:keepNext w:val="0"/>
              <w:keepLines w:val="0"/>
              <w:widowControl w:val="0"/>
              <w:suppressLineNumbers w:val="0"/>
              <w:spacing w:before="0" w:beforeAutospacing="0" w:after="160" w:afterAutospacing="0" w:line="259" w:lineRule="auto"/>
              <w:ind w:left="0" w:right="0"/>
              <w:jc w:val="both"/>
              <w:rPr>
                <w:rFonts w:hint="eastAsia" w:ascii="Times New Roman" w:hAnsi="Times New Roman" w:cs="Times New Roman"/>
                <w:b/>
                <w:bCs/>
                <w:color w:val="000000"/>
                <w:kern w:val="2"/>
                <w:sz w:val="21"/>
              </w:rPr>
            </w:pPr>
            <w:r>
              <w:rPr>
                <w:rFonts w:hint="eastAsia" w:ascii="Times New Roman" w:hAnsi="Times New Roman" w:cs="Times New Roman"/>
                <w:b/>
                <w:bCs/>
                <w:color w:val="000000"/>
                <w:kern w:val="2"/>
                <w:sz w:val="21"/>
              </w:rPr>
              <w:t>字段</w:t>
            </w:r>
          </w:p>
        </w:tc>
        <w:tc>
          <w:tcPr>
            <w:tcW w:w="2566" w:type="dxa"/>
            <w:noWrap w:val="0"/>
            <w:vAlign w:val="top"/>
          </w:tcPr>
          <w:p>
            <w:pPr>
              <w:keepNext w:val="0"/>
              <w:keepLines w:val="0"/>
              <w:widowControl w:val="0"/>
              <w:suppressLineNumbers w:val="0"/>
              <w:spacing w:before="0" w:beforeAutospacing="0" w:after="160" w:afterAutospacing="0" w:line="259" w:lineRule="auto"/>
              <w:ind w:left="0" w:right="0"/>
              <w:jc w:val="both"/>
              <w:rPr>
                <w:rFonts w:hint="eastAsia" w:ascii="Times New Roman" w:hAnsi="Times New Roman" w:cs="Times New Roman"/>
                <w:b/>
                <w:bCs/>
                <w:color w:val="000000"/>
                <w:kern w:val="2"/>
                <w:sz w:val="21"/>
              </w:rPr>
            </w:pPr>
            <w:r>
              <w:rPr>
                <w:rFonts w:hint="eastAsia" w:ascii="Times New Roman" w:hAnsi="Times New Roman" w:cs="Times New Roman"/>
                <w:b/>
                <w:bCs/>
                <w:color w:val="000000"/>
                <w:kern w:val="2"/>
                <w:sz w:val="21"/>
              </w:rPr>
              <w:t>描述</w:t>
            </w:r>
          </w:p>
        </w:tc>
        <w:tc>
          <w:tcPr>
            <w:tcW w:w="1238" w:type="dxa"/>
            <w:noWrap w:val="0"/>
            <w:vAlign w:val="top"/>
          </w:tcPr>
          <w:p>
            <w:pPr>
              <w:keepNext w:val="0"/>
              <w:keepLines w:val="0"/>
              <w:widowControl w:val="0"/>
              <w:suppressLineNumbers w:val="0"/>
              <w:spacing w:before="0" w:beforeAutospacing="0" w:after="160" w:afterAutospacing="0" w:line="259" w:lineRule="auto"/>
              <w:ind w:left="0" w:right="0"/>
              <w:jc w:val="both"/>
              <w:rPr>
                <w:rFonts w:hint="eastAsia" w:ascii="Times New Roman" w:hAnsi="Times New Roman" w:cs="Times New Roman"/>
                <w:b/>
                <w:bCs/>
                <w:color w:val="000000"/>
                <w:kern w:val="2"/>
                <w:sz w:val="21"/>
              </w:rPr>
            </w:pPr>
            <w:r>
              <w:rPr>
                <w:rFonts w:hint="eastAsia" w:ascii="Times New Roman" w:hAnsi="Times New Roman" w:cs="Times New Roman"/>
                <w:b/>
                <w:bCs/>
                <w:color w:val="000000"/>
                <w:kern w:val="2"/>
                <w:sz w:val="21"/>
              </w:rPr>
              <w:t>字段类型</w:t>
            </w:r>
          </w:p>
        </w:tc>
        <w:tc>
          <w:tcPr>
            <w:tcW w:w="4822" w:type="dxa"/>
            <w:noWrap w:val="0"/>
            <w:vAlign w:val="top"/>
          </w:tcPr>
          <w:p>
            <w:pPr>
              <w:keepNext w:val="0"/>
              <w:keepLines w:val="0"/>
              <w:widowControl w:val="0"/>
              <w:suppressLineNumbers w:val="0"/>
              <w:spacing w:before="0" w:beforeAutospacing="0" w:after="160" w:afterAutospacing="0" w:line="259" w:lineRule="auto"/>
              <w:ind w:left="0" w:right="0"/>
              <w:jc w:val="both"/>
              <w:rPr>
                <w:rFonts w:hint="eastAsia" w:ascii="Times New Roman" w:hAnsi="Times New Roman" w:cs="Times New Roman"/>
                <w:b/>
                <w:bCs/>
                <w:color w:val="000000"/>
                <w:kern w:val="2"/>
                <w:sz w:val="21"/>
              </w:rPr>
            </w:pPr>
            <w:r>
              <w:rPr>
                <w:rFonts w:hint="eastAsia" w:ascii="Times New Roman" w:hAnsi="Times New Roman" w:cs="Times New Roman"/>
                <w:b/>
                <w:bCs/>
                <w:color w:val="000000"/>
                <w:kern w:val="2"/>
                <w:sz w:val="21"/>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8" w:type="dxa"/>
            <w:noWrap w:val="0"/>
            <w:vAlign w:val="top"/>
          </w:tcPr>
          <w:p>
            <w:pPr>
              <w:keepNext w:val="0"/>
              <w:keepLines w:val="0"/>
              <w:widowControl w:val="0"/>
              <w:suppressLineNumbers w:val="0"/>
              <w:spacing w:before="0" w:beforeAutospacing="0" w:after="0" w:afterAutospacing="0" w:line="240" w:lineRule="auto"/>
              <w:ind w:left="0" w:right="0"/>
              <w:jc w:val="both"/>
              <w:rPr>
                <w:rFonts w:hint="eastAsia" w:ascii="宋体" w:hAnsi="宋体" w:cs="宋体"/>
                <w:color w:val="000000"/>
                <w:kern w:val="0"/>
                <w:sz w:val="24"/>
              </w:rPr>
            </w:pPr>
            <w:r>
              <w:rPr>
                <w:rFonts w:hint="eastAsia" w:ascii="宋体" w:hAnsi="宋体" w:cs="宋体"/>
                <w:color w:val="000000"/>
                <w:kern w:val="0"/>
                <w:sz w:val="24"/>
              </w:rPr>
              <w:t>指标名称</w:t>
            </w:r>
          </w:p>
        </w:tc>
        <w:tc>
          <w:tcPr>
            <w:tcW w:w="2566" w:type="dxa"/>
            <w:noWrap w:val="0"/>
            <w:vAlign w:val="top"/>
          </w:tcPr>
          <w:p>
            <w:pPr>
              <w:keepNext w:val="0"/>
              <w:keepLines w:val="0"/>
              <w:widowControl w:val="0"/>
              <w:suppressLineNumbers w:val="0"/>
              <w:spacing w:before="0" w:beforeAutospacing="0" w:after="0" w:afterAutospacing="0" w:line="240" w:lineRule="auto"/>
              <w:ind w:left="0" w:right="0"/>
              <w:jc w:val="both"/>
              <w:rPr>
                <w:rFonts w:hint="eastAsia" w:ascii="宋体" w:hAnsi="宋体" w:cs="宋体"/>
                <w:color w:val="000000"/>
                <w:kern w:val="0"/>
                <w:sz w:val="24"/>
              </w:rPr>
            </w:pPr>
            <w:r>
              <w:rPr>
                <w:rFonts w:hint="eastAsia" w:ascii="宋体" w:hAnsi="宋体" w:cs="宋体"/>
                <w:color w:val="000000"/>
                <w:kern w:val="0"/>
                <w:sz w:val="24"/>
              </w:rPr>
              <w:t>指标名称</w:t>
            </w:r>
          </w:p>
        </w:tc>
        <w:tc>
          <w:tcPr>
            <w:tcW w:w="1238" w:type="dxa"/>
            <w:noWrap w:val="0"/>
            <w:vAlign w:val="top"/>
          </w:tcPr>
          <w:p>
            <w:pPr>
              <w:keepNext w:val="0"/>
              <w:keepLines w:val="0"/>
              <w:widowControl w:val="0"/>
              <w:suppressLineNumbers w:val="0"/>
              <w:spacing w:before="0" w:beforeAutospacing="0" w:after="0" w:afterAutospacing="0" w:line="240" w:lineRule="auto"/>
              <w:ind w:left="0" w:right="0"/>
              <w:jc w:val="both"/>
              <w:rPr>
                <w:rFonts w:hint="eastAsia" w:ascii="宋体" w:hAnsi="宋体" w:cs="宋体"/>
                <w:color w:val="000000"/>
                <w:kern w:val="0"/>
                <w:sz w:val="24"/>
              </w:rPr>
            </w:pPr>
            <w:r>
              <w:rPr>
                <w:rFonts w:hint="eastAsia" w:ascii="宋体" w:hAnsi="宋体" w:cs="宋体"/>
                <w:color w:val="000000"/>
                <w:kern w:val="0"/>
                <w:sz w:val="24"/>
              </w:rPr>
              <w:t>字符串</w:t>
            </w:r>
          </w:p>
        </w:tc>
        <w:tc>
          <w:tcPr>
            <w:tcW w:w="4822" w:type="dxa"/>
            <w:noWrap w:val="0"/>
            <w:vAlign w:val="top"/>
          </w:tcPr>
          <w:p>
            <w:pPr>
              <w:keepNext w:val="0"/>
              <w:keepLines w:val="0"/>
              <w:widowControl w:val="0"/>
              <w:suppressLineNumbers w:val="0"/>
              <w:spacing w:before="0" w:beforeAutospacing="0" w:after="0" w:afterAutospacing="0" w:line="240" w:lineRule="auto"/>
              <w:ind w:left="0" w:right="0"/>
              <w:jc w:val="both"/>
              <w:rPr>
                <w:rFonts w:hint="eastAsia" w:ascii="宋体" w:hAnsi="宋体" w:cs="宋体"/>
                <w:color w:val="000000"/>
                <w:kern w:val="0"/>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8" w:type="dxa"/>
            <w:noWrap w:val="0"/>
            <w:vAlign w:val="top"/>
          </w:tcPr>
          <w:p>
            <w:pPr>
              <w:keepNext w:val="0"/>
              <w:keepLines w:val="0"/>
              <w:widowControl w:val="0"/>
              <w:suppressLineNumbers w:val="0"/>
              <w:spacing w:before="0" w:beforeAutospacing="0" w:after="0" w:afterAutospacing="0" w:line="240" w:lineRule="auto"/>
              <w:ind w:left="0" w:right="0"/>
              <w:jc w:val="both"/>
              <w:rPr>
                <w:rFonts w:hint="eastAsia" w:ascii="宋体" w:hAnsi="宋体" w:cs="宋体"/>
                <w:color w:val="000000"/>
                <w:kern w:val="0"/>
                <w:sz w:val="24"/>
              </w:rPr>
            </w:pPr>
            <w:r>
              <w:rPr>
                <w:rFonts w:hint="eastAsia" w:ascii="宋体" w:hAnsi="宋体" w:cs="宋体"/>
                <w:color w:val="000000"/>
                <w:kern w:val="0"/>
                <w:sz w:val="24"/>
              </w:rPr>
              <w:t>频率</w:t>
            </w:r>
          </w:p>
        </w:tc>
        <w:tc>
          <w:tcPr>
            <w:tcW w:w="2566" w:type="dxa"/>
            <w:noWrap w:val="0"/>
            <w:vAlign w:val="top"/>
          </w:tcPr>
          <w:p>
            <w:pPr>
              <w:keepNext w:val="0"/>
              <w:keepLines w:val="0"/>
              <w:widowControl w:val="0"/>
              <w:suppressLineNumbers w:val="0"/>
              <w:spacing w:before="0" w:beforeAutospacing="0" w:after="0" w:afterAutospacing="0" w:line="240" w:lineRule="auto"/>
              <w:ind w:left="0" w:right="0"/>
              <w:jc w:val="both"/>
              <w:rPr>
                <w:rFonts w:hint="eastAsia" w:ascii="宋体" w:hAnsi="宋体" w:cs="宋体"/>
                <w:color w:val="000000"/>
                <w:kern w:val="0"/>
                <w:sz w:val="24"/>
              </w:rPr>
            </w:pPr>
            <w:r>
              <w:rPr>
                <w:rFonts w:hint="eastAsia" w:ascii="宋体" w:hAnsi="宋体" w:cs="宋体"/>
                <w:color w:val="000000"/>
                <w:kern w:val="0"/>
                <w:sz w:val="24"/>
              </w:rPr>
              <w:t>指标对应的频率</w:t>
            </w:r>
          </w:p>
        </w:tc>
        <w:tc>
          <w:tcPr>
            <w:tcW w:w="1238" w:type="dxa"/>
            <w:noWrap w:val="0"/>
            <w:vAlign w:val="top"/>
          </w:tcPr>
          <w:p>
            <w:pPr>
              <w:keepNext w:val="0"/>
              <w:keepLines w:val="0"/>
              <w:widowControl w:val="0"/>
              <w:suppressLineNumbers w:val="0"/>
              <w:spacing w:before="0" w:beforeAutospacing="0" w:after="0" w:afterAutospacing="0" w:line="240" w:lineRule="auto"/>
              <w:ind w:left="0" w:right="0"/>
              <w:jc w:val="both"/>
              <w:rPr>
                <w:rFonts w:hint="eastAsia" w:ascii="宋体" w:hAnsi="宋体" w:cs="宋体"/>
                <w:color w:val="000000"/>
                <w:kern w:val="0"/>
                <w:sz w:val="24"/>
              </w:rPr>
            </w:pPr>
            <w:r>
              <w:rPr>
                <w:rFonts w:hint="eastAsia" w:ascii="宋体" w:hAnsi="宋体" w:cs="宋体"/>
                <w:color w:val="000000"/>
                <w:kern w:val="0"/>
                <w:sz w:val="24"/>
              </w:rPr>
              <w:t>字符串</w:t>
            </w:r>
          </w:p>
        </w:tc>
        <w:tc>
          <w:tcPr>
            <w:tcW w:w="4822" w:type="dxa"/>
            <w:noWrap w:val="0"/>
            <w:vAlign w:val="top"/>
          </w:tcPr>
          <w:p>
            <w:pPr>
              <w:keepNext w:val="0"/>
              <w:keepLines w:val="0"/>
              <w:widowControl w:val="0"/>
              <w:suppressLineNumbers w:val="0"/>
              <w:spacing w:before="0" w:beforeAutospacing="0" w:after="0" w:afterAutospacing="0" w:line="240" w:lineRule="auto"/>
              <w:ind w:left="0" w:right="0"/>
              <w:jc w:val="both"/>
              <w:rPr>
                <w:rFonts w:hint="eastAsia" w:ascii="宋体" w:hAnsi="宋体" w:cs="宋体"/>
                <w:color w:val="000000"/>
                <w:kern w:val="0"/>
                <w:sz w:val="24"/>
              </w:rPr>
            </w:pPr>
            <w:r>
              <w:rPr>
                <w:rFonts w:hint="eastAsia" w:ascii="宋体" w:hAnsi="宋体" w:cs="宋体"/>
                <w:color w:val="000000"/>
                <w:kern w:val="0"/>
                <w:sz w:val="24"/>
              </w:rPr>
              <w:t>包括：</w:t>
            </w:r>
          </w:p>
          <w:p>
            <w:pPr>
              <w:keepNext w:val="0"/>
              <w:keepLines w:val="0"/>
              <w:widowControl w:val="0"/>
              <w:suppressLineNumbers w:val="0"/>
              <w:spacing w:before="0" w:beforeAutospacing="0" w:after="0" w:afterAutospacing="0" w:line="240" w:lineRule="auto"/>
              <w:ind w:left="0" w:right="0"/>
              <w:jc w:val="both"/>
              <w:rPr>
                <w:rFonts w:hint="eastAsia" w:ascii="宋体" w:hAnsi="宋体" w:cs="宋体"/>
                <w:color w:val="000000"/>
                <w:kern w:val="0"/>
                <w:sz w:val="24"/>
              </w:rPr>
            </w:pPr>
            <w:r>
              <w:rPr>
                <w:rFonts w:hint="eastAsia" w:ascii="宋体" w:hAnsi="宋体" w:cs="宋体"/>
                <w:color w:val="000000"/>
                <w:kern w:val="0"/>
                <w:sz w:val="24"/>
              </w:rPr>
              <w:t>-日</w:t>
            </w:r>
          </w:p>
          <w:p>
            <w:pPr>
              <w:keepNext w:val="0"/>
              <w:keepLines w:val="0"/>
              <w:widowControl w:val="0"/>
              <w:suppressLineNumbers w:val="0"/>
              <w:spacing w:before="0" w:beforeAutospacing="0" w:after="0" w:afterAutospacing="0" w:line="240" w:lineRule="auto"/>
              <w:ind w:left="0" w:right="0"/>
              <w:jc w:val="both"/>
              <w:rPr>
                <w:rFonts w:hint="eastAsia" w:ascii="宋体" w:hAnsi="宋体" w:cs="宋体"/>
                <w:color w:val="000000"/>
                <w:kern w:val="0"/>
                <w:sz w:val="24"/>
              </w:rPr>
            </w:pPr>
            <w:r>
              <w:rPr>
                <w:rFonts w:hint="eastAsia" w:ascii="宋体" w:hAnsi="宋体" w:cs="宋体"/>
                <w:color w:val="000000"/>
                <w:kern w:val="0"/>
                <w:sz w:val="24"/>
              </w:rPr>
              <w:t>-周</w:t>
            </w:r>
          </w:p>
          <w:p>
            <w:pPr>
              <w:keepNext w:val="0"/>
              <w:keepLines w:val="0"/>
              <w:widowControl w:val="0"/>
              <w:suppressLineNumbers w:val="0"/>
              <w:spacing w:before="0" w:beforeAutospacing="0" w:after="0" w:afterAutospacing="0" w:line="240" w:lineRule="auto"/>
              <w:ind w:left="0" w:right="0"/>
              <w:jc w:val="both"/>
              <w:rPr>
                <w:rFonts w:hint="eastAsia" w:ascii="宋体" w:hAnsi="宋体" w:cs="宋体"/>
                <w:color w:val="000000"/>
                <w:kern w:val="0"/>
                <w:sz w:val="24"/>
              </w:rPr>
            </w:pPr>
            <w:r>
              <w:rPr>
                <w:rFonts w:hint="eastAsia" w:ascii="宋体" w:hAnsi="宋体" w:cs="宋体"/>
                <w:color w:val="000000"/>
                <w:kern w:val="0"/>
                <w:sz w:val="24"/>
              </w:rPr>
              <w:t>-月</w:t>
            </w:r>
          </w:p>
          <w:p>
            <w:pPr>
              <w:keepNext w:val="0"/>
              <w:keepLines w:val="0"/>
              <w:widowControl w:val="0"/>
              <w:suppressLineNumbers w:val="0"/>
              <w:spacing w:before="0" w:beforeAutospacing="0" w:after="0" w:afterAutospacing="0" w:line="240" w:lineRule="auto"/>
              <w:ind w:left="0" w:right="0"/>
              <w:jc w:val="both"/>
              <w:rPr>
                <w:rFonts w:hint="eastAsia" w:ascii="宋体" w:hAnsi="宋体" w:cs="宋体"/>
                <w:color w:val="000000"/>
                <w:kern w:val="0"/>
                <w:sz w:val="24"/>
              </w:rPr>
            </w:pPr>
            <w:r>
              <w:rPr>
                <w:rFonts w:hint="eastAsia" w:ascii="宋体" w:hAnsi="宋体" w:cs="宋体"/>
                <w:color w:val="000000"/>
                <w:kern w:val="0"/>
                <w:sz w:val="24"/>
              </w:rPr>
              <w:t>-季</w:t>
            </w:r>
          </w:p>
          <w:p>
            <w:pPr>
              <w:keepNext w:val="0"/>
              <w:keepLines w:val="0"/>
              <w:widowControl w:val="0"/>
              <w:suppressLineNumbers w:val="0"/>
              <w:spacing w:before="0" w:beforeAutospacing="0" w:after="0" w:afterAutospacing="0" w:line="240" w:lineRule="auto"/>
              <w:ind w:left="0" w:right="0"/>
              <w:jc w:val="both"/>
              <w:rPr>
                <w:rFonts w:hint="eastAsia" w:ascii="宋体" w:hAnsi="宋体" w:cs="宋体"/>
                <w:color w:val="000000"/>
                <w:kern w:val="0"/>
                <w:sz w:val="24"/>
              </w:rPr>
            </w:pPr>
            <w:r>
              <w:rPr>
                <w:rFonts w:hint="eastAsia" w:ascii="宋体" w:hAnsi="宋体" w:cs="宋体"/>
                <w:color w:val="000000"/>
                <w:kern w:val="0"/>
                <w:sz w:val="24"/>
              </w:rPr>
              <w:t>-半年</w:t>
            </w:r>
          </w:p>
          <w:p>
            <w:pPr>
              <w:keepNext w:val="0"/>
              <w:keepLines w:val="0"/>
              <w:widowControl w:val="0"/>
              <w:suppressLineNumbers w:val="0"/>
              <w:spacing w:before="0" w:beforeAutospacing="0" w:after="0" w:afterAutospacing="0" w:line="240" w:lineRule="auto"/>
              <w:ind w:left="0" w:right="0"/>
              <w:jc w:val="both"/>
              <w:rPr>
                <w:rFonts w:hint="default" w:ascii="宋体" w:hAnsi="宋体" w:cs="宋体"/>
                <w:color w:val="000000"/>
                <w:kern w:val="0"/>
                <w:sz w:val="24"/>
              </w:rPr>
            </w:pPr>
            <w:r>
              <w:rPr>
                <w:rFonts w:hint="eastAsia" w:ascii="宋体" w:hAnsi="宋体" w:cs="宋体"/>
                <w:color w:val="000000"/>
                <w:kern w:val="0"/>
                <w:sz w:val="24"/>
              </w:rPr>
              <w:t>-年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8" w:type="dxa"/>
            <w:noWrap w:val="0"/>
            <w:vAlign w:val="top"/>
          </w:tcPr>
          <w:p>
            <w:pPr>
              <w:keepNext w:val="0"/>
              <w:keepLines w:val="0"/>
              <w:widowControl w:val="0"/>
              <w:suppressLineNumbers w:val="0"/>
              <w:spacing w:before="0" w:beforeAutospacing="0" w:after="0" w:afterAutospacing="0" w:line="240" w:lineRule="auto"/>
              <w:ind w:left="0" w:right="0"/>
              <w:jc w:val="both"/>
              <w:rPr>
                <w:rFonts w:hint="eastAsia" w:ascii="宋体" w:hAnsi="宋体" w:cs="宋体"/>
                <w:color w:val="000000"/>
                <w:kern w:val="0"/>
                <w:sz w:val="24"/>
              </w:rPr>
            </w:pPr>
            <w:r>
              <w:rPr>
                <w:rFonts w:hint="eastAsia" w:ascii="宋体" w:hAnsi="宋体" w:cs="宋体"/>
                <w:color w:val="000000"/>
                <w:kern w:val="0"/>
                <w:sz w:val="24"/>
              </w:rPr>
              <w:t>生成方式</w:t>
            </w:r>
          </w:p>
        </w:tc>
        <w:tc>
          <w:tcPr>
            <w:tcW w:w="2566" w:type="dxa"/>
            <w:noWrap w:val="0"/>
            <w:vAlign w:val="top"/>
          </w:tcPr>
          <w:p>
            <w:pPr>
              <w:keepNext w:val="0"/>
              <w:keepLines w:val="0"/>
              <w:widowControl w:val="0"/>
              <w:suppressLineNumbers w:val="0"/>
              <w:spacing w:before="0" w:beforeAutospacing="0" w:after="0" w:afterAutospacing="0" w:line="240" w:lineRule="auto"/>
              <w:ind w:left="0" w:right="0"/>
              <w:jc w:val="both"/>
              <w:rPr>
                <w:rFonts w:hint="eastAsia" w:ascii="宋体" w:hAnsi="宋体" w:eastAsia="宋体" w:cs="宋体"/>
                <w:color w:val="000000"/>
                <w:kern w:val="0"/>
                <w:sz w:val="24"/>
                <w:lang w:eastAsia="zh-CN"/>
              </w:rPr>
            </w:pPr>
            <w:r>
              <w:rPr>
                <w:rFonts w:hint="eastAsia" w:ascii="宋体" w:hAnsi="宋体" w:cs="宋体"/>
                <w:color w:val="000000"/>
                <w:kern w:val="0"/>
                <w:sz w:val="24"/>
              </w:rPr>
              <w:t>指标</w:t>
            </w:r>
            <w:del w:id="162" w:author="周婷" w:date="2020-11-03T21:25:59Z">
              <w:r>
                <w:rPr>
                  <w:rFonts w:hint="eastAsia" w:ascii="宋体" w:hAnsi="宋体" w:cs="宋体"/>
                  <w:color w:val="000000"/>
                  <w:kern w:val="0"/>
                  <w:sz w:val="24"/>
                </w:rPr>
                <w:delText>涉及的维度</w:delText>
              </w:r>
            </w:del>
            <w:ins w:id="163" w:author="周婷" w:date="2020-11-03T21:25:59Z">
              <w:r>
                <w:rPr>
                  <w:rFonts w:hint="eastAsia" w:cs="宋体"/>
                  <w:color w:val="000000"/>
                  <w:kern w:val="0"/>
                  <w:sz w:val="24"/>
                  <w:lang w:eastAsia="zh-CN"/>
                </w:rPr>
                <w:t>图谱的</w:t>
              </w:r>
            </w:ins>
            <w:ins w:id="164" w:author="周婷" w:date="2020-11-03T21:26:01Z">
              <w:r>
                <w:rPr>
                  <w:rFonts w:hint="eastAsia" w:cs="宋体"/>
                  <w:color w:val="000000"/>
                  <w:kern w:val="0"/>
                  <w:sz w:val="24"/>
                  <w:lang w:eastAsia="zh-CN"/>
                </w:rPr>
                <w:t>生成</w:t>
              </w:r>
            </w:ins>
            <w:ins w:id="165" w:author="周婷" w:date="2020-11-03T21:26:03Z">
              <w:r>
                <w:rPr>
                  <w:rFonts w:hint="eastAsia" w:cs="宋体"/>
                  <w:color w:val="000000"/>
                  <w:kern w:val="0"/>
                  <w:sz w:val="24"/>
                  <w:lang w:eastAsia="zh-CN"/>
                </w:rPr>
                <w:t>方式</w:t>
              </w:r>
            </w:ins>
          </w:p>
        </w:tc>
        <w:tc>
          <w:tcPr>
            <w:tcW w:w="1238" w:type="dxa"/>
            <w:noWrap w:val="0"/>
            <w:vAlign w:val="top"/>
          </w:tcPr>
          <w:p>
            <w:pPr>
              <w:keepNext w:val="0"/>
              <w:keepLines w:val="0"/>
              <w:widowControl w:val="0"/>
              <w:suppressLineNumbers w:val="0"/>
              <w:spacing w:before="0" w:beforeAutospacing="0" w:after="0" w:afterAutospacing="0" w:line="240" w:lineRule="auto"/>
              <w:ind w:left="0" w:right="0"/>
              <w:jc w:val="both"/>
              <w:rPr>
                <w:rFonts w:hint="eastAsia" w:ascii="宋体" w:hAnsi="宋体" w:cs="宋体"/>
                <w:color w:val="000000"/>
                <w:kern w:val="0"/>
                <w:sz w:val="24"/>
              </w:rPr>
            </w:pPr>
            <w:r>
              <w:rPr>
                <w:rFonts w:hint="eastAsia" w:ascii="宋体" w:hAnsi="宋体" w:cs="宋体"/>
                <w:color w:val="000000"/>
                <w:kern w:val="0"/>
                <w:sz w:val="24"/>
              </w:rPr>
              <w:t>字符串</w:t>
            </w:r>
          </w:p>
        </w:tc>
        <w:tc>
          <w:tcPr>
            <w:tcW w:w="4822" w:type="dxa"/>
            <w:noWrap w:val="0"/>
            <w:vAlign w:val="top"/>
          </w:tcPr>
          <w:p>
            <w:pPr>
              <w:keepNext w:val="0"/>
              <w:keepLines w:val="0"/>
              <w:widowControl w:val="0"/>
              <w:suppressLineNumbers w:val="0"/>
              <w:spacing w:before="0" w:beforeAutospacing="0" w:after="0" w:afterAutospacing="0" w:line="240" w:lineRule="auto"/>
              <w:ind w:left="0" w:right="0"/>
              <w:jc w:val="both"/>
              <w:rPr>
                <w:rFonts w:hint="eastAsia" w:ascii="宋体" w:hAnsi="宋体" w:cs="宋体"/>
                <w:color w:val="000000"/>
                <w:kern w:val="0"/>
                <w:sz w:val="24"/>
              </w:rPr>
            </w:pPr>
            <w:r>
              <w:rPr>
                <w:rFonts w:hint="eastAsia" w:ascii="宋体" w:hAnsi="宋体" w:cs="宋体"/>
                <w:color w:val="000000"/>
                <w:kern w:val="0"/>
                <w:sz w:val="24"/>
              </w:rPr>
              <w:t>包括：</w:t>
            </w:r>
          </w:p>
          <w:p>
            <w:pPr>
              <w:keepNext w:val="0"/>
              <w:keepLines w:val="0"/>
              <w:widowControl w:val="0"/>
              <w:suppressLineNumbers w:val="0"/>
              <w:spacing w:before="0" w:beforeAutospacing="0" w:after="0" w:afterAutospacing="0" w:line="240" w:lineRule="auto"/>
              <w:ind w:left="0" w:right="0"/>
              <w:jc w:val="both"/>
              <w:rPr>
                <w:rFonts w:hint="default" w:ascii="宋体" w:hAnsi="宋体" w:cs="宋体"/>
                <w:color w:val="000000"/>
                <w:kern w:val="0"/>
                <w:sz w:val="24"/>
              </w:rPr>
            </w:pPr>
            <w:r>
              <w:rPr>
                <w:rFonts w:hint="eastAsia" w:ascii="宋体" w:hAnsi="宋体" w:cs="宋体"/>
                <w:color w:val="000000"/>
                <w:kern w:val="0"/>
                <w:sz w:val="24"/>
              </w:rPr>
              <w:t>-系统生成</w:t>
            </w:r>
          </w:p>
          <w:p>
            <w:pPr>
              <w:keepNext w:val="0"/>
              <w:keepLines w:val="0"/>
              <w:widowControl w:val="0"/>
              <w:suppressLineNumbers w:val="0"/>
              <w:spacing w:before="0" w:beforeAutospacing="0" w:after="0" w:afterAutospacing="0" w:line="240" w:lineRule="auto"/>
              <w:ind w:left="0" w:right="0"/>
              <w:jc w:val="both"/>
              <w:rPr>
                <w:rFonts w:hint="eastAsia" w:ascii="宋体" w:hAnsi="宋体" w:cs="宋体"/>
                <w:color w:val="000000"/>
                <w:kern w:val="0"/>
                <w:sz w:val="24"/>
              </w:rPr>
            </w:pPr>
            <w:r>
              <w:rPr>
                <w:rFonts w:hint="eastAsia" w:ascii="宋体" w:hAnsi="宋体" w:cs="宋体"/>
                <w:color w:val="000000"/>
                <w:kern w:val="0"/>
                <w:sz w:val="24"/>
              </w:rPr>
              <w:t>-用户自定义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8" w:type="dxa"/>
            <w:noWrap w:val="0"/>
            <w:vAlign w:val="top"/>
          </w:tcPr>
          <w:p>
            <w:pPr>
              <w:keepNext w:val="0"/>
              <w:keepLines w:val="0"/>
              <w:widowControl w:val="0"/>
              <w:suppressLineNumbers w:val="0"/>
              <w:spacing w:before="0" w:beforeAutospacing="0" w:after="0" w:afterAutospacing="0" w:line="240" w:lineRule="auto"/>
              <w:ind w:left="0" w:right="0"/>
              <w:jc w:val="both"/>
              <w:rPr>
                <w:rFonts w:hint="eastAsia" w:ascii="宋体" w:hAnsi="宋体" w:cs="宋体"/>
                <w:color w:val="000000"/>
                <w:kern w:val="0"/>
                <w:sz w:val="24"/>
              </w:rPr>
            </w:pPr>
            <w:r>
              <w:rPr>
                <w:rFonts w:hint="eastAsia" w:ascii="宋体" w:hAnsi="宋体" w:cs="宋体"/>
                <w:color w:val="000000"/>
                <w:kern w:val="0"/>
                <w:sz w:val="24"/>
              </w:rPr>
              <w:t>创建时间</w:t>
            </w:r>
          </w:p>
        </w:tc>
        <w:tc>
          <w:tcPr>
            <w:tcW w:w="2566" w:type="dxa"/>
            <w:noWrap w:val="0"/>
            <w:vAlign w:val="top"/>
          </w:tcPr>
          <w:p>
            <w:pPr>
              <w:keepNext w:val="0"/>
              <w:keepLines w:val="0"/>
              <w:widowControl w:val="0"/>
              <w:suppressLineNumbers w:val="0"/>
              <w:spacing w:before="0" w:beforeAutospacing="0" w:after="0" w:afterAutospacing="0" w:line="240" w:lineRule="auto"/>
              <w:ind w:left="0" w:right="0"/>
              <w:jc w:val="both"/>
              <w:rPr>
                <w:rFonts w:hint="eastAsia" w:ascii="宋体" w:hAnsi="宋体" w:cs="宋体"/>
                <w:color w:val="000000"/>
                <w:kern w:val="0"/>
                <w:sz w:val="24"/>
              </w:rPr>
            </w:pPr>
            <w:r>
              <w:rPr>
                <w:rFonts w:hint="eastAsia" w:ascii="宋体" w:hAnsi="宋体" w:cs="宋体"/>
                <w:color w:val="000000"/>
                <w:kern w:val="0"/>
                <w:sz w:val="24"/>
              </w:rPr>
              <w:t>创建指标图谱的时间</w:t>
            </w:r>
          </w:p>
        </w:tc>
        <w:tc>
          <w:tcPr>
            <w:tcW w:w="1238" w:type="dxa"/>
            <w:noWrap w:val="0"/>
            <w:vAlign w:val="top"/>
          </w:tcPr>
          <w:p>
            <w:pPr>
              <w:keepNext w:val="0"/>
              <w:keepLines w:val="0"/>
              <w:widowControl w:val="0"/>
              <w:suppressLineNumbers w:val="0"/>
              <w:spacing w:before="0" w:beforeAutospacing="0" w:after="0" w:afterAutospacing="0" w:line="240" w:lineRule="auto"/>
              <w:ind w:left="0" w:right="0"/>
              <w:jc w:val="both"/>
              <w:rPr>
                <w:rFonts w:hint="eastAsia" w:ascii="宋体" w:hAnsi="宋体" w:cs="宋体"/>
                <w:color w:val="000000"/>
                <w:kern w:val="0"/>
                <w:sz w:val="24"/>
              </w:rPr>
            </w:pPr>
            <w:r>
              <w:rPr>
                <w:rFonts w:hint="eastAsia" w:ascii="宋体" w:hAnsi="宋体" w:cs="宋体"/>
                <w:color w:val="000000"/>
                <w:kern w:val="0"/>
                <w:sz w:val="24"/>
              </w:rPr>
              <w:t>日期</w:t>
            </w:r>
          </w:p>
        </w:tc>
        <w:tc>
          <w:tcPr>
            <w:tcW w:w="4822" w:type="dxa"/>
            <w:noWrap w:val="0"/>
            <w:vAlign w:val="top"/>
          </w:tcPr>
          <w:p>
            <w:pPr>
              <w:keepNext w:val="0"/>
              <w:keepLines w:val="0"/>
              <w:widowControl w:val="0"/>
              <w:suppressLineNumbers w:val="0"/>
              <w:spacing w:before="0" w:beforeAutospacing="0" w:after="0" w:afterAutospacing="0" w:line="240" w:lineRule="auto"/>
              <w:ind w:left="0" w:right="0"/>
              <w:jc w:val="both"/>
              <w:rPr>
                <w:rFonts w:hint="eastAsia" w:ascii="宋体" w:hAnsi="宋体" w:cs="宋体"/>
                <w:color w:val="000000"/>
                <w:kern w:val="0"/>
                <w:sz w:val="24"/>
              </w:rPr>
            </w:pPr>
            <w:r>
              <w:rPr>
                <w:rFonts w:hint="eastAsia" w:cs="宋体"/>
                <w:color w:val="000000"/>
                <w:kern w:val="0"/>
                <w:sz w:val="24"/>
                <w:lang w:val="en-US" w:eastAsia="zh-CN"/>
              </w:rPr>
              <w:t>1</w:t>
            </w:r>
            <w:r>
              <w:rPr>
                <w:rFonts w:hint="eastAsia" w:ascii="宋体" w:hAnsi="宋体" w:cs="宋体"/>
                <w:color w:val="000000"/>
                <w:kern w:val="0"/>
                <w:sz w:val="24"/>
              </w:rPr>
              <w:t>日期格式为yyyy-mm-dd</w:t>
            </w:r>
          </w:p>
          <w:p>
            <w:pPr>
              <w:keepNext w:val="0"/>
              <w:keepLines w:val="0"/>
              <w:widowControl w:val="0"/>
              <w:suppressLineNumbers w:val="0"/>
              <w:spacing w:before="0" w:beforeAutospacing="0" w:after="0" w:afterAutospacing="0" w:line="240" w:lineRule="auto"/>
              <w:ind w:left="0" w:right="0"/>
              <w:jc w:val="both"/>
              <w:rPr>
                <w:rFonts w:hint="eastAsia" w:ascii="宋体" w:hAnsi="宋体" w:eastAsia="宋体" w:cs="宋体"/>
                <w:color w:val="000000"/>
                <w:kern w:val="0"/>
                <w:sz w:val="24"/>
                <w:lang w:val="en-US" w:eastAsia="zh-CN"/>
              </w:rPr>
            </w:pPr>
            <w:r>
              <w:rPr>
                <w:rFonts w:hint="eastAsia" w:cs="宋体"/>
                <w:color w:val="000000"/>
                <w:kern w:val="0"/>
                <w:sz w:val="24"/>
                <w:lang w:val="en-US" w:eastAsia="zh-CN"/>
              </w:rPr>
              <w:t>2可排序，按照时间升序或降序排序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ins w:id="166" w:author="周婷" w:date="2020-10-31T11:49:27Z"/>
        </w:trPr>
        <w:tc>
          <w:tcPr>
            <w:tcW w:w="1228" w:type="dxa"/>
            <w:noWrap w:val="0"/>
            <w:vAlign w:val="top"/>
          </w:tcPr>
          <w:p>
            <w:pPr>
              <w:keepNext w:val="0"/>
              <w:keepLines w:val="0"/>
              <w:widowControl w:val="0"/>
              <w:suppressLineNumbers w:val="0"/>
              <w:spacing w:before="0" w:beforeAutospacing="0" w:after="0" w:afterAutospacing="0" w:line="240" w:lineRule="auto"/>
              <w:ind w:left="0" w:right="0"/>
              <w:jc w:val="both"/>
              <w:rPr>
                <w:rFonts w:hint="eastAsia" w:ascii="宋体" w:hAnsi="宋体" w:eastAsia="宋体" w:cs="宋体"/>
                <w:color w:val="000000"/>
                <w:kern w:val="0"/>
                <w:sz w:val="24"/>
                <w:lang w:eastAsia="zh-CN"/>
              </w:rPr>
            </w:pPr>
            <w:r>
              <w:rPr>
                <w:rFonts w:hint="eastAsia" w:cs="宋体"/>
                <w:color w:val="000000"/>
                <w:kern w:val="0"/>
                <w:sz w:val="24"/>
                <w:lang w:eastAsia="zh-CN"/>
              </w:rPr>
              <w:t>更新时间</w:t>
            </w:r>
          </w:p>
        </w:tc>
        <w:tc>
          <w:tcPr>
            <w:tcW w:w="2566" w:type="dxa"/>
            <w:noWrap w:val="0"/>
            <w:vAlign w:val="top"/>
          </w:tcPr>
          <w:p>
            <w:pPr>
              <w:keepNext w:val="0"/>
              <w:keepLines w:val="0"/>
              <w:widowControl w:val="0"/>
              <w:suppressLineNumbers w:val="0"/>
              <w:spacing w:before="0" w:beforeAutospacing="0" w:after="0" w:afterAutospacing="0" w:line="240" w:lineRule="auto"/>
              <w:ind w:left="0" w:right="0"/>
              <w:jc w:val="both"/>
              <w:rPr>
                <w:rFonts w:hint="eastAsia" w:ascii="宋体" w:hAnsi="宋体" w:cs="宋体"/>
                <w:color w:val="000000"/>
                <w:kern w:val="0"/>
                <w:sz w:val="24"/>
              </w:rPr>
            </w:pPr>
            <w:r>
              <w:rPr>
                <w:rFonts w:hint="eastAsia" w:cs="宋体"/>
                <w:color w:val="000000"/>
                <w:kern w:val="0"/>
                <w:sz w:val="24"/>
                <w:lang w:eastAsia="zh-CN"/>
              </w:rPr>
              <w:t>更新</w:t>
            </w:r>
            <w:r>
              <w:rPr>
                <w:rFonts w:hint="eastAsia" w:ascii="宋体" w:hAnsi="宋体" w:cs="宋体"/>
                <w:color w:val="000000"/>
                <w:kern w:val="0"/>
                <w:sz w:val="24"/>
              </w:rPr>
              <w:t>指标图谱的时间</w:t>
            </w:r>
          </w:p>
        </w:tc>
        <w:tc>
          <w:tcPr>
            <w:tcW w:w="1238" w:type="dxa"/>
            <w:noWrap w:val="0"/>
            <w:vAlign w:val="top"/>
          </w:tcPr>
          <w:p>
            <w:pPr>
              <w:keepNext w:val="0"/>
              <w:keepLines w:val="0"/>
              <w:widowControl w:val="0"/>
              <w:suppressLineNumbers w:val="0"/>
              <w:spacing w:before="0" w:beforeAutospacing="0" w:after="0" w:afterAutospacing="0" w:line="240" w:lineRule="auto"/>
              <w:ind w:left="0" w:right="0"/>
              <w:jc w:val="both"/>
              <w:rPr>
                <w:rFonts w:hint="eastAsia" w:ascii="宋体" w:hAnsi="宋体" w:cs="宋体"/>
                <w:color w:val="000000"/>
                <w:kern w:val="0"/>
                <w:sz w:val="24"/>
              </w:rPr>
            </w:pPr>
          </w:p>
        </w:tc>
        <w:tc>
          <w:tcPr>
            <w:tcW w:w="4822" w:type="dxa"/>
            <w:noWrap w:val="0"/>
            <w:vAlign w:val="top"/>
          </w:tcPr>
          <w:p>
            <w:pPr>
              <w:keepNext w:val="0"/>
              <w:keepLines w:val="0"/>
              <w:widowControl w:val="0"/>
              <w:suppressLineNumbers w:val="0"/>
              <w:spacing w:before="0" w:beforeAutospacing="0" w:after="0" w:afterAutospacing="0" w:line="240" w:lineRule="auto"/>
              <w:ind w:left="0" w:leftChars="0" w:right="0" w:rightChars="0"/>
              <w:jc w:val="both"/>
              <w:rPr>
                <w:rFonts w:hint="eastAsia" w:ascii="宋体" w:hAnsi="宋体" w:cs="宋体"/>
                <w:color w:val="000000"/>
                <w:kern w:val="0"/>
                <w:sz w:val="24"/>
              </w:rPr>
            </w:pPr>
            <w:r>
              <w:rPr>
                <w:rFonts w:hint="eastAsia" w:cs="宋体"/>
                <w:color w:val="000000"/>
                <w:kern w:val="0"/>
                <w:sz w:val="24"/>
                <w:lang w:val="en-US" w:eastAsia="zh-CN"/>
              </w:rPr>
              <w:t>1</w:t>
            </w:r>
            <w:r>
              <w:rPr>
                <w:rFonts w:hint="eastAsia" w:ascii="宋体" w:hAnsi="宋体" w:cs="宋体"/>
                <w:color w:val="000000"/>
                <w:kern w:val="0"/>
                <w:sz w:val="24"/>
              </w:rPr>
              <w:t>日期格式为yyyy-mm-dd hh:mm</w:t>
            </w:r>
          </w:p>
          <w:p>
            <w:pPr>
              <w:keepNext w:val="0"/>
              <w:keepLines w:val="0"/>
              <w:widowControl w:val="0"/>
              <w:suppressLineNumbers w:val="0"/>
              <w:spacing w:before="0" w:beforeAutospacing="0" w:after="0" w:afterAutospacing="0" w:line="240" w:lineRule="auto"/>
              <w:ind w:left="0" w:right="0"/>
              <w:jc w:val="both"/>
              <w:rPr>
                <w:rFonts w:hint="eastAsia" w:cs="宋体"/>
                <w:color w:val="000000"/>
                <w:kern w:val="0"/>
                <w:sz w:val="24"/>
                <w:lang w:val="en-US" w:eastAsia="zh-CN"/>
              </w:rPr>
            </w:pPr>
            <w:r>
              <w:rPr>
                <w:rFonts w:hint="eastAsia" w:cs="宋体"/>
                <w:color w:val="000000"/>
                <w:kern w:val="0"/>
                <w:sz w:val="24"/>
                <w:lang w:val="en-US" w:eastAsia="zh-CN"/>
              </w:rPr>
              <w:t>2 刚创建，则更新时间同创建时间，当对图谱进行编辑等操作后，更新时间会做更新</w:t>
            </w:r>
          </w:p>
          <w:p>
            <w:pPr>
              <w:keepNext w:val="0"/>
              <w:keepLines w:val="0"/>
              <w:widowControl w:val="0"/>
              <w:suppressLineNumbers w:val="0"/>
              <w:spacing w:before="0" w:beforeAutospacing="0" w:after="0" w:afterAutospacing="0" w:line="240" w:lineRule="auto"/>
              <w:ind w:left="0" w:right="0"/>
              <w:jc w:val="both"/>
              <w:rPr>
                <w:rFonts w:hint="eastAsia" w:cs="宋体"/>
                <w:color w:val="000000"/>
                <w:kern w:val="0"/>
                <w:sz w:val="24"/>
                <w:lang w:val="en-US" w:eastAsia="zh-CN"/>
              </w:rPr>
            </w:pPr>
            <w:r>
              <w:rPr>
                <w:rFonts w:hint="eastAsia" w:cs="宋体"/>
                <w:color w:val="000000"/>
                <w:kern w:val="0"/>
                <w:sz w:val="24"/>
                <w:lang w:val="en-US" w:eastAsia="zh-CN"/>
              </w:rPr>
              <w:t>3可排序，按照时间升序或降序排序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8" w:type="dxa"/>
            <w:noWrap w:val="0"/>
            <w:vAlign w:val="top"/>
          </w:tcPr>
          <w:p>
            <w:pPr>
              <w:keepNext w:val="0"/>
              <w:keepLines w:val="0"/>
              <w:widowControl w:val="0"/>
              <w:suppressLineNumbers w:val="0"/>
              <w:spacing w:before="0" w:beforeAutospacing="0" w:after="0" w:afterAutospacing="0" w:line="240" w:lineRule="auto"/>
              <w:ind w:left="0" w:right="0"/>
              <w:jc w:val="both"/>
              <w:rPr>
                <w:rFonts w:hint="eastAsia" w:ascii="宋体" w:hAnsi="宋体" w:cs="宋体"/>
                <w:color w:val="000000"/>
                <w:kern w:val="0"/>
                <w:sz w:val="24"/>
              </w:rPr>
            </w:pPr>
            <w:r>
              <w:rPr>
                <w:rFonts w:hint="eastAsia" w:ascii="宋体" w:hAnsi="宋体" w:cs="宋体"/>
                <w:color w:val="000000"/>
                <w:kern w:val="0"/>
                <w:sz w:val="24"/>
              </w:rPr>
              <w:t>状态</w:t>
            </w:r>
          </w:p>
        </w:tc>
        <w:tc>
          <w:tcPr>
            <w:tcW w:w="2566" w:type="dxa"/>
            <w:noWrap w:val="0"/>
            <w:vAlign w:val="top"/>
          </w:tcPr>
          <w:p>
            <w:pPr>
              <w:keepNext w:val="0"/>
              <w:keepLines w:val="0"/>
              <w:widowControl w:val="0"/>
              <w:suppressLineNumbers w:val="0"/>
              <w:spacing w:before="0" w:beforeAutospacing="0" w:after="0" w:afterAutospacing="0" w:line="240" w:lineRule="auto"/>
              <w:ind w:left="0" w:right="0"/>
              <w:jc w:val="both"/>
              <w:rPr>
                <w:rFonts w:hint="eastAsia" w:ascii="宋体" w:hAnsi="宋体" w:cs="宋体"/>
                <w:color w:val="000000"/>
                <w:kern w:val="0"/>
                <w:sz w:val="24"/>
              </w:rPr>
            </w:pPr>
            <w:r>
              <w:rPr>
                <w:rFonts w:hint="eastAsia" w:ascii="宋体" w:hAnsi="宋体" w:cs="宋体"/>
                <w:color w:val="000000"/>
                <w:kern w:val="0"/>
                <w:sz w:val="24"/>
              </w:rPr>
              <w:t>指标图谱的状态</w:t>
            </w:r>
          </w:p>
        </w:tc>
        <w:tc>
          <w:tcPr>
            <w:tcW w:w="1238" w:type="dxa"/>
            <w:noWrap w:val="0"/>
            <w:vAlign w:val="top"/>
          </w:tcPr>
          <w:p>
            <w:pPr>
              <w:keepNext w:val="0"/>
              <w:keepLines w:val="0"/>
              <w:widowControl w:val="0"/>
              <w:suppressLineNumbers w:val="0"/>
              <w:spacing w:before="0" w:beforeAutospacing="0" w:after="0" w:afterAutospacing="0" w:line="240" w:lineRule="auto"/>
              <w:ind w:left="0" w:right="0"/>
              <w:jc w:val="both"/>
              <w:rPr>
                <w:rFonts w:hint="eastAsia" w:ascii="宋体" w:hAnsi="宋体" w:cs="宋体"/>
                <w:color w:val="000000"/>
                <w:kern w:val="0"/>
                <w:sz w:val="24"/>
              </w:rPr>
            </w:pPr>
            <w:r>
              <w:rPr>
                <w:rFonts w:hint="eastAsia" w:ascii="宋体" w:hAnsi="宋体" w:cs="宋体"/>
                <w:color w:val="000000"/>
                <w:kern w:val="0"/>
                <w:sz w:val="24"/>
              </w:rPr>
              <w:t>字符串</w:t>
            </w:r>
          </w:p>
        </w:tc>
        <w:tc>
          <w:tcPr>
            <w:tcW w:w="4822" w:type="dxa"/>
            <w:noWrap w:val="0"/>
            <w:vAlign w:val="top"/>
          </w:tcPr>
          <w:p>
            <w:pPr>
              <w:keepNext w:val="0"/>
              <w:keepLines w:val="0"/>
              <w:widowControl w:val="0"/>
              <w:suppressLineNumbers w:val="0"/>
              <w:spacing w:before="0" w:beforeAutospacing="0" w:after="0" w:afterAutospacing="0" w:line="240" w:lineRule="auto"/>
              <w:ind w:left="0" w:right="0"/>
              <w:jc w:val="both"/>
              <w:rPr>
                <w:rFonts w:hint="eastAsia" w:ascii="宋体" w:hAnsi="宋体" w:cs="宋体"/>
                <w:color w:val="000000"/>
                <w:kern w:val="0"/>
                <w:sz w:val="24"/>
              </w:rPr>
            </w:pPr>
            <w:r>
              <w:rPr>
                <w:rFonts w:hint="eastAsia" w:ascii="宋体" w:hAnsi="宋体" w:cs="宋体"/>
                <w:color w:val="000000"/>
                <w:kern w:val="0"/>
                <w:sz w:val="24"/>
              </w:rPr>
              <w:t>包括：</w:t>
            </w:r>
          </w:p>
          <w:p>
            <w:pPr>
              <w:keepNext w:val="0"/>
              <w:keepLines w:val="0"/>
              <w:widowControl w:val="0"/>
              <w:suppressLineNumbers w:val="0"/>
              <w:spacing w:before="0" w:beforeAutospacing="0" w:after="0" w:afterAutospacing="0" w:line="240" w:lineRule="auto"/>
              <w:ind w:left="0" w:right="0"/>
              <w:jc w:val="both"/>
              <w:rPr>
                <w:rFonts w:hint="eastAsia" w:ascii="宋体" w:hAnsi="宋体" w:cs="宋体"/>
                <w:color w:val="000000"/>
                <w:kern w:val="0"/>
                <w:sz w:val="24"/>
              </w:rPr>
            </w:pPr>
            <w:r>
              <w:rPr>
                <w:rFonts w:hint="eastAsia" w:ascii="宋体" w:hAnsi="宋体" w:cs="宋体"/>
                <w:color w:val="000000"/>
                <w:kern w:val="0"/>
                <w:sz w:val="24"/>
              </w:rPr>
              <w:t>-已保存</w:t>
            </w:r>
          </w:p>
          <w:p>
            <w:pPr>
              <w:keepNext w:val="0"/>
              <w:keepLines w:val="0"/>
              <w:widowControl w:val="0"/>
              <w:suppressLineNumbers w:val="0"/>
              <w:spacing w:before="0" w:beforeAutospacing="0" w:after="0" w:afterAutospacing="0" w:line="240" w:lineRule="auto"/>
              <w:ind w:left="0" w:right="0"/>
              <w:jc w:val="both"/>
              <w:rPr>
                <w:rFonts w:hint="eastAsia" w:ascii="宋体" w:hAnsi="宋体" w:eastAsia="宋体" w:cs="宋体"/>
                <w:color w:val="000000"/>
                <w:kern w:val="0"/>
                <w:sz w:val="24"/>
                <w:lang w:eastAsia="zh-CN"/>
              </w:rPr>
            </w:pPr>
            <w:r>
              <w:rPr>
                <w:rFonts w:hint="eastAsia" w:ascii="宋体" w:hAnsi="宋体" w:cs="宋体"/>
                <w:color w:val="000000"/>
                <w:kern w:val="0"/>
                <w:sz w:val="24"/>
              </w:rPr>
              <w:t>-</w:t>
            </w:r>
            <w:r>
              <w:rPr>
                <w:rFonts w:hint="eastAsia" w:cs="宋体"/>
                <w:color w:val="000000"/>
                <w:kern w:val="0"/>
                <w:sz w:val="24"/>
                <w:lang w:eastAsia="zh-CN"/>
              </w:rPr>
              <w:t>启用</w:t>
            </w:r>
          </w:p>
          <w:p>
            <w:pPr>
              <w:keepNext w:val="0"/>
              <w:keepLines w:val="0"/>
              <w:widowControl w:val="0"/>
              <w:suppressLineNumbers w:val="0"/>
              <w:spacing w:before="0" w:beforeAutospacing="0" w:after="0" w:afterAutospacing="0" w:line="240" w:lineRule="auto"/>
              <w:ind w:left="0" w:right="0"/>
              <w:jc w:val="both"/>
              <w:rPr>
                <w:rFonts w:hint="eastAsia" w:ascii="宋体" w:hAnsi="宋体" w:eastAsia="宋体" w:cs="宋体"/>
                <w:color w:val="000000"/>
                <w:kern w:val="0"/>
                <w:sz w:val="24"/>
                <w:lang w:eastAsia="zh-CN"/>
              </w:rPr>
            </w:pPr>
            <w:r>
              <w:rPr>
                <w:rFonts w:hint="eastAsia" w:ascii="宋体" w:hAnsi="宋体" w:cs="宋体"/>
                <w:color w:val="000000"/>
                <w:kern w:val="0"/>
                <w:sz w:val="24"/>
              </w:rPr>
              <w:t>-</w:t>
            </w:r>
            <w:r>
              <w:rPr>
                <w:rFonts w:hint="eastAsia" w:cs="宋体"/>
                <w:color w:val="000000"/>
                <w:kern w:val="0"/>
                <w:sz w:val="24"/>
                <w:lang w:eastAsia="zh-CN"/>
              </w:rPr>
              <w:t>停用</w:t>
            </w:r>
          </w:p>
        </w:tc>
      </w:tr>
    </w:tbl>
    <w:p>
      <w:pPr>
        <w:pStyle w:val="6"/>
        <w:bidi w:val="0"/>
        <w:rPr>
          <w:rFonts w:hint="eastAsia" w:ascii="宋体" w:hAnsi="宋体" w:cs="宋体"/>
          <w:color w:val="000000"/>
          <w:kern w:val="0"/>
          <w:sz w:val="24"/>
        </w:rPr>
      </w:pPr>
      <w:r>
        <w:rPr>
          <w:rFonts w:hint="eastAsia"/>
          <w:lang w:val="en-US" w:eastAsia="zh-CN"/>
        </w:rPr>
        <w:t>状态扭转</w:t>
      </w:r>
    </w:p>
    <w:p>
      <w:pPr>
        <w:widowControl/>
        <w:spacing w:after="0" w:line="240" w:lineRule="auto"/>
        <w:jc w:val="left"/>
        <w:rPr>
          <w:rFonts w:hint="eastAsia" w:ascii="宋体" w:hAnsi="宋体" w:cs="宋体"/>
          <w:color w:val="000000"/>
          <w:kern w:val="0"/>
          <w:sz w:val="24"/>
        </w:rPr>
      </w:pPr>
      <w:r>
        <w:rPr>
          <w:rFonts w:hint="eastAsia" w:ascii="宋体" w:hAnsi="宋体" w:cs="宋体"/>
          <w:color w:val="000000"/>
          <w:kern w:val="0"/>
          <w:sz w:val="24"/>
        </w:rPr>
        <w:t>新增的</w:t>
      </w:r>
      <w:r>
        <w:rPr>
          <w:rFonts w:hint="eastAsia" w:cs="宋体"/>
          <w:color w:val="000000"/>
          <w:kern w:val="0"/>
          <w:sz w:val="24"/>
          <w:lang w:eastAsia="zh-CN"/>
        </w:rPr>
        <w:t>图谱</w:t>
      </w:r>
      <w:r>
        <w:rPr>
          <w:rFonts w:hint="eastAsia" w:ascii="宋体" w:hAnsi="宋体" w:cs="宋体"/>
          <w:color w:val="000000"/>
          <w:kern w:val="0"/>
          <w:sz w:val="24"/>
        </w:rPr>
        <w:t>状态为启用，状态扭转逻辑如下：</w:t>
      </w:r>
    </w:p>
    <w:tbl>
      <w:tblPr>
        <w:tblStyle w:val="31"/>
        <w:tblW w:w="570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25"/>
        <w:gridCol w:w="1916"/>
        <w:gridCol w:w="196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5" w:type="dxa"/>
            <w:noWrap w:val="0"/>
            <w:vAlign w:val="top"/>
          </w:tcPr>
          <w:p>
            <w:pPr>
              <w:keepNext w:val="0"/>
              <w:keepLines w:val="0"/>
              <w:widowControl/>
              <w:suppressLineNumbers w:val="0"/>
              <w:spacing w:before="0" w:beforeAutospacing="0" w:after="0" w:afterAutospacing="0" w:line="240" w:lineRule="auto"/>
              <w:ind w:left="0" w:right="0"/>
              <w:jc w:val="left"/>
              <w:rPr>
                <w:rFonts w:hint="eastAsia" w:ascii="宋体" w:hAnsi="宋体" w:cs="宋体"/>
                <w:b/>
                <w:bCs/>
                <w:color w:val="000000"/>
                <w:kern w:val="0"/>
                <w:sz w:val="24"/>
              </w:rPr>
            </w:pPr>
            <w:r>
              <w:rPr>
                <w:rFonts w:hint="eastAsia" w:ascii="宋体" w:hAnsi="宋体" w:cs="宋体"/>
                <w:b/>
                <w:bCs/>
                <w:color w:val="000000"/>
                <w:kern w:val="0"/>
                <w:sz w:val="24"/>
              </w:rPr>
              <w:t>状态（前）</w:t>
            </w:r>
          </w:p>
        </w:tc>
        <w:tc>
          <w:tcPr>
            <w:tcW w:w="1916" w:type="dxa"/>
            <w:noWrap w:val="0"/>
            <w:vAlign w:val="top"/>
          </w:tcPr>
          <w:p>
            <w:pPr>
              <w:keepNext w:val="0"/>
              <w:keepLines w:val="0"/>
              <w:widowControl/>
              <w:suppressLineNumbers w:val="0"/>
              <w:spacing w:before="0" w:beforeAutospacing="0" w:after="0" w:afterAutospacing="0" w:line="240" w:lineRule="auto"/>
              <w:ind w:left="0" w:right="0"/>
              <w:jc w:val="left"/>
              <w:rPr>
                <w:rFonts w:hint="eastAsia" w:ascii="宋体" w:hAnsi="宋体" w:cs="宋体"/>
                <w:b/>
                <w:bCs/>
                <w:color w:val="000000"/>
                <w:kern w:val="0"/>
                <w:sz w:val="24"/>
              </w:rPr>
            </w:pPr>
            <w:r>
              <w:rPr>
                <w:rFonts w:hint="eastAsia" w:ascii="宋体" w:hAnsi="宋体" w:cs="宋体"/>
                <w:b/>
                <w:bCs/>
                <w:color w:val="000000"/>
                <w:kern w:val="0"/>
                <w:sz w:val="24"/>
              </w:rPr>
              <w:t>操作</w:t>
            </w:r>
          </w:p>
        </w:tc>
        <w:tc>
          <w:tcPr>
            <w:tcW w:w="1967" w:type="dxa"/>
            <w:noWrap w:val="0"/>
            <w:vAlign w:val="top"/>
          </w:tcPr>
          <w:p>
            <w:pPr>
              <w:keepNext w:val="0"/>
              <w:keepLines w:val="0"/>
              <w:widowControl/>
              <w:suppressLineNumbers w:val="0"/>
              <w:spacing w:before="0" w:beforeAutospacing="0" w:after="0" w:afterAutospacing="0" w:line="240" w:lineRule="auto"/>
              <w:ind w:left="0" w:right="0"/>
              <w:jc w:val="left"/>
              <w:rPr>
                <w:rFonts w:hint="eastAsia" w:ascii="宋体" w:hAnsi="宋体" w:cs="宋体"/>
                <w:b/>
                <w:bCs/>
                <w:color w:val="000000"/>
                <w:kern w:val="0"/>
                <w:sz w:val="24"/>
              </w:rPr>
            </w:pPr>
            <w:r>
              <w:rPr>
                <w:rFonts w:hint="eastAsia" w:ascii="宋体" w:hAnsi="宋体" w:cs="宋体"/>
                <w:b/>
                <w:bCs/>
                <w:color w:val="000000"/>
                <w:kern w:val="0"/>
                <w:sz w:val="24"/>
              </w:rPr>
              <w:t>状态（后）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5" w:type="dxa"/>
            <w:noWrap w:val="0"/>
            <w:vAlign w:val="top"/>
          </w:tcPr>
          <w:p>
            <w:pPr>
              <w:keepNext w:val="0"/>
              <w:keepLines w:val="0"/>
              <w:widowControl/>
              <w:suppressLineNumbers w:val="0"/>
              <w:spacing w:before="0" w:beforeAutospacing="0" w:after="0" w:afterAutospacing="0" w:line="240" w:lineRule="auto"/>
              <w:ind w:left="0" w:right="0"/>
              <w:jc w:val="left"/>
              <w:rPr>
                <w:rFonts w:hint="eastAsia" w:ascii="宋体" w:hAnsi="宋体" w:cs="宋体"/>
                <w:color w:val="000000"/>
                <w:kern w:val="0"/>
                <w:sz w:val="24"/>
              </w:rPr>
            </w:pPr>
            <w:r>
              <w:rPr>
                <w:rFonts w:hint="eastAsia" w:ascii="宋体" w:hAnsi="宋体" w:cs="宋体"/>
                <w:color w:val="000000"/>
                <w:kern w:val="0"/>
                <w:sz w:val="24"/>
              </w:rPr>
              <w:t>启用</w:t>
            </w:r>
          </w:p>
        </w:tc>
        <w:tc>
          <w:tcPr>
            <w:tcW w:w="1916" w:type="dxa"/>
            <w:noWrap w:val="0"/>
            <w:vAlign w:val="top"/>
          </w:tcPr>
          <w:p>
            <w:pPr>
              <w:keepNext w:val="0"/>
              <w:keepLines w:val="0"/>
              <w:widowControl/>
              <w:suppressLineNumbers w:val="0"/>
              <w:spacing w:before="0" w:beforeAutospacing="0" w:after="0" w:afterAutospacing="0" w:line="240" w:lineRule="auto"/>
              <w:ind w:left="0" w:right="0"/>
              <w:jc w:val="left"/>
              <w:rPr>
                <w:rFonts w:hint="default" w:ascii="宋体" w:hAnsi="宋体" w:cs="宋体"/>
                <w:color w:val="000000"/>
                <w:kern w:val="0"/>
                <w:sz w:val="24"/>
              </w:rPr>
            </w:pPr>
            <w:r>
              <w:rPr>
                <w:rFonts w:hint="eastAsia" w:ascii="宋体" w:hAnsi="宋体" w:cs="宋体"/>
                <w:color w:val="000000"/>
                <w:kern w:val="0"/>
                <w:sz w:val="24"/>
              </w:rPr>
              <w:t>编辑</w:t>
            </w:r>
          </w:p>
        </w:tc>
        <w:tc>
          <w:tcPr>
            <w:tcW w:w="1967" w:type="dxa"/>
            <w:noWrap w:val="0"/>
            <w:vAlign w:val="top"/>
          </w:tcPr>
          <w:p>
            <w:pPr>
              <w:keepNext w:val="0"/>
              <w:keepLines w:val="0"/>
              <w:widowControl/>
              <w:suppressLineNumbers w:val="0"/>
              <w:spacing w:before="0" w:beforeAutospacing="0" w:after="0" w:afterAutospacing="0" w:line="240" w:lineRule="auto"/>
              <w:ind w:left="0" w:right="0"/>
              <w:jc w:val="left"/>
              <w:rPr>
                <w:rFonts w:hint="default" w:ascii="宋体" w:hAnsi="宋体" w:cs="宋体"/>
                <w:color w:val="000000"/>
                <w:kern w:val="0"/>
                <w:sz w:val="24"/>
              </w:rPr>
            </w:pPr>
            <w:r>
              <w:rPr>
                <w:rFonts w:hint="eastAsia" w:ascii="宋体" w:hAnsi="宋体" w:cs="宋体"/>
                <w:color w:val="000000"/>
                <w:kern w:val="0"/>
                <w:sz w:val="24"/>
              </w:rPr>
              <w:t>启用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825" w:type="dxa"/>
            <w:noWrap w:val="0"/>
            <w:vAlign w:val="top"/>
          </w:tcPr>
          <w:p>
            <w:pPr>
              <w:keepNext w:val="0"/>
              <w:keepLines w:val="0"/>
              <w:widowControl/>
              <w:suppressLineNumbers w:val="0"/>
              <w:spacing w:before="0" w:beforeAutospacing="0" w:after="0" w:afterAutospacing="0" w:line="240" w:lineRule="auto"/>
              <w:ind w:left="0" w:right="0"/>
              <w:jc w:val="left"/>
              <w:rPr>
                <w:rFonts w:hint="eastAsia" w:ascii="宋体" w:hAnsi="宋体" w:cs="宋体"/>
                <w:color w:val="000000"/>
                <w:kern w:val="0"/>
                <w:sz w:val="24"/>
              </w:rPr>
            </w:pPr>
            <w:r>
              <w:rPr>
                <w:rFonts w:hint="eastAsia" w:ascii="宋体" w:hAnsi="宋体" w:cs="宋体"/>
                <w:color w:val="000000"/>
                <w:kern w:val="0"/>
                <w:sz w:val="24"/>
              </w:rPr>
              <w:t>启用</w:t>
            </w:r>
          </w:p>
        </w:tc>
        <w:tc>
          <w:tcPr>
            <w:tcW w:w="1916" w:type="dxa"/>
            <w:noWrap w:val="0"/>
            <w:vAlign w:val="top"/>
          </w:tcPr>
          <w:p>
            <w:pPr>
              <w:keepNext w:val="0"/>
              <w:keepLines w:val="0"/>
              <w:widowControl/>
              <w:suppressLineNumbers w:val="0"/>
              <w:spacing w:before="0" w:beforeAutospacing="0" w:after="0" w:afterAutospacing="0" w:line="240" w:lineRule="auto"/>
              <w:ind w:left="0" w:right="0"/>
              <w:jc w:val="left"/>
              <w:rPr>
                <w:rFonts w:hint="eastAsia" w:ascii="宋体" w:hAnsi="宋体" w:cs="宋体"/>
                <w:color w:val="000000"/>
                <w:kern w:val="0"/>
                <w:sz w:val="24"/>
              </w:rPr>
            </w:pPr>
            <w:r>
              <w:rPr>
                <w:rFonts w:hint="eastAsia" w:ascii="宋体" w:hAnsi="宋体" w:cs="宋体"/>
                <w:color w:val="000000"/>
                <w:kern w:val="0"/>
                <w:sz w:val="24"/>
              </w:rPr>
              <w:t>停用</w:t>
            </w:r>
          </w:p>
        </w:tc>
        <w:tc>
          <w:tcPr>
            <w:tcW w:w="1967" w:type="dxa"/>
            <w:noWrap w:val="0"/>
            <w:vAlign w:val="top"/>
          </w:tcPr>
          <w:p>
            <w:pPr>
              <w:keepNext w:val="0"/>
              <w:keepLines w:val="0"/>
              <w:widowControl/>
              <w:suppressLineNumbers w:val="0"/>
              <w:spacing w:before="0" w:beforeAutospacing="0" w:after="0" w:afterAutospacing="0" w:line="240" w:lineRule="auto"/>
              <w:ind w:left="0" w:right="0"/>
              <w:jc w:val="left"/>
              <w:rPr>
                <w:rFonts w:hint="eastAsia" w:ascii="宋体" w:hAnsi="宋体" w:cs="宋体"/>
                <w:color w:val="000000"/>
                <w:kern w:val="0"/>
                <w:sz w:val="24"/>
              </w:rPr>
            </w:pPr>
            <w:r>
              <w:rPr>
                <w:rFonts w:hint="eastAsia" w:ascii="宋体" w:hAnsi="宋体" w:cs="宋体"/>
                <w:color w:val="000000"/>
                <w:kern w:val="0"/>
                <w:sz w:val="24"/>
              </w:rPr>
              <w:t>停用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5" w:type="dxa"/>
            <w:noWrap w:val="0"/>
            <w:vAlign w:val="top"/>
          </w:tcPr>
          <w:p>
            <w:pPr>
              <w:keepNext w:val="0"/>
              <w:keepLines w:val="0"/>
              <w:widowControl/>
              <w:suppressLineNumbers w:val="0"/>
              <w:spacing w:before="0" w:beforeAutospacing="0" w:after="0" w:afterAutospacing="0" w:line="240" w:lineRule="auto"/>
              <w:ind w:left="0" w:right="0"/>
              <w:jc w:val="left"/>
              <w:rPr>
                <w:rFonts w:hint="eastAsia" w:ascii="宋体" w:hAnsi="宋体" w:cs="宋体"/>
                <w:color w:val="000000"/>
                <w:kern w:val="0"/>
                <w:sz w:val="24"/>
              </w:rPr>
            </w:pPr>
            <w:r>
              <w:rPr>
                <w:rFonts w:hint="eastAsia" w:ascii="宋体" w:hAnsi="宋体" w:cs="宋体"/>
                <w:color w:val="000000"/>
                <w:kern w:val="0"/>
                <w:sz w:val="24"/>
              </w:rPr>
              <w:t>停用</w:t>
            </w:r>
          </w:p>
        </w:tc>
        <w:tc>
          <w:tcPr>
            <w:tcW w:w="1916" w:type="dxa"/>
            <w:noWrap w:val="0"/>
            <w:vAlign w:val="top"/>
          </w:tcPr>
          <w:p>
            <w:pPr>
              <w:keepNext w:val="0"/>
              <w:keepLines w:val="0"/>
              <w:widowControl/>
              <w:suppressLineNumbers w:val="0"/>
              <w:spacing w:before="0" w:beforeAutospacing="0" w:after="0" w:afterAutospacing="0" w:line="240" w:lineRule="auto"/>
              <w:ind w:left="0" w:right="0"/>
              <w:jc w:val="left"/>
              <w:rPr>
                <w:rFonts w:hint="eastAsia" w:ascii="宋体" w:hAnsi="宋体" w:cs="宋体"/>
                <w:color w:val="000000"/>
                <w:kern w:val="0"/>
                <w:sz w:val="24"/>
              </w:rPr>
            </w:pPr>
            <w:r>
              <w:rPr>
                <w:rFonts w:hint="eastAsia" w:ascii="宋体" w:hAnsi="宋体" w:cs="宋体"/>
                <w:color w:val="000000"/>
                <w:kern w:val="0"/>
                <w:sz w:val="24"/>
              </w:rPr>
              <w:t>编辑</w:t>
            </w:r>
          </w:p>
        </w:tc>
        <w:tc>
          <w:tcPr>
            <w:tcW w:w="1967" w:type="dxa"/>
            <w:noWrap w:val="0"/>
            <w:vAlign w:val="top"/>
          </w:tcPr>
          <w:p>
            <w:pPr>
              <w:keepNext w:val="0"/>
              <w:keepLines w:val="0"/>
              <w:widowControl/>
              <w:suppressLineNumbers w:val="0"/>
              <w:spacing w:before="0" w:beforeAutospacing="0" w:after="0" w:afterAutospacing="0" w:line="240" w:lineRule="auto"/>
              <w:ind w:left="0" w:right="0"/>
              <w:jc w:val="left"/>
              <w:rPr>
                <w:rFonts w:hint="eastAsia" w:ascii="宋体" w:hAnsi="宋体" w:cs="宋体"/>
                <w:color w:val="000000"/>
                <w:kern w:val="0"/>
                <w:sz w:val="24"/>
              </w:rPr>
            </w:pPr>
            <w:r>
              <w:rPr>
                <w:rFonts w:hint="eastAsia" w:ascii="宋体" w:hAnsi="宋体" w:cs="宋体"/>
                <w:color w:val="000000"/>
                <w:kern w:val="0"/>
                <w:sz w:val="24"/>
              </w:rPr>
              <w:t>停用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5" w:type="dxa"/>
            <w:noWrap w:val="0"/>
            <w:vAlign w:val="top"/>
          </w:tcPr>
          <w:p>
            <w:pPr>
              <w:keepNext w:val="0"/>
              <w:keepLines w:val="0"/>
              <w:widowControl/>
              <w:suppressLineNumbers w:val="0"/>
              <w:spacing w:before="0" w:beforeAutospacing="0" w:after="0" w:afterAutospacing="0" w:line="240" w:lineRule="auto"/>
              <w:ind w:left="0" w:right="0"/>
              <w:jc w:val="left"/>
              <w:rPr>
                <w:rFonts w:hint="eastAsia" w:ascii="宋体" w:hAnsi="宋体" w:cs="宋体"/>
                <w:color w:val="000000"/>
                <w:kern w:val="0"/>
                <w:sz w:val="24"/>
              </w:rPr>
            </w:pPr>
            <w:r>
              <w:rPr>
                <w:rFonts w:hint="eastAsia" w:ascii="宋体" w:hAnsi="宋体" w:cs="宋体"/>
                <w:color w:val="000000"/>
                <w:kern w:val="0"/>
                <w:sz w:val="24"/>
              </w:rPr>
              <w:t>停用</w:t>
            </w:r>
          </w:p>
        </w:tc>
        <w:tc>
          <w:tcPr>
            <w:tcW w:w="1916" w:type="dxa"/>
            <w:noWrap w:val="0"/>
            <w:vAlign w:val="top"/>
          </w:tcPr>
          <w:p>
            <w:pPr>
              <w:keepNext w:val="0"/>
              <w:keepLines w:val="0"/>
              <w:widowControl/>
              <w:suppressLineNumbers w:val="0"/>
              <w:spacing w:before="0" w:beforeAutospacing="0" w:after="0" w:afterAutospacing="0" w:line="240" w:lineRule="auto"/>
              <w:ind w:left="0" w:right="0"/>
              <w:jc w:val="left"/>
              <w:rPr>
                <w:rFonts w:hint="eastAsia" w:ascii="宋体" w:hAnsi="宋体" w:cs="宋体"/>
                <w:color w:val="000000"/>
                <w:kern w:val="0"/>
                <w:sz w:val="24"/>
              </w:rPr>
            </w:pPr>
            <w:r>
              <w:rPr>
                <w:rFonts w:hint="eastAsia" w:ascii="宋体" w:hAnsi="宋体" w:cs="宋体"/>
                <w:color w:val="000000"/>
                <w:kern w:val="0"/>
                <w:sz w:val="24"/>
              </w:rPr>
              <w:t>启用</w:t>
            </w:r>
          </w:p>
        </w:tc>
        <w:tc>
          <w:tcPr>
            <w:tcW w:w="1967" w:type="dxa"/>
            <w:noWrap w:val="0"/>
            <w:vAlign w:val="top"/>
          </w:tcPr>
          <w:p>
            <w:pPr>
              <w:keepNext w:val="0"/>
              <w:keepLines w:val="0"/>
              <w:widowControl/>
              <w:suppressLineNumbers w:val="0"/>
              <w:spacing w:before="0" w:beforeAutospacing="0" w:after="0" w:afterAutospacing="0" w:line="240" w:lineRule="auto"/>
              <w:ind w:left="0" w:right="0"/>
              <w:jc w:val="left"/>
              <w:rPr>
                <w:rFonts w:hint="eastAsia" w:ascii="宋体" w:hAnsi="宋体" w:cs="宋体"/>
                <w:color w:val="000000"/>
                <w:kern w:val="0"/>
                <w:sz w:val="24"/>
              </w:rPr>
            </w:pPr>
            <w:r>
              <w:rPr>
                <w:rFonts w:hint="eastAsia" w:ascii="宋体" w:hAnsi="宋体" w:cs="宋体"/>
                <w:color w:val="000000"/>
                <w:kern w:val="0"/>
                <w:sz w:val="24"/>
              </w:rPr>
              <w:t>启用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5" w:type="dxa"/>
            <w:noWrap w:val="0"/>
            <w:vAlign w:val="top"/>
          </w:tcPr>
          <w:p>
            <w:pPr>
              <w:keepNext w:val="0"/>
              <w:keepLines w:val="0"/>
              <w:widowControl/>
              <w:suppressLineNumbers w:val="0"/>
              <w:spacing w:before="0" w:beforeAutospacing="0" w:after="0" w:afterAutospacing="0" w:line="240" w:lineRule="auto"/>
              <w:ind w:left="0" w:right="0"/>
              <w:jc w:val="left"/>
              <w:rPr>
                <w:rFonts w:hint="eastAsia" w:ascii="宋体" w:hAnsi="宋体" w:eastAsia="宋体" w:cs="宋体"/>
                <w:color w:val="000000"/>
                <w:kern w:val="0"/>
                <w:sz w:val="24"/>
                <w:lang w:eastAsia="zh-CN"/>
              </w:rPr>
            </w:pPr>
            <w:r>
              <w:rPr>
                <w:rFonts w:hint="eastAsia" w:cs="宋体"/>
                <w:color w:val="000000"/>
                <w:kern w:val="0"/>
                <w:sz w:val="24"/>
                <w:lang w:eastAsia="zh-CN"/>
              </w:rPr>
              <w:t>已保存</w:t>
            </w:r>
          </w:p>
        </w:tc>
        <w:tc>
          <w:tcPr>
            <w:tcW w:w="1916" w:type="dxa"/>
            <w:noWrap w:val="0"/>
            <w:vAlign w:val="top"/>
          </w:tcPr>
          <w:p>
            <w:pPr>
              <w:keepNext w:val="0"/>
              <w:keepLines w:val="0"/>
              <w:widowControl/>
              <w:suppressLineNumbers w:val="0"/>
              <w:spacing w:before="0" w:beforeAutospacing="0" w:after="0" w:afterAutospacing="0" w:line="240" w:lineRule="auto"/>
              <w:ind w:left="0" w:right="0"/>
              <w:jc w:val="left"/>
              <w:rPr>
                <w:rFonts w:hint="eastAsia" w:ascii="宋体" w:hAnsi="宋体" w:cs="宋体"/>
                <w:color w:val="000000"/>
                <w:kern w:val="0"/>
                <w:sz w:val="24"/>
              </w:rPr>
            </w:pPr>
            <w:r>
              <w:rPr>
                <w:rFonts w:hint="eastAsia" w:ascii="宋体" w:hAnsi="宋体" w:cs="宋体"/>
                <w:color w:val="000000"/>
                <w:kern w:val="0"/>
                <w:sz w:val="24"/>
              </w:rPr>
              <w:t>编辑</w:t>
            </w:r>
          </w:p>
        </w:tc>
        <w:tc>
          <w:tcPr>
            <w:tcW w:w="1967" w:type="dxa"/>
            <w:noWrap w:val="0"/>
            <w:vAlign w:val="top"/>
          </w:tcPr>
          <w:p>
            <w:pPr>
              <w:keepNext w:val="0"/>
              <w:keepLines w:val="0"/>
              <w:widowControl/>
              <w:suppressLineNumbers w:val="0"/>
              <w:spacing w:before="0" w:beforeAutospacing="0" w:after="0" w:afterAutospacing="0" w:line="240" w:lineRule="auto"/>
              <w:ind w:left="0" w:right="0"/>
              <w:jc w:val="left"/>
              <w:rPr>
                <w:rFonts w:hint="eastAsia" w:ascii="宋体" w:hAnsi="宋体" w:eastAsia="宋体" w:cs="宋体"/>
                <w:color w:val="000000"/>
                <w:kern w:val="0"/>
                <w:sz w:val="24"/>
                <w:lang w:eastAsia="zh-CN"/>
              </w:rPr>
            </w:pPr>
            <w:r>
              <w:rPr>
                <w:rFonts w:hint="eastAsia" w:cs="宋体"/>
                <w:color w:val="000000"/>
                <w:kern w:val="0"/>
                <w:sz w:val="24"/>
                <w:lang w:eastAsia="zh-CN"/>
              </w:rPr>
              <w:t>已保存</w:t>
            </w:r>
          </w:p>
        </w:tc>
      </w:tr>
    </w:tbl>
    <w:p>
      <w:pPr>
        <w:pStyle w:val="5"/>
        <w:bidi w:val="0"/>
        <w:rPr>
          <w:lang w:val="en-US" w:eastAsia="zh-CN"/>
        </w:rPr>
      </w:pPr>
      <w:r>
        <w:rPr>
          <w:rFonts w:hint="eastAsia"/>
          <w:lang w:val="en-US" w:eastAsia="zh-CN"/>
        </w:rPr>
        <w:t>操作</w:t>
      </w:r>
    </w:p>
    <w:p>
      <w:pPr>
        <w:pStyle w:val="6"/>
        <w:bidi w:val="0"/>
        <w:rPr>
          <w:lang w:val="en-US" w:eastAsia="zh-CN"/>
        </w:rPr>
      </w:pPr>
      <w:r>
        <w:rPr>
          <w:rFonts w:hint="eastAsia"/>
          <w:lang w:val="en-US" w:eastAsia="zh-CN"/>
        </w:rPr>
        <w:t>查询</w:t>
      </w:r>
    </w:p>
    <w:p>
      <w:pPr>
        <w:widowControl w:val="0"/>
        <w:spacing w:after="160" w:line="259" w:lineRule="auto"/>
        <w:ind w:firstLine="420"/>
        <w:jc w:val="both"/>
        <w:rPr>
          <w:rFonts w:hint="eastAsia" w:ascii="Times New Roman" w:hAnsi="Times New Roman" w:cs="Times New Roman"/>
          <w:kern w:val="2"/>
          <w:sz w:val="24"/>
        </w:rPr>
      </w:pPr>
      <w:r>
        <w:rPr>
          <w:rFonts w:hint="eastAsia" w:ascii="Times New Roman" w:hAnsi="Times New Roman" w:cs="Times New Roman"/>
          <w:bCs/>
          <w:kern w:val="44"/>
          <w:sz w:val="24"/>
        </w:rPr>
        <w:t>点击列表上方“查询”按钮后刷新页面，根据筛选条件展示符合条件的数据。</w:t>
      </w:r>
    </w:p>
    <w:p>
      <w:pPr>
        <w:pStyle w:val="6"/>
        <w:bidi w:val="0"/>
        <w:rPr>
          <w:rFonts w:hint="eastAsia"/>
          <w:lang w:val="en-US" w:eastAsia="zh-CN"/>
        </w:rPr>
      </w:pPr>
      <w:r>
        <w:rPr>
          <w:rFonts w:hint="eastAsia"/>
          <w:lang w:val="en-US" w:eastAsia="zh-CN"/>
        </w:rPr>
        <w:t>重置</w:t>
      </w:r>
    </w:p>
    <w:p>
      <w:pPr>
        <w:widowControl w:val="0"/>
        <w:spacing w:after="160" w:line="259" w:lineRule="auto"/>
        <w:ind w:firstLine="420"/>
        <w:jc w:val="both"/>
        <w:rPr>
          <w:rFonts w:hint="eastAsia" w:ascii="Times New Roman" w:hAnsi="Times New Roman" w:cs="Times New Roman"/>
          <w:kern w:val="2"/>
          <w:sz w:val="24"/>
        </w:rPr>
      </w:pPr>
      <w:r>
        <w:rPr>
          <w:rFonts w:hint="eastAsia" w:ascii="Times New Roman" w:hAnsi="Times New Roman" w:cs="Times New Roman"/>
          <w:bCs/>
          <w:kern w:val="44"/>
          <w:sz w:val="24"/>
        </w:rPr>
        <w:t>点击列表上方“重置”按钮后清空筛选条件并刷新页面展示用户有权限看到的所有数据。</w:t>
      </w:r>
    </w:p>
    <w:p>
      <w:pPr>
        <w:pStyle w:val="6"/>
        <w:bidi w:val="0"/>
        <w:rPr>
          <w:rFonts w:hint="eastAsia"/>
          <w:lang w:val="en-US" w:eastAsia="zh-CN"/>
        </w:rPr>
      </w:pPr>
      <w:r>
        <w:rPr>
          <w:rFonts w:hint="eastAsia"/>
          <w:lang w:val="en-US" w:eastAsia="zh-CN"/>
        </w:rPr>
        <w:t>新建</w:t>
      </w:r>
    </w:p>
    <w:p>
      <w:pPr>
        <w:widowControl w:val="0"/>
        <w:numPr>
          <w:ilvl w:val="0"/>
          <w:numId w:val="32"/>
        </w:numPr>
        <w:spacing w:after="160" w:line="259" w:lineRule="auto"/>
        <w:ind w:left="420" w:hanging="420"/>
        <w:jc w:val="both"/>
        <w:rPr>
          <w:rFonts w:ascii="Times New Roman" w:hAnsi="Times New Roman" w:cs="Times New Roman"/>
          <w:b/>
          <w:bCs/>
          <w:kern w:val="2"/>
          <w:sz w:val="24"/>
        </w:rPr>
      </w:pPr>
      <w:r>
        <w:rPr>
          <w:rFonts w:hint="eastAsia" w:ascii="Times New Roman" w:hAnsi="Times New Roman" w:cs="Times New Roman"/>
          <w:b/>
          <w:bCs/>
          <w:kern w:val="2"/>
          <w:sz w:val="24"/>
        </w:rPr>
        <w:t>输入指标公式</w:t>
      </w:r>
    </w:p>
    <w:p>
      <w:pPr>
        <w:widowControl w:val="0"/>
        <w:spacing w:after="160" w:line="259" w:lineRule="auto"/>
        <w:ind w:left="420"/>
        <w:jc w:val="both"/>
        <w:rPr>
          <w:rFonts w:hint="eastAsia" w:ascii="Times New Roman" w:hAnsi="Times New Roman" w:cs="Times New Roman"/>
          <w:kern w:val="2"/>
          <w:sz w:val="24"/>
        </w:rPr>
      </w:pPr>
      <w:r>
        <w:rPr>
          <w:rFonts w:hint="eastAsia" w:ascii="Times New Roman" w:hAnsi="Times New Roman" w:cs="Times New Roman"/>
          <w:kern w:val="2"/>
          <w:sz w:val="24"/>
        </w:rPr>
        <w:t>使用该方式建立的图谱为有计算关系的图谱。</w:t>
      </w:r>
    </w:p>
    <w:p>
      <w:pPr>
        <w:widowControl w:val="0"/>
        <w:spacing w:after="160" w:line="259" w:lineRule="auto"/>
        <w:jc w:val="both"/>
        <w:rPr>
          <w:rFonts w:hint="eastAsia" w:ascii="Times New Roman" w:hAnsi="Times New Roman" w:cs="Times New Roman"/>
          <w:kern w:val="2"/>
          <w:sz w:val="21"/>
        </w:rPr>
      </w:pPr>
      <w:r>
        <w:drawing>
          <wp:inline distT="0" distB="0" distL="114300" distR="114300">
            <wp:extent cx="6107430" cy="3216910"/>
            <wp:effectExtent l="0" t="0" r="7620" b="2540"/>
            <wp:docPr id="104"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3"/>
                    <pic:cNvPicPr>
                      <a:picLocks noChangeAspect="1"/>
                    </pic:cNvPicPr>
                  </pic:nvPicPr>
                  <pic:blipFill>
                    <a:blip r:embed="rId88"/>
                    <a:stretch>
                      <a:fillRect/>
                    </a:stretch>
                  </pic:blipFill>
                  <pic:spPr>
                    <a:xfrm>
                      <a:off x="0" y="0"/>
                      <a:ext cx="6107430" cy="3216910"/>
                    </a:xfrm>
                    <a:prstGeom prst="rect">
                      <a:avLst/>
                    </a:prstGeom>
                    <a:noFill/>
                    <a:ln>
                      <a:noFill/>
                    </a:ln>
                  </pic:spPr>
                </pic:pic>
              </a:graphicData>
            </a:graphic>
          </wp:inline>
        </w:drawing>
      </w:r>
    </w:p>
    <w:p>
      <w:pPr>
        <w:widowControl w:val="0"/>
        <w:spacing w:after="160" w:line="259" w:lineRule="auto"/>
        <w:ind w:firstLine="420"/>
        <w:jc w:val="both"/>
        <w:rPr>
          <w:rFonts w:hint="eastAsia" w:ascii="Times New Roman" w:hAnsi="Times New Roman" w:cs="Times New Roman"/>
          <w:bCs/>
          <w:kern w:val="44"/>
          <w:sz w:val="24"/>
        </w:rPr>
      </w:pPr>
      <w:r>
        <w:rPr>
          <w:rFonts w:hint="eastAsia" w:ascii="Times New Roman" w:hAnsi="Times New Roman" w:cs="Times New Roman"/>
          <w:bCs/>
          <w:kern w:val="44"/>
          <w:sz w:val="24"/>
        </w:rPr>
        <w:t>用户输入公式后，系统自动解析公式生成图谱。目前公式只支持加减乘除以及带有括号的公式。当输入的公式中包括特殊字符和空格，系统会自动清除后再做解析。</w:t>
      </w:r>
    </w:p>
    <w:p>
      <w:pPr>
        <w:widowControl w:val="0"/>
        <w:spacing w:after="160" w:line="259" w:lineRule="auto"/>
        <w:ind w:firstLine="420"/>
        <w:jc w:val="both"/>
        <w:rPr>
          <w:rFonts w:hint="eastAsia" w:ascii="Times New Roman" w:hAnsi="Times New Roman" w:cs="Times New Roman"/>
          <w:bCs/>
          <w:kern w:val="44"/>
          <w:sz w:val="24"/>
          <w:lang w:eastAsia="zh-CN"/>
        </w:rPr>
      </w:pPr>
      <w:r>
        <w:rPr>
          <w:rFonts w:hint="eastAsia" w:ascii="Times New Roman" w:hAnsi="Times New Roman" w:cs="Times New Roman"/>
          <w:b/>
          <w:kern w:val="44"/>
          <w:sz w:val="24"/>
        </w:rPr>
        <w:t>公式校验规则：</w:t>
      </w:r>
      <w:r>
        <w:rPr>
          <w:rFonts w:hint="eastAsia" w:ascii="Times New Roman" w:hAnsi="Times New Roman" w:cs="Times New Roman"/>
          <w:bCs/>
          <w:kern w:val="44"/>
          <w:sz w:val="24"/>
        </w:rPr>
        <w:t>输入公式后，</w:t>
      </w:r>
      <w:r>
        <w:rPr>
          <w:rFonts w:hint="eastAsia" w:ascii="Times New Roman" w:hAnsi="Times New Roman" w:cs="Times New Roman"/>
          <w:bCs/>
          <w:kern w:val="44"/>
          <w:sz w:val="24"/>
          <w:lang w:eastAsia="zh-CN"/>
        </w:rPr>
        <w:t>系统会对公式进行解析：</w:t>
      </w:r>
    </w:p>
    <w:p>
      <w:pPr>
        <w:widowControl w:val="0"/>
        <w:spacing w:after="160" w:line="259" w:lineRule="auto"/>
        <w:ind w:left="420" w:firstLine="420"/>
        <w:jc w:val="both"/>
        <w:rPr>
          <w:rFonts w:hint="eastAsia" w:ascii="Times New Roman" w:hAnsi="Times New Roman" w:cs="Times New Roman"/>
          <w:bCs/>
          <w:kern w:val="44"/>
          <w:sz w:val="24"/>
        </w:rPr>
      </w:pPr>
      <w:r>
        <w:rPr>
          <w:rFonts w:hint="eastAsia" w:ascii="Times New Roman" w:hAnsi="Times New Roman" w:cs="Times New Roman"/>
          <w:bCs/>
          <w:kern w:val="44"/>
          <w:sz w:val="24"/>
        </w:rPr>
        <w:t>系统会</w:t>
      </w:r>
      <w:r>
        <w:rPr>
          <w:rFonts w:ascii="Times New Roman" w:hAnsi="Times New Roman" w:cs="Times New Roman"/>
          <w:bCs/>
          <w:kern w:val="44"/>
          <w:sz w:val="24"/>
        </w:rPr>
        <w:t>校验公式中</w:t>
      </w:r>
      <w:r>
        <w:rPr>
          <w:rFonts w:hint="eastAsia" w:ascii="Times New Roman" w:hAnsi="Times New Roman" w:cs="Times New Roman"/>
          <w:bCs/>
          <w:kern w:val="44"/>
          <w:sz w:val="24"/>
        </w:rPr>
        <w:t>的</w:t>
      </w:r>
      <w:r>
        <w:rPr>
          <w:rFonts w:ascii="Times New Roman" w:hAnsi="Times New Roman" w:cs="Times New Roman"/>
          <w:bCs/>
          <w:kern w:val="44"/>
          <w:sz w:val="24"/>
        </w:rPr>
        <w:t>文字</w:t>
      </w:r>
      <w:r>
        <w:rPr>
          <w:rFonts w:hint="eastAsia" w:ascii="Times New Roman" w:hAnsi="Times New Roman" w:cs="Times New Roman"/>
          <w:bCs/>
          <w:kern w:val="44"/>
          <w:sz w:val="24"/>
        </w:rPr>
        <w:t>，</w:t>
      </w:r>
      <w:r>
        <w:rPr>
          <w:rFonts w:ascii="Times New Roman" w:hAnsi="Times New Roman" w:cs="Times New Roman"/>
          <w:bCs/>
          <w:kern w:val="44"/>
          <w:sz w:val="24"/>
        </w:rPr>
        <w:t>是否可以匹配系统已有指标</w:t>
      </w:r>
      <w:r>
        <w:rPr>
          <w:rFonts w:hint="eastAsia" w:ascii="Times New Roman" w:hAnsi="Times New Roman" w:cs="Times New Roman"/>
          <w:bCs/>
          <w:kern w:val="44"/>
          <w:sz w:val="24"/>
          <w:lang w:eastAsia="zh-CN"/>
        </w:rPr>
        <w:t>（包括原子指标和组合</w:t>
      </w:r>
      <w:r>
        <w:rPr>
          <w:rFonts w:ascii="Times New Roman" w:hAnsi="Times New Roman" w:cs="Times New Roman"/>
          <w:bCs/>
          <w:kern w:val="44"/>
          <w:sz w:val="24"/>
        </w:rPr>
        <w:t>指标</w:t>
      </w:r>
      <w:r>
        <w:rPr>
          <w:rFonts w:hint="eastAsia" w:ascii="Times New Roman" w:hAnsi="Times New Roman" w:cs="Times New Roman"/>
          <w:bCs/>
          <w:kern w:val="44"/>
          <w:sz w:val="24"/>
          <w:lang w:eastAsia="zh-CN"/>
        </w:rPr>
        <w:t>）</w:t>
      </w:r>
      <w:r>
        <w:rPr>
          <w:rFonts w:hint="eastAsia" w:ascii="Times New Roman" w:hAnsi="Times New Roman" w:cs="Times New Roman"/>
          <w:bCs/>
          <w:kern w:val="44"/>
          <w:sz w:val="24"/>
        </w:rPr>
        <w:t>。如果文字和系统已有指标名称不匹配，</w:t>
      </w:r>
      <w:r>
        <w:rPr>
          <w:rFonts w:hint="eastAsia" w:ascii="Times New Roman" w:hAnsi="Times New Roman" w:cs="Times New Roman"/>
          <w:bCs/>
          <w:kern w:val="44"/>
          <w:sz w:val="24"/>
          <w:lang w:eastAsia="zh-CN"/>
        </w:rPr>
        <w:t>红色</w:t>
      </w:r>
      <w:r>
        <w:rPr>
          <w:rFonts w:hint="eastAsia" w:ascii="Times New Roman" w:hAnsi="Times New Roman" w:cs="Times New Roman"/>
          <w:bCs/>
          <w:kern w:val="44"/>
          <w:sz w:val="24"/>
        </w:rPr>
        <w:t>高亮显示问题子节点。点击该节点，系统自动推荐名字类似的指标，也可模糊搜索进行指标的选择。</w:t>
      </w:r>
    </w:p>
    <w:p>
      <w:pPr>
        <w:widowControl w:val="0"/>
        <w:spacing w:after="160" w:line="259" w:lineRule="auto"/>
        <w:ind w:left="420" w:firstLine="420"/>
        <w:jc w:val="both"/>
        <w:rPr>
          <w:rFonts w:hint="eastAsia" w:ascii="Times New Roman" w:hAnsi="Times New Roman" w:cs="Times New Roman"/>
          <w:bCs/>
          <w:kern w:val="44"/>
          <w:sz w:val="24"/>
        </w:rPr>
      </w:pPr>
      <w:r>
        <w:rPr>
          <w:rFonts w:hint="eastAsia" w:ascii="Times New Roman" w:hAnsi="Times New Roman" w:cs="Times New Roman"/>
          <w:bCs/>
          <w:kern w:val="44"/>
          <w:sz w:val="24"/>
          <w:lang w:eastAsia="zh-CN"/>
        </w:rPr>
        <w:t>系统会校验括号的完整性，</w:t>
      </w:r>
      <w:r>
        <w:rPr>
          <w:rFonts w:hint="eastAsia" w:ascii="Times New Roman" w:hAnsi="Times New Roman" w:cs="Times New Roman"/>
          <w:bCs/>
          <w:kern w:val="44"/>
          <w:sz w:val="24"/>
        </w:rPr>
        <w:t>如果校验括号只有半边，则高亮出半边括号，提醒用户添加遗漏的半边括号。</w:t>
      </w:r>
    </w:p>
    <w:p>
      <w:pPr>
        <w:widowControl w:val="0"/>
        <w:spacing w:after="160" w:line="259" w:lineRule="auto"/>
        <w:ind w:left="420" w:firstLine="420"/>
        <w:jc w:val="both"/>
        <w:rPr>
          <w:rFonts w:hint="eastAsia" w:ascii="Times New Roman" w:hAnsi="Times New Roman" w:cs="Times New Roman"/>
          <w:bCs/>
          <w:kern w:val="44"/>
          <w:sz w:val="24"/>
        </w:rPr>
      </w:pPr>
      <w:r>
        <w:rPr>
          <w:rFonts w:hint="eastAsia" w:ascii="Times New Roman" w:hAnsi="Times New Roman" w:cs="Times New Roman"/>
          <w:bCs/>
          <w:kern w:val="44"/>
          <w:sz w:val="24"/>
          <w:lang w:eastAsia="zh-CN"/>
        </w:rPr>
        <w:t>系统会校验除根节点以外的指标是否频率一致，如果不一致，则无法通过校验。会弹窗提示“指标频率不一致，指标</w:t>
      </w:r>
      <w:r>
        <w:rPr>
          <w:rFonts w:hint="eastAsia" w:ascii="Times New Roman" w:hAnsi="Times New Roman" w:cs="Times New Roman"/>
          <w:bCs/>
          <w:kern w:val="44"/>
          <w:sz w:val="24"/>
          <w:lang w:val="en-US" w:eastAsia="zh-CN"/>
        </w:rPr>
        <w:t>A、指标B、指标C频率为日频，指标D、指标E频率为月频。请选择相同频率的指标创建图谱</w:t>
      </w:r>
      <w:r>
        <w:rPr>
          <w:rFonts w:hint="eastAsia" w:ascii="Times New Roman" w:hAnsi="Times New Roman" w:cs="Times New Roman"/>
          <w:bCs/>
          <w:kern w:val="44"/>
          <w:sz w:val="24"/>
          <w:lang w:eastAsia="zh-CN"/>
        </w:rPr>
        <w:t>”。</w:t>
      </w:r>
      <w:r>
        <w:rPr>
          <w:rFonts w:hint="eastAsia" w:ascii="Times New Roman" w:hAnsi="Times New Roman" w:cs="Times New Roman"/>
          <w:bCs/>
          <w:kern w:val="44"/>
          <w:sz w:val="24"/>
          <w:lang w:val="en-US" w:eastAsia="zh-CN"/>
        </w:rPr>
        <w:t>新建的指标频率同所选指标频率。</w:t>
      </w:r>
    </w:p>
    <w:p>
      <w:pPr>
        <w:widowControl w:val="0"/>
        <w:spacing w:after="160" w:line="259" w:lineRule="auto"/>
        <w:ind w:firstLine="420"/>
        <w:jc w:val="both"/>
        <w:rPr>
          <w:rFonts w:hint="default" w:ascii="Times New Roman" w:hAnsi="Times New Roman" w:eastAsia="宋体" w:cs="Times New Roman"/>
          <w:bCs/>
          <w:kern w:val="44"/>
          <w:sz w:val="24"/>
          <w:lang w:val="en-US" w:eastAsia="zh-CN"/>
        </w:rPr>
      </w:pPr>
      <w:r>
        <w:rPr>
          <w:rFonts w:hint="eastAsia" w:ascii="Times New Roman" w:hAnsi="Times New Roman" w:cs="Times New Roman"/>
          <w:bCs/>
          <w:kern w:val="44"/>
          <w:sz w:val="24"/>
          <w:lang w:eastAsia="zh-CN"/>
        </w:rPr>
        <w:t>系统解析公式后，会对公式进行拆分，同一个节点下的指标会作为一个公式单独展示。输入公式“</w:t>
      </w:r>
      <w:r>
        <w:rPr>
          <w:rFonts w:hint="eastAsia" w:ascii="Times New Roman" w:hAnsi="Times New Roman" w:cs="Times New Roman"/>
          <w:bCs/>
          <w:kern w:val="44"/>
          <w:sz w:val="24"/>
        </w:rPr>
        <w:t>满期保费其他费用率=(运营及IT费用+内勤人事费用+行政费用)/满期保费</w:t>
      </w:r>
      <w:r>
        <w:rPr>
          <w:rFonts w:hint="eastAsia" w:ascii="Times New Roman" w:hAnsi="Times New Roman" w:cs="Times New Roman"/>
          <w:bCs/>
          <w:kern w:val="44"/>
          <w:sz w:val="24"/>
          <w:lang w:eastAsia="zh-CN"/>
        </w:rPr>
        <w:t>”，则会拆解为</w:t>
      </w:r>
      <w:r>
        <w:rPr>
          <w:rFonts w:hint="eastAsia" w:ascii="Times New Roman" w:hAnsi="Times New Roman" w:cs="Times New Roman"/>
          <w:bCs/>
          <w:kern w:val="44"/>
          <w:sz w:val="24"/>
          <w:lang w:val="en-US" w:eastAsia="zh-CN"/>
        </w:rPr>
        <w:t>2个公式，分别是①暂存项=</w:t>
      </w:r>
      <w:r>
        <w:rPr>
          <w:rFonts w:hint="eastAsia" w:ascii="Times New Roman" w:hAnsi="Times New Roman" w:cs="Times New Roman"/>
          <w:bCs/>
          <w:kern w:val="44"/>
          <w:sz w:val="24"/>
        </w:rPr>
        <w:t>运营及IT费用+内勤人事费用+行政费用</w:t>
      </w:r>
      <w:r>
        <w:rPr>
          <w:rFonts w:hint="eastAsia" w:ascii="Times New Roman" w:hAnsi="Times New Roman" w:cs="Times New Roman"/>
          <w:bCs/>
          <w:kern w:val="44"/>
          <w:sz w:val="24"/>
          <w:lang w:eastAsia="zh-CN"/>
        </w:rPr>
        <w:t>；②</w:t>
      </w:r>
      <w:r>
        <w:rPr>
          <w:rFonts w:hint="eastAsia" w:ascii="Times New Roman" w:hAnsi="Times New Roman" w:cs="Times New Roman"/>
          <w:bCs/>
          <w:kern w:val="44"/>
          <w:sz w:val="24"/>
        </w:rPr>
        <w:t>满期保费其他费用率</w:t>
      </w:r>
      <w:r>
        <w:rPr>
          <w:rFonts w:hint="eastAsia" w:ascii="Times New Roman" w:hAnsi="Times New Roman" w:cs="Times New Roman"/>
          <w:bCs/>
          <w:kern w:val="44"/>
          <w:sz w:val="24"/>
          <w:lang w:val="en-US" w:eastAsia="zh-CN"/>
        </w:rPr>
        <w:t>=暂存项/</w:t>
      </w:r>
      <w:r>
        <w:rPr>
          <w:rFonts w:hint="eastAsia" w:ascii="Times New Roman" w:hAnsi="Times New Roman" w:cs="Times New Roman"/>
          <w:bCs/>
          <w:kern w:val="44"/>
          <w:sz w:val="24"/>
        </w:rPr>
        <w:t>满期保费</w:t>
      </w:r>
    </w:p>
    <w:p>
      <w:pPr>
        <w:widowControl w:val="0"/>
        <w:spacing w:after="160" w:line="259" w:lineRule="auto"/>
        <w:ind w:firstLine="420"/>
        <w:jc w:val="both"/>
        <w:rPr>
          <w:rFonts w:hint="eastAsia" w:ascii="Times New Roman" w:hAnsi="Times New Roman" w:cs="Times New Roman"/>
          <w:bCs/>
          <w:kern w:val="44"/>
          <w:sz w:val="24"/>
        </w:rPr>
      </w:pPr>
      <w:r>
        <w:rPr>
          <w:rFonts w:hint="eastAsia" w:ascii="Times New Roman" w:hAnsi="Times New Roman" w:cs="Times New Roman"/>
          <w:bCs/>
          <w:kern w:val="44"/>
          <w:sz w:val="24"/>
          <w:lang w:eastAsia="zh-CN"/>
        </w:rPr>
        <w:t>解析公式后，会区分解析指标的颜色，蓝色表示根节点指标、绿色表示系统存在指标、蓝色表示暂存项、红色表示系统不存在指标，需要重新选择。其中暂存项默认命名为</w:t>
      </w:r>
      <w:r>
        <w:rPr>
          <w:rFonts w:hint="eastAsia" w:ascii="Times New Roman" w:hAnsi="Times New Roman" w:cs="Times New Roman"/>
          <w:bCs/>
          <w:kern w:val="44"/>
          <w:sz w:val="24"/>
        </w:rPr>
        <w:t>指标1、指标2、指标3、……</w:t>
      </w:r>
      <w:r>
        <w:rPr>
          <w:rFonts w:hint="eastAsia" w:ascii="Times New Roman" w:hAnsi="Times New Roman" w:cs="Times New Roman"/>
          <w:bCs/>
          <w:kern w:val="44"/>
          <w:sz w:val="24"/>
          <w:lang w:eastAsia="zh-CN"/>
        </w:rPr>
        <w:t>，用户可以更改暂存项名称，更改一处，其他地方展示的暂存项名称会一并更改。暂存项</w:t>
      </w:r>
      <w:r>
        <w:rPr>
          <w:rFonts w:hint="eastAsia" w:ascii="Times New Roman" w:hAnsi="Times New Roman" w:cs="Times New Roman"/>
          <w:bCs/>
          <w:kern w:val="44"/>
          <w:sz w:val="24"/>
        </w:rPr>
        <w:t>例子</w:t>
      </w:r>
      <w:r>
        <w:rPr>
          <w:rFonts w:hint="eastAsia" w:ascii="Times New Roman" w:hAnsi="Times New Roman" w:cs="Times New Roman"/>
          <w:bCs/>
          <w:kern w:val="44"/>
          <w:sz w:val="24"/>
          <w:lang w:eastAsia="zh-CN"/>
        </w:rPr>
        <w:t>：</w:t>
      </w:r>
      <w:r>
        <w:rPr>
          <w:rFonts w:hint="eastAsia" w:ascii="Times New Roman" w:hAnsi="Times New Roman" w:cs="Times New Roman"/>
          <w:bCs/>
          <w:kern w:val="44"/>
          <w:sz w:val="24"/>
        </w:rPr>
        <w:t>如果公式是</w:t>
      </w:r>
      <w:r>
        <w:rPr>
          <w:rFonts w:hint="eastAsia" w:ascii="Times New Roman" w:hAnsi="Times New Roman" w:cs="Times New Roman"/>
          <w:bCs/>
          <w:kern w:val="44"/>
          <w:sz w:val="24"/>
          <w:lang w:val="en-US" w:eastAsia="zh-CN"/>
        </w:rPr>
        <w:t>“</w:t>
      </w:r>
      <w:r>
        <w:rPr>
          <w:rFonts w:hint="eastAsia" w:ascii="Times New Roman" w:hAnsi="Times New Roman" w:cs="Times New Roman"/>
          <w:bCs/>
          <w:kern w:val="44"/>
          <w:sz w:val="24"/>
        </w:rPr>
        <w:t>满期保费其他费用率=(运营及IT费用+内勤人事费用+行政费用)/满期保费</w:t>
      </w:r>
      <w:r>
        <w:rPr>
          <w:rFonts w:hint="eastAsia" w:ascii="Times New Roman" w:hAnsi="Times New Roman" w:cs="Times New Roman"/>
          <w:bCs/>
          <w:kern w:val="44"/>
          <w:sz w:val="24"/>
          <w:lang w:val="en-US" w:eastAsia="zh-CN"/>
        </w:rPr>
        <w:t>”</w:t>
      </w:r>
      <w:r>
        <w:rPr>
          <w:rFonts w:hint="eastAsia" w:ascii="Times New Roman" w:hAnsi="Times New Roman" w:cs="Times New Roman"/>
          <w:bCs/>
          <w:kern w:val="44"/>
          <w:sz w:val="24"/>
        </w:rPr>
        <w:t>，则运营及IT费用+内勤人事费用+行政费用的结果是一个</w:t>
      </w:r>
      <w:r>
        <w:rPr>
          <w:rFonts w:hint="eastAsia" w:ascii="Times New Roman" w:hAnsi="Times New Roman" w:cs="Times New Roman"/>
          <w:bCs/>
          <w:kern w:val="44"/>
          <w:sz w:val="24"/>
          <w:lang w:eastAsia="zh-CN"/>
        </w:rPr>
        <w:t>暂存项</w:t>
      </w:r>
      <w:r>
        <w:rPr>
          <w:rFonts w:hint="eastAsia" w:ascii="Times New Roman" w:hAnsi="Times New Roman" w:cs="Times New Roman"/>
          <w:bCs/>
          <w:kern w:val="44"/>
          <w:sz w:val="24"/>
        </w:rPr>
        <w:t>，系统默认命名为指标1。</w:t>
      </w:r>
    </w:p>
    <w:p>
      <w:pPr>
        <w:widowControl w:val="0"/>
        <w:spacing w:after="160" w:line="259" w:lineRule="auto"/>
        <w:ind w:firstLine="420"/>
        <w:jc w:val="both"/>
        <w:rPr>
          <w:rFonts w:hint="eastAsia" w:ascii="Times New Roman" w:hAnsi="Times New Roman" w:cs="Times New Roman"/>
          <w:bCs/>
          <w:kern w:val="44"/>
          <w:sz w:val="24"/>
          <w:lang w:eastAsia="zh-CN"/>
        </w:rPr>
      </w:pPr>
      <w:r>
        <w:drawing>
          <wp:inline distT="0" distB="0" distL="114300" distR="114300">
            <wp:extent cx="5172075" cy="2162175"/>
            <wp:effectExtent l="0" t="0" r="9525" b="9525"/>
            <wp:docPr id="105"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4"/>
                    <pic:cNvPicPr>
                      <a:picLocks noChangeAspect="1"/>
                    </pic:cNvPicPr>
                  </pic:nvPicPr>
                  <pic:blipFill>
                    <a:blip r:embed="rId13"/>
                    <a:stretch>
                      <a:fillRect/>
                    </a:stretch>
                  </pic:blipFill>
                  <pic:spPr>
                    <a:xfrm>
                      <a:off x="0" y="0"/>
                      <a:ext cx="5172075" cy="2162175"/>
                    </a:xfrm>
                    <a:prstGeom prst="rect">
                      <a:avLst/>
                    </a:prstGeom>
                    <a:noFill/>
                    <a:ln>
                      <a:noFill/>
                    </a:ln>
                  </pic:spPr>
                </pic:pic>
              </a:graphicData>
            </a:graphic>
          </wp:inline>
        </w:drawing>
      </w:r>
    </w:p>
    <w:p>
      <w:pPr>
        <w:widowControl w:val="0"/>
        <w:spacing w:after="160" w:line="259" w:lineRule="auto"/>
        <w:ind w:firstLine="420"/>
        <w:jc w:val="both"/>
        <w:rPr>
          <w:rFonts w:hint="eastAsia" w:ascii="Times New Roman" w:hAnsi="Times New Roman" w:cs="Times New Roman"/>
          <w:bCs/>
          <w:kern w:val="44"/>
          <w:sz w:val="24"/>
          <w:lang w:eastAsia="zh-CN"/>
        </w:rPr>
      </w:pPr>
      <w:r>
        <w:rPr>
          <w:rFonts w:hint="eastAsia" w:ascii="Times New Roman" w:hAnsi="Times New Roman" w:cs="Times New Roman"/>
          <w:bCs/>
          <w:kern w:val="44"/>
          <w:sz w:val="24"/>
          <w:lang w:eastAsia="zh-CN"/>
        </w:rPr>
        <w:t>点击保存，则不做校验可以保存该图谱配置，后续可编辑继续配置。如果解析后通过校验，则可以点击预览按钮查看图谱，如果解析后没有通过校验，则预览按钮置灰，不能点击预览按钮。</w:t>
      </w:r>
    </w:p>
    <w:p>
      <w:pPr>
        <w:widowControl w:val="0"/>
        <w:spacing w:after="160" w:line="259" w:lineRule="auto"/>
        <w:ind w:firstLine="420"/>
        <w:jc w:val="both"/>
        <w:rPr>
          <w:rFonts w:hint="eastAsia" w:ascii="Times New Roman" w:hAnsi="Times New Roman" w:cs="Times New Roman"/>
          <w:kern w:val="2"/>
          <w:sz w:val="21"/>
        </w:rPr>
      </w:pPr>
      <w:r>
        <w:rPr>
          <w:rFonts w:hint="eastAsia" w:ascii="Times New Roman" w:hAnsi="Times New Roman" w:cs="Times New Roman"/>
          <w:bCs/>
          <w:kern w:val="44"/>
          <w:sz w:val="24"/>
        </w:rPr>
        <w:t>如果图谱中某一个节点已经是其他图谱中的根节点，则会将改节点的图谱树展开。</w:t>
      </w:r>
    </w:p>
    <w:p>
      <w:pPr>
        <w:widowControl w:val="0"/>
        <w:spacing w:after="160" w:line="259" w:lineRule="auto"/>
        <w:ind w:firstLine="420"/>
        <w:jc w:val="both"/>
        <w:rPr>
          <w:rFonts w:hint="eastAsia" w:ascii="宋体" w:hAnsi="宋体" w:cs="宋体"/>
          <w:kern w:val="2"/>
          <w:sz w:val="24"/>
        </w:rPr>
      </w:pPr>
      <w:r>
        <w:rPr>
          <w:rFonts w:hint="eastAsia" w:ascii="宋体" w:hAnsi="宋体" w:cs="宋体"/>
          <w:kern w:val="2"/>
          <w:sz w:val="24"/>
        </w:rPr>
        <w:t>画布右侧悬浮着</w:t>
      </w:r>
      <w:r>
        <w:rPr>
          <w:rFonts w:hint="eastAsia" w:cs="宋体"/>
          <w:kern w:val="2"/>
          <w:sz w:val="24"/>
          <w:lang w:val="en-US" w:eastAsia="zh-CN"/>
        </w:rPr>
        <w:t>100%</w:t>
      </w:r>
      <w:r>
        <w:rPr>
          <w:rFonts w:hint="eastAsia" w:ascii="宋体" w:hAnsi="宋体" w:cs="宋体"/>
          <w:kern w:val="2"/>
          <w:sz w:val="24"/>
        </w:rPr>
        <w:t>，点击放大按钮可以放大图谱，点击缩小按钮可以缩小图谱。</w:t>
      </w:r>
    </w:p>
    <w:p>
      <w:pPr>
        <w:widowControl w:val="0"/>
        <w:spacing w:after="160" w:line="259" w:lineRule="auto"/>
        <w:ind w:firstLine="420"/>
        <w:jc w:val="both"/>
        <w:rPr>
          <w:rFonts w:hint="eastAsia" w:ascii="宋体" w:hAnsi="宋体" w:cs="宋体"/>
          <w:kern w:val="2"/>
          <w:sz w:val="24"/>
        </w:rPr>
      </w:pPr>
      <w:r>
        <w:rPr>
          <w:rFonts w:hint="eastAsia" w:ascii="宋体" w:hAnsi="宋体" w:cs="宋体"/>
          <w:kern w:val="2"/>
          <w:sz w:val="24"/>
        </w:rPr>
        <w:t>点击“生成图谱”</w:t>
      </w:r>
      <w:r>
        <w:rPr>
          <w:rFonts w:hint="eastAsia" w:cs="宋体"/>
          <w:kern w:val="2"/>
          <w:sz w:val="24"/>
          <w:lang w:eastAsia="zh-CN"/>
        </w:rPr>
        <w:t>后，会在列表新增一条数据，</w:t>
      </w:r>
      <w:r>
        <w:rPr>
          <w:rFonts w:hint="eastAsia" w:ascii="宋体" w:hAnsi="宋体" w:cs="宋体"/>
          <w:kern w:val="2"/>
          <w:sz w:val="24"/>
        </w:rPr>
        <w:t>状态默认是启用状态。</w:t>
      </w:r>
    </w:p>
    <w:p>
      <w:pPr>
        <w:widowControl w:val="0"/>
        <w:numPr>
          <w:ilvl w:val="0"/>
          <w:numId w:val="32"/>
        </w:numPr>
        <w:spacing w:after="160" w:line="259" w:lineRule="auto"/>
        <w:ind w:left="420" w:hanging="420"/>
        <w:jc w:val="both"/>
        <w:rPr>
          <w:rFonts w:ascii="宋体" w:hAnsi="宋体" w:cs="宋体"/>
          <w:b/>
          <w:bCs/>
          <w:kern w:val="2"/>
          <w:sz w:val="24"/>
        </w:rPr>
      </w:pPr>
      <w:r>
        <w:rPr>
          <w:rFonts w:hint="eastAsia" w:ascii="宋体" w:hAnsi="宋体" w:cs="宋体"/>
          <w:b/>
          <w:bCs/>
          <w:kern w:val="2"/>
          <w:sz w:val="24"/>
        </w:rPr>
        <w:t>输入指标关系</w:t>
      </w:r>
    </w:p>
    <w:p>
      <w:pPr>
        <w:widowControl w:val="0"/>
        <w:spacing w:after="160" w:line="259" w:lineRule="auto"/>
        <w:ind w:left="420"/>
        <w:jc w:val="both"/>
        <w:rPr>
          <w:rFonts w:ascii="Times New Roman" w:hAnsi="Times New Roman" w:cs="Times New Roman"/>
          <w:kern w:val="2"/>
          <w:sz w:val="24"/>
        </w:rPr>
      </w:pPr>
      <w:r>
        <w:rPr>
          <w:rFonts w:hint="eastAsia" w:ascii="Times New Roman" w:hAnsi="Times New Roman" w:cs="Times New Roman"/>
          <w:kern w:val="2"/>
          <w:sz w:val="24"/>
        </w:rPr>
        <w:t>使用该方式建立的图谱，指标之间有关系，但该关系不是计算关系。</w:t>
      </w:r>
    </w:p>
    <w:p>
      <w:pPr>
        <w:widowControl w:val="0"/>
        <w:spacing w:after="160" w:line="259" w:lineRule="auto"/>
        <w:ind w:left="420"/>
        <w:jc w:val="both"/>
        <w:rPr>
          <w:rFonts w:ascii="宋体" w:hAnsi="宋体" w:cs="宋体"/>
          <w:kern w:val="2"/>
          <w:sz w:val="24"/>
        </w:rPr>
      </w:pPr>
      <w:r>
        <w:rPr>
          <w:rFonts w:ascii="宋体" w:hAnsi="宋体" w:cs="宋体"/>
          <w:kern w:val="2"/>
          <w:sz w:val="24"/>
        </w:rPr>
        <w:drawing>
          <wp:inline distT="0" distB="0" distL="114300" distR="114300">
            <wp:extent cx="3329940" cy="1402080"/>
            <wp:effectExtent l="0" t="0" r="3810" b="7620"/>
            <wp:docPr id="92" name="图片 91" descr="16034442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1" descr="1603444260(1)"/>
                    <pic:cNvPicPr>
                      <a:picLocks noChangeAspect="1"/>
                    </pic:cNvPicPr>
                  </pic:nvPicPr>
                  <pic:blipFill>
                    <a:blip r:embed="rId89"/>
                    <a:stretch>
                      <a:fillRect/>
                    </a:stretch>
                  </pic:blipFill>
                  <pic:spPr>
                    <a:xfrm>
                      <a:off x="0" y="0"/>
                      <a:ext cx="3329940" cy="1402080"/>
                    </a:xfrm>
                    <a:prstGeom prst="rect">
                      <a:avLst/>
                    </a:prstGeom>
                    <a:noFill/>
                    <a:ln>
                      <a:noFill/>
                    </a:ln>
                  </pic:spPr>
                </pic:pic>
              </a:graphicData>
            </a:graphic>
          </wp:inline>
        </w:drawing>
      </w:r>
    </w:p>
    <w:p>
      <w:pPr>
        <w:widowControl w:val="0"/>
        <w:spacing w:after="160" w:line="259" w:lineRule="auto"/>
        <w:ind w:left="420" w:firstLine="480" w:firstLineChars="200"/>
        <w:jc w:val="both"/>
        <w:rPr>
          <w:rFonts w:ascii="宋体" w:hAnsi="宋体" w:cs="宋体"/>
          <w:kern w:val="2"/>
          <w:sz w:val="24"/>
        </w:rPr>
      </w:pPr>
      <w:r>
        <w:rPr>
          <w:rFonts w:hint="eastAsia" w:ascii="宋体" w:hAnsi="宋体" w:cs="宋体"/>
          <w:b/>
          <w:bCs/>
          <w:kern w:val="2"/>
          <w:sz w:val="24"/>
        </w:rPr>
        <w:t>新增指标关系：</w:t>
      </w:r>
      <w:r>
        <w:rPr>
          <w:rFonts w:hint="eastAsia" w:ascii="宋体" w:hAnsi="宋体" w:cs="宋体"/>
          <w:kern w:val="2"/>
          <w:sz w:val="24"/>
        </w:rPr>
        <w:t>进入页面后，点击“+”按钮，界面新增一行，该行出现2个文本输入框，文本框之间以“</w:t>
      </w:r>
      <w:r>
        <w:rPr>
          <w:rFonts w:ascii="宋体" w:hAnsi="宋体" w:cs="宋体"/>
          <w:kern w:val="2"/>
          <w:sz w:val="24"/>
        </w:rPr>
        <w:t>—</w:t>
      </w:r>
      <w:r>
        <w:rPr>
          <w:rFonts w:hint="eastAsia" w:ascii="宋体" w:hAnsi="宋体" w:cs="宋体"/>
          <w:kern w:val="2"/>
          <w:sz w:val="24"/>
        </w:rPr>
        <w:t>”作为分隔。分别在这2个输入框中，输入有关系的2个指标。输入时，可输入</w:t>
      </w:r>
      <w:r>
        <w:rPr>
          <w:rFonts w:hint="eastAsia" w:ascii="宋体" w:hAnsi="宋体" w:cs="宋体"/>
          <w:kern w:val="2"/>
          <w:sz w:val="24"/>
          <w:lang w:eastAsia="zh-CN"/>
        </w:rPr>
        <w:t>关键词</w:t>
      </w:r>
      <w:r>
        <w:rPr>
          <w:rFonts w:hint="eastAsia" w:ascii="宋体" w:hAnsi="宋体" w:cs="宋体"/>
          <w:kern w:val="2"/>
          <w:sz w:val="24"/>
        </w:rPr>
        <w:t>，系统根据模糊搜索自动推荐类似指标，供选择；若该指标无法进行匹配只该指标显示为红色字体。该条指标关系输入完毕后，可继续点击“+”进行添加，也可以点击“-”进行删除。</w:t>
      </w:r>
    </w:p>
    <w:p>
      <w:pPr>
        <w:widowControl w:val="0"/>
        <w:spacing w:after="160" w:line="259" w:lineRule="auto"/>
        <w:ind w:left="420" w:firstLine="480" w:firstLineChars="200"/>
        <w:jc w:val="both"/>
        <w:rPr>
          <w:rFonts w:ascii="宋体" w:hAnsi="宋体" w:cs="宋体"/>
          <w:b/>
          <w:bCs/>
          <w:kern w:val="2"/>
          <w:sz w:val="24"/>
        </w:rPr>
      </w:pPr>
      <w:r>
        <w:rPr>
          <w:rFonts w:hint="eastAsia" w:ascii="宋体" w:hAnsi="宋体" w:cs="宋体"/>
          <w:b/>
          <w:bCs/>
          <w:kern w:val="2"/>
          <w:sz w:val="24"/>
        </w:rPr>
        <w:t>指标关系校验规则：</w:t>
      </w:r>
    </w:p>
    <w:p>
      <w:pPr>
        <w:widowControl w:val="0"/>
        <w:spacing w:after="160" w:line="259" w:lineRule="auto"/>
        <w:ind w:left="420" w:firstLine="480" w:firstLineChars="200"/>
        <w:jc w:val="both"/>
        <w:rPr>
          <w:rFonts w:ascii="宋体" w:hAnsi="宋体" w:cs="宋体"/>
          <w:kern w:val="2"/>
          <w:sz w:val="24"/>
        </w:rPr>
      </w:pPr>
      <w:r>
        <w:rPr>
          <w:rFonts w:hint="eastAsia" w:ascii="宋体" w:hAnsi="宋体" w:cs="宋体"/>
          <w:kern w:val="2"/>
          <w:sz w:val="24"/>
        </w:rPr>
        <w:t>指标是否存在，如不存在，则校验不通过。对不存在的指标以红色字体显示。</w:t>
      </w:r>
    </w:p>
    <w:p>
      <w:pPr>
        <w:widowControl w:val="0"/>
        <w:spacing w:after="160" w:line="259" w:lineRule="auto"/>
        <w:ind w:left="420" w:firstLine="480" w:firstLineChars="200"/>
        <w:jc w:val="both"/>
        <w:rPr>
          <w:rFonts w:hint="eastAsia" w:ascii="宋体" w:hAnsi="宋体" w:cs="宋体"/>
          <w:kern w:val="2"/>
          <w:sz w:val="24"/>
        </w:rPr>
      </w:pPr>
      <w:r>
        <w:rPr>
          <w:rFonts w:hint="eastAsia" w:ascii="宋体" w:hAnsi="宋体" w:cs="宋体"/>
          <w:kern w:val="2"/>
          <w:sz w:val="24"/>
        </w:rPr>
        <w:t>指标关系里所有的指标是否可以全部进行连接，如果无法连接，则校验不通过。对无法连接的指标关系以红色字体显示。</w:t>
      </w:r>
    </w:p>
    <w:p>
      <w:pPr>
        <w:widowControl w:val="0"/>
        <w:spacing w:after="160" w:line="259" w:lineRule="auto"/>
        <w:ind w:left="420" w:firstLine="480" w:firstLineChars="200"/>
        <w:jc w:val="both"/>
        <w:rPr>
          <w:rFonts w:hint="eastAsia" w:ascii="宋体" w:hAnsi="宋体" w:eastAsia="宋体" w:cs="宋体"/>
          <w:kern w:val="2"/>
          <w:sz w:val="24"/>
          <w:lang w:eastAsia="zh-CN"/>
        </w:rPr>
      </w:pPr>
      <w:r>
        <w:rPr>
          <w:rFonts w:hint="eastAsia" w:ascii="Times New Roman" w:hAnsi="Times New Roman" w:cs="Times New Roman"/>
          <w:bCs/>
          <w:kern w:val="44"/>
          <w:sz w:val="24"/>
          <w:lang w:eastAsia="zh-CN"/>
        </w:rPr>
        <w:t>除根节点以外的指标是否频率一致，如果不一致，则无法通过校验。会弹窗提示“指标频率不一致，指标</w:t>
      </w:r>
      <w:r>
        <w:rPr>
          <w:rFonts w:hint="eastAsia" w:ascii="Times New Roman" w:hAnsi="Times New Roman" w:cs="Times New Roman"/>
          <w:bCs/>
          <w:kern w:val="44"/>
          <w:sz w:val="24"/>
          <w:lang w:val="en-US" w:eastAsia="zh-CN"/>
        </w:rPr>
        <w:t>A、指标B、指标C频率为日频，指标D、指标E频率为月频。请选择相同频率的指标创建图谱”。新建的指标频率同所选指标频率。</w:t>
      </w:r>
    </w:p>
    <w:p>
      <w:pPr>
        <w:widowControl w:val="0"/>
        <w:numPr>
          <w:ilvl w:val="0"/>
          <w:numId w:val="32"/>
        </w:numPr>
        <w:spacing w:after="160" w:line="259" w:lineRule="auto"/>
        <w:ind w:left="420" w:hanging="420"/>
        <w:jc w:val="both"/>
        <w:rPr>
          <w:rFonts w:ascii="宋体" w:hAnsi="宋体" w:cs="宋体"/>
          <w:b/>
          <w:bCs/>
          <w:kern w:val="2"/>
          <w:sz w:val="24"/>
        </w:rPr>
      </w:pPr>
      <w:r>
        <w:rPr>
          <w:rFonts w:hint="eastAsia" w:cs="宋体"/>
          <w:b/>
          <w:bCs/>
          <w:kern w:val="2"/>
          <w:sz w:val="24"/>
          <w:lang w:eastAsia="zh-CN"/>
        </w:rPr>
        <w:t>布局</w:t>
      </w:r>
    </w:p>
    <w:p>
      <w:pPr>
        <w:widowControl w:val="0"/>
        <w:numPr>
          <w:ilvl w:val="-1"/>
          <w:numId w:val="0"/>
        </w:numPr>
        <w:spacing w:after="160" w:line="259" w:lineRule="auto"/>
        <w:ind w:left="420" w:firstLine="0"/>
        <w:jc w:val="both"/>
        <w:rPr>
          <w:rFonts w:hint="eastAsia" w:ascii="宋体" w:hAnsi="宋体" w:cs="宋体"/>
          <w:kern w:val="2"/>
          <w:sz w:val="24"/>
        </w:rPr>
      </w:pPr>
      <w:r>
        <w:rPr>
          <w:rFonts w:hint="eastAsia" w:ascii="宋体" w:hAnsi="宋体" w:cs="宋体"/>
          <w:kern w:val="2"/>
          <w:sz w:val="24"/>
        </w:rPr>
        <w:t>点击“布局”按钮，可以选择图形的方向和线条的形状。</w:t>
      </w:r>
    </w:p>
    <w:p>
      <w:pPr>
        <w:widowControl w:val="0"/>
        <w:spacing w:after="160" w:line="259" w:lineRule="auto"/>
        <w:jc w:val="both"/>
        <w:rPr>
          <w:rFonts w:ascii="Times New Roman" w:hAnsi="Times New Roman" w:cs="Times New Roman"/>
          <w:kern w:val="2"/>
          <w:sz w:val="21"/>
        </w:rPr>
      </w:pPr>
      <w:r>
        <w:drawing>
          <wp:inline distT="0" distB="0" distL="114300" distR="114300">
            <wp:extent cx="3867150" cy="2952750"/>
            <wp:effectExtent l="0" t="0" r="0" b="0"/>
            <wp:docPr id="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5"/>
                    <pic:cNvPicPr>
                      <a:picLocks noChangeAspect="1"/>
                    </pic:cNvPicPr>
                  </pic:nvPicPr>
                  <pic:blipFill>
                    <a:blip r:embed="rId90"/>
                    <a:stretch>
                      <a:fillRect/>
                    </a:stretch>
                  </pic:blipFill>
                  <pic:spPr>
                    <a:xfrm>
                      <a:off x="0" y="0"/>
                      <a:ext cx="3867150" cy="2952750"/>
                    </a:xfrm>
                    <a:prstGeom prst="rect">
                      <a:avLst/>
                    </a:prstGeom>
                    <a:noFill/>
                    <a:ln>
                      <a:noFill/>
                    </a:ln>
                  </pic:spPr>
                </pic:pic>
              </a:graphicData>
            </a:graphic>
          </wp:inline>
        </w:drawing>
      </w:r>
    </w:p>
    <w:p>
      <w:pPr>
        <w:widowControl w:val="0"/>
        <w:numPr>
          <w:ilvl w:val="-1"/>
          <w:numId w:val="0"/>
        </w:numPr>
        <w:spacing w:after="160" w:line="259" w:lineRule="auto"/>
        <w:ind w:left="420" w:firstLine="480" w:firstLineChars="200"/>
        <w:jc w:val="both"/>
        <w:rPr>
          <w:rFonts w:ascii="宋体" w:hAnsi="宋体" w:cs="宋体"/>
          <w:b/>
          <w:bCs/>
          <w:kern w:val="2"/>
          <w:sz w:val="24"/>
        </w:rPr>
      </w:pPr>
      <w:r>
        <w:rPr>
          <w:rFonts w:hint="eastAsia" w:ascii="宋体" w:hAnsi="宋体" w:cs="宋体"/>
          <w:kern w:val="2"/>
          <w:sz w:val="24"/>
        </w:rPr>
        <w:t>图形的方向可以选择：横向还是纵向。线条的形状可以选择：曲线还是折线。</w:t>
      </w:r>
      <w:r>
        <w:rPr>
          <w:rFonts w:hint="eastAsia" w:cs="宋体"/>
          <w:kern w:val="2"/>
          <w:sz w:val="24"/>
          <w:lang w:eastAsia="zh-CN"/>
        </w:rPr>
        <w:t>管理员</w:t>
      </w:r>
      <w:r>
        <w:rPr>
          <w:rFonts w:hint="eastAsia" w:ascii="宋体" w:hAnsi="宋体" w:cs="宋体"/>
          <w:kern w:val="2"/>
          <w:sz w:val="24"/>
        </w:rPr>
        <w:t>可根据自己的喜好和适用场景选择适合的图谱展示方式。</w:t>
      </w:r>
    </w:p>
    <w:p>
      <w:pPr>
        <w:widowControl w:val="0"/>
        <w:numPr>
          <w:ilvl w:val="0"/>
          <w:numId w:val="32"/>
        </w:numPr>
        <w:spacing w:after="160" w:line="259" w:lineRule="auto"/>
        <w:ind w:left="420" w:hanging="420"/>
        <w:jc w:val="both"/>
        <w:rPr>
          <w:rFonts w:ascii="宋体" w:hAnsi="宋体" w:cs="宋体"/>
          <w:b/>
          <w:bCs/>
          <w:kern w:val="2"/>
          <w:sz w:val="24"/>
        </w:rPr>
      </w:pPr>
      <w:r>
        <w:rPr>
          <w:rFonts w:hint="eastAsia" w:cs="宋体"/>
          <w:b/>
          <w:bCs/>
          <w:kern w:val="2"/>
          <w:sz w:val="24"/>
          <w:lang w:eastAsia="zh-CN"/>
        </w:rPr>
        <w:t>度量</w:t>
      </w:r>
    </w:p>
    <w:p>
      <w:pPr>
        <w:widowControl w:val="0"/>
        <w:spacing w:after="160" w:line="259" w:lineRule="auto"/>
        <w:ind w:left="0" w:firstLine="420" w:firstLineChars="0"/>
        <w:jc w:val="both"/>
        <w:rPr>
          <w:rFonts w:hint="eastAsia" w:ascii="宋体" w:hAnsi="宋体" w:eastAsia="宋体" w:cs="宋体"/>
          <w:kern w:val="2"/>
          <w:sz w:val="24"/>
          <w:lang w:eastAsia="zh-CN"/>
        </w:rPr>
      </w:pPr>
      <w:r>
        <w:rPr>
          <w:rFonts w:hint="eastAsia" w:cs="宋体"/>
          <w:kern w:val="2"/>
          <w:sz w:val="24"/>
          <w:lang w:eastAsia="zh-CN"/>
        </w:rPr>
        <w:t>管理员在新建图谱前，度量列表里没有值。等用户点击“预览”按钮时，系统取指标图谱中的全部指标度量的并集去重后展示在度量列表里。系统默认勾选全部度量（即在页面展示为蓝色），管理员可以修改。</w:t>
      </w:r>
    </w:p>
    <w:p>
      <w:pPr>
        <w:widowControl w:val="0"/>
        <w:spacing w:after="160" w:line="259" w:lineRule="auto"/>
        <w:ind w:firstLine="420"/>
        <w:jc w:val="both"/>
        <w:rPr>
          <w:rFonts w:hint="eastAsia" w:ascii="宋体" w:hAnsi="宋体" w:eastAsia="宋体" w:cs="宋体"/>
          <w:kern w:val="2"/>
          <w:sz w:val="24"/>
          <w:lang w:eastAsia="zh-CN"/>
        </w:rPr>
      </w:pPr>
      <w:r>
        <w:rPr>
          <w:rFonts w:hint="eastAsia" w:ascii="Times New Roman" w:hAnsi="Times New Roman" w:cs="Times New Roman"/>
          <w:bCs/>
          <w:kern w:val="44"/>
          <w:sz w:val="24"/>
        </w:rPr>
        <w:t>用户输入指标关系后点击“确定”，系统根据关系自动解析与校验，校验通过生成图谱。校验不通过，则无法生成图谱。不能生成图谱的，</w:t>
      </w:r>
      <w:r>
        <w:rPr>
          <w:rFonts w:hint="eastAsia" w:ascii="Times New Roman" w:hAnsi="Times New Roman" w:cs="Times New Roman"/>
          <w:bCs/>
          <w:kern w:val="44"/>
          <w:sz w:val="24"/>
          <w:lang w:eastAsia="zh-CN"/>
        </w:rPr>
        <w:t>则</w:t>
      </w:r>
      <w:r>
        <w:rPr>
          <w:rFonts w:hint="eastAsia" w:ascii="Times New Roman" w:hAnsi="Times New Roman" w:cs="Times New Roman"/>
          <w:bCs/>
          <w:kern w:val="44"/>
          <w:sz w:val="24"/>
        </w:rPr>
        <w:t>“</w:t>
      </w:r>
      <w:del w:id="167" w:author="周婷" w:date="2020-11-03T21:44:15Z">
        <w:r>
          <w:rPr>
            <w:rFonts w:hint="eastAsia" w:ascii="Times New Roman" w:hAnsi="Times New Roman" w:cs="Times New Roman"/>
            <w:bCs/>
            <w:kern w:val="44"/>
            <w:sz w:val="24"/>
          </w:rPr>
          <w:delText>保存</w:delText>
        </w:r>
      </w:del>
      <w:ins w:id="168" w:author="周婷" w:date="2020-11-03T21:44:15Z">
        <w:r>
          <w:rPr>
            <w:rFonts w:hint="eastAsia" w:ascii="Times New Roman" w:hAnsi="Times New Roman" w:cs="Times New Roman"/>
            <w:bCs/>
            <w:kern w:val="44"/>
            <w:sz w:val="24"/>
            <w:lang w:eastAsia="zh-CN"/>
          </w:rPr>
          <w:t>预览</w:t>
        </w:r>
      </w:ins>
      <w:r>
        <w:rPr>
          <w:rFonts w:hint="eastAsia" w:ascii="Times New Roman" w:hAnsi="Times New Roman" w:cs="Times New Roman"/>
          <w:bCs/>
          <w:kern w:val="44"/>
          <w:sz w:val="24"/>
        </w:rPr>
        <w:t>”</w:t>
      </w:r>
      <w:r>
        <w:rPr>
          <w:rFonts w:hint="eastAsia" w:ascii="Times New Roman" w:hAnsi="Times New Roman" w:cs="Times New Roman"/>
          <w:bCs/>
          <w:kern w:val="44"/>
          <w:sz w:val="24"/>
          <w:lang w:eastAsia="zh-CN"/>
        </w:rPr>
        <w:t>置灰。</w:t>
      </w:r>
    </w:p>
    <w:p>
      <w:pPr>
        <w:pStyle w:val="6"/>
        <w:bidi w:val="0"/>
        <w:rPr>
          <w:rFonts w:hint="eastAsia"/>
          <w:lang w:val="en-US" w:eastAsia="zh-CN"/>
        </w:rPr>
      </w:pPr>
      <w:r>
        <w:rPr>
          <w:rFonts w:hint="eastAsia"/>
          <w:lang w:val="en-US" w:eastAsia="zh-CN"/>
        </w:rPr>
        <w:t>启用</w:t>
      </w:r>
    </w:p>
    <w:p>
      <w:pPr>
        <w:widowControl w:val="0"/>
        <w:spacing w:after="160" w:line="259" w:lineRule="auto"/>
        <w:ind w:firstLine="420"/>
        <w:jc w:val="both"/>
        <w:rPr>
          <w:rFonts w:hint="eastAsia" w:ascii="宋体" w:hAnsi="宋体" w:cs="宋体"/>
          <w:kern w:val="2"/>
          <w:sz w:val="24"/>
        </w:rPr>
      </w:pPr>
      <w:r>
        <w:rPr>
          <w:rFonts w:hint="eastAsia" w:ascii="宋体" w:hAnsi="宋体" w:cs="宋体"/>
          <w:kern w:val="2"/>
          <w:sz w:val="24"/>
        </w:rPr>
        <w:t>只有停用状态的指标图谱显示该按钮。</w:t>
      </w:r>
    </w:p>
    <w:p>
      <w:pPr>
        <w:widowControl w:val="0"/>
        <w:spacing w:after="160" w:line="259" w:lineRule="auto"/>
        <w:ind w:firstLine="420"/>
        <w:jc w:val="both"/>
        <w:rPr>
          <w:rFonts w:hint="eastAsia" w:ascii="宋体" w:hAnsi="宋体" w:cs="宋体"/>
          <w:kern w:val="2"/>
          <w:sz w:val="24"/>
        </w:rPr>
      </w:pPr>
      <w:r>
        <w:rPr>
          <w:rFonts w:hint="eastAsia" w:ascii="宋体" w:hAnsi="宋体" w:cs="宋体"/>
          <w:kern w:val="2"/>
          <w:sz w:val="24"/>
        </w:rPr>
        <w:t>勾选数据后，点击“启用”按钮，弹窗展示启用确认框</w:t>
      </w:r>
      <w:r>
        <w:rPr>
          <w:rFonts w:hint="eastAsia" w:cs="宋体"/>
          <w:kern w:val="2"/>
          <w:sz w:val="24"/>
          <w:lang w:eastAsia="zh-CN"/>
        </w:rPr>
        <w:t>“确认启用指标图谱？”</w:t>
      </w:r>
      <w:r>
        <w:rPr>
          <w:rFonts w:hint="eastAsia" w:ascii="宋体" w:hAnsi="宋体" w:cs="宋体"/>
          <w:kern w:val="2"/>
          <w:sz w:val="24"/>
        </w:rPr>
        <w:t>，确认后对应数据状态变为启用，有权限的用户可以在一级菜单指标图谱中看到该图谱。</w:t>
      </w:r>
    </w:p>
    <w:p>
      <w:pPr>
        <w:pStyle w:val="6"/>
        <w:bidi w:val="0"/>
        <w:rPr>
          <w:rFonts w:hint="eastAsia"/>
          <w:lang w:val="en-US" w:eastAsia="zh-CN"/>
        </w:rPr>
      </w:pPr>
      <w:r>
        <w:rPr>
          <w:rFonts w:hint="eastAsia"/>
          <w:lang w:val="en-US" w:eastAsia="zh-CN"/>
        </w:rPr>
        <w:t>停用</w:t>
      </w:r>
    </w:p>
    <w:p>
      <w:pPr>
        <w:widowControl w:val="0"/>
        <w:spacing w:after="160" w:line="259" w:lineRule="auto"/>
        <w:ind w:firstLine="420"/>
        <w:jc w:val="both"/>
        <w:rPr>
          <w:rFonts w:hint="eastAsia" w:ascii="宋体" w:hAnsi="宋体" w:cs="宋体"/>
          <w:kern w:val="2"/>
          <w:sz w:val="24"/>
        </w:rPr>
      </w:pPr>
      <w:r>
        <w:rPr>
          <w:rFonts w:hint="eastAsia" w:ascii="宋体" w:hAnsi="宋体" w:cs="宋体"/>
          <w:kern w:val="2"/>
          <w:sz w:val="24"/>
        </w:rPr>
        <w:t>只有启用状态的指标图谱才可以停用。</w:t>
      </w:r>
    </w:p>
    <w:p>
      <w:pPr>
        <w:widowControl w:val="0"/>
        <w:spacing w:after="160" w:line="259" w:lineRule="auto"/>
        <w:ind w:firstLine="420"/>
        <w:jc w:val="both"/>
        <w:rPr>
          <w:rFonts w:hint="eastAsia" w:ascii="宋体" w:hAnsi="宋体" w:cs="宋体"/>
          <w:kern w:val="2"/>
          <w:sz w:val="24"/>
        </w:rPr>
      </w:pPr>
      <w:r>
        <w:rPr>
          <w:rFonts w:hint="eastAsia" w:ascii="宋体" w:hAnsi="宋体" w:cs="宋体"/>
          <w:kern w:val="2"/>
          <w:sz w:val="24"/>
        </w:rPr>
        <w:t>勾选数据后，点击“停用”按钮，弹窗展示停用确认框，确认后对应数据状态变为停用，用户在一级菜单指标图谱中看</w:t>
      </w:r>
      <w:r>
        <w:rPr>
          <w:rFonts w:hint="eastAsia" w:cs="宋体"/>
          <w:kern w:val="2"/>
          <w:sz w:val="24"/>
          <w:lang w:eastAsia="zh-CN"/>
        </w:rPr>
        <w:t>不</w:t>
      </w:r>
      <w:r>
        <w:rPr>
          <w:rFonts w:hint="eastAsia" w:ascii="宋体" w:hAnsi="宋体" w:cs="宋体"/>
          <w:kern w:val="2"/>
          <w:sz w:val="24"/>
        </w:rPr>
        <w:t>到该图谱。</w:t>
      </w:r>
    </w:p>
    <w:tbl>
      <w:tblPr>
        <w:tblStyle w:val="3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92"/>
        <w:gridCol w:w="3675"/>
        <w:gridCol w:w="36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92" w:type="dxa"/>
          </w:tcPr>
          <w:p>
            <w:pPr>
              <w:keepNext w:val="0"/>
              <w:keepLines w:val="0"/>
              <w:widowControl w:val="0"/>
              <w:suppressLineNumbers w:val="0"/>
              <w:spacing w:before="0" w:beforeAutospacing="0" w:after="160" w:afterAutospacing="0" w:line="259" w:lineRule="auto"/>
              <w:ind w:left="0" w:right="0"/>
              <w:jc w:val="left"/>
              <w:rPr>
                <w:rFonts w:hint="eastAsia" w:ascii="宋体" w:hAnsi="宋体" w:eastAsia="宋体" w:cs="宋体"/>
                <w:b/>
                <w:bCs/>
                <w:kern w:val="2"/>
                <w:sz w:val="24"/>
                <w:vertAlign w:val="baseline"/>
                <w:lang w:eastAsia="zh-CN"/>
              </w:rPr>
            </w:pPr>
            <w:r>
              <w:rPr>
                <w:rFonts w:hint="eastAsia" w:cs="宋体"/>
                <w:b/>
                <w:bCs/>
                <w:kern w:val="2"/>
                <w:sz w:val="24"/>
                <w:vertAlign w:val="baseline"/>
                <w:lang w:eastAsia="zh-CN"/>
              </w:rPr>
              <w:t>情形</w:t>
            </w:r>
          </w:p>
        </w:tc>
        <w:tc>
          <w:tcPr>
            <w:tcW w:w="3675" w:type="dxa"/>
          </w:tcPr>
          <w:p>
            <w:pPr>
              <w:keepNext w:val="0"/>
              <w:keepLines w:val="0"/>
              <w:widowControl w:val="0"/>
              <w:suppressLineNumbers w:val="0"/>
              <w:spacing w:before="0" w:beforeAutospacing="0" w:after="160" w:afterAutospacing="0" w:line="259" w:lineRule="auto"/>
              <w:ind w:left="0" w:right="0"/>
              <w:jc w:val="left"/>
              <w:rPr>
                <w:rFonts w:hint="eastAsia" w:ascii="宋体" w:hAnsi="宋体" w:eastAsia="宋体" w:cs="宋体"/>
                <w:b/>
                <w:bCs/>
                <w:kern w:val="2"/>
                <w:sz w:val="24"/>
                <w:vertAlign w:val="baseline"/>
                <w:lang w:eastAsia="zh-CN"/>
              </w:rPr>
            </w:pPr>
            <w:r>
              <w:rPr>
                <w:rFonts w:hint="eastAsia" w:cs="宋体"/>
                <w:b/>
                <w:bCs/>
                <w:kern w:val="2"/>
                <w:sz w:val="24"/>
                <w:vertAlign w:val="baseline"/>
                <w:lang w:eastAsia="zh-CN"/>
              </w:rPr>
              <w:t>提示语</w:t>
            </w:r>
          </w:p>
        </w:tc>
        <w:tc>
          <w:tcPr>
            <w:tcW w:w="3675" w:type="dxa"/>
          </w:tcPr>
          <w:p>
            <w:pPr>
              <w:keepNext w:val="0"/>
              <w:keepLines w:val="0"/>
              <w:widowControl w:val="0"/>
              <w:suppressLineNumbers w:val="0"/>
              <w:tabs>
                <w:tab w:val="left" w:pos="1182"/>
              </w:tabs>
              <w:spacing w:before="0" w:beforeAutospacing="0" w:after="160" w:afterAutospacing="0" w:line="259" w:lineRule="auto"/>
              <w:ind w:left="0" w:right="0"/>
              <w:jc w:val="both"/>
              <w:rPr>
                <w:rFonts w:hint="eastAsia" w:cs="宋体"/>
                <w:b/>
                <w:bCs/>
                <w:kern w:val="2"/>
                <w:sz w:val="24"/>
                <w:vertAlign w:val="baseline"/>
                <w:lang w:eastAsia="zh-CN"/>
              </w:rPr>
            </w:pPr>
            <w:r>
              <w:rPr>
                <w:rFonts w:hint="eastAsia" w:cs="宋体"/>
                <w:b/>
                <w:bCs/>
                <w:kern w:val="2"/>
                <w:sz w:val="24"/>
                <w:vertAlign w:val="baseline"/>
                <w:lang w:eastAsia="zh-CN"/>
              </w:rPr>
              <w:t>效果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92" w:type="dxa"/>
          </w:tcPr>
          <w:p>
            <w:pPr>
              <w:keepNext w:val="0"/>
              <w:keepLines w:val="0"/>
              <w:widowControl w:val="0"/>
              <w:suppressLineNumbers w:val="0"/>
              <w:spacing w:before="0" w:beforeAutospacing="0" w:after="160" w:afterAutospacing="0" w:line="259" w:lineRule="auto"/>
              <w:ind w:left="0" w:right="0"/>
              <w:jc w:val="both"/>
              <w:rPr>
                <w:rFonts w:hint="eastAsia" w:ascii="宋体" w:hAnsi="宋体" w:eastAsia="宋体" w:cs="宋体"/>
                <w:kern w:val="2"/>
                <w:sz w:val="24"/>
                <w:vertAlign w:val="baseline"/>
                <w:lang w:eastAsia="zh-CN"/>
              </w:rPr>
            </w:pPr>
            <w:r>
              <w:rPr>
                <w:rFonts w:hint="eastAsia" w:cs="宋体"/>
                <w:kern w:val="2"/>
                <w:sz w:val="24"/>
                <w:vertAlign w:val="baseline"/>
                <w:lang w:eastAsia="zh-CN"/>
              </w:rPr>
              <w:t>勾选的启用状态的数据均为没有用户收藏</w:t>
            </w:r>
          </w:p>
        </w:tc>
        <w:tc>
          <w:tcPr>
            <w:tcW w:w="3675" w:type="dxa"/>
          </w:tcPr>
          <w:p>
            <w:pPr>
              <w:keepNext w:val="0"/>
              <w:keepLines w:val="0"/>
              <w:widowControl w:val="0"/>
              <w:suppressLineNumbers w:val="0"/>
              <w:spacing w:before="0" w:beforeAutospacing="0" w:after="160" w:afterAutospacing="0" w:line="259" w:lineRule="auto"/>
              <w:ind w:left="0" w:right="0"/>
              <w:jc w:val="both"/>
              <w:rPr>
                <w:rFonts w:hint="eastAsia" w:ascii="宋体" w:hAnsi="宋体" w:eastAsia="宋体" w:cs="宋体"/>
                <w:kern w:val="2"/>
                <w:sz w:val="24"/>
                <w:vertAlign w:val="baseline"/>
                <w:lang w:eastAsia="zh-CN"/>
              </w:rPr>
            </w:pPr>
            <w:r>
              <w:rPr>
                <w:rFonts w:hint="eastAsia" w:cs="宋体"/>
                <w:kern w:val="2"/>
                <w:sz w:val="24"/>
                <w:vertAlign w:val="baseline"/>
                <w:lang w:eastAsia="zh-CN"/>
              </w:rPr>
              <w:t>确认停用指标图谱？</w:t>
            </w:r>
          </w:p>
        </w:tc>
        <w:tc>
          <w:tcPr>
            <w:tcW w:w="3675" w:type="dxa"/>
          </w:tcPr>
          <w:p>
            <w:pPr>
              <w:keepNext w:val="0"/>
              <w:keepLines w:val="0"/>
              <w:widowControl w:val="0"/>
              <w:suppressLineNumbers w:val="0"/>
              <w:spacing w:before="0" w:beforeAutospacing="0" w:after="160" w:afterAutospacing="0" w:line="259" w:lineRule="auto"/>
              <w:ind w:left="0" w:right="0"/>
              <w:jc w:val="both"/>
              <w:rPr>
                <w:rFonts w:hint="eastAsia" w:cs="宋体"/>
                <w:kern w:val="2"/>
                <w:sz w:val="24"/>
                <w:vertAlign w:val="baseline"/>
                <w:lang w:eastAsia="zh-CN"/>
              </w:rPr>
            </w:pPr>
            <w:r>
              <w:rPr>
                <w:rFonts w:hint="eastAsia" w:cs="宋体"/>
                <w:kern w:val="2"/>
                <w:sz w:val="24"/>
                <w:vertAlign w:val="baseline"/>
                <w:lang w:eastAsia="zh-CN"/>
              </w:rPr>
              <w:t>点击取消没有变化；</w:t>
            </w:r>
          </w:p>
          <w:p>
            <w:pPr>
              <w:keepNext w:val="0"/>
              <w:keepLines w:val="0"/>
              <w:widowControl w:val="0"/>
              <w:suppressLineNumbers w:val="0"/>
              <w:spacing w:before="0" w:beforeAutospacing="0" w:after="160" w:afterAutospacing="0" w:line="259" w:lineRule="auto"/>
              <w:ind w:left="0" w:right="0"/>
              <w:jc w:val="both"/>
              <w:rPr>
                <w:rFonts w:hint="eastAsia" w:cs="宋体"/>
                <w:kern w:val="2"/>
                <w:sz w:val="24"/>
                <w:vertAlign w:val="baseline"/>
                <w:lang w:eastAsia="zh-CN"/>
              </w:rPr>
            </w:pPr>
            <w:r>
              <w:rPr>
                <w:rFonts w:hint="eastAsia" w:cs="宋体"/>
                <w:kern w:val="2"/>
                <w:sz w:val="24"/>
                <w:vertAlign w:val="baseline"/>
                <w:lang w:eastAsia="zh-CN"/>
              </w:rPr>
              <w:t>点击确认后状态变为停用，用户无法在指标图谱看到停用状态的图谱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92" w:type="dxa"/>
          </w:tcPr>
          <w:p>
            <w:pPr>
              <w:keepNext w:val="0"/>
              <w:keepLines w:val="0"/>
              <w:widowControl w:val="0"/>
              <w:suppressLineNumbers w:val="0"/>
              <w:spacing w:before="0" w:beforeAutospacing="0" w:after="160" w:afterAutospacing="0" w:line="259" w:lineRule="auto"/>
              <w:ind w:left="0" w:right="0"/>
              <w:jc w:val="both"/>
              <w:rPr>
                <w:rFonts w:hint="eastAsia" w:ascii="宋体" w:hAnsi="宋体" w:cs="宋体"/>
                <w:kern w:val="2"/>
                <w:sz w:val="24"/>
                <w:vertAlign w:val="baseline"/>
              </w:rPr>
            </w:pPr>
            <w:r>
              <w:rPr>
                <w:rFonts w:hint="eastAsia" w:cs="宋体"/>
                <w:kern w:val="2"/>
                <w:sz w:val="24"/>
                <w:vertAlign w:val="baseline"/>
                <w:lang w:eastAsia="zh-CN"/>
              </w:rPr>
              <w:t>勾选的是启用状态（有用户收藏）</w:t>
            </w:r>
          </w:p>
        </w:tc>
        <w:tc>
          <w:tcPr>
            <w:tcW w:w="3675" w:type="dxa"/>
          </w:tcPr>
          <w:p>
            <w:pPr>
              <w:keepNext w:val="0"/>
              <w:keepLines w:val="0"/>
              <w:widowControl w:val="0"/>
              <w:suppressLineNumbers w:val="0"/>
              <w:spacing w:before="0" w:beforeAutospacing="0" w:after="160" w:afterAutospacing="0" w:line="259" w:lineRule="auto"/>
              <w:ind w:left="0" w:right="0"/>
              <w:jc w:val="both"/>
              <w:rPr>
                <w:rFonts w:hint="eastAsia" w:ascii="宋体" w:hAnsi="宋体" w:eastAsia="宋体" w:cs="宋体"/>
                <w:kern w:val="2"/>
                <w:sz w:val="24"/>
                <w:vertAlign w:val="baseline"/>
                <w:lang w:eastAsia="zh-CN"/>
              </w:rPr>
            </w:pPr>
            <w:r>
              <w:rPr>
                <w:rFonts w:hint="eastAsia" w:cs="宋体"/>
                <w:color w:val="0070C0"/>
                <w:kern w:val="2"/>
                <w:sz w:val="24"/>
                <w:vertAlign w:val="baseline"/>
                <w:lang w:eastAsia="zh-CN"/>
              </w:rPr>
              <w:t>满期保费赔付率、净利润</w:t>
            </w:r>
            <w:r>
              <w:rPr>
                <w:rFonts w:hint="eastAsia" w:cs="宋体"/>
                <w:kern w:val="2"/>
                <w:sz w:val="24"/>
                <w:vertAlign w:val="baseline"/>
                <w:lang w:eastAsia="zh-CN"/>
              </w:rPr>
              <w:t>图谱已被用户收藏，停用后，用户将无法查看图谱。确认继续停用？</w:t>
            </w:r>
          </w:p>
        </w:tc>
        <w:tc>
          <w:tcPr>
            <w:tcW w:w="3675" w:type="dxa"/>
          </w:tcPr>
          <w:p>
            <w:pPr>
              <w:keepNext w:val="0"/>
              <w:keepLines w:val="0"/>
              <w:widowControl w:val="0"/>
              <w:suppressLineNumbers w:val="0"/>
              <w:spacing w:before="0" w:beforeAutospacing="0" w:after="160" w:afterAutospacing="0" w:line="259" w:lineRule="auto"/>
              <w:ind w:left="0" w:right="0"/>
              <w:jc w:val="both"/>
              <w:rPr>
                <w:rFonts w:hint="eastAsia" w:cs="宋体"/>
                <w:kern w:val="2"/>
                <w:sz w:val="24"/>
                <w:vertAlign w:val="baseline"/>
                <w:lang w:eastAsia="zh-CN"/>
              </w:rPr>
            </w:pPr>
            <w:r>
              <w:rPr>
                <w:rFonts w:hint="eastAsia" w:cs="宋体"/>
                <w:kern w:val="2"/>
                <w:sz w:val="24"/>
                <w:vertAlign w:val="baseline"/>
                <w:lang w:eastAsia="zh-CN"/>
              </w:rPr>
              <w:t>点击取消没有变化；</w:t>
            </w:r>
          </w:p>
          <w:p>
            <w:pPr>
              <w:keepNext w:val="0"/>
              <w:keepLines w:val="0"/>
              <w:widowControl w:val="0"/>
              <w:suppressLineNumbers w:val="0"/>
              <w:spacing w:before="0" w:beforeAutospacing="0" w:after="160" w:afterAutospacing="0" w:line="259" w:lineRule="auto"/>
              <w:ind w:left="0" w:right="0"/>
              <w:jc w:val="both"/>
              <w:rPr>
                <w:rFonts w:hint="eastAsia" w:cs="宋体"/>
                <w:kern w:val="2"/>
                <w:sz w:val="24"/>
                <w:vertAlign w:val="baseline"/>
                <w:lang w:eastAsia="zh-CN"/>
              </w:rPr>
            </w:pPr>
            <w:r>
              <w:rPr>
                <w:rFonts w:hint="eastAsia" w:cs="宋体"/>
                <w:kern w:val="2"/>
                <w:sz w:val="24"/>
                <w:vertAlign w:val="baseline"/>
                <w:lang w:eastAsia="zh-CN"/>
              </w:rPr>
              <w:t>点击确认后状态变为启用，用户无法在指标图谱和我的收藏看到停用状态的图谱</w:t>
            </w:r>
          </w:p>
        </w:tc>
      </w:tr>
    </w:tbl>
    <w:p>
      <w:pPr>
        <w:widowControl w:val="0"/>
        <w:spacing w:after="160" w:line="259" w:lineRule="auto"/>
        <w:ind w:firstLine="420"/>
        <w:jc w:val="both"/>
        <w:rPr>
          <w:rFonts w:hint="eastAsia" w:ascii="宋体" w:hAnsi="宋体" w:cs="宋体"/>
          <w:kern w:val="2"/>
          <w:sz w:val="24"/>
        </w:rPr>
      </w:pPr>
    </w:p>
    <w:p>
      <w:pPr>
        <w:pStyle w:val="6"/>
        <w:bidi w:val="0"/>
        <w:rPr>
          <w:rFonts w:hint="eastAsia"/>
          <w:lang w:val="en-US" w:eastAsia="zh-CN"/>
        </w:rPr>
      </w:pPr>
      <w:r>
        <w:rPr>
          <w:rFonts w:hint="eastAsia"/>
          <w:lang w:val="en-US" w:eastAsia="zh-CN"/>
        </w:rPr>
        <w:t>编辑</w:t>
      </w:r>
    </w:p>
    <w:p>
      <w:pPr>
        <w:pStyle w:val="15"/>
        <w:widowControl w:val="0"/>
        <w:spacing w:after="160" w:line="259" w:lineRule="auto"/>
        <w:ind w:firstLine="420"/>
        <w:jc w:val="both"/>
        <w:rPr>
          <w:rFonts w:hint="eastAsia" w:ascii="宋体" w:hAnsi="宋体" w:cs="宋体"/>
          <w:kern w:val="2"/>
          <w:sz w:val="24"/>
        </w:rPr>
      </w:pPr>
      <w:r>
        <w:rPr>
          <w:rFonts w:hint="eastAsia"/>
          <w:lang w:val="en-US" w:eastAsia="zh-CN"/>
        </w:rPr>
        <w:t>点击某一条数据后的编辑按钮进行编辑，不论是系统生成还是用户自定义的图谱。可以通过编辑计算公式或指标关系从而编辑图谱，点击生成图谱按钮，则编辑成功。用户在一级菜单指标图谱中看到的图谱是更新后的图谱。</w:t>
      </w:r>
    </w:p>
    <w:p>
      <w:pPr>
        <w:pStyle w:val="6"/>
        <w:bidi w:val="0"/>
        <w:rPr>
          <w:rFonts w:hint="eastAsia"/>
          <w:lang w:val="en-US" w:eastAsia="zh-CN"/>
        </w:rPr>
      </w:pPr>
      <w:r>
        <w:rPr>
          <w:rFonts w:hint="eastAsia"/>
          <w:lang w:val="en-US" w:eastAsia="zh-CN"/>
        </w:rPr>
        <w:t>点击其中一条数据</w:t>
      </w:r>
    </w:p>
    <w:p>
      <w:pPr>
        <w:widowControl w:val="0"/>
        <w:spacing w:after="160" w:line="259" w:lineRule="auto"/>
        <w:ind w:firstLine="420"/>
        <w:jc w:val="both"/>
        <w:rPr>
          <w:rFonts w:hint="eastAsia" w:ascii="宋体" w:hAnsi="宋体" w:cs="宋体"/>
          <w:kern w:val="2"/>
          <w:sz w:val="24"/>
        </w:rPr>
      </w:pPr>
      <w:r>
        <w:rPr>
          <w:rFonts w:hint="eastAsia" w:ascii="宋体" w:hAnsi="宋体" w:cs="宋体"/>
          <w:kern w:val="2"/>
          <w:sz w:val="24"/>
        </w:rPr>
        <w:t>点击某条数据，则当前窗口展示对应的图谱页面。</w:t>
      </w:r>
    </w:p>
    <w:p>
      <w:pPr>
        <w:widowControl w:val="0"/>
        <w:spacing w:after="160" w:line="259" w:lineRule="auto"/>
        <w:ind w:firstLine="420"/>
        <w:jc w:val="both"/>
        <w:rPr>
          <w:rFonts w:hint="eastAsia" w:ascii="宋体" w:hAnsi="宋体" w:cs="宋体"/>
          <w:kern w:val="2"/>
          <w:sz w:val="24"/>
        </w:rPr>
      </w:pPr>
      <w:r>
        <w:rPr>
          <w:rFonts w:hint="eastAsia" w:ascii="宋体" w:hAnsi="宋体" w:cs="宋体"/>
          <w:kern w:val="2"/>
          <w:sz w:val="24"/>
        </w:rPr>
        <w:t>画布右侧悬浮着</w:t>
      </w:r>
      <w:r>
        <w:rPr>
          <w:rFonts w:hint="eastAsia" w:cs="宋体"/>
          <w:kern w:val="2"/>
          <w:sz w:val="24"/>
          <w:lang w:val="en-US" w:eastAsia="zh-CN"/>
        </w:rPr>
        <w:t>100%</w:t>
      </w:r>
      <w:r>
        <w:rPr>
          <w:rFonts w:hint="eastAsia" w:ascii="宋体" w:hAnsi="宋体" w:cs="宋体"/>
          <w:kern w:val="2"/>
          <w:sz w:val="24"/>
        </w:rPr>
        <w:t>，点击放大按钮可以放大图谱，点击缩小按钮可以缩小图谱。左上方可以点击“布局”按钮切换图谱横向或纵向展示。</w:t>
      </w:r>
    </w:p>
    <w:p>
      <w:pPr>
        <w:widowControl w:val="0"/>
        <w:spacing w:after="160" w:line="259" w:lineRule="auto"/>
        <w:ind w:firstLine="420"/>
        <w:jc w:val="both"/>
        <w:rPr>
          <w:rFonts w:hint="eastAsia" w:ascii="宋体" w:hAnsi="宋体" w:cs="宋体"/>
          <w:kern w:val="2"/>
          <w:sz w:val="24"/>
        </w:rPr>
      </w:pPr>
      <w:r>
        <w:rPr>
          <w:rFonts w:hint="eastAsia" w:ascii="宋体" w:hAnsi="宋体" w:cs="宋体"/>
          <w:kern w:val="2"/>
          <w:sz w:val="24"/>
        </w:rPr>
        <w:t>左上方可以点击“锁”的图标，解锁表示可以随意拖动画布，锁住表示不能拖动画布。</w:t>
      </w:r>
    </w:p>
    <w:p>
      <w:pPr>
        <w:pStyle w:val="4"/>
        <w:bidi w:val="0"/>
        <w:rPr>
          <w:rFonts w:hint="eastAsia"/>
          <w:lang w:val="en-US" w:eastAsia="zh-CN"/>
        </w:rPr>
      </w:pPr>
      <w:bookmarkStart w:id="55" w:name="_Toc54365901"/>
      <w:r>
        <w:rPr>
          <w:rFonts w:hint="eastAsia"/>
          <w:lang w:val="en-US" w:eastAsia="zh-CN"/>
        </w:rPr>
        <w:t>指标图谱</w:t>
      </w:r>
      <w:bookmarkEnd w:id="55"/>
    </w:p>
    <w:p>
      <w:pPr>
        <w:pStyle w:val="5"/>
        <w:bidi w:val="0"/>
        <w:rPr>
          <w:rFonts w:hint="eastAsia"/>
        </w:rPr>
      </w:pPr>
      <w:r>
        <w:rPr>
          <w:rFonts w:hint="eastAsia"/>
        </w:rPr>
        <w:t>参与者</w:t>
      </w:r>
    </w:p>
    <w:p>
      <w:pPr>
        <w:widowControl/>
        <w:spacing w:after="0" w:line="360" w:lineRule="auto"/>
        <w:ind w:firstLine="480" w:firstLineChars="200"/>
        <w:jc w:val="left"/>
        <w:rPr>
          <w:rFonts w:hint="eastAsia" w:ascii="宋体" w:hAnsi="宋体" w:cs="宋体"/>
          <w:kern w:val="0"/>
          <w:sz w:val="24"/>
        </w:rPr>
      </w:pPr>
      <w:r>
        <w:rPr>
          <w:rFonts w:hint="eastAsia" w:cs="宋体"/>
          <w:kern w:val="0"/>
          <w:sz w:val="24"/>
          <w:lang w:eastAsia="zh-CN"/>
        </w:rPr>
        <w:t>有权限的</w:t>
      </w:r>
      <w:r>
        <w:rPr>
          <w:rFonts w:hint="eastAsia" w:ascii="宋体" w:hAnsi="宋体" w:cs="宋体"/>
          <w:kern w:val="0"/>
          <w:sz w:val="24"/>
        </w:rPr>
        <w:t>用户。</w:t>
      </w:r>
    </w:p>
    <w:p>
      <w:pPr>
        <w:pStyle w:val="5"/>
        <w:bidi w:val="0"/>
        <w:rPr>
          <w:rFonts w:hint="eastAsia"/>
        </w:rPr>
      </w:pPr>
      <w:r>
        <w:rPr>
          <w:rFonts w:hint="eastAsia"/>
        </w:rPr>
        <w:t>输入与输出</w:t>
      </w:r>
    </w:p>
    <w:p>
      <w:pPr>
        <w:widowControl/>
        <w:spacing w:after="0" w:line="360" w:lineRule="auto"/>
        <w:ind w:firstLine="480" w:firstLineChars="200"/>
        <w:jc w:val="left"/>
        <w:rPr>
          <w:rFonts w:hint="eastAsia" w:ascii="宋体" w:hAnsi="宋体" w:cs="宋体"/>
          <w:kern w:val="0"/>
          <w:sz w:val="24"/>
        </w:rPr>
      </w:pPr>
      <w:r>
        <w:rPr>
          <w:rFonts w:hint="eastAsia" w:ascii="宋体" w:hAnsi="宋体" w:cs="宋体"/>
          <w:kern w:val="0"/>
          <w:sz w:val="24"/>
        </w:rPr>
        <w:t>输入：无</w:t>
      </w:r>
    </w:p>
    <w:p>
      <w:pPr>
        <w:widowControl/>
        <w:spacing w:after="0" w:line="360" w:lineRule="auto"/>
        <w:ind w:firstLine="480" w:firstLineChars="200"/>
        <w:jc w:val="left"/>
        <w:rPr>
          <w:rFonts w:hint="eastAsia" w:ascii="宋体" w:hAnsi="宋体" w:cs="宋体"/>
          <w:kern w:val="0"/>
          <w:sz w:val="24"/>
        </w:rPr>
      </w:pPr>
      <w:r>
        <w:rPr>
          <w:rFonts w:hint="eastAsia" w:ascii="宋体" w:hAnsi="宋体" w:cs="宋体"/>
          <w:kern w:val="0"/>
          <w:sz w:val="24"/>
        </w:rPr>
        <w:t>输出：无</w:t>
      </w:r>
    </w:p>
    <w:p>
      <w:pPr>
        <w:pStyle w:val="5"/>
        <w:bidi w:val="0"/>
        <w:rPr>
          <w:rFonts w:hint="eastAsia"/>
        </w:rPr>
      </w:pPr>
      <w:r>
        <w:rPr>
          <w:rFonts w:hint="eastAsia"/>
        </w:rPr>
        <w:t>前置条件与后置条件</w:t>
      </w:r>
    </w:p>
    <w:p>
      <w:pPr>
        <w:widowControl/>
        <w:spacing w:after="0" w:line="360" w:lineRule="auto"/>
        <w:ind w:firstLine="480" w:firstLineChars="200"/>
        <w:jc w:val="left"/>
        <w:rPr>
          <w:rFonts w:hint="eastAsia" w:ascii="宋体" w:hAnsi="宋体" w:cs="宋体"/>
          <w:kern w:val="0"/>
          <w:sz w:val="24"/>
        </w:rPr>
      </w:pPr>
      <w:r>
        <w:rPr>
          <w:rFonts w:hint="eastAsia" w:ascii="宋体" w:hAnsi="宋体" w:cs="宋体"/>
          <w:kern w:val="0"/>
          <w:sz w:val="24"/>
        </w:rPr>
        <w:t>前置条件：用户有查看该指标图谱的权限。</w:t>
      </w:r>
    </w:p>
    <w:p>
      <w:pPr>
        <w:widowControl/>
        <w:spacing w:after="0" w:line="360" w:lineRule="auto"/>
        <w:ind w:firstLine="480" w:firstLineChars="200"/>
        <w:jc w:val="left"/>
        <w:rPr>
          <w:rFonts w:hint="eastAsia" w:ascii="宋体" w:hAnsi="宋体" w:cs="宋体"/>
          <w:kern w:val="0"/>
          <w:sz w:val="24"/>
        </w:rPr>
      </w:pPr>
      <w:r>
        <w:rPr>
          <w:rFonts w:hint="eastAsia" w:ascii="宋体" w:hAnsi="宋体" w:cs="宋体"/>
          <w:kern w:val="0"/>
          <w:sz w:val="24"/>
        </w:rPr>
        <w:t>后置条件：无。</w:t>
      </w:r>
    </w:p>
    <w:p>
      <w:pPr>
        <w:pStyle w:val="5"/>
        <w:bidi w:val="0"/>
        <w:rPr>
          <w:rFonts w:hint="eastAsia"/>
        </w:rPr>
      </w:pPr>
      <w:r>
        <w:rPr>
          <w:rFonts w:hint="eastAsia"/>
        </w:rPr>
        <w:t>业务规则</w:t>
      </w:r>
    </w:p>
    <w:p>
      <w:pPr>
        <w:widowControl/>
        <w:numPr>
          <w:ilvl w:val="0"/>
          <w:numId w:val="33"/>
        </w:numPr>
        <w:spacing w:after="0" w:line="360" w:lineRule="auto"/>
        <w:ind w:left="425" w:hanging="425"/>
        <w:jc w:val="left"/>
        <w:rPr>
          <w:rFonts w:hint="eastAsia" w:ascii="宋体" w:hAnsi="宋体" w:cs="宋体"/>
          <w:color w:val="000000"/>
          <w:kern w:val="0"/>
          <w:sz w:val="24"/>
        </w:rPr>
      </w:pPr>
      <w:r>
        <w:rPr>
          <w:rFonts w:hint="eastAsia" w:ascii="宋体" w:hAnsi="宋体" w:cs="宋体"/>
          <w:color w:val="000000"/>
          <w:kern w:val="0"/>
          <w:sz w:val="24"/>
        </w:rPr>
        <w:t>关系查询/展现</w:t>
      </w:r>
    </w:p>
    <w:p>
      <w:pPr>
        <w:widowControl/>
        <w:spacing w:after="0" w:line="360" w:lineRule="auto"/>
        <w:ind w:firstLine="480" w:firstLineChars="200"/>
        <w:jc w:val="left"/>
        <w:rPr>
          <w:rFonts w:hint="eastAsia" w:ascii="宋体" w:hAnsi="宋体" w:cs="宋体"/>
          <w:kern w:val="0"/>
          <w:sz w:val="24"/>
        </w:rPr>
      </w:pPr>
      <w:r>
        <w:rPr>
          <w:rFonts w:hint="eastAsia" w:ascii="宋体" w:hAnsi="宋体" w:cs="宋体"/>
          <w:kern w:val="0"/>
          <w:sz w:val="24"/>
        </w:rPr>
        <w:t>用户查询指标图谱时，快速检索图数据库数据，以支持在系统前端展现指标间的关系。</w:t>
      </w:r>
    </w:p>
    <w:p>
      <w:pPr>
        <w:widowControl/>
        <w:numPr>
          <w:ilvl w:val="0"/>
          <w:numId w:val="33"/>
        </w:numPr>
        <w:spacing w:after="0" w:line="360" w:lineRule="auto"/>
        <w:ind w:left="425" w:hanging="425"/>
        <w:jc w:val="left"/>
        <w:rPr>
          <w:rFonts w:hint="eastAsia" w:ascii="宋体" w:hAnsi="宋体" w:cs="宋体"/>
          <w:color w:val="000000"/>
          <w:kern w:val="0"/>
          <w:sz w:val="24"/>
        </w:rPr>
      </w:pPr>
      <w:r>
        <w:rPr>
          <w:rFonts w:hint="eastAsia" w:ascii="宋体" w:hAnsi="宋体" w:cs="宋体"/>
          <w:color w:val="000000"/>
          <w:kern w:val="0"/>
          <w:sz w:val="24"/>
        </w:rPr>
        <w:t>智能预警</w:t>
      </w:r>
    </w:p>
    <w:p>
      <w:pPr>
        <w:widowControl/>
        <w:spacing w:after="0" w:line="360" w:lineRule="auto"/>
        <w:ind w:firstLine="480" w:firstLineChars="200"/>
        <w:jc w:val="left"/>
        <w:rPr>
          <w:rFonts w:hint="eastAsia" w:ascii="宋体" w:hAnsi="宋体" w:cs="宋体"/>
          <w:kern w:val="0"/>
          <w:sz w:val="24"/>
        </w:rPr>
      </w:pPr>
      <w:r>
        <w:rPr>
          <w:rFonts w:hint="eastAsia" w:ascii="宋体" w:hAnsi="宋体" w:cs="宋体"/>
          <w:kern w:val="0"/>
          <w:sz w:val="24"/>
        </w:rPr>
        <w:t>根据指标预设阈值及指标关联关系，自动推送上下级关联指标数据，进行预警分析，包括但不限于归因分析、指标联动分析。</w:t>
      </w:r>
    </w:p>
    <w:p>
      <w:pPr>
        <w:widowControl/>
        <w:numPr>
          <w:ilvl w:val="0"/>
          <w:numId w:val="33"/>
        </w:numPr>
        <w:spacing w:after="0" w:line="360" w:lineRule="auto"/>
        <w:ind w:left="425" w:hanging="425"/>
        <w:jc w:val="left"/>
        <w:rPr>
          <w:rFonts w:hint="eastAsia" w:ascii="宋体" w:hAnsi="宋体" w:cs="宋体"/>
          <w:color w:val="000000"/>
          <w:kern w:val="0"/>
          <w:sz w:val="24"/>
        </w:rPr>
      </w:pPr>
      <w:r>
        <w:rPr>
          <w:rFonts w:hint="eastAsia" w:ascii="宋体" w:hAnsi="宋体" w:cs="宋体"/>
          <w:color w:val="000000"/>
          <w:kern w:val="0"/>
          <w:sz w:val="24"/>
        </w:rPr>
        <w:t>指标图谱的前端展现</w:t>
      </w:r>
    </w:p>
    <w:p>
      <w:pPr>
        <w:widowControl/>
        <w:spacing w:after="0" w:line="360" w:lineRule="auto"/>
        <w:ind w:firstLine="480" w:firstLineChars="200"/>
        <w:jc w:val="left"/>
        <w:rPr>
          <w:rFonts w:hint="eastAsia" w:ascii="宋体" w:hAnsi="宋体" w:cs="宋体"/>
          <w:kern w:val="0"/>
          <w:sz w:val="24"/>
        </w:rPr>
      </w:pPr>
      <w:r>
        <w:rPr>
          <w:rFonts w:hint="eastAsia" w:ascii="宋体" w:hAnsi="宋体" w:cs="宋体"/>
          <w:kern w:val="0"/>
          <w:sz w:val="24"/>
        </w:rPr>
        <w:t>满足用户对图谱展现内容进行自定义和维护，并对异常指标实现高亮等方式显示提醒。用户收到指标预警信息后，可以通过指标图谱进行指标分析探查，在指标图谱上每个节点均可以实现多维度的指标钻取分析。</w:t>
      </w:r>
    </w:p>
    <w:p>
      <w:pPr>
        <w:pStyle w:val="5"/>
        <w:bidi w:val="0"/>
        <w:rPr>
          <w:rFonts w:hint="eastAsia"/>
        </w:rPr>
      </w:pPr>
      <w:r>
        <w:rPr>
          <w:rFonts w:hint="eastAsia"/>
        </w:rPr>
        <w:t>页面原型及页面规则</w:t>
      </w:r>
    </w:p>
    <w:p>
      <w:pPr>
        <w:widowControl w:val="0"/>
        <w:spacing w:after="160" w:line="259" w:lineRule="auto"/>
        <w:jc w:val="both"/>
        <w:rPr>
          <w:rFonts w:hint="eastAsia" w:ascii="宋体" w:hAnsi="宋体" w:cs="宋体"/>
          <w:kern w:val="2"/>
          <w:sz w:val="24"/>
        </w:rPr>
      </w:pPr>
      <w:r>
        <w:rPr>
          <w:rFonts w:hint="eastAsia" w:ascii="宋体" w:hAnsi="宋体" w:cs="宋体"/>
          <w:kern w:val="2"/>
          <w:sz w:val="24"/>
          <w:lang w:val="zh-CN"/>
        </w:rPr>
        <w:t>增加一级菜单【指标图谱】，展示指标图谱</w:t>
      </w:r>
      <w:r>
        <w:rPr>
          <w:rFonts w:hint="eastAsia" w:ascii="宋体" w:hAnsi="宋体" w:cs="宋体"/>
          <w:kern w:val="2"/>
          <w:sz w:val="24"/>
        </w:rPr>
        <w:t>页面。</w:t>
      </w:r>
    </w:p>
    <w:p>
      <w:pPr>
        <w:widowControl w:val="0"/>
        <w:spacing w:after="160" w:line="259" w:lineRule="auto"/>
        <w:jc w:val="both"/>
        <w:rPr>
          <w:rFonts w:hint="eastAsia" w:ascii="宋体" w:hAnsi="宋体" w:cs="宋体"/>
          <w:kern w:val="2"/>
          <w:sz w:val="24"/>
        </w:rPr>
      </w:pPr>
      <w:r>
        <w:rPr>
          <w:rFonts w:hint="eastAsia" w:eastAsia="宋体"/>
          <w:b w:val="0"/>
          <w:bCs w:val="0"/>
          <w:i w:val="0"/>
          <w:iCs w:val="0"/>
          <w:sz w:val="24"/>
          <w:szCs w:val="24"/>
          <w:lang w:eastAsia="zh-CN"/>
        </w:rPr>
        <w:t>列表中</w:t>
      </w:r>
      <w:r>
        <w:rPr>
          <w:rFonts w:hint="eastAsia"/>
          <w:b w:val="0"/>
          <w:bCs w:val="0"/>
          <w:i w:val="0"/>
          <w:iCs w:val="0"/>
          <w:sz w:val="24"/>
          <w:szCs w:val="24"/>
          <w:lang w:eastAsia="zh-CN"/>
        </w:rPr>
        <w:t>数据</w:t>
      </w:r>
      <w:r>
        <w:rPr>
          <w:rFonts w:hint="eastAsia" w:eastAsia="宋体"/>
          <w:b w:val="0"/>
          <w:bCs w:val="0"/>
          <w:i w:val="0"/>
          <w:iCs w:val="0"/>
          <w:sz w:val="24"/>
          <w:szCs w:val="24"/>
          <w:lang w:eastAsia="zh-CN"/>
        </w:rPr>
        <w:t>的排序按照</w:t>
      </w:r>
      <w:r>
        <w:rPr>
          <w:rFonts w:hint="eastAsia"/>
          <w:b w:val="0"/>
          <w:bCs w:val="0"/>
          <w:i w:val="0"/>
          <w:iCs w:val="0"/>
          <w:sz w:val="24"/>
          <w:szCs w:val="24"/>
          <w:lang w:eastAsia="zh-CN"/>
        </w:rPr>
        <w:t>更新时间降序</w:t>
      </w:r>
      <w:r>
        <w:rPr>
          <w:rFonts w:hint="eastAsia" w:eastAsia="宋体"/>
          <w:b w:val="0"/>
          <w:bCs w:val="0"/>
          <w:i w:val="0"/>
          <w:iCs w:val="0"/>
          <w:sz w:val="24"/>
          <w:szCs w:val="24"/>
          <w:lang w:eastAsia="zh-CN"/>
        </w:rPr>
        <w:t>排序（即</w:t>
      </w:r>
      <w:r>
        <w:rPr>
          <w:rFonts w:hint="eastAsia"/>
          <w:b w:val="0"/>
          <w:bCs w:val="0"/>
          <w:i w:val="0"/>
          <w:iCs w:val="0"/>
          <w:sz w:val="24"/>
          <w:szCs w:val="24"/>
          <w:lang w:eastAsia="zh-CN"/>
        </w:rPr>
        <w:t>更新</w:t>
      </w:r>
      <w:r>
        <w:rPr>
          <w:rFonts w:hint="eastAsia" w:eastAsia="宋体"/>
          <w:b w:val="0"/>
          <w:bCs w:val="0"/>
          <w:i w:val="0"/>
          <w:iCs w:val="0"/>
          <w:sz w:val="24"/>
          <w:szCs w:val="24"/>
          <w:lang w:eastAsia="zh-CN"/>
        </w:rPr>
        <w:t>时间</w:t>
      </w:r>
      <w:r>
        <w:rPr>
          <w:rFonts w:hint="eastAsia"/>
          <w:b w:val="0"/>
          <w:bCs w:val="0"/>
          <w:i w:val="0"/>
          <w:iCs w:val="0"/>
          <w:sz w:val="24"/>
          <w:szCs w:val="24"/>
          <w:lang w:eastAsia="zh-CN"/>
        </w:rPr>
        <w:t>晚</w:t>
      </w:r>
      <w:r>
        <w:rPr>
          <w:rFonts w:hint="eastAsia" w:eastAsia="宋体"/>
          <w:b w:val="0"/>
          <w:bCs w:val="0"/>
          <w:i w:val="0"/>
          <w:iCs w:val="0"/>
          <w:sz w:val="24"/>
          <w:szCs w:val="24"/>
          <w:lang w:eastAsia="zh-CN"/>
        </w:rPr>
        <w:t>的在前，</w:t>
      </w:r>
      <w:r>
        <w:rPr>
          <w:rFonts w:hint="eastAsia"/>
          <w:b w:val="0"/>
          <w:bCs w:val="0"/>
          <w:i w:val="0"/>
          <w:iCs w:val="0"/>
          <w:sz w:val="24"/>
          <w:szCs w:val="24"/>
          <w:lang w:eastAsia="zh-CN"/>
        </w:rPr>
        <w:t>更新</w:t>
      </w:r>
      <w:r>
        <w:rPr>
          <w:rFonts w:hint="eastAsia" w:eastAsia="宋体"/>
          <w:b w:val="0"/>
          <w:bCs w:val="0"/>
          <w:i w:val="0"/>
          <w:iCs w:val="0"/>
          <w:sz w:val="24"/>
          <w:szCs w:val="24"/>
          <w:lang w:eastAsia="zh-CN"/>
        </w:rPr>
        <w:t>时间</w:t>
      </w:r>
      <w:r>
        <w:rPr>
          <w:rFonts w:hint="eastAsia"/>
          <w:b w:val="0"/>
          <w:bCs w:val="0"/>
          <w:i w:val="0"/>
          <w:iCs w:val="0"/>
          <w:sz w:val="24"/>
          <w:szCs w:val="24"/>
          <w:lang w:eastAsia="zh-CN"/>
        </w:rPr>
        <w:t>早</w:t>
      </w:r>
      <w:r>
        <w:rPr>
          <w:rFonts w:hint="eastAsia" w:eastAsia="宋体"/>
          <w:b w:val="0"/>
          <w:bCs w:val="0"/>
          <w:i w:val="0"/>
          <w:iCs w:val="0"/>
          <w:sz w:val="24"/>
          <w:szCs w:val="24"/>
          <w:lang w:eastAsia="zh-CN"/>
        </w:rPr>
        <w:t>的在后</w:t>
      </w:r>
      <w:r>
        <w:rPr>
          <w:rFonts w:hint="eastAsia"/>
          <w:b w:val="0"/>
          <w:bCs w:val="0"/>
          <w:i w:val="0"/>
          <w:iCs w:val="0"/>
          <w:sz w:val="24"/>
          <w:szCs w:val="24"/>
          <w:lang w:eastAsia="zh-CN"/>
        </w:rPr>
        <w:t>）</w:t>
      </w:r>
      <w:r>
        <w:rPr>
          <w:rFonts w:hint="eastAsia" w:eastAsia="宋体"/>
          <w:b w:val="0"/>
          <w:bCs w:val="0"/>
          <w:i w:val="0"/>
          <w:iCs w:val="0"/>
          <w:sz w:val="24"/>
          <w:szCs w:val="24"/>
          <w:lang w:eastAsia="zh-CN"/>
        </w:rPr>
        <w:t>。</w:t>
      </w:r>
    </w:p>
    <w:p>
      <w:pPr>
        <w:widowControl w:val="0"/>
        <w:spacing w:after="160" w:line="259" w:lineRule="auto"/>
        <w:jc w:val="both"/>
        <w:rPr>
          <w:rFonts w:hint="eastAsia" w:ascii="Times New Roman" w:hAnsi="Times New Roman" w:cs="Times New Roman"/>
          <w:kern w:val="2"/>
          <w:sz w:val="21"/>
        </w:rPr>
      </w:pPr>
      <w:r>
        <w:drawing>
          <wp:inline distT="0" distB="0" distL="114300" distR="114300">
            <wp:extent cx="6113780" cy="1631950"/>
            <wp:effectExtent l="0" t="0" r="1270" b="6350"/>
            <wp:docPr id="7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9"/>
                    <pic:cNvPicPr>
                      <a:picLocks noChangeAspect="1"/>
                    </pic:cNvPicPr>
                  </pic:nvPicPr>
                  <pic:blipFill>
                    <a:blip r:embed="rId91"/>
                    <a:stretch>
                      <a:fillRect/>
                    </a:stretch>
                  </pic:blipFill>
                  <pic:spPr>
                    <a:xfrm>
                      <a:off x="0" y="0"/>
                      <a:ext cx="6113780" cy="1631950"/>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筛选内容</w:t>
      </w:r>
    </w:p>
    <w:p>
      <w:pPr>
        <w:widowControl w:val="0"/>
        <w:spacing w:after="160" w:line="259" w:lineRule="auto"/>
        <w:jc w:val="both"/>
        <w:rPr>
          <w:rFonts w:ascii="Times New Roman" w:hAnsi="Times New Roman" w:cs="Times New Roman"/>
          <w:color w:val="000000"/>
          <w:kern w:val="2"/>
          <w:sz w:val="21"/>
        </w:rPr>
      </w:pPr>
      <w:r>
        <w:rPr>
          <w:rFonts w:hint="eastAsia" w:ascii="Times New Roman" w:hAnsi="Times New Roman" w:cs="Times New Roman"/>
          <w:color w:val="000000"/>
          <w:kern w:val="2"/>
          <w:sz w:val="21"/>
        </w:rPr>
        <w:t>列表上方支持筛选的内容有以下：</w:t>
      </w:r>
    </w:p>
    <w:tbl>
      <w:tblPr>
        <w:tblStyle w:val="31"/>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6"/>
        <w:gridCol w:w="1575"/>
        <w:gridCol w:w="537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76" w:type="dxa"/>
            <w:noWrap w:val="0"/>
            <w:vAlign w:val="top"/>
          </w:tcPr>
          <w:p>
            <w:pPr>
              <w:keepNext w:val="0"/>
              <w:keepLines w:val="0"/>
              <w:widowControl w:val="0"/>
              <w:suppressLineNumbers w:val="0"/>
              <w:spacing w:before="0" w:beforeAutospacing="0" w:after="160" w:afterAutospacing="0" w:line="259" w:lineRule="auto"/>
              <w:ind w:left="0" w:right="0"/>
              <w:jc w:val="both"/>
              <w:rPr>
                <w:rFonts w:hint="default" w:ascii="Times New Roman" w:hAnsi="Times New Roman" w:cs="Times New Roman"/>
                <w:b/>
                <w:bCs/>
                <w:color w:val="000000"/>
                <w:kern w:val="2"/>
                <w:sz w:val="21"/>
              </w:rPr>
            </w:pPr>
            <w:r>
              <w:rPr>
                <w:rFonts w:hint="eastAsia" w:ascii="Times New Roman" w:hAnsi="Times New Roman" w:cs="Times New Roman"/>
                <w:b/>
                <w:bCs/>
                <w:color w:val="000000"/>
                <w:kern w:val="2"/>
                <w:sz w:val="21"/>
              </w:rPr>
              <w:t>可筛选字段</w:t>
            </w:r>
          </w:p>
        </w:tc>
        <w:tc>
          <w:tcPr>
            <w:tcW w:w="1575" w:type="dxa"/>
            <w:noWrap w:val="0"/>
            <w:vAlign w:val="top"/>
          </w:tcPr>
          <w:p>
            <w:pPr>
              <w:keepNext w:val="0"/>
              <w:keepLines w:val="0"/>
              <w:widowControl w:val="0"/>
              <w:suppressLineNumbers w:val="0"/>
              <w:spacing w:before="0" w:beforeAutospacing="0" w:after="160" w:afterAutospacing="0" w:line="259" w:lineRule="auto"/>
              <w:ind w:left="0" w:right="0"/>
              <w:jc w:val="both"/>
              <w:rPr>
                <w:rFonts w:hint="default" w:ascii="Times New Roman" w:hAnsi="Times New Roman" w:cs="Times New Roman"/>
                <w:b/>
                <w:bCs/>
                <w:color w:val="000000"/>
                <w:kern w:val="2"/>
                <w:sz w:val="21"/>
              </w:rPr>
            </w:pPr>
            <w:r>
              <w:rPr>
                <w:rFonts w:hint="eastAsia" w:ascii="Times New Roman" w:hAnsi="Times New Roman" w:cs="Times New Roman"/>
                <w:b/>
                <w:bCs/>
                <w:color w:val="000000"/>
                <w:kern w:val="2"/>
                <w:sz w:val="21"/>
              </w:rPr>
              <w:t>控件类型</w:t>
            </w:r>
          </w:p>
        </w:tc>
        <w:tc>
          <w:tcPr>
            <w:tcW w:w="5371" w:type="dxa"/>
            <w:noWrap w:val="0"/>
            <w:vAlign w:val="top"/>
          </w:tcPr>
          <w:p>
            <w:pPr>
              <w:keepNext w:val="0"/>
              <w:keepLines w:val="0"/>
              <w:widowControl w:val="0"/>
              <w:suppressLineNumbers w:val="0"/>
              <w:spacing w:before="0" w:beforeAutospacing="0" w:after="160" w:afterAutospacing="0" w:line="259" w:lineRule="auto"/>
              <w:ind w:left="0" w:right="0"/>
              <w:jc w:val="both"/>
              <w:rPr>
                <w:rFonts w:hint="default" w:ascii="Times New Roman" w:hAnsi="Times New Roman" w:cs="Times New Roman"/>
                <w:b/>
                <w:bCs/>
                <w:color w:val="000000"/>
                <w:kern w:val="2"/>
                <w:sz w:val="21"/>
              </w:rPr>
            </w:pPr>
            <w:r>
              <w:rPr>
                <w:rFonts w:hint="eastAsia" w:ascii="Times New Roman" w:hAnsi="Times New Roman" w:cs="Times New Roman"/>
                <w:b/>
                <w:bCs/>
                <w:color w:val="000000"/>
                <w:kern w:val="2"/>
                <w:sz w:val="21"/>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576" w:type="dxa"/>
            <w:noWrap w:val="0"/>
            <w:vAlign w:val="top"/>
          </w:tcPr>
          <w:p>
            <w:pPr>
              <w:keepNext w:val="0"/>
              <w:keepLines w:val="0"/>
              <w:widowControl w:val="0"/>
              <w:suppressLineNumbers w:val="0"/>
              <w:spacing w:before="0" w:beforeAutospacing="0" w:after="0" w:afterAutospacing="0" w:line="240" w:lineRule="auto"/>
              <w:ind w:left="0" w:right="0"/>
              <w:jc w:val="both"/>
              <w:rPr>
                <w:rFonts w:hint="eastAsia" w:ascii="宋体" w:hAnsi="宋体" w:cs="宋体"/>
                <w:color w:val="000000"/>
                <w:kern w:val="0"/>
                <w:sz w:val="24"/>
              </w:rPr>
            </w:pPr>
            <w:r>
              <w:rPr>
                <w:rFonts w:hint="eastAsia" w:ascii="宋体" w:hAnsi="宋体" w:cs="宋体"/>
                <w:color w:val="000000"/>
                <w:kern w:val="0"/>
                <w:sz w:val="24"/>
              </w:rPr>
              <w:t>指标名称</w:t>
            </w:r>
          </w:p>
        </w:tc>
        <w:tc>
          <w:tcPr>
            <w:tcW w:w="1575" w:type="dxa"/>
            <w:noWrap w:val="0"/>
            <w:vAlign w:val="top"/>
          </w:tcPr>
          <w:p>
            <w:pPr>
              <w:keepNext w:val="0"/>
              <w:keepLines w:val="0"/>
              <w:widowControl w:val="0"/>
              <w:suppressLineNumbers w:val="0"/>
              <w:spacing w:before="0" w:beforeAutospacing="0" w:after="0" w:afterAutospacing="0" w:line="240" w:lineRule="auto"/>
              <w:ind w:left="0" w:right="0"/>
              <w:jc w:val="both"/>
              <w:rPr>
                <w:rFonts w:hint="eastAsia" w:ascii="宋体" w:hAnsi="宋体" w:cs="宋体"/>
                <w:color w:val="000000"/>
                <w:kern w:val="0"/>
                <w:sz w:val="24"/>
              </w:rPr>
            </w:pPr>
            <w:r>
              <w:rPr>
                <w:rFonts w:hint="eastAsia" w:ascii="宋体" w:hAnsi="宋体" w:cs="宋体"/>
                <w:color w:val="000000"/>
                <w:kern w:val="0"/>
                <w:sz w:val="24"/>
              </w:rPr>
              <w:t>文本输入框</w:t>
            </w:r>
          </w:p>
        </w:tc>
        <w:tc>
          <w:tcPr>
            <w:tcW w:w="5371" w:type="dxa"/>
            <w:noWrap w:val="0"/>
            <w:vAlign w:val="top"/>
          </w:tcPr>
          <w:p>
            <w:pPr>
              <w:keepNext w:val="0"/>
              <w:keepLines w:val="0"/>
              <w:widowControl w:val="0"/>
              <w:suppressLineNumbers w:val="0"/>
              <w:spacing w:before="0" w:beforeAutospacing="0" w:after="0" w:afterAutospacing="0" w:line="240" w:lineRule="auto"/>
              <w:ind w:left="0" w:right="0"/>
              <w:jc w:val="both"/>
              <w:rPr>
                <w:rFonts w:hint="default" w:ascii="宋体" w:hAnsi="宋体" w:cs="宋体"/>
                <w:color w:val="000000"/>
                <w:kern w:val="0"/>
                <w:sz w:val="24"/>
              </w:rPr>
            </w:pPr>
            <w:r>
              <w:rPr>
                <w:rFonts w:hint="eastAsia" w:ascii="宋体" w:hAnsi="宋体" w:cs="宋体"/>
                <w:color w:val="000000"/>
                <w:kern w:val="0"/>
                <w:sz w:val="24"/>
              </w:rPr>
              <w:t>支持模糊搜索，如果没有匹配的则提示：没有搜索到“XXX”匹配的结果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576" w:type="dxa"/>
            <w:noWrap w:val="0"/>
            <w:vAlign w:val="top"/>
          </w:tcPr>
          <w:p>
            <w:pPr>
              <w:keepNext w:val="0"/>
              <w:keepLines w:val="0"/>
              <w:widowControl w:val="0"/>
              <w:suppressLineNumbers w:val="0"/>
              <w:spacing w:before="0" w:beforeAutospacing="0" w:after="0" w:afterAutospacing="0" w:line="240" w:lineRule="auto"/>
              <w:ind w:left="0" w:right="0"/>
              <w:jc w:val="both"/>
              <w:rPr>
                <w:rFonts w:hint="eastAsia" w:ascii="宋体" w:hAnsi="宋体" w:cs="宋体"/>
                <w:color w:val="000000"/>
                <w:kern w:val="0"/>
                <w:sz w:val="24"/>
              </w:rPr>
            </w:pPr>
            <w:r>
              <w:rPr>
                <w:rFonts w:hint="eastAsia" w:ascii="宋体" w:hAnsi="宋体" w:cs="宋体"/>
                <w:color w:val="000000"/>
                <w:kern w:val="0"/>
                <w:sz w:val="24"/>
              </w:rPr>
              <w:t>频率</w:t>
            </w:r>
          </w:p>
        </w:tc>
        <w:tc>
          <w:tcPr>
            <w:tcW w:w="1575" w:type="dxa"/>
            <w:noWrap w:val="0"/>
            <w:vAlign w:val="top"/>
          </w:tcPr>
          <w:p>
            <w:pPr>
              <w:keepNext w:val="0"/>
              <w:keepLines w:val="0"/>
              <w:widowControl w:val="0"/>
              <w:suppressLineNumbers w:val="0"/>
              <w:spacing w:before="0" w:beforeAutospacing="0" w:after="0" w:afterAutospacing="0" w:line="240" w:lineRule="auto"/>
              <w:ind w:left="0" w:right="0"/>
              <w:jc w:val="both"/>
              <w:rPr>
                <w:rFonts w:hint="eastAsia" w:ascii="宋体" w:hAnsi="宋体" w:cs="宋体"/>
                <w:color w:val="000000"/>
                <w:kern w:val="0"/>
                <w:sz w:val="24"/>
              </w:rPr>
            </w:pPr>
            <w:r>
              <w:rPr>
                <w:rFonts w:hint="eastAsia" w:ascii="宋体" w:hAnsi="宋体" w:cs="宋体"/>
                <w:color w:val="000000"/>
                <w:kern w:val="0"/>
                <w:sz w:val="24"/>
              </w:rPr>
              <w:t>下拉选择</w:t>
            </w:r>
          </w:p>
        </w:tc>
        <w:tc>
          <w:tcPr>
            <w:tcW w:w="5371" w:type="dxa"/>
            <w:noWrap w:val="0"/>
            <w:vAlign w:val="top"/>
          </w:tcPr>
          <w:p>
            <w:pPr>
              <w:keepNext w:val="0"/>
              <w:keepLines w:val="0"/>
              <w:widowControl w:val="0"/>
              <w:suppressLineNumbers w:val="0"/>
              <w:spacing w:before="0" w:beforeAutospacing="0" w:after="0" w:afterAutospacing="0" w:line="240" w:lineRule="auto"/>
              <w:ind w:left="0" w:right="0"/>
              <w:jc w:val="both"/>
              <w:rPr>
                <w:rFonts w:hint="default" w:ascii="宋体" w:hAnsi="宋体" w:cs="宋体"/>
                <w:color w:val="000000"/>
                <w:kern w:val="0"/>
                <w:sz w:val="24"/>
              </w:rPr>
            </w:pPr>
            <w:r>
              <w:rPr>
                <w:rFonts w:hint="eastAsia" w:ascii="宋体" w:hAnsi="宋体" w:cs="宋体"/>
                <w:color w:val="000000"/>
                <w:kern w:val="0"/>
                <w:sz w:val="24"/>
              </w:rPr>
              <w:t>包括：</w:t>
            </w:r>
          </w:p>
          <w:p>
            <w:pPr>
              <w:keepNext w:val="0"/>
              <w:keepLines w:val="0"/>
              <w:widowControl w:val="0"/>
              <w:suppressLineNumbers w:val="0"/>
              <w:spacing w:before="0" w:beforeAutospacing="0" w:after="0" w:afterAutospacing="0" w:line="240" w:lineRule="auto"/>
              <w:ind w:left="0" w:right="0"/>
              <w:jc w:val="both"/>
              <w:rPr>
                <w:rFonts w:hint="eastAsia" w:ascii="宋体" w:hAnsi="宋体" w:cs="宋体"/>
                <w:color w:val="000000"/>
                <w:kern w:val="0"/>
                <w:sz w:val="24"/>
              </w:rPr>
            </w:pPr>
            <w:r>
              <w:rPr>
                <w:rFonts w:hint="eastAsia" w:ascii="宋体" w:hAnsi="宋体" w:cs="宋体"/>
                <w:color w:val="000000"/>
                <w:kern w:val="0"/>
                <w:sz w:val="24"/>
              </w:rPr>
              <w:t>-日</w:t>
            </w:r>
          </w:p>
          <w:p>
            <w:pPr>
              <w:keepNext w:val="0"/>
              <w:keepLines w:val="0"/>
              <w:widowControl w:val="0"/>
              <w:suppressLineNumbers w:val="0"/>
              <w:spacing w:before="0" w:beforeAutospacing="0" w:after="0" w:afterAutospacing="0" w:line="240" w:lineRule="auto"/>
              <w:ind w:left="0" w:right="0"/>
              <w:jc w:val="both"/>
              <w:rPr>
                <w:rFonts w:hint="eastAsia" w:ascii="宋体" w:hAnsi="宋体" w:cs="宋体"/>
                <w:color w:val="000000"/>
                <w:kern w:val="0"/>
                <w:sz w:val="24"/>
              </w:rPr>
            </w:pPr>
            <w:r>
              <w:rPr>
                <w:rFonts w:hint="eastAsia" w:ascii="宋体" w:hAnsi="宋体" w:cs="宋体"/>
                <w:color w:val="000000"/>
                <w:kern w:val="0"/>
                <w:sz w:val="24"/>
              </w:rPr>
              <w:t>-周</w:t>
            </w:r>
          </w:p>
          <w:p>
            <w:pPr>
              <w:keepNext w:val="0"/>
              <w:keepLines w:val="0"/>
              <w:widowControl w:val="0"/>
              <w:suppressLineNumbers w:val="0"/>
              <w:spacing w:before="0" w:beforeAutospacing="0" w:after="0" w:afterAutospacing="0" w:line="240" w:lineRule="auto"/>
              <w:ind w:left="0" w:right="0"/>
              <w:jc w:val="both"/>
              <w:rPr>
                <w:rFonts w:hint="eastAsia" w:ascii="宋体" w:hAnsi="宋体" w:cs="宋体"/>
                <w:color w:val="000000"/>
                <w:kern w:val="0"/>
                <w:sz w:val="24"/>
              </w:rPr>
            </w:pPr>
            <w:r>
              <w:rPr>
                <w:rFonts w:hint="eastAsia" w:ascii="宋体" w:hAnsi="宋体" w:cs="宋体"/>
                <w:color w:val="000000"/>
                <w:kern w:val="0"/>
                <w:sz w:val="24"/>
              </w:rPr>
              <w:t>-月</w:t>
            </w:r>
          </w:p>
          <w:p>
            <w:pPr>
              <w:keepNext w:val="0"/>
              <w:keepLines w:val="0"/>
              <w:widowControl w:val="0"/>
              <w:suppressLineNumbers w:val="0"/>
              <w:spacing w:before="0" w:beforeAutospacing="0" w:after="0" w:afterAutospacing="0" w:line="240" w:lineRule="auto"/>
              <w:ind w:left="0" w:right="0"/>
              <w:jc w:val="both"/>
              <w:rPr>
                <w:rFonts w:hint="eastAsia" w:ascii="宋体" w:hAnsi="宋体" w:cs="宋体"/>
                <w:color w:val="000000"/>
                <w:kern w:val="0"/>
                <w:sz w:val="24"/>
              </w:rPr>
            </w:pPr>
            <w:r>
              <w:rPr>
                <w:rFonts w:hint="eastAsia" w:ascii="宋体" w:hAnsi="宋体" w:cs="宋体"/>
                <w:color w:val="000000"/>
                <w:kern w:val="0"/>
                <w:sz w:val="24"/>
              </w:rPr>
              <w:t>-季</w:t>
            </w:r>
          </w:p>
          <w:p>
            <w:pPr>
              <w:keepNext w:val="0"/>
              <w:keepLines w:val="0"/>
              <w:widowControl w:val="0"/>
              <w:suppressLineNumbers w:val="0"/>
              <w:spacing w:before="0" w:beforeAutospacing="0" w:after="0" w:afterAutospacing="0" w:line="240" w:lineRule="auto"/>
              <w:ind w:left="0" w:right="0"/>
              <w:jc w:val="both"/>
              <w:rPr>
                <w:rFonts w:hint="eastAsia" w:ascii="宋体" w:hAnsi="宋体" w:cs="宋体"/>
                <w:color w:val="000000"/>
                <w:kern w:val="0"/>
                <w:sz w:val="24"/>
              </w:rPr>
            </w:pPr>
            <w:r>
              <w:rPr>
                <w:rFonts w:hint="eastAsia" w:ascii="宋体" w:hAnsi="宋体" w:cs="宋体"/>
                <w:color w:val="000000"/>
                <w:kern w:val="0"/>
                <w:sz w:val="24"/>
              </w:rPr>
              <w:t>-半年</w:t>
            </w:r>
          </w:p>
          <w:p>
            <w:pPr>
              <w:keepNext w:val="0"/>
              <w:keepLines w:val="0"/>
              <w:widowControl w:val="0"/>
              <w:suppressLineNumbers w:val="0"/>
              <w:spacing w:before="0" w:beforeAutospacing="0" w:after="0" w:afterAutospacing="0" w:line="240" w:lineRule="auto"/>
              <w:ind w:left="0" w:right="0"/>
              <w:jc w:val="both"/>
              <w:rPr>
                <w:rFonts w:hint="default" w:ascii="宋体" w:hAnsi="宋体" w:cs="宋体"/>
                <w:color w:val="000000"/>
                <w:kern w:val="0"/>
                <w:sz w:val="24"/>
              </w:rPr>
            </w:pPr>
            <w:r>
              <w:rPr>
                <w:rFonts w:hint="eastAsia" w:ascii="宋体" w:hAnsi="宋体" w:cs="宋体"/>
                <w:color w:val="000000"/>
                <w:kern w:val="0"/>
                <w:sz w:val="24"/>
              </w:rPr>
              <w:t>-年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576" w:type="dxa"/>
            <w:noWrap w:val="0"/>
            <w:vAlign w:val="top"/>
          </w:tcPr>
          <w:p>
            <w:pPr>
              <w:keepNext w:val="0"/>
              <w:keepLines w:val="0"/>
              <w:widowControl w:val="0"/>
              <w:suppressLineNumbers w:val="0"/>
              <w:spacing w:before="0" w:beforeAutospacing="0" w:after="0" w:afterAutospacing="0" w:line="240" w:lineRule="auto"/>
              <w:ind w:left="0" w:right="0"/>
              <w:jc w:val="both"/>
              <w:rPr>
                <w:rFonts w:hint="eastAsia" w:ascii="宋体" w:hAnsi="宋体" w:cs="宋体"/>
                <w:color w:val="000000"/>
                <w:kern w:val="0"/>
                <w:sz w:val="24"/>
              </w:rPr>
            </w:pPr>
            <w:r>
              <w:rPr>
                <w:rFonts w:hint="eastAsia" w:ascii="宋体" w:hAnsi="宋体" w:cs="宋体"/>
                <w:color w:val="000000"/>
                <w:kern w:val="0"/>
                <w:sz w:val="24"/>
              </w:rPr>
              <w:t>生成方式</w:t>
            </w:r>
          </w:p>
        </w:tc>
        <w:tc>
          <w:tcPr>
            <w:tcW w:w="1575" w:type="dxa"/>
            <w:noWrap w:val="0"/>
            <w:vAlign w:val="top"/>
          </w:tcPr>
          <w:p>
            <w:pPr>
              <w:keepNext w:val="0"/>
              <w:keepLines w:val="0"/>
              <w:widowControl w:val="0"/>
              <w:suppressLineNumbers w:val="0"/>
              <w:spacing w:before="0" w:beforeAutospacing="0" w:after="0" w:afterAutospacing="0" w:line="240" w:lineRule="auto"/>
              <w:ind w:left="0" w:right="0"/>
              <w:jc w:val="both"/>
              <w:rPr>
                <w:rFonts w:hint="eastAsia" w:ascii="宋体" w:hAnsi="宋体" w:cs="宋体"/>
                <w:color w:val="000000"/>
                <w:kern w:val="0"/>
                <w:sz w:val="24"/>
              </w:rPr>
            </w:pPr>
            <w:r>
              <w:rPr>
                <w:rFonts w:hint="eastAsia" w:ascii="宋体" w:hAnsi="宋体" w:cs="宋体"/>
                <w:color w:val="000000"/>
                <w:kern w:val="0"/>
                <w:sz w:val="24"/>
              </w:rPr>
              <w:t>下拉框</w:t>
            </w:r>
          </w:p>
        </w:tc>
        <w:tc>
          <w:tcPr>
            <w:tcW w:w="5371" w:type="dxa"/>
            <w:noWrap w:val="0"/>
            <w:vAlign w:val="top"/>
          </w:tcPr>
          <w:p>
            <w:pPr>
              <w:keepNext w:val="0"/>
              <w:keepLines w:val="0"/>
              <w:widowControl w:val="0"/>
              <w:suppressLineNumbers w:val="0"/>
              <w:spacing w:before="0" w:beforeAutospacing="0" w:after="0" w:afterAutospacing="0" w:line="240" w:lineRule="auto"/>
              <w:ind w:left="0" w:right="0"/>
              <w:jc w:val="both"/>
              <w:rPr>
                <w:rFonts w:hint="default" w:ascii="宋体" w:hAnsi="宋体" w:cs="宋体"/>
                <w:color w:val="000000"/>
                <w:kern w:val="0"/>
                <w:sz w:val="24"/>
              </w:rPr>
            </w:pPr>
            <w:r>
              <w:rPr>
                <w:rFonts w:hint="eastAsia" w:ascii="宋体" w:hAnsi="宋体" w:cs="宋体"/>
                <w:color w:val="000000"/>
                <w:kern w:val="0"/>
                <w:sz w:val="24"/>
              </w:rPr>
              <w:t>包括：</w:t>
            </w:r>
          </w:p>
          <w:p>
            <w:pPr>
              <w:keepNext w:val="0"/>
              <w:keepLines w:val="0"/>
              <w:widowControl w:val="0"/>
              <w:suppressLineNumbers w:val="0"/>
              <w:spacing w:before="0" w:beforeAutospacing="0" w:after="0" w:afterAutospacing="0" w:line="240" w:lineRule="auto"/>
              <w:ind w:left="0" w:right="0"/>
              <w:jc w:val="both"/>
              <w:rPr>
                <w:rFonts w:hint="eastAsia" w:ascii="宋体" w:hAnsi="宋体" w:cs="宋体"/>
                <w:color w:val="000000"/>
                <w:kern w:val="0"/>
                <w:sz w:val="24"/>
              </w:rPr>
            </w:pPr>
            <w:r>
              <w:rPr>
                <w:rFonts w:hint="eastAsia" w:ascii="宋体" w:hAnsi="宋体" w:cs="宋体"/>
                <w:color w:val="000000"/>
                <w:kern w:val="0"/>
                <w:sz w:val="24"/>
              </w:rPr>
              <w:t>-系统生成</w:t>
            </w:r>
          </w:p>
          <w:p>
            <w:pPr>
              <w:keepNext w:val="0"/>
              <w:keepLines w:val="0"/>
              <w:widowControl w:val="0"/>
              <w:suppressLineNumbers w:val="0"/>
              <w:spacing w:before="0" w:beforeAutospacing="0" w:after="0" w:afterAutospacing="0" w:line="240" w:lineRule="auto"/>
              <w:ind w:left="0" w:right="0"/>
              <w:jc w:val="both"/>
              <w:rPr>
                <w:rFonts w:hint="eastAsia" w:ascii="宋体" w:hAnsi="宋体" w:cs="宋体"/>
                <w:color w:val="000000"/>
                <w:kern w:val="0"/>
                <w:sz w:val="24"/>
              </w:rPr>
            </w:pPr>
            <w:r>
              <w:rPr>
                <w:rFonts w:hint="eastAsia" w:ascii="宋体" w:hAnsi="宋体" w:cs="宋体"/>
                <w:color w:val="000000"/>
                <w:kern w:val="0"/>
                <w:sz w:val="24"/>
              </w:rPr>
              <w:t>-用户自定义</w:t>
            </w:r>
          </w:p>
        </w:tc>
      </w:tr>
    </w:tbl>
    <w:p>
      <w:pPr>
        <w:pStyle w:val="6"/>
        <w:bidi w:val="0"/>
        <w:rPr>
          <w:lang w:val="en-US" w:eastAsia="zh-CN"/>
        </w:rPr>
      </w:pPr>
      <w:r>
        <w:rPr>
          <w:rFonts w:hint="eastAsia"/>
          <w:lang w:val="en-US" w:eastAsia="zh-CN"/>
        </w:rPr>
        <w:t>表格内容</w:t>
      </w:r>
    </w:p>
    <w:p>
      <w:pPr>
        <w:widowControl w:val="0"/>
        <w:spacing w:after="160" w:line="259" w:lineRule="auto"/>
        <w:jc w:val="both"/>
        <w:rPr>
          <w:rFonts w:hint="eastAsia" w:ascii="Times New Roman" w:hAnsi="Times New Roman" w:cs="Times New Roman"/>
          <w:color w:val="000000"/>
          <w:kern w:val="2"/>
          <w:sz w:val="21"/>
        </w:rPr>
      </w:pPr>
      <w:r>
        <w:rPr>
          <w:rFonts w:hint="eastAsia" w:ascii="Times New Roman" w:hAnsi="Times New Roman" w:cs="Times New Roman"/>
          <w:color w:val="000000"/>
          <w:kern w:val="2"/>
          <w:sz w:val="21"/>
        </w:rPr>
        <w:t>列表中展示的内容有以下：</w:t>
      </w:r>
    </w:p>
    <w:tbl>
      <w:tblPr>
        <w:tblStyle w:val="31"/>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28"/>
        <w:gridCol w:w="2280"/>
        <w:gridCol w:w="1524"/>
        <w:gridCol w:w="48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8" w:type="dxa"/>
            <w:noWrap w:val="0"/>
            <w:vAlign w:val="top"/>
          </w:tcPr>
          <w:p>
            <w:pPr>
              <w:keepNext w:val="0"/>
              <w:keepLines w:val="0"/>
              <w:widowControl w:val="0"/>
              <w:suppressLineNumbers w:val="0"/>
              <w:spacing w:before="0" w:beforeAutospacing="0" w:after="160" w:afterAutospacing="0" w:line="259" w:lineRule="auto"/>
              <w:ind w:left="0" w:right="0"/>
              <w:jc w:val="both"/>
              <w:rPr>
                <w:rFonts w:hint="eastAsia" w:ascii="Times New Roman" w:hAnsi="Times New Roman" w:cs="Times New Roman"/>
                <w:b/>
                <w:bCs/>
                <w:color w:val="000000"/>
                <w:kern w:val="2"/>
                <w:sz w:val="21"/>
              </w:rPr>
            </w:pPr>
            <w:r>
              <w:rPr>
                <w:rFonts w:hint="eastAsia" w:ascii="Times New Roman" w:hAnsi="Times New Roman" w:cs="Times New Roman"/>
                <w:b/>
                <w:bCs/>
                <w:color w:val="000000"/>
                <w:kern w:val="2"/>
                <w:sz w:val="21"/>
              </w:rPr>
              <w:t>字段</w:t>
            </w:r>
          </w:p>
        </w:tc>
        <w:tc>
          <w:tcPr>
            <w:tcW w:w="2280" w:type="dxa"/>
            <w:noWrap w:val="0"/>
            <w:vAlign w:val="top"/>
          </w:tcPr>
          <w:p>
            <w:pPr>
              <w:keepNext w:val="0"/>
              <w:keepLines w:val="0"/>
              <w:widowControl w:val="0"/>
              <w:suppressLineNumbers w:val="0"/>
              <w:spacing w:before="0" w:beforeAutospacing="0" w:after="160" w:afterAutospacing="0" w:line="259" w:lineRule="auto"/>
              <w:ind w:left="0" w:right="0"/>
              <w:jc w:val="both"/>
              <w:rPr>
                <w:rFonts w:hint="eastAsia" w:ascii="Times New Roman" w:hAnsi="Times New Roman" w:cs="Times New Roman"/>
                <w:b/>
                <w:bCs/>
                <w:color w:val="000000"/>
                <w:kern w:val="2"/>
                <w:sz w:val="21"/>
              </w:rPr>
            </w:pPr>
            <w:r>
              <w:rPr>
                <w:rFonts w:hint="eastAsia" w:ascii="Times New Roman" w:hAnsi="Times New Roman" w:cs="Times New Roman"/>
                <w:b/>
                <w:bCs/>
                <w:color w:val="000000"/>
                <w:kern w:val="2"/>
                <w:sz w:val="21"/>
              </w:rPr>
              <w:t>描述</w:t>
            </w:r>
          </w:p>
        </w:tc>
        <w:tc>
          <w:tcPr>
            <w:tcW w:w="1524" w:type="dxa"/>
            <w:noWrap w:val="0"/>
            <w:vAlign w:val="top"/>
          </w:tcPr>
          <w:p>
            <w:pPr>
              <w:keepNext w:val="0"/>
              <w:keepLines w:val="0"/>
              <w:widowControl w:val="0"/>
              <w:suppressLineNumbers w:val="0"/>
              <w:spacing w:before="0" w:beforeAutospacing="0" w:after="160" w:afterAutospacing="0" w:line="259" w:lineRule="auto"/>
              <w:ind w:left="0" w:right="0"/>
              <w:jc w:val="both"/>
              <w:rPr>
                <w:rFonts w:hint="eastAsia" w:ascii="Times New Roman" w:hAnsi="Times New Roman" w:cs="Times New Roman"/>
                <w:b/>
                <w:bCs/>
                <w:color w:val="000000"/>
                <w:kern w:val="2"/>
                <w:sz w:val="21"/>
              </w:rPr>
            </w:pPr>
            <w:r>
              <w:rPr>
                <w:rFonts w:hint="eastAsia" w:ascii="Times New Roman" w:hAnsi="Times New Roman" w:cs="Times New Roman"/>
                <w:b/>
                <w:bCs/>
                <w:color w:val="000000"/>
                <w:kern w:val="2"/>
                <w:sz w:val="21"/>
              </w:rPr>
              <w:t>字段类型</w:t>
            </w:r>
          </w:p>
        </w:tc>
        <w:tc>
          <w:tcPr>
            <w:tcW w:w="4822" w:type="dxa"/>
            <w:noWrap w:val="0"/>
            <w:vAlign w:val="top"/>
          </w:tcPr>
          <w:p>
            <w:pPr>
              <w:keepNext w:val="0"/>
              <w:keepLines w:val="0"/>
              <w:widowControl w:val="0"/>
              <w:suppressLineNumbers w:val="0"/>
              <w:spacing w:before="0" w:beforeAutospacing="0" w:after="160" w:afterAutospacing="0" w:line="259" w:lineRule="auto"/>
              <w:ind w:left="0" w:right="0"/>
              <w:jc w:val="both"/>
              <w:rPr>
                <w:rFonts w:hint="eastAsia" w:ascii="Times New Roman" w:hAnsi="Times New Roman" w:cs="Times New Roman"/>
                <w:b/>
                <w:bCs/>
                <w:color w:val="000000"/>
                <w:kern w:val="2"/>
                <w:sz w:val="21"/>
              </w:rPr>
            </w:pPr>
            <w:r>
              <w:rPr>
                <w:rFonts w:hint="eastAsia" w:ascii="Times New Roman" w:hAnsi="Times New Roman" w:cs="Times New Roman"/>
                <w:b/>
                <w:bCs/>
                <w:color w:val="000000"/>
                <w:kern w:val="2"/>
                <w:sz w:val="21"/>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8" w:type="dxa"/>
            <w:noWrap w:val="0"/>
            <w:vAlign w:val="top"/>
          </w:tcPr>
          <w:p>
            <w:pPr>
              <w:keepNext w:val="0"/>
              <w:keepLines w:val="0"/>
              <w:widowControl w:val="0"/>
              <w:suppressLineNumbers w:val="0"/>
              <w:spacing w:before="0" w:beforeAutospacing="0" w:after="0" w:afterAutospacing="0" w:line="240" w:lineRule="auto"/>
              <w:ind w:left="0" w:right="0"/>
              <w:jc w:val="both"/>
              <w:rPr>
                <w:rFonts w:hint="eastAsia" w:ascii="宋体" w:hAnsi="宋体" w:cs="宋体"/>
                <w:color w:val="000000"/>
                <w:kern w:val="0"/>
                <w:sz w:val="24"/>
              </w:rPr>
            </w:pPr>
            <w:r>
              <w:rPr>
                <w:rFonts w:hint="eastAsia" w:ascii="宋体" w:hAnsi="宋体" w:cs="宋体"/>
                <w:color w:val="000000"/>
                <w:kern w:val="0"/>
                <w:sz w:val="24"/>
              </w:rPr>
              <w:t>指标名称</w:t>
            </w:r>
          </w:p>
        </w:tc>
        <w:tc>
          <w:tcPr>
            <w:tcW w:w="2280" w:type="dxa"/>
            <w:noWrap w:val="0"/>
            <w:vAlign w:val="top"/>
          </w:tcPr>
          <w:p>
            <w:pPr>
              <w:keepNext w:val="0"/>
              <w:keepLines w:val="0"/>
              <w:widowControl w:val="0"/>
              <w:suppressLineNumbers w:val="0"/>
              <w:spacing w:before="0" w:beforeAutospacing="0" w:after="0" w:afterAutospacing="0" w:line="240" w:lineRule="auto"/>
              <w:ind w:left="0" w:right="0"/>
              <w:jc w:val="both"/>
              <w:rPr>
                <w:rFonts w:hint="eastAsia" w:ascii="宋体" w:hAnsi="宋体" w:cs="宋体"/>
                <w:color w:val="000000"/>
                <w:kern w:val="0"/>
                <w:sz w:val="24"/>
              </w:rPr>
            </w:pPr>
            <w:r>
              <w:rPr>
                <w:rFonts w:hint="eastAsia" w:ascii="宋体" w:hAnsi="宋体" w:cs="宋体"/>
                <w:color w:val="000000"/>
                <w:kern w:val="0"/>
                <w:sz w:val="24"/>
              </w:rPr>
              <w:t>指标名称</w:t>
            </w:r>
          </w:p>
        </w:tc>
        <w:tc>
          <w:tcPr>
            <w:tcW w:w="1524" w:type="dxa"/>
            <w:noWrap w:val="0"/>
            <w:vAlign w:val="top"/>
          </w:tcPr>
          <w:p>
            <w:pPr>
              <w:keepNext w:val="0"/>
              <w:keepLines w:val="0"/>
              <w:widowControl w:val="0"/>
              <w:suppressLineNumbers w:val="0"/>
              <w:spacing w:before="0" w:beforeAutospacing="0" w:after="0" w:afterAutospacing="0" w:line="240" w:lineRule="auto"/>
              <w:ind w:left="0" w:right="0"/>
              <w:jc w:val="both"/>
              <w:rPr>
                <w:rFonts w:hint="eastAsia" w:ascii="宋体" w:hAnsi="宋体" w:cs="宋体"/>
                <w:color w:val="000000"/>
                <w:kern w:val="0"/>
                <w:sz w:val="24"/>
              </w:rPr>
            </w:pPr>
            <w:r>
              <w:rPr>
                <w:rFonts w:hint="eastAsia" w:ascii="宋体" w:hAnsi="宋体" w:cs="宋体"/>
                <w:color w:val="000000"/>
                <w:kern w:val="0"/>
                <w:sz w:val="24"/>
              </w:rPr>
              <w:t>字符串</w:t>
            </w:r>
          </w:p>
        </w:tc>
        <w:tc>
          <w:tcPr>
            <w:tcW w:w="4822" w:type="dxa"/>
            <w:noWrap w:val="0"/>
            <w:vAlign w:val="top"/>
          </w:tcPr>
          <w:p>
            <w:pPr>
              <w:keepNext w:val="0"/>
              <w:keepLines w:val="0"/>
              <w:widowControl w:val="0"/>
              <w:suppressLineNumbers w:val="0"/>
              <w:spacing w:before="0" w:beforeAutospacing="0" w:after="0" w:afterAutospacing="0" w:line="240" w:lineRule="auto"/>
              <w:ind w:left="0" w:right="0"/>
              <w:jc w:val="both"/>
              <w:rPr>
                <w:rFonts w:hint="eastAsia" w:ascii="宋体" w:hAnsi="宋体" w:cs="宋体"/>
                <w:color w:val="000000"/>
                <w:kern w:val="0"/>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8" w:type="dxa"/>
            <w:noWrap w:val="0"/>
            <w:vAlign w:val="top"/>
          </w:tcPr>
          <w:p>
            <w:pPr>
              <w:keepNext w:val="0"/>
              <w:keepLines w:val="0"/>
              <w:widowControl w:val="0"/>
              <w:suppressLineNumbers w:val="0"/>
              <w:spacing w:before="0" w:beforeAutospacing="0" w:after="0" w:afterAutospacing="0" w:line="240" w:lineRule="auto"/>
              <w:ind w:left="0" w:right="0"/>
              <w:jc w:val="both"/>
              <w:rPr>
                <w:rFonts w:hint="eastAsia" w:ascii="宋体" w:hAnsi="宋体" w:cs="宋体"/>
                <w:color w:val="000000"/>
                <w:kern w:val="0"/>
                <w:sz w:val="24"/>
              </w:rPr>
            </w:pPr>
            <w:r>
              <w:rPr>
                <w:rFonts w:hint="eastAsia" w:ascii="宋体" w:hAnsi="宋体" w:cs="宋体"/>
                <w:color w:val="000000"/>
                <w:kern w:val="0"/>
                <w:sz w:val="24"/>
              </w:rPr>
              <w:t>频率</w:t>
            </w:r>
          </w:p>
        </w:tc>
        <w:tc>
          <w:tcPr>
            <w:tcW w:w="2280" w:type="dxa"/>
            <w:noWrap w:val="0"/>
            <w:vAlign w:val="top"/>
          </w:tcPr>
          <w:p>
            <w:pPr>
              <w:keepNext w:val="0"/>
              <w:keepLines w:val="0"/>
              <w:widowControl w:val="0"/>
              <w:suppressLineNumbers w:val="0"/>
              <w:spacing w:before="0" w:beforeAutospacing="0" w:after="0" w:afterAutospacing="0" w:line="240" w:lineRule="auto"/>
              <w:ind w:left="0" w:right="0"/>
              <w:jc w:val="both"/>
              <w:rPr>
                <w:rFonts w:hint="eastAsia" w:ascii="宋体" w:hAnsi="宋体" w:cs="宋体"/>
                <w:color w:val="000000"/>
                <w:kern w:val="0"/>
                <w:sz w:val="24"/>
              </w:rPr>
            </w:pPr>
            <w:r>
              <w:rPr>
                <w:rFonts w:hint="eastAsia" w:ascii="宋体" w:hAnsi="宋体" w:cs="宋体"/>
                <w:color w:val="000000"/>
                <w:kern w:val="0"/>
                <w:sz w:val="24"/>
              </w:rPr>
              <w:t>指标对应的频率</w:t>
            </w:r>
          </w:p>
        </w:tc>
        <w:tc>
          <w:tcPr>
            <w:tcW w:w="1524" w:type="dxa"/>
            <w:noWrap w:val="0"/>
            <w:vAlign w:val="top"/>
          </w:tcPr>
          <w:p>
            <w:pPr>
              <w:keepNext w:val="0"/>
              <w:keepLines w:val="0"/>
              <w:widowControl w:val="0"/>
              <w:suppressLineNumbers w:val="0"/>
              <w:spacing w:before="0" w:beforeAutospacing="0" w:after="0" w:afterAutospacing="0" w:line="240" w:lineRule="auto"/>
              <w:ind w:left="0" w:right="0"/>
              <w:jc w:val="both"/>
              <w:rPr>
                <w:rFonts w:hint="eastAsia" w:ascii="宋体" w:hAnsi="宋体" w:cs="宋体"/>
                <w:color w:val="000000"/>
                <w:kern w:val="0"/>
                <w:sz w:val="24"/>
              </w:rPr>
            </w:pPr>
            <w:r>
              <w:rPr>
                <w:rFonts w:hint="eastAsia" w:ascii="宋体" w:hAnsi="宋体" w:cs="宋体"/>
                <w:color w:val="000000"/>
                <w:kern w:val="0"/>
                <w:sz w:val="24"/>
              </w:rPr>
              <w:t>字符串</w:t>
            </w:r>
          </w:p>
        </w:tc>
        <w:tc>
          <w:tcPr>
            <w:tcW w:w="4822" w:type="dxa"/>
            <w:noWrap w:val="0"/>
            <w:vAlign w:val="top"/>
          </w:tcPr>
          <w:p>
            <w:pPr>
              <w:keepNext w:val="0"/>
              <w:keepLines w:val="0"/>
              <w:widowControl w:val="0"/>
              <w:suppressLineNumbers w:val="0"/>
              <w:spacing w:before="0" w:beforeAutospacing="0" w:after="0" w:afterAutospacing="0" w:line="240" w:lineRule="auto"/>
              <w:ind w:left="0" w:right="0"/>
              <w:jc w:val="both"/>
              <w:rPr>
                <w:rFonts w:hint="eastAsia" w:ascii="宋体" w:hAnsi="宋体" w:cs="宋体"/>
                <w:color w:val="000000"/>
                <w:kern w:val="0"/>
                <w:sz w:val="24"/>
              </w:rPr>
            </w:pPr>
            <w:r>
              <w:rPr>
                <w:rFonts w:hint="eastAsia" w:ascii="宋体" w:hAnsi="宋体" w:cs="宋体"/>
                <w:color w:val="000000"/>
                <w:kern w:val="0"/>
                <w:sz w:val="24"/>
              </w:rPr>
              <w:t>包括：</w:t>
            </w:r>
          </w:p>
          <w:p>
            <w:pPr>
              <w:keepNext w:val="0"/>
              <w:keepLines w:val="0"/>
              <w:widowControl w:val="0"/>
              <w:suppressLineNumbers w:val="0"/>
              <w:spacing w:before="0" w:beforeAutospacing="0" w:after="0" w:afterAutospacing="0" w:line="240" w:lineRule="auto"/>
              <w:ind w:left="0" w:right="0"/>
              <w:jc w:val="both"/>
              <w:rPr>
                <w:rFonts w:hint="eastAsia" w:ascii="宋体" w:hAnsi="宋体" w:cs="宋体"/>
                <w:color w:val="000000"/>
                <w:kern w:val="0"/>
                <w:sz w:val="24"/>
              </w:rPr>
            </w:pPr>
            <w:r>
              <w:rPr>
                <w:rFonts w:hint="eastAsia" w:ascii="宋体" w:hAnsi="宋体" w:cs="宋体"/>
                <w:color w:val="000000"/>
                <w:kern w:val="0"/>
                <w:sz w:val="24"/>
              </w:rPr>
              <w:t>-日</w:t>
            </w:r>
          </w:p>
          <w:p>
            <w:pPr>
              <w:keepNext w:val="0"/>
              <w:keepLines w:val="0"/>
              <w:widowControl w:val="0"/>
              <w:suppressLineNumbers w:val="0"/>
              <w:spacing w:before="0" w:beforeAutospacing="0" w:after="0" w:afterAutospacing="0" w:line="240" w:lineRule="auto"/>
              <w:ind w:left="0" w:right="0"/>
              <w:jc w:val="both"/>
              <w:rPr>
                <w:rFonts w:hint="eastAsia" w:ascii="宋体" w:hAnsi="宋体" w:cs="宋体"/>
                <w:color w:val="000000"/>
                <w:kern w:val="0"/>
                <w:sz w:val="24"/>
              </w:rPr>
            </w:pPr>
            <w:r>
              <w:rPr>
                <w:rFonts w:hint="eastAsia" w:ascii="宋体" w:hAnsi="宋体" w:cs="宋体"/>
                <w:color w:val="000000"/>
                <w:kern w:val="0"/>
                <w:sz w:val="24"/>
              </w:rPr>
              <w:t>-周</w:t>
            </w:r>
          </w:p>
          <w:p>
            <w:pPr>
              <w:keepNext w:val="0"/>
              <w:keepLines w:val="0"/>
              <w:widowControl w:val="0"/>
              <w:suppressLineNumbers w:val="0"/>
              <w:spacing w:before="0" w:beforeAutospacing="0" w:after="0" w:afterAutospacing="0" w:line="240" w:lineRule="auto"/>
              <w:ind w:left="0" w:right="0"/>
              <w:jc w:val="both"/>
              <w:rPr>
                <w:rFonts w:hint="eastAsia" w:ascii="宋体" w:hAnsi="宋体" w:cs="宋体"/>
                <w:color w:val="000000"/>
                <w:kern w:val="0"/>
                <w:sz w:val="24"/>
              </w:rPr>
            </w:pPr>
            <w:r>
              <w:rPr>
                <w:rFonts w:hint="eastAsia" w:ascii="宋体" w:hAnsi="宋体" w:cs="宋体"/>
                <w:color w:val="000000"/>
                <w:kern w:val="0"/>
                <w:sz w:val="24"/>
              </w:rPr>
              <w:t>-月</w:t>
            </w:r>
          </w:p>
          <w:p>
            <w:pPr>
              <w:keepNext w:val="0"/>
              <w:keepLines w:val="0"/>
              <w:widowControl w:val="0"/>
              <w:suppressLineNumbers w:val="0"/>
              <w:spacing w:before="0" w:beforeAutospacing="0" w:after="0" w:afterAutospacing="0" w:line="240" w:lineRule="auto"/>
              <w:ind w:left="0" w:right="0"/>
              <w:jc w:val="both"/>
              <w:rPr>
                <w:rFonts w:hint="eastAsia" w:ascii="宋体" w:hAnsi="宋体" w:cs="宋体"/>
                <w:color w:val="000000"/>
                <w:kern w:val="0"/>
                <w:sz w:val="24"/>
              </w:rPr>
            </w:pPr>
            <w:r>
              <w:rPr>
                <w:rFonts w:hint="eastAsia" w:ascii="宋体" w:hAnsi="宋体" w:cs="宋体"/>
                <w:color w:val="000000"/>
                <w:kern w:val="0"/>
                <w:sz w:val="24"/>
              </w:rPr>
              <w:t>-季</w:t>
            </w:r>
          </w:p>
          <w:p>
            <w:pPr>
              <w:keepNext w:val="0"/>
              <w:keepLines w:val="0"/>
              <w:widowControl w:val="0"/>
              <w:suppressLineNumbers w:val="0"/>
              <w:spacing w:before="0" w:beforeAutospacing="0" w:after="0" w:afterAutospacing="0" w:line="240" w:lineRule="auto"/>
              <w:ind w:left="0" w:right="0"/>
              <w:jc w:val="both"/>
              <w:rPr>
                <w:rFonts w:hint="eastAsia" w:ascii="宋体" w:hAnsi="宋体" w:cs="宋体"/>
                <w:color w:val="000000"/>
                <w:kern w:val="0"/>
                <w:sz w:val="24"/>
              </w:rPr>
            </w:pPr>
            <w:r>
              <w:rPr>
                <w:rFonts w:hint="eastAsia" w:ascii="宋体" w:hAnsi="宋体" w:cs="宋体"/>
                <w:color w:val="000000"/>
                <w:kern w:val="0"/>
                <w:sz w:val="24"/>
              </w:rPr>
              <w:t>-半年</w:t>
            </w:r>
          </w:p>
          <w:p>
            <w:pPr>
              <w:keepNext w:val="0"/>
              <w:keepLines w:val="0"/>
              <w:widowControl w:val="0"/>
              <w:suppressLineNumbers w:val="0"/>
              <w:spacing w:before="0" w:beforeAutospacing="0" w:after="0" w:afterAutospacing="0" w:line="240" w:lineRule="auto"/>
              <w:ind w:left="0" w:right="0"/>
              <w:jc w:val="both"/>
              <w:rPr>
                <w:rFonts w:hint="default" w:ascii="宋体" w:hAnsi="宋体" w:cs="宋体"/>
                <w:color w:val="000000"/>
                <w:kern w:val="0"/>
                <w:sz w:val="24"/>
              </w:rPr>
            </w:pPr>
            <w:r>
              <w:rPr>
                <w:rFonts w:hint="eastAsia" w:ascii="宋体" w:hAnsi="宋体" w:cs="宋体"/>
                <w:color w:val="000000"/>
                <w:kern w:val="0"/>
                <w:sz w:val="24"/>
              </w:rPr>
              <w:t>-年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8" w:type="dxa"/>
            <w:noWrap w:val="0"/>
            <w:vAlign w:val="top"/>
          </w:tcPr>
          <w:p>
            <w:pPr>
              <w:keepNext w:val="0"/>
              <w:keepLines w:val="0"/>
              <w:widowControl w:val="0"/>
              <w:suppressLineNumbers w:val="0"/>
              <w:spacing w:before="0" w:beforeAutospacing="0" w:after="0" w:afterAutospacing="0" w:line="240" w:lineRule="auto"/>
              <w:ind w:left="0" w:right="0"/>
              <w:jc w:val="both"/>
              <w:rPr>
                <w:rFonts w:hint="eastAsia" w:ascii="宋体" w:hAnsi="宋体" w:cs="宋体"/>
                <w:color w:val="000000"/>
                <w:kern w:val="0"/>
                <w:sz w:val="24"/>
              </w:rPr>
            </w:pPr>
            <w:r>
              <w:rPr>
                <w:rFonts w:hint="eastAsia" w:ascii="宋体" w:hAnsi="宋体" w:cs="宋体"/>
                <w:color w:val="000000"/>
                <w:kern w:val="0"/>
                <w:sz w:val="24"/>
              </w:rPr>
              <w:t>生成方式</w:t>
            </w:r>
          </w:p>
        </w:tc>
        <w:tc>
          <w:tcPr>
            <w:tcW w:w="2280" w:type="dxa"/>
            <w:noWrap w:val="0"/>
            <w:vAlign w:val="top"/>
          </w:tcPr>
          <w:p>
            <w:pPr>
              <w:keepNext w:val="0"/>
              <w:keepLines w:val="0"/>
              <w:widowControl w:val="0"/>
              <w:suppressLineNumbers w:val="0"/>
              <w:spacing w:before="0" w:beforeAutospacing="0" w:after="0" w:afterAutospacing="0" w:line="240" w:lineRule="auto"/>
              <w:ind w:left="0" w:right="0"/>
              <w:jc w:val="both"/>
              <w:rPr>
                <w:rFonts w:hint="eastAsia" w:ascii="宋体" w:hAnsi="宋体" w:cs="宋体"/>
                <w:color w:val="000000"/>
                <w:kern w:val="0"/>
                <w:sz w:val="24"/>
              </w:rPr>
            </w:pPr>
            <w:r>
              <w:rPr>
                <w:rFonts w:hint="eastAsia" w:ascii="宋体" w:hAnsi="宋体" w:cs="宋体"/>
                <w:color w:val="000000"/>
                <w:kern w:val="0"/>
                <w:sz w:val="24"/>
              </w:rPr>
              <w:t>指标图谱的生成方式</w:t>
            </w:r>
          </w:p>
        </w:tc>
        <w:tc>
          <w:tcPr>
            <w:tcW w:w="1524" w:type="dxa"/>
            <w:noWrap w:val="0"/>
            <w:vAlign w:val="top"/>
          </w:tcPr>
          <w:p>
            <w:pPr>
              <w:keepNext w:val="0"/>
              <w:keepLines w:val="0"/>
              <w:widowControl w:val="0"/>
              <w:suppressLineNumbers w:val="0"/>
              <w:spacing w:before="0" w:beforeAutospacing="0" w:after="0" w:afterAutospacing="0" w:line="240" w:lineRule="auto"/>
              <w:ind w:left="0" w:right="0"/>
              <w:jc w:val="both"/>
              <w:rPr>
                <w:rFonts w:hint="eastAsia" w:ascii="宋体" w:hAnsi="宋体" w:cs="宋体"/>
                <w:color w:val="000000"/>
                <w:kern w:val="0"/>
                <w:sz w:val="24"/>
              </w:rPr>
            </w:pPr>
            <w:r>
              <w:rPr>
                <w:rFonts w:hint="eastAsia" w:ascii="宋体" w:hAnsi="宋体" w:cs="宋体"/>
                <w:color w:val="000000"/>
                <w:kern w:val="0"/>
                <w:sz w:val="24"/>
              </w:rPr>
              <w:t>字符串</w:t>
            </w:r>
          </w:p>
        </w:tc>
        <w:tc>
          <w:tcPr>
            <w:tcW w:w="4822" w:type="dxa"/>
            <w:noWrap w:val="0"/>
            <w:vAlign w:val="top"/>
          </w:tcPr>
          <w:p>
            <w:pPr>
              <w:keepNext w:val="0"/>
              <w:keepLines w:val="0"/>
              <w:widowControl w:val="0"/>
              <w:suppressLineNumbers w:val="0"/>
              <w:spacing w:before="0" w:beforeAutospacing="0" w:after="0" w:afterAutospacing="0" w:line="240" w:lineRule="auto"/>
              <w:ind w:left="0" w:right="0"/>
              <w:jc w:val="both"/>
              <w:rPr>
                <w:rFonts w:hint="eastAsia" w:ascii="宋体" w:hAnsi="宋体" w:cs="宋体"/>
                <w:color w:val="000000"/>
                <w:kern w:val="0"/>
                <w:sz w:val="24"/>
              </w:rPr>
            </w:pPr>
            <w:r>
              <w:rPr>
                <w:rFonts w:hint="eastAsia" w:ascii="宋体" w:hAnsi="宋体" w:cs="宋体"/>
                <w:color w:val="000000"/>
                <w:kern w:val="0"/>
                <w:sz w:val="24"/>
              </w:rPr>
              <w:t>包括：</w:t>
            </w:r>
          </w:p>
          <w:p>
            <w:pPr>
              <w:keepNext w:val="0"/>
              <w:keepLines w:val="0"/>
              <w:widowControl w:val="0"/>
              <w:suppressLineNumbers w:val="0"/>
              <w:spacing w:before="0" w:beforeAutospacing="0" w:after="0" w:afterAutospacing="0" w:line="240" w:lineRule="auto"/>
              <w:ind w:left="0" w:right="0"/>
              <w:jc w:val="both"/>
              <w:rPr>
                <w:rFonts w:hint="eastAsia" w:ascii="宋体" w:hAnsi="宋体" w:cs="宋体"/>
                <w:color w:val="000000"/>
                <w:kern w:val="0"/>
                <w:sz w:val="24"/>
              </w:rPr>
            </w:pPr>
            <w:r>
              <w:rPr>
                <w:rFonts w:hint="eastAsia" w:ascii="宋体" w:hAnsi="宋体" w:cs="宋体"/>
                <w:color w:val="000000"/>
                <w:kern w:val="0"/>
                <w:sz w:val="24"/>
              </w:rPr>
              <w:t>-系统生成</w:t>
            </w:r>
          </w:p>
          <w:p>
            <w:pPr>
              <w:keepNext w:val="0"/>
              <w:keepLines w:val="0"/>
              <w:widowControl w:val="0"/>
              <w:suppressLineNumbers w:val="0"/>
              <w:spacing w:before="0" w:beforeAutospacing="0" w:after="0" w:afterAutospacing="0" w:line="240" w:lineRule="auto"/>
              <w:ind w:left="0" w:right="0"/>
              <w:jc w:val="both"/>
              <w:rPr>
                <w:rFonts w:hint="eastAsia" w:ascii="宋体" w:hAnsi="宋体" w:cs="宋体"/>
                <w:color w:val="000000"/>
                <w:kern w:val="0"/>
                <w:sz w:val="24"/>
              </w:rPr>
            </w:pPr>
            <w:r>
              <w:rPr>
                <w:rFonts w:hint="eastAsia" w:ascii="宋体" w:hAnsi="宋体" w:cs="宋体"/>
                <w:color w:val="000000"/>
                <w:kern w:val="0"/>
                <w:sz w:val="24"/>
              </w:rPr>
              <w:t>-用户自定义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8" w:type="dxa"/>
            <w:noWrap w:val="0"/>
            <w:vAlign w:val="top"/>
          </w:tcPr>
          <w:p>
            <w:pPr>
              <w:keepNext w:val="0"/>
              <w:keepLines w:val="0"/>
              <w:widowControl w:val="0"/>
              <w:suppressLineNumbers w:val="0"/>
              <w:spacing w:before="0" w:beforeAutospacing="0" w:after="0" w:afterAutospacing="0" w:line="240" w:lineRule="auto"/>
              <w:ind w:left="0" w:right="0"/>
              <w:jc w:val="both"/>
              <w:rPr>
                <w:rFonts w:hint="eastAsia" w:ascii="宋体" w:hAnsi="宋体" w:cs="宋体"/>
                <w:color w:val="000000"/>
                <w:kern w:val="0"/>
                <w:sz w:val="24"/>
              </w:rPr>
            </w:pPr>
            <w:r>
              <w:rPr>
                <w:rFonts w:hint="eastAsia" w:ascii="宋体" w:hAnsi="宋体" w:cs="宋体"/>
                <w:color w:val="000000"/>
                <w:kern w:val="0"/>
                <w:sz w:val="24"/>
              </w:rPr>
              <w:t>创建时间</w:t>
            </w:r>
          </w:p>
        </w:tc>
        <w:tc>
          <w:tcPr>
            <w:tcW w:w="2280" w:type="dxa"/>
            <w:noWrap w:val="0"/>
            <w:vAlign w:val="top"/>
          </w:tcPr>
          <w:p>
            <w:pPr>
              <w:keepNext w:val="0"/>
              <w:keepLines w:val="0"/>
              <w:widowControl w:val="0"/>
              <w:suppressLineNumbers w:val="0"/>
              <w:spacing w:before="0" w:beforeAutospacing="0" w:after="0" w:afterAutospacing="0" w:line="240" w:lineRule="auto"/>
              <w:ind w:left="0" w:right="0"/>
              <w:jc w:val="both"/>
              <w:rPr>
                <w:rFonts w:hint="eastAsia" w:ascii="宋体" w:hAnsi="宋体" w:cs="宋体"/>
                <w:color w:val="000000"/>
                <w:kern w:val="0"/>
                <w:sz w:val="24"/>
              </w:rPr>
            </w:pPr>
            <w:r>
              <w:rPr>
                <w:rFonts w:hint="eastAsia" w:ascii="宋体" w:hAnsi="宋体" w:cs="宋体"/>
                <w:color w:val="000000"/>
                <w:kern w:val="0"/>
                <w:sz w:val="24"/>
              </w:rPr>
              <w:t>创建指标图谱的时间</w:t>
            </w:r>
          </w:p>
        </w:tc>
        <w:tc>
          <w:tcPr>
            <w:tcW w:w="1524" w:type="dxa"/>
            <w:noWrap w:val="0"/>
            <w:vAlign w:val="top"/>
          </w:tcPr>
          <w:p>
            <w:pPr>
              <w:keepNext w:val="0"/>
              <w:keepLines w:val="0"/>
              <w:widowControl w:val="0"/>
              <w:suppressLineNumbers w:val="0"/>
              <w:spacing w:before="0" w:beforeAutospacing="0" w:after="0" w:afterAutospacing="0" w:line="240" w:lineRule="auto"/>
              <w:ind w:left="0" w:right="0"/>
              <w:jc w:val="both"/>
              <w:rPr>
                <w:rFonts w:hint="eastAsia" w:ascii="宋体" w:hAnsi="宋体" w:cs="宋体"/>
                <w:color w:val="000000"/>
                <w:kern w:val="0"/>
                <w:sz w:val="24"/>
              </w:rPr>
            </w:pPr>
            <w:r>
              <w:rPr>
                <w:rFonts w:hint="eastAsia" w:ascii="宋体" w:hAnsi="宋体" w:cs="宋体"/>
                <w:color w:val="000000"/>
                <w:kern w:val="0"/>
                <w:sz w:val="24"/>
              </w:rPr>
              <w:t>日期</w:t>
            </w:r>
          </w:p>
        </w:tc>
        <w:tc>
          <w:tcPr>
            <w:tcW w:w="4822" w:type="dxa"/>
            <w:noWrap w:val="0"/>
            <w:vAlign w:val="top"/>
          </w:tcPr>
          <w:p>
            <w:pPr>
              <w:keepNext w:val="0"/>
              <w:keepLines w:val="0"/>
              <w:widowControl w:val="0"/>
              <w:suppressLineNumbers w:val="0"/>
              <w:spacing w:before="0" w:beforeAutospacing="0" w:after="0" w:afterAutospacing="0" w:line="240" w:lineRule="auto"/>
              <w:ind w:left="0" w:right="0"/>
              <w:jc w:val="both"/>
              <w:rPr>
                <w:rFonts w:hint="eastAsia" w:ascii="宋体" w:hAnsi="宋体" w:cs="宋体"/>
                <w:color w:val="000000"/>
                <w:kern w:val="0"/>
                <w:sz w:val="24"/>
              </w:rPr>
            </w:pPr>
            <w:r>
              <w:rPr>
                <w:rFonts w:hint="eastAsia" w:cs="宋体"/>
                <w:color w:val="000000"/>
                <w:kern w:val="0"/>
                <w:sz w:val="24"/>
                <w:lang w:val="en-US" w:eastAsia="zh-CN"/>
              </w:rPr>
              <w:t>1</w:t>
            </w:r>
            <w:r>
              <w:rPr>
                <w:rFonts w:hint="eastAsia" w:ascii="宋体" w:hAnsi="宋体" w:cs="宋体"/>
                <w:color w:val="000000"/>
                <w:kern w:val="0"/>
                <w:sz w:val="24"/>
              </w:rPr>
              <w:t>日期格式为yyyy-mm-dd</w:t>
            </w:r>
          </w:p>
          <w:p>
            <w:pPr>
              <w:keepNext w:val="0"/>
              <w:keepLines w:val="0"/>
              <w:widowControl w:val="0"/>
              <w:suppressLineNumbers w:val="0"/>
              <w:spacing w:before="0" w:beforeAutospacing="0" w:after="0" w:afterAutospacing="0" w:line="240" w:lineRule="auto"/>
              <w:ind w:left="0" w:right="0"/>
              <w:jc w:val="both"/>
              <w:rPr>
                <w:rFonts w:hint="eastAsia" w:ascii="宋体" w:hAnsi="宋体" w:eastAsia="宋体" w:cs="宋体"/>
                <w:color w:val="000000"/>
                <w:kern w:val="0"/>
                <w:sz w:val="24"/>
                <w:lang w:val="en-US" w:eastAsia="zh-CN"/>
              </w:rPr>
            </w:pPr>
            <w:r>
              <w:rPr>
                <w:rFonts w:hint="eastAsia" w:cs="宋体"/>
                <w:color w:val="000000"/>
                <w:kern w:val="0"/>
                <w:sz w:val="24"/>
                <w:lang w:val="en-US" w:eastAsia="zh-CN"/>
              </w:rPr>
              <w:t>2可排序，按照时间升序或降序排序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ins w:id="169" w:author="周婷" w:date="2020-10-31T11:47:02Z"/>
        </w:trPr>
        <w:tc>
          <w:tcPr>
            <w:tcW w:w="1228" w:type="dxa"/>
            <w:noWrap w:val="0"/>
            <w:vAlign w:val="top"/>
          </w:tcPr>
          <w:p>
            <w:pPr>
              <w:keepNext w:val="0"/>
              <w:keepLines w:val="0"/>
              <w:widowControl w:val="0"/>
              <w:suppressLineNumbers w:val="0"/>
              <w:spacing w:before="0" w:beforeAutospacing="0" w:after="0" w:afterAutospacing="0" w:line="240" w:lineRule="auto"/>
              <w:ind w:left="0" w:leftChars="0" w:right="0" w:rightChars="0"/>
              <w:jc w:val="both"/>
              <w:rPr>
                <w:rFonts w:hint="eastAsia" w:ascii="宋体" w:hAnsi="宋体" w:eastAsia="宋体" w:cs="宋体"/>
                <w:color w:val="000000"/>
                <w:kern w:val="0"/>
                <w:sz w:val="24"/>
                <w:szCs w:val="24"/>
                <w:lang w:val="en-US" w:eastAsia="zh-CN" w:bidi="ar-SA"/>
              </w:rPr>
            </w:pPr>
            <w:r>
              <w:rPr>
                <w:rFonts w:hint="eastAsia" w:cs="宋体"/>
                <w:color w:val="000000"/>
                <w:kern w:val="0"/>
                <w:sz w:val="24"/>
                <w:lang w:eastAsia="zh-CN"/>
              </w:rPr>
              <w:t>更新时间</w:t>
            </w:r>
          </w:p>
        </w:tc>
        <w:tc>
          <w:tcPr>
            <w:tcW w:w="2280" w:type="dxa"/>
            <w:noWrap w:val="0"/>
            <w:vAlign w:val="top"/>
          </w:tcPr>
          <w:p>
            <w:pPr>
              <w:keepNext w:val="0"/>
              <w:keepLines w:val="0"/>
              <w:widowControl w:val="0"/>
              <w:suppressLineNumbers w:val="0"/>
              <w:spacing w:before="0" w:beforeAutospacing="0" w:after="0" w:afterAutospacing="0" w:line="240" w:lineRule="auto"/>
              <w:ind w:left="0" w:leftChars="0" w:right="0" w:rightChars="0"/>
              <w:jc w:val="both"/>
              <w:rPr>
                <w:rFonts w:hint="eastAsia" w:ascii="宋体" w:hAnsi="宋体" w:eastAsia="宋体" w:cs="宋体"/>
                <w:color w:val="000000"/>
                <w:kern w:val="0"/>
                <w:sz w:val="24"/>
                <w:szCs w:val="24"/>
                <w:lang w:val="en-US" w:eastAsia="zh-CN" w:bidi="ar-SA"/>
              </w:rPr>
            </w:pPr>
            <w:r>
              <w:rPr>
                <w:rFonts w:hint="eastAsia" w:cs="宋体"/>
                <w:color w:val="000000"/>
                <w:kern w:val="0"/>
                <w:sz w:val="24"/>
                <w:lang w:eastAsia="zh-CN"/>
              </w:rPr>
              <w:t>更新</w:t>
            </w:r>
            <w:r>
              <w:rPr>
                <w:rFonts w:hint="eastAsia" w:ascii="宋体" w:hAnsi="宋体" w:cs="宋体"/>
                <w:color w:val="000000"/>
                <w:kern w:val="0"/>
                <w:sz w:val="24"/>
              </w:rPr>
              <w:t>指标图谱的时间</w:t>
            </w:r>
          </w:p>
        </w:tc>
        <w:tc>
          <w:tcPr>
            <w:tcW w:w="1524" w:type="dxa"/>
            <w:noWrap w:val="0"/>
            <w:vAlign w:val="top"/>
          </w:tcPr>
          <w:p>
            <w:pPr>
              <w:keepNext w:val="0"/>
              <w:keepLines w:val="0"/>
              <w:widowControl w:val="0"/>
              <w:suppressLineNumbers w:val="0"/>
              <w:spacing w:before="0" w:beforeAutospacing="0" w:after="0" w:afterAutospacing="0" w:line="240" w:lineRule="auto"/>
              <w:ind w:left="0" w:leftChars="0" w:right="0" w:rightChars="0"/>
              <w:jc w:val="both"/>
              <w:rPr>
                <w:rFonts w:hint="eastAsia" w:ascii="宋体" w:hAnsi="宋体" w:eastAsia="宋体" w:cs="宋体"/>
                <w:color w:val="000000"/>
                <w:kern w:val="0"/>
                <w:sz w:val="24"/>
                <w:szCs w:val="24"/>
                <w:lang w:val="en-US" w:eastAsia="zh-CN" w:bidi="ar-SA"/>
              </w:rPr>
            </w:pPr>
            <w:r>
              <w:rPr>
                <w:rFonts w:hint="eastAsia" w:ascii="宋体" w:hAnsi="宋体" w:cs="宋体"/>
                <w:color w:val="000000"/>
                <w:kern w:val="0"/>
                <w:sz w:val="24"/>
              </w:rPr>
              <w:t>日期</w:t>
            </w:r>
          </w:p>
        </w:tc>
        <w:tc>
          <w:tcPr>
            <w:tcW w:w="4822" w:type="dxa"/>
            <w:noWrap w:val="0"/>
            <w:vAlign w:val="top"/>
          </w:tcPr>
          <w:p>
            <w:pPr>
              <w:keepNext w:val="0"/>
              <w:keepLines w:val="0"/>
              <w:widowControl w:val="0"/>
              <w:suppressLineNumbers w:val="0"/>
              <w:spacing w:before="0" w:beforeAutospacing="0" w:after="0" w:afterAutospacing="0" w:line="240" w:lineRule="auto"/>
              <w:ind w:left="0" w:leftChars="0" w:right="0" w:rightChars="0"/>
              <w:jc w:val="both"/>
              <w:rPr>
                <w:rFonts w:hint="eastAsia" w:ascii="宋体" w:hAnsi="宋体" w:cs="宋体"/>
                <w:color w:val="000000"/>
                <w:kern w:val="0"/>
                <w:sz w:val="24"/>
              </w:rPr>
            </w:pPr>
            <w:r>
              <w:rPr>
                <w:rFonts w:hint="eastAsia" w:cs="宋体"/>
                <w:color w:val="000000"/>
                <w:kern w:val="0"/>
                <w:sz w:val="24"/>
                <w:lang w:val="en-US" w:eastAsia="zh-CN"/>
              </w:rPr>
              <w:t>1</w:t>
            </w:r>
            <w:r>
              <w:rPr>
                <w:rFonts w:hint="eastAsia" w:ascii="宋体" w:hAnsi="宋体" w:cs="宋体"/>
                <w:color w:val="000000"/>
                <w:kern w:val="0"/>
                <w:sz w:val="24"/>
              </w:rPr>
              <w:t>日期格式为yyyy-mm-dd hh:mm</w:t>
            </w:r>
          </w:p>
          <w:p>
            <w:pPr>
              <w:keepNext w:val="0"/>
              <w:keepLines w:val="0"/>
              <w:widowControl w:val="0"/>
              <w:suppressLineNumbers w:val="0"/>
              <w:spacing w:before="0" w:beforeAutospacing="0" w:after="0" w:afterAutospacing="0" w:line="240" w:lineRule="auto"/>
              <w:ind w:left="0" w:leftChars="0" w:right="0" w:rightChars="0"/>
              <w:jc w:val="both"/>
              <w:rPr>
                <w:rFonts w:hint="eastAsia" w:cs="宋体"/>
                <w:color w:val="000000"/>
                <w:kern w:val="0"/>
                <w:sz w:val="24"/>
                <w:lang w:val="en-US" w:eastAsia="zh-CN"/>
              </w:rPr>
            </w:pPr>
            <w:r>
              <w:rPr>
                <w:rFonts w:hint="eastAsia" w:cs="宋体"/>
                <w:color w:val="000000"/>
                <w:kern w:val="0"/>
                <w:sz w:val="24"/>
                <w:lang w:val="en-US" w:eastAsia="zh-CN"/>
              </w:rPr>
              <w:t>2 配置刚创建，则更新时间同创建时间，当对配置进行收藏、取消收藏后，更新时间会做更新</w:t>
            </w:r>
          </w:p>
          <w:p>
            <w:pPr>
              <w:keepNext w:val="0"/>
              <w:keepLines w:val="0"/>
              <w:widowControl w:val="0"/>
              <w:suppressLineNumbers w:val="0"/>
              <w:spacing w:before="0" w:beforeAutospacing="0" w:after="0" w:afterAutospacing="0" w:line="240" w:lineRule="auto"/>
              <w:ind w:left="0" w:leftChars="0" w:right="0" w:rightChars="0"/>
              <w:jc w:val="both"/>
              <w:rPr>
                <w:rFonts w:hint="default" w:cs="宋体"/>
                <w:color w:val="000000"/>
                <w:kern w:val="0"/>
                <w:sz w:val="24"/>
                <w:lang w:val="en-US" w:eastAsia="zh-CN"/>
              </w:rPr>
            </w:pPr>
            <w:r>
              <w:rPr>
                <w:rFonts w:hint="eastAsia" w:cs="宋体"/>
                <w:color w:val="000000"/>
                <w:kern w:val="0"/>
                <w:sz w:val="24"/>
                <w:lang w:val="en-US" w:eastAsia="zh-CN"/>
              </w:rPr>
              <w:t>3可排序，按照时间升序或降序排序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8" w:type="dxa"/>
            <w:noWrap w:val="0"/>
            <w:vAlign w:val="top"/>
          </w:tcPr>
          <w:p>
            <w:pPr>
              <w:keepNext w:val="0"/>
              <w:keepLines w:val="0"/>
              <w:widowControl w:val="0"/>
              <w:suppressLineNumbers w:val="0"/>
              <w:spacing w:before="0" w:beforeAutospacing="0" w:after="0" w:afterAutospacing="0" w:line="240" w:lineRule="auto"/>
              <w:ind w:left="0" w:right="0"/>
              <w:jc w:val="both"/>
              <w:rPr>
                <w:rFonts w:hint="eastAsia" w:ascii="宋体" w:hAnsi="宋体" w:eastAsia="宋体" w:cs="宋体"/>
                <w:color w:val="000000"/>
                <w:kern w:val="0"/>
                <w:sz w:val="24"/>
                <w:lang w:eastAsia="zh-CN"/>
              </w:rPr>
            </w:pPr>
            <w:r>
              <w:rPr>
                <w:rFonts w:hint="eastAsia" w:cs="宋体"/>
                <w:color w:val="000000"/>
                <w:kern w:val="0"/>
                <w:sz w:val="24"/>
                <w:lang w:eastAsia="zh-CN"/>
              </w:rPr>
              <w:t>操作</w:t>
            </w:r>
          </w:p>
        </w:tc>
        <w:tc>
          <w:tcPr>
            <w:tcW w:w="2280" w:type="dxa"/>
            <w:noWrap w:val="0"/>
            <w:vAlign w:val="top"/>
          </w:tcPr>
          <w:p>
            <w:pPr>
              <w:keepNext w:val="0"/>
              <w:keepLines w:val="0"/>
              <w:widowControl w:val="0"/>
              <w:suppressLineNumbers w:val="0"/>
              <w:spacing w:before="0" w:beforeAutospacing="0" w:after="0" w:afterAutospacing="0" w:line="240" w:lineRule="auto"/>
              <w:ind w:left="0" w:right="0"/>
              <w:jc w:val="both"/>
              <w:rPr>
                <w:rFonts w:hint="eastAsia" w:ascii="宋体" w:hAnsi="宋体" w:cs="宋体"/>
                <w:color w:val="000000"/>
                <w:kern w:val="0"/>
                <w:sz w:val="24"/>
              </w:rPr>
            </w:pPr>
            <w:r>
              <w:rPr>
                <w:rFonts w:hint="eastAsia" w:ascii="宋体" w:hAnsi="宋体" w:cs="宋体"/>
                <w:color w:val="000000"/>
                <w:kern w:val="0"/>
                <w:sz w:val="24"/>
              </w:rPr>
              <w:t>指标图谱的状态</w:t>
            </w:r>
          </w:p>
        </w:tc>
        <w:tc>
          <w:tcPr>
            <w:tcW w:w="1524" w:type="dxa"/>
            <w:noWrap w:val="0"/>
            <w:vAlign w:val="top"/>
          </w:tcPr>
          <w:p>
            <w:pPr>
              <w:keepNext w:val="0"/>
              <w:keepLines w:val="0"/>
              <w:widowControl w:val="0"/>
              <w:suppressLineNumbers w:val="0"/>
              <w:spacing w:before="0" w:beforeAutospacing="0" w:after="0" w:afterAutospacing="0" w:line="240" w:lineRule="auto"/>
              <w:ind w:left="0" w:right="0"/>
              <w:jc w:val="both"/>
              <w:rPr>
                <w:rFonts w:hint="eastAsia" w:ascii="宋体" w:hAnsi="宋体" w:cs="宋体"/>
                <w:color w:val="000000"/>
                <w:kern w:val="0"/>
                <w:sz w:val="24"/>
              </w:rPr>
            </w:pPr>
            <w:r>
              <w:rPr>
                <w:rFonts w:hint="eastAsia" w:ascii="宋体" w:hAnsi="宋体" w:cs="宋体"/>
                <w:color w:val="000000"/>
                <w:kern w:val="0"/>
                <w:sz w:val="24"/>
              </w:rPr>
              <w:t>字符串</w:t>
            </w:r>
          </w:p>
        </w:tc>
        <w:tc>
          <w:tcPr>
            <w:tcW w:w="4822" w:type="dxa"/>
            <w:noWrap w:val="0"/>
            <w:vAlign w:val="top"/>
          </w:tcPr>
          <w:p>
            <w:pPr>
              <w:keepNext w:val="0"/>
              <w:keepLines w:val="0"/>
              <w:widowControl w:val="0"/>
              <w:suppressLineNumbers w:val="0"/>
              <w:spacing w:before="0" w:beforeAutospacing="0" w:after="0" w:afterAutospacing="0" w:line="240" w:lineRule="auto"/>
              <w:ind w:left="0" w:right="0"/>
              <w:jc w:val="both"/>
              <w:rPr>
                <w:rFonts w:hint="default" w:ascii="宋体" w:hAnsi="宋体" w:cs="宋体"/>
                <w:color w:val="000000"/>
                <w:kern w:val="0"/>
                <w:sz w:val="24"/>
              </w:rPr>
            </w:pPr>
            <w:r>
              <w:rPr>
                <w:rFonts w:hint="eastAsia" w:ascii="宋体" w:hAnsi="宋体" w:cs="宋体"/>
                <w:color w:val="000000"/>
                <w:kern w:val="0"/>
                <w:sz w:val="24"/>
              </w:rPr>
              <w:t>包括：</w:t>
            </w:r>
          </w:p>
          <w:p>
            <w:pPr>
              <w:keepNext w:val="0"/>
              <w:keepLines w:val="0"/>
              <w:widowControl w:val="0"/>
              <w:suppressLineNumbers w:val="0"/>
              <w:spacing w:before="0" w:beforeAutospacing="0" w:after="0" w:afterAutospacing="0" w:line="240" w:lineRule="auto"/>
              <w:ind w:left="0" w:right="0"/>
              <w:jc w:val="both"/>
              <w:rPr>
                <w:rFonts w:hint="default" w:ascii="宋体" w:hAnsi="宋体" w:cs="宋体"/>
                <w:color w:val="000000"/>
                <w:kern w:val="0"/>
                <w:sz w:val="24"/>
              </w:rPr>
            </w:pPr>
            <w:r>
              <w:rPr>
                <w:rFonts w:hint="eastAsia" w:ascii="宋体" w:hAnsi="宋体" w:cs="宋体"/>
                <w:color w:val="000000"/>
                <w:kern w:val="0"/>
                <w:sz w:val="24"/>
              </w:rPr>
              <w:t>-收藏</w:t>
            </w:r>
          </w:p>
          <w:p>
            <w:pPr>
              <w:keepNext w:val="0"/>
              <w:keepLines w:val="0"/>
              <w:widowControl w:val="0"/>
              <w:suppressLineNumbers w:val="0"/>
              <w:spacing w:before="0" w:beforeAutospacing="0" w:after="0" w:afterAutospacing="0" w:line="240" w:lineRule="auto"/>
              <w:ind w:left="0" w:right="0"/>
              <w:jc w:val="both"/>
              <w:rPr>
                <w:rFonts w:hint="eastAsia" w:ascii="宋体" w:hAnsi="宋体" w:cs="宋体"/>
                <w:color w:val="000000"/>
                <w:kern w:val="0"/>
                <w:sz w:val="24"/>
              </w:rPr>
            </w:pPr>
            <w:r>
              <w:rPr>
                <w:rFonts w:hint="eastAsia" w:ascii="宋体" w:hAnsi="宋体" w:cs="宋体"/>
                <w:color w:val="000000"/>
                <w:kern w:val="0"/>
                <w:sz w:val="24"/>
              </w:rPr>
              <w:t>-</w:t>
            </w:r>
            <w:ins w:id="170" w:author="周婷" w:date="2020-11-03T22:10:35Z">
              <w:r>
                <w:rPr>
                  <w:rFonts w:hint="eastAsia" w:cs="宋体"/>
                  <w:color w:val="000000"/>
                  <w:kern w:val="0"/>
                  <w:sz w:val="24"/>
                  <w:lang w:eastAsia="zh-CN"/>
                </w:rPr>
                <w:t>取消</w:t>
              </w:r>
            </w:ins>
            <w:r>
              <w:rPr>
                <w:rFonts w:hint="eastAsia" w:ascii="宋体" w:hAnsi="宋体" w:cs="宋体"/>
                <w:color w:val="000000"/>
                <w:kern w:val="0"/>
                <w:sz w:val="24"/>
              </w:rPr>
              <w:t>收藏</w:t>
            </w:r>
          </w:p>
        </w:tc>
      </w:tr>
    </w:tbl>
    <w:p>
      <w:pPr>
        <w:widowControl w:val="0"/>
        <w:spacing w:after="160" w:line="259" w:lineRule="auto"/>
        <w:jc w:val="both"/>
        <w:rPr>
          <w:rFonts w:ascii="Times New Roman" w:hAnsi="Times New Roman" w:cs="Times New Roman"/>
          <w:kern w:val="2"/>
          <w:sz w:val="21"/>
        </w:rPr>
      </w:pPr>
    </w:p>
    <w:p>
      <w:pPr>
        <w:pStyle w:val="6"/>
        <w:bidi w:val="0"/>
        <w:rPr>
          <w:lang w:val="en-US" w:eastAsia="zh-CN"/>
        </w:rPr>
      </w:pPr>
      <w:r>
        <w:rPr>
          <w:rFonts w:hint="eastAsia"/>
          <w:lang w:val="en-US" w:eastAsia="zh-CN"/>
        </w:rPr>
        <w:t>操作</w:t>
      </w:r>
    </w:p>
    <w:p>
      <w:pPr>
        <w:pStyle w:val="7"/>
        <w:numPr>
          <w:ilvl w:val="5"/>
          <w:numId w:val="34"/>
        </w:numPr>
        <w:bidi w:val="0"/>
        <w:ind w:left="1152" w:leftChars="0" w:hanging="1152" w:firstLineChars="0"/>
        <w:rPr>
          <w:lang w:val="en-US" w:eastAsia="zh-CN"/>
        </w:rPr>
      </w:pPr>
      <w:r>
        <w:rPr>
          <w:rFonts w:hint="eastAsia"/>
          <w:lang w:val="en-US" w:eastAsia="zh-CN"/>
        </w:rPr>
        <w:t>查询</w:t>
      </w:r>
    </w:p>
    <w:p>
      <w:pPr>
        <w:widowControl w:val="0"/>
        <w:spacing w:after="160" w:line="259" w:lineRule="auto"/>
        <w:ind w:firstLine="420"/>
        <w:jc w:val="both"/>
        <w:rPr>
          <w:rFonts w:hint="eastAsia" w:ascii="Times New Roman" w:hAnsi="Times New Roman" w:cs="Times New Roman"/>
          <w:kern w:val="2"/>
          <w:sz w:val="21"/>
        </w:rPr>
      </w:pPr>
      <w:r>
        <w:rPr>
          <w:rFonts w:hint="eastAsia" w:ascii="Times New Roman" w:hAnsi="Times New Roman" w:cs="Times New Roman"/>
          <w:bCs/>
          <w:kern w:val="44"/>
          <w:sz w:val="21"/>
          <w:szCs w:val="21"/>
        </w:rPr>
        <w:t>点击列表上方“查询”按钮后刷新页面，展示根据筛选条件展示符合条件的数据。</w:t>
      </w:r>
    </w:p>
    <w:p>
      <w:pPr>
        <w:pStyle w:val="7"/>
        <w:numPr>
          <w:ilvl w:val="5"/>
          <w:numId w:val="35"/>
        </w:numPr>
        <w:bidi w:val="0"/>
        <w:rPr>
          <w:rFonts w:hint="eastAsia"/>
          <w:lang w:val="en-US" w:eastAsia="zh-CN"/>
        </w:rPr>
      </w:pPr>
      <w:r>
        <w:rPr>
          <w:rFonts w:hint="eastAsia"/>
          <w:lang w:val="en-US" w:eastAsia="zh-CN"/>
        </w:rPr>
        <w:t>重置</w:t>
      </w:r>
    </w:p>
    <w:p>
      <w:pPr>
        <w:widowControl w:val="0"/>
        <w:spacing w:after="160" w:line="259" w:lineRule="auto"/>
        <w:ind w:firstLine="420"/>
        <w:jc w:val="both"/>
        <w:rPr>
          <w:rFonts w:ascii="Times New Roman" w:hAnsi="Times New Roman" w:cs="Times New Roman"/>
          <w:bCs/>
          <w:kern w:val="44"/>
          <w:sz w:val="21"/>
          <w:szCs w:val="21"/>
        </w:rPr>
      </w:pPr>
      <w:r>
        <w:rPr>
          <w:rFonts w:hint="eastAsia" w:ascii="Times New Roman" w:hAnsi="Times New Roman" w:cs="Times New Roman"/>
          <w:bCs/>
          <w:kern w:val="44"/>
          <w:sz w:val="21"/>
          <w:szCs w:val="21"/>
        </w:rPr>
        <w:t>点击列表上方“重置”按钮后清空筛选条件并刷新页面展示用户有权限看到的所有数据。</w:t>
      </w:r>
    </w:p>
    <w:p>
      <w:pPr>
        <w:pStyle w:val="7"/>
        <w:numPr>
          <w:ilvl w:val="5"/>
          <w:numId w:val="35"/>
        </w:numPr>
        <w:bidi w:val="0"/>
        <w:rPr>
          <w:ins w:id="171" w:author="周婷" w:date="2020-11-03T22:11:01Z"/>
          <w:highlight w:val="none"/>
          <w:lang w:val="en-US" w:eastAsia="zh-CN"/>
        </w:rPr>
      </w:pPr>
      <w:r>
        <w:rPr>
          <w:rFonts w:hint="eastAsia"/>
          <w:highlight w:val="none"/>
          <w:lang w:val="en-US" w:eastAsia="zh-CN"/>
        </w:rPr>
        <w:t>收藏</w:t>
      </w:r>
    </w:p>
    <w:p>
      <w:pPr>
        <w:ind w:firstLine="420"/>
        <w:rPr>
          <w:lang w:val="en-US" w:eastAsia="zh-CN"/>
        </w:rPr>
        <w:pPrChange w:id="172" w:author="周婷" w:date="2020-11-03T22:11:03Z">
          <w:pPr/>
        </w:pPrChange>
      </w:pPr>
      <w:ins w:id="173" w:author="周婷" w:date="2020-11-03T22:11:05Z">
        <w:r>
          <w:rPr>
            <w:rFonts w:hint="eastAsia"/>
            <w:highlight w:val="none"/>
            <w:lang w:val="en-US" w:eastAsia="zh-CN"/>
          </w:rPr>
          <w:t>前提</w:t>
        </w:r>
      </w:ins>
      <w:ins w:id="174" w:author="周婷" w:date="2020-11-03T22:11:06Z">
        <w:r>
          <w:rPr>
            <w:rFonts w:hint="eastAsia"/>
            <w:highlight w:val="none"/>
            <w:lang w:val="en-US" w:eastAsia="zh-CN"/>
          </w:rPr>
          <w:t>：</w:t>
        </w:r>
      </w:ins>
      <w:ins w:id="175" w:author="周婷" w:date="2020-11-03T22:11:20Z">
        <w:r>
          <w:rPr>
            <w:rFonts w:hint="eastAsia"/>
            <w:highlight w:val="none"/>
            <w:lang w:val="en-US" w:eastAsia="zh-CN"/>
          </w:rPr>
          <w:t>没有</w:t>
        </w:r>
      </w:ins>
      <w:ins w:id="176" w:author="周婷" w:date="2020-11-03T22:11:25Z">
        <w:r>
          <w:rPr>
            <w:rFonts w:hint="eastAsia"/>
            <w:highlight w:val="none"/>
            <w:lang w:val="en-US" w:eastAsia="zh-CN"/>
          </w:rPr>
          <w:t>收藏</w:t>
        </w:r>
      </w:ins>
      <w:ins w:id="177" w:author="周婷" w:date="2020-11-03T22:11:27Z">
        <w:r>
          <w:rPr>
            <w:rFonts w:hint="eastAsia"/>
            <w:highlight w:val="none"/>
            <w:lang w:val="en-US" w:eastAsia="zh-CN"/>
          </w:rPr>
          <w:t>的</w:t>
        </w:r>
      </w:ins>
      <w:ins w:id="178" w:author="周婷" w:date="2020-11-03T22:11:30Z">
        <w:r>
          <w:rPr>
            <w:rFonts w:hint="eastAsia"/>
            <w:highlight w:val="none"/>
            <w:lang w:val="en-US" w:eastAsia="zh-CN"/>
          </w:rPr>
          <w:t>图谱</w:t>
        </w:r>
      </w:ins>
      <w:ins w:id="179" w:author="周婷" w:date="2020-11-03T22:11:37Z">
        <w:r>
          <w:rPr>
            <w:rFonts w:hint="eastAsia"/>
            <w:highlight w:val="none"/>
            <w:lang w:val="en-US" w:eastAsia="zh-CN"/>
          </w:rPr>
          <w:t>操作</w:t>
        </w:r>
      </w:ins>
      <w:ins w:id="180" w:author="周婷" w:date="2020-11-03T22:11:39Z">
        <w:r>
          <w:rPr>
            <w:rFonts w:hint="eastAsia"/>
            <w:highlight w:val="none"/>
            <w:lang w:val="en-US" w:eastAsia="zh-CN"/>
          </w:rPr>
          <w:t>列</w:t>
        </w:r>
      </w:ins>
      <w:ins w:id="181" w:author="周婷" w:date="2020-11-03T22:11:40Z">
        <w:r>
          <w:rPr>
            <w:rFonts w:hint="eastAsia"/>
            <w:highlight w:val="none"/>
            <w:lang w:val="en-US" w:eastAsia="zh-CN"/>
          </w:rPr>
          <w:t>展示</w:t>
        </w:r>
      </w:ins>
      <w:ins w:id="182" w:author="周婷" w:date="2020-11-03T22:11:44Z">
        <w:r>
          <w:rPr>
            <w:rFonts w:hint="eastAsia"/>
            <w:highlight w:val="none"/>
            <w:lang w:val="en-US" w:eastAsia="zh-CN"/>
          </w:rPr>
          <w:t>收藏</w:t>
        </w:r>
      </w:ins>
      <w:ins w:id="183" w:author="周婷" w:date="2020-11-03T22:11:52Z">
        <w:r>
          <w:rPr>
            <w:rFonts w:hint="eastAsia"/>
            <w:highlight w:val="none"/>
            <w:lang w:val="en-US" w:eastAsia="zh-CN"/>
          </w:rPr>
          <w:t>按钮</w:t>
        </w:r>
      </w:ins>
    </w:p>
    <w:p>
      <w:pPr>
        <w:widowControl w:val="0"/>
        <w:spacing w:after="160" w:line="259" w:lineRule="auto"/>
        <w:ind w:firstLine="420"/>
        <w:jc w:val="both"/>
        <w:rPr>
          <w:rFonts w:hint="eastAsia" w:ascii="Times New Roman" w:hAnsi="Times New Roman" w:cs="Times New Roman"/>
          <w:kern w:val="2"/>
          <w:sz w:val="21"/>
          <w:highlight w:val="none"/>
        </w:rPr>
      </w:pPr>
      <w:r>
        <w:rPr>
          <w:rFonts w:hint="eastAsia" w:ascii="Times New Roman" w:hAnsi="Times New Roman" w:cs="Times New Roman"/>
          <w:bCs/>
          <w:kern w:val="44"/>
          <w:sz w:val="21"/>
          <w:szCs w:val="21"/>
          <w:highlight w:val="none"/>
        </w:rPr>
        <w:t>点击“收藏”，在“工作台”-“我的收藏”展示该图谱，则用户可在“我的收藏”看到该指标。</w:t>
      </w:r>
    </w:p>
    <w:p>
      <w:pPr>
        <w:pStyle w:val="7"/>
        <w:numPr>
          <w:ilvl w:val="5"/>
          <w:numId w:val="35"/>
        </w:numPr>
        <w:bidi w:val="0"/>
        <w:rPr>
          <w:highlight w:val="none"/>
          <w:lang w:val="en-US" w:eastAsia="zh-CN"/>
        </w:rPr>
      </w:pPr>
      <w:r>
        <w:rPr>
          <w:rFonts w:hint="eastAsia"/>
          <w:highlight w:val="none"/>
          <w:lang w:val="en-US" w:eastAsia="zh-CN"/>
        </w:rPr>
        <w:t>取消收藏</w:t>
      </w:r>
    </w:p>
    <w:p>
      <w:pPr>
        <w:ind w:firstLine="420"/>
        <w:rPr>
          <w:ins w:id="184" w:author="周婷" w:date="2020-11-03T22:11:57Z"/>
          <w:lang w:val="en-US" w:eastAsia="zh-CN"/>
        </w:rPr>
      </w:pPr>
      <w:ins w:id="185" w:author="周婷" w:date="2020-11-03T22:11:57Z">
        <w:r>
          <w:rPr>
            <w:rFonts w:hint="eastAsia"/>
            <w:highlight w:val="none"/>
            <w:lang w:val="en-US" w:eastAsia="zh-CN"/>
          </w:rPr>
          <w:t>前提：</w:t>
        </w:r>
      </w:ins>
      <w:ins w:id="186" w:author="周婷" w:date="2020-11-03T22:12:01Z">
        <w:r>
          <w:rPr>
            <w:rFonts w:hint="eastAsia"/>
            <w:highlight w:val="none"/>
            <w:lang w:val="en-US" w:eastAsia="zh-CN"/>
          </w:rPr>
          <w:t>已</w:t>
        </w:r>
      </w:ins>
      <w:ins w:id="187" w:author="周婷" w:date="2020-11-03T22:11:57Z">
        <w:r>
          <w:rPr>
            <w:rFonts w:hint="eastAsia"/>
            <w:highlight w:val="none"/>
            <w:lang w:val="en-US" w:eastAsia="zh-CN"/>
          </w:rPr>
          <w:t>收藏的图谱操作列展示</w:t>
        </w:r>
      </w:ins>
      <w:ins w:id="188" w:author="周婷" w:date="2020-11-03T22:12:04Z">
        <w:r>
          <w:rPr>
            <w:rFonts w:hint="eastAsia"/>
            <w:highlight w:val="none"/>
            <w:lang w:val="en-US" w:eastAsia="zh-CN"/>
          </w:rPr>
          <w:t>取消</w:t>
        </w:r>
      </w:ins>
      <w:ins w:id="189" w:author="周婷" w:date="2020-11-03T22:11:57Z">
        <w:r>
          <w:rPr>
            <w:rFonts w:hint="eastAsia"/>
            <w:highlight w:val="none"/>
            <w:lang w:val="en-US" w:eastAsia="zh-CN"/>
          </w:rPr>
          <w:t>收藏按钮</w:t>
        </w:r>
      </w:ins>
    </w:p>
    <w:p>
      <w:pPr>
        <w:widowControl w:val="0"/>
        <w:spacing w:after="160" w:line="259" w:lineRule="auto"/>
        <w:ind w:firstLine="420"/>
        <w:jc w:val="both"/>
        <w:rPr>
          <w:rFonts w:hint="eastAsia" w:ascii="Times New Roman" w:hAnsi="Times New Roman" w:cs="Times New Roman"/>
          <w:kern w:val="2"/>
          <w:sz w:val="21"/>
          <w:highlight w:val="none"/>
        </w:rPr>
      </w:pPr>
      <w:r>
        <w:rPr>
          <w:rFonts w:hint="eastAsia" w:ascii="Times New Roman" w:hAnsi="Times New Roman" w:cs="Times New Roman"/>
          <w:bCs/>
          <w:kern w:val="44"/>
          <w:sz w:val="21"/>
          <w:szCs w:val="21"/>
          <w:highlight w:val="none"/>
        </w:rPr>
        <w:t>点击“取消收藏”，取消在“工作台”-“我的收藏”展示该图谱，则用户在“我的收藏”看不到该图谱。</w:t>
      </w:r>
    </w:p>
    <w:p>
      <w:pPr>
        <w:pStyle w:val="7"/>
        <w:numPr>
          <w:ilvl w:val="5"/>
          <w:numId w:val="35"/>
        </w:numPr>
        <w:bidi w:val="0"/>
        <w:rPr>
          <w:rFonts w:hint="eastAsia"/>
          <w:lang w:val="en-US" w:eastAsia="zh-CN"/>
        </w:rPr>
      </w:pPr>
      <w:r>
        <w:rPr>
          <w:rFonts w:hint="eastAsia"/>
          <w:lang w:val="en-US" w:eastAsia="zh-CN"/>
        </w:rPr>
        <w:t>点击其中一条数据</w:t>
      </w:r>
    </w:p>
    <w:p>
      <w:pPr>
        <w:widowControl w:val="0"/>
        <w:spacing w:after="160" w:line="259" w:lineRule="auto"/>
        <w:ind w:firstLine="420"/>
        <w:jc w:val="both"/>
        <w:rPr>
          <w:rFonts w:hint="eastAsia" w:ascii="宋体" w:hAnsi="宋体" w:cs="宋体"/>
          <w:kern w:val="2"/>
          <w:sz w:val="24"/>
        </w:rPr>
      </w:pPr>
      <w:r>
        <w:rPr>
          <w:rFonts w:hint="eastAsia" w:ascii="宋体" w:hAnsi="宋体" w:cs="宋体"/>
          <w:kern w:val="2"/>
          <w:sz w:val="24"/>
        </w:rPr>
        <w:t>点击某条数据，则当前窗口展示对应的图谱页面。</w:t>
      </w:r>
    </w:p>
    <w:p>
      <w:pPr>
        <w:widowControl w:val="0"/>
        <w:spacing w:after="160" w:line="259" w:lineRule="auto"/>
        <w:jc w:val="both"/>
        <w:rPr>
          <w:rFonts w:hint="eastAsia" w:ascii="宋体" w:hAnsi="宋体" w:cs="宋体"/>
          <w:kern w:val="2"/>
          <w:sz w:val="24"/>
        </w:rPr>
      </w:pPr>
      <w:r>
        <w:rPr>
          <w:rFonts w:ascii="Times New Roman" w:hAnsi="Times New Roman" w:cs="Times New Roman"/>
          <w:kern w:val="2"/>
          <w:sz w:val="21"/>
        </w:rPr>
        <w:drawing>
          <wp:inline distT="0" distB="0" distL="114300" distR="114300">
            <wp:extent cx="6113780" cy="3198495"/>
            <wp:effectExtent l="0" t="0" r="1270" b="1905"/>
            <wp:docPr id="89"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93"/>
                    <pic:cNvPicPr>
                      <a:picLocks noChangeAspect="1"/>
                    </pic:cNvPicPr>
                  </pic:nvPicPr>
                  <pic:blipFill>
                    <a:blip r:embed="rId92"/>
                    <a:stretch>
                      <a:fillRect/>
                    </a:stretch>
                  </pic:blipFill>
                  <pic:spPr>
                    <a:xfrm>
                      <a:off x="0" y="0"/>
                      <a:ext cx="6113780" cy="3198495"/>
                    </a:xfrm>
                    <a:prstGeom prst="rect">
                      <a:avLst/>
                    </a:prstGeom>
                    <a:noFill/>
                    <a:ln>
                      <a:noFill/>
                    </a:ln>
                  </pic:spPr>
                </pic:pic>
              </a:graphicData>
            </a:graphic>
          </wp:inline>
        </w:drawing>
      </w:r>
    </w:p>
    <w:p>
      <w:pPr>
        <w:widowControl w:val="0"/>
        <w:numPr>
          <w:ilvl w:val="0"/>
          <w:numId w:val="36"/>
        </w:numPr>
        <w:spacing w:after="160" w:line="259" w:lineRule="auto"/>
        <w:ind w:left="840" w:hanging="420"/>
        <w:jc w:val="both"/>
        <w:rPr>
          <w:rFonts w:hint="eastAsia" w:ascii="宋体" w:hAnsi="宋体" w:cs="宋体"/>
          <w:kern w:val="2"/>
          <w:sz w:val="24"/>
        </w:rPr>
      </w:pPr>
      <w:r>
        <w:rPr>
          <w:rFonts w:hint="eastAsia" w:ascii="宋体" w:hAnsi="宋体" w:cs="宋体"/>
          <w:kern w:val="2"/>
          <w:sz w:val="24"/>
        </w:rPr>
        <w:t>指标</w:t>
      </w:r>
      <w:r>
        <w:rPr>
          <w:rFonts w:hint="eastAsia" w:cs="宋体"/>
          <w:kern w:val="2"/>
          <w:sz w:val="24"/>
          <w:lang w:eastAsia="zh-CN"/>
        </w:rPr>
        <w:t>（</w:t>
      </w:r>
      <w:r>
        <w:rPr>
          <w:rFonts w:hint="eastAsia" w:ascii="宋体" w:hAnsi="宋体" w:cs="宋体"/>
          <w:kern w:val="2"/>
          <w:sz w:val="24"/>
        </w:rPr>
        <w:t>除了暂存项之外</w:t>
      </w:r>
      <w:r>
        <w:rPr>
          <w:rFonts w:hint="eastAsia" w:cs="宋体"/>
          <w:kern w:val="2"/>
          <w:sz w:val="24"/>
          <w:lang w:eastAsia="zh-CN"/>
        </w:rPr>
        <w:t>的指标）</w:t>
      </w:r>
      <w:r>
        <w:rPr>
          <w:rFonts w:hint="eastAsia" w:ascii="宋体" w:hAnsi="宋体" w:cs="宋体"/>
          <w:kern w:val="2"/>
          <w:sz w:val="24"/>
        </w:rPr>
        <w:t>旁边会有一个发起追踪的按钮。</w:t>
      </w:r>
    </w:p>
    <w:p>
      <w:pPr>
        <w:widowControl w:val="0"/>
        <w:numPr>
          <w:ilvl w:val="0"/>
          <w:numId w:val="36"/>
        </w:numPr>
        <w:spacing w:after="160" w:line="259" w:lineRule="auto"/>
        <w:ind w:left="840" w:hanging="420"/>
        <w:jc w:val="both"/>
        <w:rPr>
          <w:rFonts w:hint="eastAsia" w:ascii="宋体" w:hAnsi="宋体" w:cs="宋体"/>
          <w:kern w:val="2"/>
          <w:sz w:val="24"/>
        </w:rPr>
      </w:pPr>
      <w:r>
        <w:rPr>
          <w:rFonts w:hint="eastAsia" w:ascii="宋体" w:hAnsi="宋体" w:cs="宋体"/>
          <w:b/>
          <w:bCs/>
          <w:kern w:val="2"/>
          <w:sz w:val="24"/>
        </w:rPr>
        <w:t>高亮超出预警</w:t>
      </w:r>
      <w:r>
        <w:rPr>
          <w:rFonts w:hint="eastAsia" w:ascii="宋体" w:hAnsi="宋体" w:cs="宋体"/>
          <w:kern w:val="2"/>
          <w:sz w:val="24"/>
        </w:rPr>
        <w:t>：</w:t>
      </w:r>
    </w:p>
    <w:p>
      <w:pPr>
        <w:widowControl w:val="0"/>
        <w:numPr>
          <w:ilvl w:val="-1"/>
          <w:numId w:val="0"/>
        </w:numPr>
        <w:spacing w:after="160" w:line="259" w:lineRule="auto"/>
        <w:ind w:left="420" w:firstLine="420"/>
        <w:jc w:val="both"/>
        <w:rPr>
          <w:rFonts w:hint="eastAsia" w:ascii="宋体" w:hAnsi="宋体" w:cs="宋体"/>
          <w:kern w:val="2"/>
          <w:sz w:val="24"/>
        </w:rPr>
      </w:pPr>
      <w:r>
        <w:rPr>
          <w:rFonts w:hint="eastAsia" w:cs="宋体"/>
          <w:kern w:val="2"/>
          <w:sz w:val="24"/>
          <w:lang w:eastAsia="zh-CN"/>
        </w:rPr>
        <w:t>指标名称颜色逻辑：①画布中所选同时时间落在预警信息设置中预警生效时间和预警失效时间；③画布中所选统计时间的该指标的值触发了预警信息。</w:t>
      </w:r>
      <w:r>
        <w:rPr>
          <w:rFonts w:hint="eastAsia" w:cs="宋体"/>
          <w:kern w:val="2"/>
          <w:sz w:val="24"/>
          <w:lang w:val="en-US" w:eastAsia="zh-CN"/>
        </w:rPr>
        <w:t xml:space="preserve"> </w:t>
      </w:r>
      <w:r>
        <w:rPr>
          <w:rFonts w:hint="eastAsia" w:cs="宋体"/>
          <w:kern w:val="2"/>
          <w:sz w:val="24"/>
          <w:lang w:eastAsia="zh-CN"/>
        </w:rPr>
        <w:t>如果同时满足上面</w:t>
      </w:r>
      <w:r>
        <w:rPr>
          <w:rFonts w:hint="eastAsia" w:cs="宋体"/>
          <w:kern w:val="2"/>
          <w:sz w:val="24"/>
          <w:lang w:val="en-US" w:eastAsia="zh-CN"/>
        </w:rPr>
        <w:t>2个逻辑，则</w:t>
      </w:r>
      <w:r>
        <w:rPr>
          <w:rFonts w:hint="eastAsia" w:cs="宋体"/>
          <w:kern w:val="2"/>
          <w:sz w:val="24"/>
          <w:lang w:eastAsia="zh-CN"/>
        </w:rPr>
        <w:t>指标名称会变红，否则指标名称颜色为黑色。</w:t>
      </w:r>
    </w:p>
    <w:p>
      <w:pPr>
        <w:widowControl w:val="0"/>
        <w:numPr>
          <w:ilvl w:val="0"/>
          <w:numId w:val="36"/>
        </w:numPr>
        <w:spacing w:after="0" w:line="259" w:lineRule="auto"/>
        <w:ind w:left="840" w:hanging="420"/>
        <w:jc w:val="both"/>
        <w:rPr>
          <w:rFonts w:ascii="宋体" w:hAnsi="宋体" w:cs="宋体"/>
          <w:kern w:val="2"/>
          <w:sz w:val="24"/>
        </w:rPr>
      </w:pPr>
      <w:r>
        <w:rPr>
          <w:rFonts w:hint="eastAsia" w:ascii="宋体" w:hAnsi="宋体" w:cs="宋体"/>
          <w:b/>
          <w:bCs/>
          <w:kern w:val="2"/>
          <w:sz w:val="24"/>
        </w:rPr>
        <w:t>显示数值</w:t>
      </w:r>
      <w:r>
        <w:rPr>
          <w:rFonts w:hint="eastAsia" w:ascii="宋体" w:hAnsi="宋体" w:cs="宋体"/>
          <w:kern w:val="2"/>
          <w:sz w:val="24"/>
        </w:rPr>
        <w:t>：左上方点击“显示数值”按钮，展示图谱中所有指标的相关信息，包括当前的指标值、同比值、环比值、预期值等信息，默认展示最新的数据期间的数值。</w:t>
      </w:r>
    </w:p>
    <w:p>
      <w:pPr>
        <w:widowControl w:val="0"/>
        <w:spacing w:after="0" w:line="259" w:lineRule="auto"/>
        <w:ind w:firstLine="420"/>
        <w:jc w:val="both"/>
        <w:rPr>
          <w:rFonts w:ascii="宋体" w:hAnsi="宋体" w:cs="宋体"/>
          <w:kern w:val="2"/>
          <w:sz w:val="24"/>
        </w:rPr>
      </w:pPr>
      <w:r>
        <w:rPr>
          <w:rFonts w:hint="eastAsia" w:ascii="宋体" w:hAnsi="宋体" w:cs="宋体"/>
          <w:kern w:val="2"/>
          <w:sz w:val="24"/>
        </w:rPr>
        <w:t>关闭则不展示数值，只展示指标之间关系。</w:t>
      </w:r>
    </w:p>
    <w:p>
      <w:pPr>
        <w:widowControl w:val="0"/>
        <w:spacing w:after="0" w:line="259" w:lineRule="auto"/>
        <w:ind w:firstLine="420"/>
        <w:jc w:val="both"/>
        <w:rPr>
          <w:rFonts w:hint="eastAsia" w:ascii="宋体" w:hAnsi="宋体" w:cs="宋体"/>
          <w:kern w:val="2"/>
          <w:sz w:val="24"/>
        </w:rPr>
      </w:pPr>
      <w:r>
        <w:rPr>
          <w:rFonts w:ascii="Times New Roman" w:hAnsi="Times New Roman" w:cs="Times New Roman"/>
          <w:kern w:val="2"/>
          <w:sz w:val="21"/>
        </w:rPr>
        <w:drawing>
          <wp:inline distT="0" distB="0" distL="114300" distR="114300">
            <wp:extent cx="6120765" cy="3205480"/>
            <wp:effectExtent l="0" t="0" r="13335" b="1397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93"/>
                    <a:stretch>
                      <a:fillRect/>
                    </a:stretch>
                  </pic:blipFill>
                  <pic:spPr>
                    <a:xfrm>
                      <a:off x="0" y="0"/>
                      <a:ext cx="6120765" cy="3205480"/>
                    </a:xfrm>
                    <a:prstGeom prst="rect">
                      <a:avLst/>
                    </a:prstGeom>
                    <a:noFill/>
                    <a:ln>
                      <a:noFill/>
                    </a:ln>
                  </pic:spPr>
                </pic:pic>
              </a:graphicData>
            </a:graphic>
          </wp:inline>
        </w:drawing>
      </w:r>
    </w:p>
    <w:p>
      <w:pPr>
        <w:widowControl w:val="0"/>
        <w:spacing w:after="0" w:line="259" w:lineRule="auto"/>
        <w:ind w:firstLine="420"/>
        <w:jc w:val="both"/>
        <w:rPr>
          <w:rFonts w:ascii="宋体" w:hAnsi="宋体" w:cs="宋体"/>
          <w:kern w:val="2"/>
          <w:sz w:val="24"/>
          <w:highlight w:val="none"/>
        </w:rPr>
      </w:pPr>
      <w:r>
        <w:rPr>
          <w:rFonts w:hint="eastAsia" w:ascii="宋体" w:hAnsi="宋体" w:cs="宋体"/>
          <w:kern w:val="2"/>
          <w:sz w:val="24"/>
        </w:rPr>
        <w:t>开启时，可以调整数据期间，点击“查询”按钮，从而指标图谱的数值会展示对应数据期间的数值。如点击“重置”按钮，则数值恢复到最新的数据期间的数值</w:t>
      </w:r>
      <w:r>
        <w:rPr>
          <w:rFonts w:hint="eastAsia" w:ascii="宋体" w:hAnsi="宋体" w:cs="宋体"/>
          <w:kern w:val="2"/>
          <w:sz w:val="24"/>
          <w:highlight w:val="none"/>
        </w:rPr>
        <w:t>。选择数据期间格式和指标频率有关，见下列表格所示：</w:t>
      </w:r>
    </w:p>
    <w:tbl>
      <w:tblPr>
        <w:tblStyle w:val="31"/>
        <w:tblW w:w="9462" w:type="dxa"/>
        <w:tblInd w:w="39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76"/>
        <w:gridCol w:w="8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6" w:type="dxa"/>
            <w:noWrap w:val="0"/>
            <w:vAlign w:val="top"/>
          </w:tcPr>
          <w:p>
            <w:pPr>
              <w:keepNext w:val="0"/>
              <w:keepLines w:val="0"/>
              <w:widowControl w:val="0"/>
              <w:suppressLineNumbers w:val="0"/>
              <w:spacing w:before="0" w:beforeAutospacing="0" w:after="0" w:afterAutospacing="0" w:line="259" w:lineRule="auto"/>
              <w:ind w:left="0" w:right="0"/>
              <w:jc w:val="both"/>
              <w:rPr>
                <w:rFonts w:hint="eastAsia" w:ascii="宋体" w:hAnsi="宋体" w:cs="宋体"/>
                <w:b/>
                <w:bCs/>
                <w:kern w:val="2"/>
                <w:sz w:val="24"/>
              </w:rPr>
            </w:pPr>
            <w:r>
              <w:rPr>
                <w:rFonts w:hint="eastAsia" w:ascii="宋体" w:hAnsi="宋体" w:cs="宋体"/>
                <w:b/>
                <w:bCs/>
                <w:kern w:val="2"/>
                <w:sz w:val="24"/>
              </w:rPr>
              <w:t>指标频率</w:t>
            </w:r>
          </w:p>
        </w:tc>
        <w:tc>
          <w:tcPr>
            <w:tcW w:w="8186" w:type="dxa"/>
            <w:noWrap w:val="0"/>
            <w:vAlign w:val="top"/>
          </w:tcPr>
          <w:p>
            <w:pPr>
              <w:keepNext w:val="0"/>
              <w:keepLines w:val="0"/>
              <w:widowControl w:val="0"/>
              <w:suppressLineNumbers w:val="0"/>
              <w:spacing w:before="0" w:beforeAutospacing="0" w:after="0" w:afterAutospacing="0" w:line="259" w:lineRule="auto"/>
              <w:ind w:left="0" w:right="0"/>
              <w:jc w:val="both"/>
              <w:rPr>
                <w:rFonts w:hint="eastAsia" w:ascii="宋体" w:hAnsi="宋体" w:cs="宋体"/>
                <w:b/>
                <w:bCs/>
                <w:kern w:val="2"/>
                <w:sz w:val="24"/>
              </w:rPr>
            </w:pPr>
            <w:r>
              <w:rPr>
                <w:rFonts w:hint="eastAsia" w:cs="宋体"/>
                <w:b/>
                <w:bCs/>
                <w:kern w:val="2"/>
                <w:sz w:val="24"/>
                <w:lang w:eastAsia="zh-CN"/>
              </w:rPr>
              <w:t>统计时间</w:t>
            </w:r>
            <w:r>
              <w:rPr>
                <w:rFonts w:hint="eastAsia" w:ascii="宋体" w:hAnsi="宋体" w:cs="宋体"/>
                <w:b/>
                <w:bCs/>
                <w:kern w:val="2"/>
                <w:sz w:val="24"/>
              </w:rPr>
              <w:t>格式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6" w:type="dxa"/>
            <w:noWrap w:val="0"/>
            <w:vAlign w:val="top"/>
          </w:tcPr>
          <w:p>
            <w:pPr>
              <w:keepNext w:val="0"/>
              <w:keepLines w:val="0"/>
              <w:widowControl w:val="0"/>
              <w:suppressLineNumbers w:val="0"/>
              <w:spacing w:before="0" w:beforeAutospacing="0" w:after="0" w:afterAutospacing="0" w:line="259" w:lineRule="auto"/>
              <w:ind w:left="0" w:right="0"/>
              <w:jc w:val="both"/>
              <w:rPr>
                <w:rFonts w:hint="eastAsia" w:ascii="宋体" w:hAnsi="宋体" w:cs="宋体"/>
                <w:kern w:val="2"/>
                <w:sz w:val="24"/>
              </w:rPr>
            </w:pPr>
            <w:r>
              <w:rPr>
                <w:rFonts w:hint="eastAsia" w:ascii="宋体" w:hAnsi="宋体" w:cs="宋体"/>
                <w:kern w:val="2"/>
                <w:sz w:val="24"/>
              </w:rPr>
              <w:t>日频</w:t>
            </w:r>
          </w:p>
        </w:tc>
        <w:tc>
          <w:tcPr>
            <w:tcW w:w="8186" w:type="dxa"/>
            <w:noWrap w:val="0"/>
            <w:vAlign w:val="top"/>
          </w:tcPr>
          <w:p>
            <w:pPr>
              <w:keepNext w:val="0"/>
              <w:keepLines w:val="0"/>
              <w:widowControl w:val="0"/>
              <w:suppressLineNumbers w:val="0"/>
              <w:spacing w:before="0" w:beforeAutospacing="0" w:after="0" w:afterAutospacing="0" w:line="259" w:lineRule="auto"/>
              <w:ind w:left="0" w:right="0"/>
              <w:jc w:val="both"/>
              <w:rPr>
                <w:rFonts w:hint="eastAsia" w:ascii="宋体" w:hAnsi="宋体" w:cs="宋体"/>
                <w:kern w:val="2"/>
                <w:sz w:val="24"/>
              </w:rPr>
            </w:pPr>
            <w:r>
              <w:rPr>
                <w:rFonts w:hint="eastAsia" w:ascii="宋体" w:hAnsi="宋体" w:cs="宋体"/>
                <w:kern w:val="2"/>
                <w:sz w:val="24"/>
              </w:rPr>
              <w:t>选择yyyymmdd，比如：20200101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6" w:type="dxa"/>
            <w:noWrap w:val="0"/>
            <w:vAlign w:val="top"/>
          </w:tcPr>
          <w:p>
            <w:pPr>
              <w:keepNext w:val="0"/>
              <w:keepLines w:val="0"/>
              <w:widowControl w:val="0"/>
              <w:suppressLineNumbers w:val="0"/>
              <w:spacing w:before="0" w:beforeAutospacing="0" w:after="0" w:afterAutospacing="0" w:line="259" w:lineRule="auto"/>
              <w:ind w:left="0" w:right="0"/>
              <w:jc w:val="both"/>
              <w:rPr>
                <w:rFonts w:hint="eastAsia" w:ascii="宋体" w:hAnsi="宋体" w:cs="宋体"/>
                <w:kern w:val="2"/>
                <w:sz w:val="24"/>
              </w:rPr>
            </w:pPr>
            <w:r>
              <w:rPr>
                <w:rFonts w:hint="eastAsia" w:ascii="宋体" w:hAnsi="宋体" w:cs="宋体"/>
                <w:kern w:val="2"/>
                <w:sz w:val="24"/>
              </w:rPr>
              <w:t>周频</w:t>
            </w:r>
          </w:p>
        </w:tc>
        <w:tc>
          <w:tcPr>
            <w:tcW w:w="8186" w:type="dxa"/>
            <w:noWrap w:val="0"/>
            <w:vAlign w:val="top"/>
          </w:tcPr>
          <w:p>
            <w:pPr>
              <w:keepNext w:val="0"/>
              <w:keepLines w:val="0"/>
              <w:widowControl w:val="0"/>
              <w:suppressLineNumbers w:val="0"/>
              <w:spacing w:before="0" w:beforeAutospacing="0" w:after="0" w:afterAutospacing="0" w:line="259" w:lineRule="auto"/>
              <w:ind w:left="0" w:right="0"/>
              <w:jc w:val="both"/>
              <w:rPr>
                <w:rFonts w:hint="eastAsia" w:ascii="宋体" w:hAnsi="宋体" w:cs="宋体"/>
                <w:kern w:val="2"/>
                <w:sz w:val="24"/>
              </w:rPr>
            </w:pPr>
            <w:r>
              <w:rPr>
                <w:rFonts w:hint="eastAsia" w:ascii="宋体" w:hAnsi="宋体" w:cs="宋体"/>
                <w:kern w:val="2"/>
                <w:sz w:val="24"/>
              </w:rPr>
              <w:t>选择yyyy第x周，比如：202001第1周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6" w:type="dxa"/>
            <w:noWrap w:val="0"/>
            <w:vAlign w:val="top"/>
          </w:tcPr>
          <w:p>
            <w:pPr>
              <w:keepNext w:val="0"/>
              <w:keepLines w:val="0"/>
              <w:widowControl w:val="0"/>
              <w:suppressLineNumbers w:val="0"/>
              <w:spacing w:before="0" w:beforeAutospacing="0" w:after="0" w:afterAutospacing="0" w:line="259" w:lineRule="auto"/>
              <w:ind w:left="0" w:right="0"/>
              <w:jc w:val="both"/>
              <w:rPr>
                <w:rFonts w:hint="eastAsia" w:ascii="宋体" w:hAnsi="宋体" w:cs="宋体"/>
                <w:kern w:val="2"/>
                <w:sz w:val="24"/>
              </w:rPr>
            </w:pPr>
            <w:r>
              <w:rPr>
                <w:rFonts w:hint="eastAsia" w:ascii="宋体" w:hAnsi="宋体" w:cs="宋体"/>
                <w:kern w:val="2"/>
                <w:sz w:val="24"/>
              </w:rPr>
              <w:t>月频</w:t>
            </w:r>
          </w:p>
        </w:tc>
        <w:tc>
          <w:tcPr>
            <w:tcW w:w="8186" w:type="dxa"/>
            <w:noWrap w:val="0"/>
            <w:vAlign w:val="top"/>
          </w:tcPr>
          <w:p>
            <w:pPr>
              <w:keepNext w:val="0"/>
              <w:keepLines w:val="0"/>
              <w:widowControl w:val="0"/>
              <w:suppressLineNumbers w:val="0"/>
              <w:spacing w:before="0" w:beforeAutospacing="0" w:after="0" w:afterAutospacing="0" w:line="259" w:lineRule="auto"/>
              <w:ind w:left="0" w:right="0"/>
              <w:jc w:val="both"/>
              <w:rPr>
                <w:rFonts w:hint="eastAsia" w:ascii="宋体" w:hAnsi="宋体" w:cs="宋体"/>
                <w:kern w:val="2"/>
                <w:sz w:val="24"/>
              </w:rPr>
            </w:pPr>
            <w:r>
              <w:rPr>
                <w:rFonts w:hint="eastAsia" w:ascii="宋体" w:hAnsi="宋体" w:cs="宋体"/>
                <w:kern w:val="2"/>
                <w:sz w:val="24"/>
              </w:rPr>
              <w:t>选择yyyymm，比如：2</w:t>
            </w:r>
            <w:r>
              <w:rPr>
                <w:rFonts w:hint="default" w:ascii="宋体" w:hAnsi="宋体" w:cs="宋体"/>
                <w:kern w:val="2"/>
                <w:sz w:val="24"/>
              </w:rPr>
              <w:t>02001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6" w:type="dxa"/>
            <w:noWrap w:val="0"/>
            <w:vAlign w:val="top"/>
          </w:tcPr>
          <w:p>
            <w:pPr>
              <w:keepNext w:val="0"/>
              <w:keepLines w:val="0"/>
              <w:widowControl w:val="0"/>
              <w:suppressLineNumbers w:val="0"/>
              <w:spacing w:before="0" w:beforeAutospacing="0" w:after="0" w:afterAutospacing="0" w:line="259" w:lineRule="auto"/>
              <w:ind w:left="0" w:right="0"/>
              <w:jc w:val="both"/>
              <w:rPr>
                <w:rFonts w:hint="eastAsia" w:ascii="宋体" w:hAnsi="宋体" w:cs="宋体"/>
                <w:kern w:val="2"/>
                <w:sz w:val="24"/>
              </w:rPr>
            </w:pPr>
            <w:r>
              <w:rPr>
                <w:rFonts w:hint="eastAsia" w:ascii="宋体" w:hAnsi="宋体" w:cs="宋体"/>
                <w:kern w:val="2"/>
                <w:sz w:val="24"/>
              </w:rPr>
              <w:t>季频</w:t>
            </w:r>
          </w:p>
        </w:tc>
        <w:tc>
          <w:tcPr>
            <w:tcW w:w="8186" w:type="dxa"/>
            <w:noWrap w:val="0"/>
            <w:vAlign w:val="top"/>
          </w:tcPr>
          <w:p>
            <w:pPr>
              <w:keepNext w:val="0"/>
              <w:keepLines w:val="0"/>
              <w:widowControl w:val="0"/>
              <w:suppressLineNumbers w:val="0"/>
              <w:spacing w:before="0" w:beforeAutospacing="0" w:after="0" w:afterAutospacing="0" w:line="259" w:lineRule="auto"/>
              <w:ind w:left="0" w:right="0"/>
              <w:jc w:val="both"/>
              <w:rPr>
                <w:rFonts w:hint="eastAsia" w:ascii="宋体" w:hAnsi="宋体" w:cs="宋体"/>
                <w:kern w:val="2"/>
                <w:sz w:val="24"/>
              </w:rPr>
            </w:pPr>
            <w:r>
              <w:rPr>
                <w:rFonts w:hint="eastAsia" w:ascii="宋体" w:hAnsi="宋体" w:cs="宋体"/>
                <w:kern w:val="2"/>
                <w:sz w:val="24"/>
              </w:rPr>
              <w:t>选择yyyy第x季，比如：2020年第1季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6" w:type="dxa"/>
            <w:noWrap w:val="0"/>
            <w:vAlign w:val="top"/>
          </w:tcPr>
          <w:p>
            <w:pPr>
              <w:keepNext w:val="0"/>
              <w:keepLines w:val="0"/>
              <w:widowControl w:val="0"/>
              <w:suppressLineNumbers w:val="0"/>
              <w:spacing w:before="0" w:beforeAutospacing="0" w:after="0" w:afterAutospacing="0" w:line="259" w:lineRule="auto"/>
              <w:ind w:left="0" w:right="0"/>
              <w:jc w:val="both"/>
              <w:rPr>
                <w:rFonts w:hint="eastAsia" w:ascii="宋体" w:hAnsi="宋体" w:cs="宋体"/>
                <w:kern w:val="2"/>
                <w:sz w:val="24"/>
              </w:rPr>
            </w:pPr>
            <w:r>
              <w:rPr>
                <w:rFonts w:hint="eastAsia" w:ascii="宋体" w:hAnsi="宋体" w:cs="宋体"/>
                <w:kern w:val="2"/>
                <w:sz w:val="24"/>
              </w:rPr>
              <w:t>半年</w:t>
            </w:r>
          </w:p>
        </w:tc>
        <w:tc>
          <w:tcPr>
            <w:tcW w:w="8186" w:type="dxa"/>
            <w:noWrap w:val="0"/>
            <w:vAlign w:val="top"/>
          </w:tcPr>
          <w:p>
            <w:pPr>
              <w:keepNext w:val="0"/>
              <w:keepLines w:val="0"/>
              <w:widowControl w:val="0"/>
              <w:suppressLineNumbers w:val="0"/>
              <w:spacing w:before="0" w:beforeAutospacing="0" w:after="0" w:afterAutospacing="0" w:line="259" w:lineRule="auto"/>
              <w:ind w:left="0" w:right="0"/>
              <w:jc w:val="both"/>
              <w:rPr>
                <w:rFonts w:hint="eastAsia" w:ascii="宋体" w:hAnsi="宋体" w:cs="宋体"/>
                <w:kern w:val="2"/>
                <w:sz w:val="24"/>
              </w:rPr>
            </w:pPr>
            <w:r>
              <w:rPr>
                <w:rFonts w:hint="eastAsia" w:ascii="宋体" w:hAnsi="宋体" w:cs="宋体"/>
                <w:kern w:val="2"/>
                <w:sz w:val="24"/>
              </w:rPr>
              <w:t>选择yyyy上/下半年，比如：2019年上半年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6" w:type="dxa"/>
            <w:noWrap w:val="0"/>
            <w:vAlign w:val="top"/>
          </w:tcPr>
          <w:p>
            <w:pPr>
              <w:keepNext w:val="0"/>
              <w:keepLines w:val="0"/>
              <w:widowControl w:val="0"/>
              <w:suppressLineNumbers w:val="0"/>
              <w:spacing w:before="0" w:beforeAutospacing="0" w:after="0" w:afterAutospacing="0" w:line="259" w:lineRule="auto"/>
              <w:ind w:left="0" w:right="0"/>
              <w:jc w:val="both"/>
              <w:rPr>
                <w:rFonts w:hint="eastAsia" w:ascii="宋体" w:hAnsi="宋体" w:cs="宋体"/>
                <w:kern w:val="2"/>
                <w:sz w:val="24"/>
              </w:rPr>
            </w:pPr>
            <w:r>
              <w:rPr>
                <w:rFonts w:hint="eastAsia" w:ascii="宋体" w:hAnsi="宋体" w:cs="宋体"/>
                <w:kern w:val="2"/>
                <w:sz w:val="24"/>
              </w:rPr>
              <w:t>年</w:t>
            </w:r>
          </w:p>
        </w:tc>
        <w:tc>
          <w:tcPr>
            <w:tcW w:w="8186" w:type="dxa"/>
            <w:noWrap w:val="0"/>
            <w:vAlign w:val="top"/>
          </w:tcPr>
          <w:p>
            <w:pPr>
              <w:keepNext w:val="0"/>
              <w:keepLines w:val="0"/>
              <w:widowControl w:val="0"/>
              <w:suppressLineNumbers w:val="0"/>
              <w:spacing w:before="0" w:beforeAutospacing="0" w:after="0" w:afterAutospacing="0" w:line="259" w:lineRule="auto"/>
              <w:ind w:left="0" w:right="0"/>
              <w:jc w:val="both"/>
              <w:rPr>
                <w:rFonts w:hint="eastAsia" w:ascii="宋体" w:hAnsi="宋体" w:cs="宋体"/>
                <w:kern w:val="2"/>
                <w:sz w:val="24"/>
              </w:rPr>
            </w:pPr>
            <w:r>
              <w:rPr>
                <w:rFonts w:hint="eastAsia" w:ascii="宋体" w:hAnsi="宋体" w:cs="宋体"/>
                <w:kern w:val="2"/>
                <w:sz w:val="24"/>
              </w:rPr>
              <w:t>选择yyyy，比如：2019</w:t>
            </w:r>
          </w:p>
        </w:tc>
      </w:tr>
    </w:tbl>
    <w:p>
      <w:pPr>
        <w:widowControl w:val="0"/>
        <w:spacing w:after="0" w:line="259" w:lineRule="auto"/>
        <w:ind w:firstLine="420"/>
        <w:jc w:val="both"/>
        <w:rPr>
          <w:rFonts w:hint="eastAsia" w:ascii="宋体" w:hAnsi="宋体" w:cs="宋体"/>
          <w:kern w:val="2"/>
          <w:sz w:val="24"/>
        </w:rPr>
      </w:pPr>
    </w:p>
    <w:p>
      <w:pPr>
        <w:keepNext w:val="0"/>
        <w:keepLines w:val="0"/>
        <w:pageBreakBefore w:val="0"/>
        <w:widowControl w:val="0"/>
        <w:numPr>
          <w:ilvl w:val="0"/>
          <w:numId w:val="37"/>
        </w:numPr>
        <w:kinsoku/>
        <w:wordWrap/>
        <w:overflowPunct/>
        <w:topLinePunct w:val="0"/>
        <w:autoSpaceDE/>
        <w:autoSpaceDN/>
        <w:bidi w:val="0"/>
        <w:adjustRightInd/>
        <w:snapToGrid/>
        <w:spacing w:after="160" w:line="260" w:lineRule="auto"/>
        <w:ind w:left="420" w:firstLine="420"/>
        <w:jc w:val="both"/>
        <w:textAlignment w:val="auto"/>
        <w:rPr>
          <w:rFonts w:hint="eastAsia" w:ascii="宋体" w:hAnsi="宋体" w:cs="宋体"/>
          <w:kern w:val="2"/>
          <w:sz w:val="24"/>
        </w:rPr>
      </w:pPr>
      <w:r>
        <w:rPr>
          <w:rFonts w:hint="eastAsia" w:ascii="宋体" w:hAnsi="宋体" w:cs="宋体"/>
          <w:b/>
          <w:bCs/>
          <w:kern w:val="2"/>
          <w:sz w:val="24"/>
        </w:rPr>
        <w:t>度量：</w:t>
      </w:r>
      <w:r>
        <w:rPr>
          <w:rFonts w:hint="eastAsia" w:ascii="宋体" w:hAnsi="宋体" w:cs="宋体"/>
          <w:kern w:val="2"/>
          <w:sz w:val="24"/>
        </w:rPr>
        <w:t>展示所有指标度量的并集，</w:t>
      </w:r>
      <w:r>
        <w:rPr>
          <w:rFonts w:hint="eastAsia" w:cs="宋体"/>
          <w:kern w:val="2"/>
          <w:sz w:val="24"/>
          <w:lang w:eastAsia="zh-CN"/>
        </w:rPr>
        <w:t>默认按照管理员在指标图谱管理中设置的展示。度量名称</w:t>
      </w:r>
      <w:r>
        <w:rPr>
          <w:rFonts w:hint="eastAsia" w:ascii="宋体" w:hAnsi="宋体" w:cs="宋体"/>
          <w:kern w:val="2"/>
          <w:sz w:val="24"/>
        </w:rPr>
        <w:t>为灰色，代表</w:t>
      </w:r>
      <w:r>
        <w:rPr>
          <w:rFonts w:hint="eastAsia" w:cs="宋体"/>
          <w:kern w:val="2"/>
          <w:sz w:val="24"/>
          <w:lang w:eastAsia="zh-CN"/>
        </w:rPr>
        <w:t>未勾选，不需要</w:t>
      </w:r>
      <w:r>
        <w:rPr>
          <w:rFonts w:hint="eastAsia" w:ascii="宋体" w:hAnsi="宋体" w:cs="宋体"/>
          <w:kern w:val="2"/>
          <w:sz w:val="24"/>
        </w:rPr>
        <w:t>在图谱</w:t>
      </w:r>
      <w:r>
        <w:rPr>
          <w:rFonts w:hint="eastAsia" w:cs="宋体"/>
          <w:kern w:val="2"/>
          <w:sz w:val="24"/>
          <w:lang w:eastAsia="zh-CN"/>
        </w:rPr>
        <w:t>中显示</w:t>
      </w:r>
      <w:r>
        <w:rPr>
          <w:rFonts w:hint="eastAsia" w:ascii="宋体" w:hAnsi="宋体" w:cs="宋体"/>
          <w:kern w:val="2"/>
          <w:sz w:val="24"/>
        </w:rPr>
        <w:t>；</w:t>
      </w:r>
      <w:r>
        <w:rPr>
          <w:rFonts w:hint="eastAsia" w:cs="宋体"/>
          <w:kern w:val="2"/>
          <w:sz w:val="24"/>
          <w:lang w:eastAsia="zh-CN"/>
        </w:rPr>
        <w:t>度量名称</w:t>
      </w:r>
      <w:r>
        <w:rPr>
          <w:rFonts w:hint="eastAsia" w:ascii="宋体" w:hAnsi="宋体" w:cs="宋体"/>
          <w:kern w:val="2"/>
          <w:sz w:val="24"/>
        </w:rPr>
        <w:t>为</w:t>
      </w:r>
      <w:r>
        <w:rPr>
          <w:rFonts w:hint="eastAsia" w:cs="宋体"/>
          <w:kern w:val="2"/>
          <w:sz w:val="24"/>
          <w:lang w:eastAsia="zh-CN"/>
        </w:rPr>
        <w:t>蓝</w:t>
      </w:r>
      <w:r>
        <w:rPr>
          <w:rFonts w:hint="eastAsia" w:ascii="宋体" w:hAnsi="宋体" w:cs="宋体"/>
          <w:kern w:val="2"/>
          <w:sz w:val="24"/>
        </w:rPr>
        <w:t>色，代表</w:t>
      </w:r>
      <w:r>
        <w:rPr>
          <w:rFonts w:hint="eastAsia" w:cs="宋体"/>
          <w:kern w:val="2"/>
          <w:sz w:val="24"/>
          <w:lang w:eastAsia="zh-CN"/>
        </w:rPr>
        <w:t>已勾选，需要</w:t>
      </w:r>
      <w:r>
        <w:rPr>
          <w:rFonts w:hint="eastAsia" w:ascii="宋体" w:hAnsi="宋体" w:cs="宋体"/>
          <w:kern w:val="2"/>
          <w:sz w:val="24"/>
        </w:rPr>
        <w:t>在图谱</w:t>
      </w:r>
      <w:r>
        <w:rPr>
          <w:rFonts w:hint="eastAsia" w:cs="宋体"/>
          <w:kern w:val="2"/>
          <w:sz w:val="24"/>
          <w:lang w:eastAsia="zh-CN"/>
        </w:rPr>
        <w:t>中显示</w:t>
      </w:r>
      <w:r>
        <w:rPr>
          <w:rFonts w:hint="eastAsia" w:ascii="宋体" w:hAnsi="宋体" w:cs="宋体"/>
          <w:kern w:val="2"/>
          <w:sz w:val="24"/>
        </w:rPr>
        <w:t>。如需进行该值显示的切换，则点击需切换该值的按钮。点击后，按钮颜色切换。</w:t>
      </w:r>
    </w:p>
    <w:p>
      <w:pPr>
        <w:widowControl w:val="0"/>
        <w:numPr>
          <w:ilvl w:val="0"/>
          <w:numId w:val="0"/>
        </w:numPr>
        <w:spacing w:after="160" w:line="259" w:lineRule="auto"/>
        <w:ind w:left="420" w:leftChars="0" w:firstLine="420" w:firstLineChars="0"/>
        <w:jc w:val="both"/>
        <w:rPr>
          <w:rFonts w:hint="default" w:ascii="宋体" w:hAnsi="宋体" w:eastAsia="宋体" w:cs="宋体"/>
          <w:kern w:val="2"/>
          <w:sz w:val="24"/>
          <w:lang w:val="en-US" w:eastAsia="zh-CN"/>
        </w:rPr>
      </w:pPr>
      <w:r>
        <w:rPr>
          <w:rFonts w:hint="eastAsia" w:cs="宋体"/>
          <w:kern w:val="2"/>
          <w:sz w:val="24"/>
          <w:lang w:eastAsia="zh-CN"/>
        </w:rPr>
        <w:t>如下图：共有</w:t>
      </w:r>
      <w:r>
        <w:rPr>
          <w:rFonts w:hint="eastAsia" w:cs="宋体"/>
          <w:kern w:val="2"/>
          <w:sz w:val="24"/>
          <w:lang w:val="en-US" w:eastAsia="zh-CN"/>
        </w:rPr>
        <w:t>5个指标，选择了日累计值、同比、环比，则图谱中指标值只展示日累计值、同比、环比对应的数值。如果某一个指标没有环比值，则该指标不显示环比值。</w:t>
      </w:r>
    </w:p>
    <w:p>
      <w:pPr>
        <w:widowControl w:val="0"/>
        <w:spacing w:after="160" w:line="259" w:lineRule="auto"/>
        <w:ind w:left="420"/>
        <w:jc w:val="both"/>
        <w:rPr>
          <w:rFonts w:ascii="Times New Roman" w:hAnsi="Times New Roman" w:cs="Times New Roman"/>
          <w:kern w:val="2"/>
          <w:sz w:val="21"/>
        </w:rPr>
      </w:pPr>
      <w:r>
        <w:rPr>
          <w:rFonts w:ascii="Times New Roman" w:hAnsi="Times New Roman" w:cs="Times New Roman"/>
          <w:kern w:val="2"/>
          <w:sz w:val="21"/>
        </w:rPr>
        <w:drawing>
          <wp:inline distT="0" distB="0" distL="114300" distR="114300">
            <wp:extent cx="6122670" cy="3162300"/>
            <wp:effectExtent l="0" t="0" r="1143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94"/>
                    <a:stretch>
                      <a:fillRect/>
                    </a:stretch>
                  </pic:blipFill>
                  <pic:spPr>
                    <a:xfrm>
                      <a:off x="0" y="0"/>
                      <a:ext cx="6122670" cy="3162300"/>
                    </a:xfrm>
                    <a:prstGeom prst="rect">
                      <a:avLst/>
                    </a:prstGeom>
                    <a:noFill/>
                    <a:ln>
                      <a:noFill/>
                    </a:ln>
                  </pic:spPr>
                </pic:pic>
              </a:graphicData>
            </a:graphic>
          </wp:inline>
        </w:drawing>
      </w:r>
    </w:p>
    <w:p>
      <w:pPr>
        <w:widowControl w:val="0"/>
        <w:numPr>
          <w:ilvl w:val="0"/>
          <w:numId w:val="38"/>
        </w:numPr>
        <w:spacing w:after="160" w:line="259" w:lineRule="auto"/>
        <w:ind w:left="840" w:hanging="420"/>
        <w:jc w:val="both"/>
        <w:rPr>
          <w:rFonts w:hint="eastAsia" w:ascii="宋体" w:hAnsi="宋体" w:cs="宋体"/>
          <w:kern w:val="2"/>
          <w:sz w:val="24"/>
        </w:rPr>
      </w:pPr>
      <w:r>
        <w:rPr>
          <w:rFonts w:hint="eastAsia" w:ascii="宋体" w:hAnsi="宋体" w:cs="宋体"/>
          <w:b/>
          <w:bCs/>
          <w:kern w:val="2"/>
          <w:sz w:val="24"/>
        </w:rPr>
        <w:t>布局</w:t>
      </w:r>
      <w:r>
        <w:rPr>
          <w:rFonts w:hint="eastAsia" w:ascii="宋体" w:hAnsi="宋体" w:cs="宋体"/>
          <w:kern w:val="2"/>
          <w:sz w:val="24"/>
        </w:rPr>
        <w:t>：点击“布局”按钮，可以选择图形的方向和线条的形状。</w:t>
      </w:r>
    </w:p>
    <w:p>
      <w:pPr>
        <w:widowControl w:val="0"/>
        <w:spacing w:after="160" w:line="259" w:lineRule="auto"/>
        <w:jc w:val="both"/>
        <w:rPr>
          <w:rFonts w:ascii="Times New Roman" w:hAnsi="Times New Roman" w:cs="Times New Roman"/>
          <w:kern w:val="2"/>
          <w:sz w:val="21"/>
        </w:rPr>
      </w:pPr>
      <w:r>
        <w:rPr>
          <w:rFonts w:ascii="Times New Roman" w:hAnsi="Times New Roman" w:cs="Times New Roman"/>
          <w:kern w:val="2"/>
          <w:sz w:val="21"/>
        </w:rPr>
        <w:drawing>
          <wp:inline distT="0" distB="0" distL="114300" distR="114300">
            <wp:extent cx="6123940" cy="3118485"/>
            <wp:effectExtent l="0" t="0" r="10160" b="571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95"/>
                    <a:stretch>
                      <a:fillRect/>
                    </a:stretch>
                  </pic:blipFill>
                  <pic:spPr>
                    <a:xfrm>
                      <a:off x="0" y="0"/>
                      <a:ext cx="6123940" cy="3118485"/>
                    </a:xfrm>
                    <a:prstGeom prst="rect">
                      <a:avLst/>
                    </a:prstGeom>
                    <a:noFill/>
                    <a:ln>
                      <a:noFill/>
                    </a:ln>
                  </pic:spPr>
                </pic:pic>
              </a:graphicData>
            </a:graphic>
          </wp:inline>
        </w:drawing>
      </w:r>
    </w:p>
    <w:p>
      <w:pPr>
        <w:widowControl w:val="0"/>
        <w:spacing w:after="160" w:line="259" w:lineRule="auto"/>
        <w:ind w:left="420" w:firstLine="480" w:firstLineChars="200"/>
        <w:jc w:val="both"/>
        <w:rPr>
          <w:rFonts w:ascii="Times New Roman" w:hAnsi="Times New Roman" w:cs="Times New Roman"/>
          <w:kern w:val="2"/>
          <w:sz w:val="21"/>
        </w:rPr>
      </w:pPr>
      <w:r>
        <w:rPr>
          <w:rFonts w:hint="eastAsia" w:ascii="宋体" w:hAnsi="宋体" w:cs="宋体"/>
          <w:kern w:val="2"/>
          <w:sz w:val="24"/>
        </w:rPr>
        <w:t>图形的方向可以选择：横向还是纵向。线条的形状可以选择：曲线还是折线。用户可根据自己的喜好和适用场景选择适合的图谱展示方式。</w:t>
      </w:r>
    </w:p>
    <w:p>
      <w:pPr>
        <w:widowControl w:val="0"/>
        <w:numPr>
          <w:ilvl w:val="0"/>
          <w:numId w:val="37"/>
        </w:numPr>
        <w:spacing w:after="160" w:line="259" w:lineRule="auto"/>
        <w:ind w:left="840" w:hanging="420"/>
        <w:jc w:val="both"/>
        <w:rPr>
          <w:rFonts w:hint="eastAsia" w:ascii="Times New Roman" w:hAnsi="Times New Roman" w:cs="Times New Roman"/>
          <w:kern w:val="2"/>
          <w:sz w:val="21"/>
        </w:rPr>
      </w:pPr>
      <w:r>
        <w:rPr>
          <w:rFonts w:hint="eastAsia" w:ascii="宋体" w:hAnsi="宋体" w:cs="宋体"/>
          <w:b/>
          <w:bCs/>
          <w:kern w:val="2"/>
          <w:sz w:val="24"/>
        </w:rPr>
        <w:t>锁定</w:t>
      </w:r>
      <w:r>
        <w:rPr>
          <w:rFonts w:hint="eastAsia" w:ascii="宋体" w:hAnsi="宋体" w:cs="宋体"/>
          <w:kern w:val="2"/>
          <w:sz w:val="24"/>
        </w:rPr>
        <w:t>：点击“锁定”图标，将展示在页面的图片区域锁定，拖拉也不会移动图谱展示区域。再次点击图谱锁定按钮，解除对图谱的锁定。</w:t>
      </w:r>
    </w:p>
    <w:p>
      <w:pPr>
        <w:widowControl w:val="0"/>
        <w:numPr>
          <w:ilvl w:val="0"/>
          <w:numId w:val="37"/>
        </w:numPr>
        <w:spacing w:after="160" w:line="259" w:lineRule="auto"/>
        <w:ind w:left="840" w:hanging="420"/>
        <w:jc w:val="both"/>
        <w:rPr>
          <w:rFonts w:ascii="宋体" w:hAnsi="宋体" w:cs="宋体"/>
          <w:kern w:val="2"/>
          <w:sz w:val="24"/>
        </w:rPr>
      </w:pPr>
      <w:r>
        <w:rPr>
          <w:rFonts w:hint="eastAsia" w:ascii="宋体" w:hAnsi="宋体" w:cs="宋体"/>
          <w:b/>
          <w:bCs/>
          <w:kern w:val="2"/>
          <w:sz w:val="24"/>
        </w:rPr>
        <w:t>指标相关信息</w:t>
      </w:r>
      <w:r>
        <w:rPr>
          <w:rFonts w:hint="eastAsia" w:ascii="宋体" w:hAnsi="宋体" w:cs="宋体"/>
          <w:kern w:val="2"/>
          <w:sz w:val="24"/>
        </w:rPr>
        <w:t>：点击信息图标，在左侧展示tab页，包括指标公式、相关报表、和相关指标。再次点击则折叠起来。</w:t>
      </w:r>
    </w:p>
    <w:p>
      <w:pPr>
        <w:widowControl w:val="0"/>
        <w:spacing w:after="160" w:line="259" w:lineRule="auto"/>
        <w:ind w:left="420"/>
        <w:jc w:val="both"/>
        <w:rPr>
          <w:rFonts w:ascii="宋体" w:hAnsi="宋体" w:cs="宋体"/>
          <w:kern w:val="2"/>
          <w:sz w:val="24"/>
        </w:rPr>
      </w:pPr>
      <w:r>
        <w:rPr>
          <w:rFonts w:ascii="Times New Roman" w:hAnsi="Times New Roman" w:cs="Times New Roman"/>
          <w:kern w:val="2"/>
          <w:sz w:val="21"/>
        </w:rPr>
        <w:drawing>
          <wp:inline distT="0" distB="0" distL="114300" distR="114300">
            <wp:extent cx="6114415" cy="2179955"/>
            <wp:effectExtent l="0" t="0" r="635" b="1079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96"/>
                    <a:stretch>
                      <a:fillRect/>
                    </a:stretch>
                  </pic:blipFill>
                  <pic:spPr>
                    <a:xfrm>
                      <a:off x="0" y="0"/>
                      <a:ext cx="6114415" cy="2179955"/>
                    </a:xfrm>
                    <a:prstGeom prst="rect">
                      <a:avLst/>
                    </a:prstGeom>
                    <a:noFill/>
                    <a:ln>
                      <a:noFill/>
                    </a:ln>
                  </pic:spPr>
                </pic:pic>
              </a:graphicData>
            </a:graphic>
          </wp:inline>
        </w:drawing>
      </w:r>
    </w:p>
    <w:p>
      <w:pPr>
        <w:widowControl w:val="0"/>
        <w:spacing w:after="0" w:line="259" w:lineRule="auto"/>
        <w:ind w:left="420" w:firstLine="480" w:firstLineChars="200"/>
        <w:jc w:val="both"/>
        <w:rPr>
          <w:rFonts w:ascii="宋体" w:hAnsi="宋体" w:cs="宋体"/>
          <w:kern w:val="2"/>
          <w:sz w:val="24"/>
        </w:rPr>
      </w:pPr>
      <w:r>
        <w:rPr>
          <w:rFonts w:hint="eastAsia" w:ascii="宋体" w:hAnsi="宋体" w:cs="宋体"/>
          <w:kern w:val="2"/>
          <w:sz w:val="24"/>
        </w:rPr>
        <w:t>点击“指标公式”，展示</w:t>
      </w:r>
      <w:r>
        <w:rPr>
          <w:rFonts w:hint="eastAsia" w:cs="宋体"/>
          <w:kern w:val="2"/>
          <w:sz w:val="24"/>
          <w:lang w:eastAsia="zh-CN"/>
        </w:rPr>
        <w:t>当前根</w:t>
      </w:r>
      <w:r>
        <w:rPr>
          <w:rFonts w:hint="eastAsia" w:ascii="宋体" w:hAnsi="宋体" w:cs="宋体"/>
          <w:kern w:val="2"/>
          <w:sz w:val="24"/>
        </w:rPr>
        <w:t>指标的计算公式；</w:t>
      </w:r>
    </w:p>
    <w:p>
      <w:pPr>
        <w:widowControl w:val="0"/>
        <w:spacing w:after="0" w:line="259" w:lineRule="auto"/>
        <w:ind w:left="420" w:firstLine="480" w:firstLineChars="200"/>
        <w:jc w:val="both"/>
        <w:rPr>
          <w:rFonts w:ascii="宋体" w:hAnsi="宋体" w:cs="宋体"/>
          <w:kern w:val="2"/>
          <w:sz w:val="24"/>
        </w:rPr>
      </w:pPr>
      <w:r>
        <w:rPr>
          <w:rFonts w:hint="eastAsia" w:ascii="宋体" w:hAnsi="宋体" w:cs="宋体"/>
          <w:kern w:val="2"/>
          <w:sz w:val="24"/>
        </w:rPr>
        <w:t>点击“相关报表”，展示与</w:t>
      </w:r>
      <w:r>
        <w:rPr>
          <w:rFonts w:hint="eastAsia" w:cs="宋体"/>
          <w:kern w:val="2"/>
          <w:sz w:val="24"/>
          <w:lang w:eastAsia="zh-CN"/>
        </w:rPr>
        <w:t>当前根</w:t>
      </w:r>
      <w:r>
        <w:rPr>
          <w:rFonts w:hint="eastAsia" w:ascii="宋体" w:hAnsi="宋体" w:cs="宋体"/>
          <w:kern w:val="2"/>
          <w:sz w:val="24"/>
        </w:rPr>
        <w:t>指标相关的所有报表，支持输入报表名称搜索报表，点击报表名称会以新标签的方式打开报表；</w:t>
      </w:r>
    </w:p>
    <w:p>
      <w:pPr>
        <w:widowControl w:val="0"/>
        <w:spacing w:after="0" w:line="259" w:lineRule="auto"/>
        <w:ind w:left="420" w:firstLine="480" w:firstLineChars="200"/>
        <w:jc w:val="both"/>
        <w:rPr>
          <w:rFonts w:hint="eastAsia" w:ascii="宋体" w:hAnsi="宋体" w:cs="宋体"/>
          <w:kern w:val="2"/>
          <w:sz w:val="24"/>
        </w:rPr>
      </w:pPr>
      <w:r>
        <w:rPr>
          <w:rFonts w:hint="eastAsia" w:ascii="宋体" w:hAnsi="宋体" w:cs="宋体"/>
          <w:kern w:val="2"/>
          <w:sz w:val="24"/>
        </w:rPr>
        <w:t>点击“相关指标”，会分层级展示与当前</w:t>
      </w:r>
      <w:r>
        <w:rPr>
          <w:rFonts w:hint="eastAsia" w:cs="宋体"/>
          <w:kern w:val="2"/>
          <w:sz w:val="24"/>
          <w:lang w:eastAsia="zh-CN"/>
        </w:rPr>
        <w:t>根</w:t>
      </w:r>
      <w:r>
        <w:rPr>
          <w:rFonts w:hint="eastAsia" w:ascii="宋体" w:hAnsi="宋体" w:cs="宋体"/>
          <w:kern w:val="2"/>
          <w:sz w:val="24"/>
        </w:rPr>
        <w:t>指标相关的所有指标，支持输入指标名称搜索指标。</w:t>
      </w:r>
    </w:p>
    <w:p>
      <w:pPr>
        <w:widowControl w:val="0"/>
        <w:numPr>
          <w:ilvl w:val="0"/>
          <w:numId w:val="37"/>
        </w:numPr>
        <w:spacing w:after="160" w:line="259" w:lineRule="auto"/>
        <w:ind w:left="840" w:hanging="420"/>
        <w:jc w:val="both"/>
        <w:rPr>
          <w:rFonts w:hint="eastAsia" w:ascii="宋体" w:hAnsi="宋体" w:cs="宋体"/>
          <w:b/>
          <w:bCs/>
          <w:kern w:val="2"/>
          <w:sz w:val="24"/>
        </w:rPr>
      </w:pPr>
      <w:r>
        <w:rPr>
          <w:rFonts w:hint="eastAsia" w:cs="宋体"/>
          <w:b/>
          <w:bCs/>
          <w:kern w:val="2"/>
          <w:sz w:val="24"/>
          <w:lang w:eastAsia="zh-CN"/>
        </w:rPr>
        <w:t>切换专业公司</w:t>
      </w:r>
    </w:p>
    <w:p>
      <w:pPr>
        <w:widowControl w:val="0"/>
        <w:spacing w:after="0" w:line="259" w:lineRule="auto"/>
        <w:ind w:left="420" w:firstLine="480" w:firstLineChars="200"/>
        <w:jc w:val="both"/>
        <w:rPr>
          <w:rFonts w:hint="eastAsia" w:ascii="宋体" w:hAnsi="宋体" w:cs="宋体"/>
          <w:kern w:val="2"/>
          <w:sz w:val="24"/>
        </w:rPr>
      </w:pPr>
      <w:r>
        <w:rPr>
          <w:rFonts w:hint="eastAsia" w:ascii="宋体" w:hAnsi="宋体" w:cs="宋体"/>
          <w:kern w:val="2"/>
          <w:sz w:val="24"/>
          <w:lang w:eastAsia="zh-CN"/>
        </w:rPr>
        <w:t>如果图谱中所有指标细到专业公司维度，则在页面中可以选择专业公司维度，选择后，页面中指标对应的数据会根据专业公司维度展示，选择专业公司按钮放在统计时间后。</w:t>
      </w:r>
    </w:p>
    <w:p>
      <w:pPr>
        <w:widowControl w:val="0"/>
        <w:numPr>
          <w:ilvl w:val="0"/>
          <w:numId w:val="37"/>
        </w:numPr>
        <w:spacing w:after="160" w:line="259" w:lineRule="auto"/>
        <w:ind w:left="840" w:hanging="420"/>
        <w:jc w:val="both"/>
        <w:rPr>
          <w:rFonts w:hint="eastAsia" w:ascii="宋体" w:hAnsi="宋体" w:cs="宋体"/>
          <w:kern w:val="2"/>
          <w:sz w:val="24"/>
        </w:rPr>
      </w:pPr>
      <w:r>
        <w:rPr>
          <w:rFonts w:hint="eastAsia" w:ascii="宋体" w:hAnsi="宋体" w:cs="宋体"/>
          <w:b/>
          <w:bCs/>
          <w:kern w:val="2"/>
          <w:sz w:val="24"/>
        </w:rPr>
        <w:t>展示度量</w:t>
      </w:r>
      <w:r>
        <w:rPr>
          <w:rFonts w:hint="eastAsia" w:ascii="宋体" w:hAnsi="宋体" w:cs="宋体"/>
          <w:kern w:val="2"/>
          <w:sz w:val="24"/>
        </w:rPr>
        <w:t>：</w:t>
      </w:r>
      <w:r>
        <w:rPr>
          <w:rFonts w:hint="eastAsia" w:ascii="宋体" w:hAnsi="宋体" w:cs="宋体"/>
          <w:b/>
          <w:bCs/>
          <w:kern w:val="2"/>
          <w:sz w:val="24"/>
        </w:rPr>
        <w:t>切换表格/切换图谱：</w:t>
      </w:r>
      <w:r>
        <w:rPr>
          <w:rFonts w:hint="eastAsia" w:ascii="宋体" w:hAnsi="宋体" w:cs="宋体"/>
          <w:kern w:val="2"/>
          <w:sz w:val="24"/>
        </w:rPr>
        <w:t>进入指标图谱，画布默认展示图谱，则可以切换表格。如果页面展示的是表格，则可以切换图谱。表格内容会包括以下字段：</w:t>
      </w:r>
    </w:p>
    <w:tbl>
      <w:tblPr>
        <w:tblStyle w:val="31"/>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28"/>
        <w:gridCol w:w="2280"/>
        <w:gridCol w:w="1524"/>
        <w:gridCol w:w="48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8" w:type="dxa"/>
            <w:noWrap w:val="0"/>
            <w:vAlign w:val="top"/>
          </w:tcPr>
          <w:p>
            <w:pPr>
              <w:keepNext w:val="0"/>
              <w:keepLines w:val="0"/>
              <w:widowControl w:val="0"/>
              <w:suppressLineNumbers w:val="0"/>
              <w:spacing w:before="0" w:beforeAutospacing="0" w:after="160" w:afterAutospacing="0" w:line="259" w:lineRule="auto"/>
              <w:ind w:left="0" w:right="0"/>
              <w:jc w:val="both"/>
              <w:rPr>
                <w:rFonts w:hint="eastAsia" w:ascii="Times New Roman" w:hAnsi="Times New Roman" w:cs="Times New Roman"/>
                <w:b/>
                <w:bCs/>
                <w:color w:val="000000"/>
                <w:kern w:val="2"/>
                <w:sz w:val="21"/>
              </w:rPr>
            </w:pPr>
            <w:r>
              <w:rPr>
                <w:rFonts w:hint="eastAsia" w:ascii="Times New Roman" w:hAnsi="Times New Roman" w:cs="Times New Roman"/>
                <w:b/>
                <w:bCs/>
                <w:color w:val="000000"/>
                <w:kern w:val="2"/>
                <w:sz w:val="21"/>
              </w:rPr>
              <w:t>字段</w:t>
            </w:r>
          </w:p>
        </w:tc>
        <w:tc>
          <w:tcPr>
            <w:tcW w:w="2280" w:type="dxa"/>
            <w:noWrap w:val="0"/>
            <w:vAlign w:val="top"/>
          </w:tcPr>
          <w:p>
            <w:pPr>
              <w:keepNext w:val="0"/>
              <w:keepLines w:val="0"/>
              <w:widowControl w:val="0"/>
              <w:suppressLineNumbers w:val="0"/>
              <w:spacing w:before="0" w:beforeAutospacing="0" w:after="160" w:afterAutospacing="0" w:line="259" w:lineRule="auto"/>
              <w:ind w:left="0" w:right="0"/>
              <w:jc w:val="both"/>
              <w:rPr>
                <w:rFonts w:hint="eastAsia" w:ascii="Times New Roman" w:hAnsi="Times New Roman" w:cs="Times New Roman"/>
                <w:b/>
                <w:bCs/>
                <w:color w:val="000000"/>
                <w:kern w:val="2"/>
                <w:sz w:val="21"/>
              </w:rPr>
            </w:pPr>
            <w:r>
              <w:rPr>
                <w:rFonts w:hint="eastAsia" w:ascii="Times New Roman" w:hAnsi="Times New Roman" w:cs="Times New Roman"/>
                <w:b/>
                <w:bCs/>
                <w:color w:val="000000"/>
                <w:kern w:val="2"/>
                <w:sz w:val="21"/>
              </w:rPr>
              <w:t>描述</w:t>
            </w:r>
          </w:p>
        </w:tc>
        <w:tc>
          <w:tcPr>
            <w:tcW w:w="1524" w:type="dxa"/>
            <w:noWrap w:val="0"/>
            <w:vAlign w:val="top"/>
          </w:tcPr>
          <w:p>
            <w:pPr>
              <w:keepNext w:val="0"/>
              <w:keepLines w:val="0"/>
              <w:widowControl w:val="0"/>
              <w:suppressLineNumbers w:val="0"/>
              <w:spacing w:before="0" w:beforeAutospacing="0" w:after="160" w:afterAutospacing="0" w:line="259" w:lineRule="auto"/>
              <w:ind w:left="0" w:right="0"/>
              <w:jc w:val="both"/>
              <w:rPr>
                <w:rFonts w:hint="eastAsia" w:ascii="Times New Roman" w:hAnsi="Times New Roman" w:cs="Times New Roman"/>
                <w:b/>
                <w:bCs/>
                <w:color w:val="000000"/>
                <w:kern w:val="2"/>
                <w:sz w:val="21"/>
              </w:rPr>
            </w:pPr>
            <w:r>
              <w:rPr>
                <w:rFonts w:hint="eastAsia" w:ascii="Times New Roman" w:hAnsi="Times New Roman" w:cs="Times New Roman"/>
                <w:b/>
                <w:bCs/>
                <w:color w:val="000000"/>
                <w:kern w:val="2"/>
                <w:sz w:val="21"/>
              </w:rPr>
              <w:t>字段类型</w:t>
            </w:r>
          </w:p>
        </w:tc>
        <w:tc>
          <w:tcPr>
            <w:tcW w:w="4822" w:type="dxa"/>
            <w:noWrap w:val="0"/>
            <w:vAlign w:val="top"/>
          </w:tcPr>
          <w:p>
            <w:pPr>
              <w:keepNext w:val="0"/>
              <w:keepLines w:val="0"/>
              <w:widowControl w:val="0"/>
              <w:suppressLineNumbers w:val="0"/>
              <w:spacing w:before="0" w:beforeAutospacing="0" w:after="160" w:afterAutospacing="0" w:line="259" w:lineRule="auto"/>
              <w:ind w:left="0" w:right="0"/>
              <w:jc w:val="both"/>
              <w:rPr>
                <w:rFonts w:hint="eastAsia" w:ascii="Times New Roman" w:hAnsi="Times New Roman" w:cs="Times New Roman"/>
                <w:b/>
                <w:bCs/>
                <w:color w:val="000000"/>
                <w:kern w:val="2"/>
                <w:sz w:val="21"/>
              </w:rPr>
            </w:pPr>
            <w:r>
              <w:rPr>
                <w:rFonts w:hint="eastAsia" w:ascii="Times New Roman" w:hAnsi="Times New Roman" w:cs="Times New Roman"/>
                <w:b/>
                <w:bCs/>
                <w:color w:val="000000"/>
                <w:kern w:val="2"/>
                <w:sz w:val="21"/>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8" w:type="dxa"/>
            <w:noWrap w:val="0"/>
            <w:vAlign w:val="top"/>
          </w:tcPr>
          <w:p>
            <w:pPr>
              <w:keepNext w:val="0"/>
              <w:keepLines w:val="0"/>
              <w:widowControl w:val="0"/>
              <w:suppressLineNumbers w:val="0"/>
              <w:spacing w:before="0" w:beforeAutospacing="0" w:after="0" w:afterAutospacing="0" w:line="240" w:lineRule="auto"/>
              <w:ind w:left="0" w:right="0"/>
              <w:jc w:val="both"/>
              <w:rPr>
                <w:rFonts w:hint="eastAsia" w:ascii="宋体" w:hAnsi="宋体" w:cs="宋体"/>
                <w:color w:val="000000"/>
                <w:kern w:val="0"/>
                <w:sz w:val="24"/>
              </w:rPr>
            </w:pPr>
            <w:r>
              <w:rPr>
                <w:rFonts w:hint="eastAsia" w:ascii="宋体" w:hAnsi="宋体" w:cs="宋体"/>
                <w:color w:val="000000"/>
                <w:kern w:val="0"/>
                <w:sz w:val="24"/>
              </w:rPr>
              <w:t>层级</w:t>
            </w:r>
          </w:p>
        </w:tc>
        <w:tc>
          <w:tcPr>
            <w:tcW w:w="2280" w:type="dxa"/>
            <w:noWrap w:val="0"/>
            <w:vAlign w:val="top"/>
          </w:tcPr>
          <w:p>
            <w:pPr>
              <w:keepNext w:val="0"/>
              <w:keepLines w:val="0"/>
              <w:widowControl w:val="0"/>
              <w:suppressLineNumbers w:val="0"/>
              <w:spacing w:before="0" w:beforeAutospacing="0" w:after="0" w:afterAutospacing="0" w:line="240" w:lineRule="auto"/>
              <w:ind w:left="0" w:right="0"/>
              <w:jc w:val="both"/>
              <w:rPr>
                <w:rFonts w:hint="eastAsia" w:ascii="宋体" w:hAnsi="宋体" w:cs="宋体"/>
                <w:color w:val="000000"/>
                <w:kern w:val="0"/>
                <w:sz w:val="24"/>
              </w:rPr>
            </w:pPr>
            <w:r>
              <w:rPr>
                <w:rFonts w:hint="eastAsia" w:ascii="宋体" w:hAnsi="宋体" w:cs="宋体"/>
                <w:color w:val="000000"/>
                <w:kern w:val="0"/>
                <w:sz w:val="24"/>
              </w:rPr>
              <w:t>指标在图谱中的层级</w:t>
            </w:r>
          </w:p>
        </w:tc>
        <w:tc>
          <w:tcPr>
            <w:tcW w:w="1524" w:type="dxa"/>
            <w:noWrap w:val="0"/>
            <w:vAlign w:val="top"/>
          </w:tcPr>
          <w:p>
            <w:pPr>
              <w:keepNext w:val="0"/>
              <w:keepLines w:val="0"/>
              <w:widowControl w:val="0"/>
              <w:suppressLineNumbers w:val="0"/>
              <w:spacing w:before="0" w:beforeAutospacing="0" w:after="0" w:afterAutospacing="0" w:line="240" w:lineRule="auto"/>
              <w:ind w:left="0" w:right="0"/>
              <w:jc w:val="both"/>
              <w:rPr>
                <w:rFonts w:hint="eastAsia" w:ascii="宋体" w:hAnsi="宋体" w:cs="宋体"/>
                <w:color w:val="000000"/>
                <w:kern w:val="0"/>
                <w:sz w:val="24"/>
              </w:rPr>
            </w:pPr>
            <w:r>
              <w:rPr>
                <w:rFonts w:hint="eastAsia" w:ascii="宋体" w:hAnsi="宋体" w:cs="宋体"/>
                <w:color w:val="000000"/>
                <w:kern w:val="0"/>
                <w:sz w:val="24"/>
              </w:rPr>
              <w:t>字符串</w:t>
            </w:r>
          </w:p>
        </w:tc>
        <w:tc>
          <w:tcPr>
            <w:tcW w:w="4822" w:type="dxa"/>
            <w:noWrap w:val="0"/>
            <w:vAlign w:val="top"/>
          </w:tcPr>
          <w:p>
            <w:pPr>
              <w:keepNext w:val="0"/>
              <w:keepLines w:val="0"/>
              <w:widowControl w:val="0"/>
              <w:suppressLineNumbers w:val="0"/>
              <w:spacing w:before="0" w:beforeAutospacing="0" w:after="0" w:afterAutospacing="0" w:line="240" w:lineRule="auto"/>
              <w:ind w:left="0" w:right="0"/>
              <w:jc w:val="both"/>
              <w:rPr>
                <w:rFonts w:hint="eastAsia" w:ascii="宋体" w:hAnsi="宋体" w:cs="宋体"/>
                <w:color w:val="000000"/>
                <w:kern w:val="0"/>
                <w:sz w:val="24"/>
              </w:rPr>
            </w:pPr>
            <w:r>
              <w:rPr>
                <w:rFonts w:hint="eastAsia" w:ascii="宋体" w:hAnsi="宋体" w:cs="宋体"/>
                <w:color w:val="000000"/>
                <w:kern w:val="0"/>
                <w:sz w:val="24"/>
              </w:rPr>
              <w:t>从根指标开始计算，根指标为一级指标，下一层级为二级指标，以此类推。包括：</w:t>
            </w:r>
          </w:p>
          <w:p>
            <w:pPr>
              <w:keepNext w:val="0"/>
              <w:keepLines w:val="0"/>
              <w:widowControl w:val="0"/>
              <w:suppressLineNumbers w:val="0"/>
              <w:spacing w:before="0" w:beforeAutospacing="0" w:after="0" w:afterAutospacing="0" w:line="240" w:lineRule="auto"/>
              <w:ind w:left="0" w:right="0"/>
              <w:jc w:val="both"/>
              <w:rPr>
                <w:rFonts w:hint="eastAsia" w:ascii="宋体" w:hAnsi="宋体" w:cs="宋体"/>
                <w:color w:val="000000"/>
                <w:kern w:val="0"/>
                <w:sz w:val="24"/>
              </w:rPr>
            </w:pPr>
            <w:r>
              <w:rPr>
                <w:rFonts w:hint="eastAsia" w:ascii="宋体" w:hAnsi="宋体" w:cs="宋体"/>
                <w:color w:val="000000"/>
                <w:kern w:val="0"/>
                <w:sz w:val="24"/>
              </w:rPr>
              <w:t>-一级</w:t>
            </w:r>
          </w:p>
          <w:p>
            <w:pPr>
              <w:keepNext w:val="0"/>
              <w:keepLines w:val="0"/>
              <w:widowControl w:val="0"/>
              <w:suppressLineNumbers w:val="0"/>
              <w:spacing w:before="0" w:beforeAutospacing="0" w:after="0" w:afterAutospacing="0" w:line="240" w:lineRule="auto"/>
              <w:ind w:left="0" w:right="0"/>
              <w:jc w:val="both"/>
              <w:rPr>
                <w:rFonts w:hint="eastAsia" w:ascii="宋体" w:hAnsi="宋体" w:cs="宋体"/>
                <w:color w:val="000000"/>
                <w:kern w:val="0"/>
                <w:sz w:val="24"/>
              </w:rPr>
            </w:pPr>
            <w:r>
              <w:rPr>
                <w:rFonts w:hint="eastAsia" w:ascii="宋体" w:hAnsi="宋体" w:cs="宋体"/>
                <w:color w:val="000000"/>
                <w:kern w:val="0"/>
                <w:sz w:val="24"/>
              </w:rPr>
              <w:t>-二级</w:t>
            </w:r>
          </w:p>
          <w:p>
            <w:pPr>
              <w:keepNext w:val="0"/>
              <w:keepLines w:val="0"/>
              <w:widowControl w:val="0"/>
              <w:suppressLineNumbers w:val="0"/>
              <w:spacing w:before="0" w:beforeAutospacing="0" w:after="0" w:afterAutospacing="0" w:line="240" w:lineRule="auto"/>
              <w:ind w:left="0" w:right="0"/>
              <w:jc w:val="both"/>
              <w:rPr>
                <w:rFonts w:hint="eastAsia" w:ascii="宋体" w:hAnsi="宋体" w:cs="宋体"/>
                <w:color w:val="000000"/>
                <w:kern w:val="0"/>
                <w:sz w:val="24"/>
              </w:rPr>
            </w:pPr>
            <w:r>
              <w:rPr>
                <w:rFonts w:hint="eastAsia" w:ascii="宋体" w:hAnsi="宋体" w:cs="宋体"/>
                <w:color w:val="000000"/>
                <w:kern w:val="0"/>
                <w:sz w:val="24"/>
              </w:rPr>
              <w:t>-三级</w:t>
            </w:r>
          </w:p>
          <w:p>
            <w:pPr>
              <w:keepNext w:val="0"/>
              <w:keepLines w:val="0"/>
              <w:widowControl w:val="0"/>
              <w:suppressLineNumbers w:val="0"/>
              <w:spacing w:before="0" w:beforeAutospacing="0" w:after="0" w:afterAutospacing="0" w:line="240" w:lineRule="auto"/>
              <w:ind w:left="0" w:right="0"/>
              <w:jc w:val="both"/>
              <w:rPr>
                <w:rFonts w:hint="default" w:ascii="宋体" w:hAnsi="宋体" w:cs="宋体"/>
                <w:color w:val="000000"/>
                <w:kern w:val="0"/>
                <w:sz w:val="24"/>
              </w:rPr>
            </w:pPr>
            <w:r>
              <w:rPr>
                <w:rFonts w:hint="eastAsia" w:ascii="宋体" w:hAnsi="宋体" w:cs="宋体"/>
                <w:color w:val="000000"/>
                <w:kern w:val="0"/>
                <w:sz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8" w:type="dxa"/>
            <w:noWrap w:val="0"/>
            <w:vAlign w:val="top"/>
          </w:tcPr>
          <w:p>
            <w:pPr>
              <w:keepNext w:val="0"/>
              <w:keepLines w:val="0"/>
              <w:widowControl w:val="0"/>
              <w:suppressLineNumbers w:val="0"/>
              <w:spacing w:before="0" w:beforeAutospacing="0" w:after="0" w:afterAutospacing="0" w:line="240" w:lineRule="auto"/>
              <w:ind w:left="0" w:right="0"/>
              <w:jc w:val="both"/>
              <w:rPr>
                <w:rFonts w:hint="eastAsia" w:ascii="宋体" w:hAnsi="宋体" w:cs="宋体"/>
                <w:color w:val="000000"/>
                <w:kern w:val="0"/>
                <w:sz w:val="24"/>
              </w:rPr>
            </w:pPr>
            <w:r>
              <w:rPr>
                <w:rFonts w:hint="eastAsia" w:ascii="宋体" w:hAnsi="宋体" w:cs="宋体"/>
                <w:color w:val="000000"/>
                <w:kern w:val="0"/>
                <w:sz w:val="24"/>
              </w:rPr>
              <w:t>指标名称</w:t>
            </w:r>
          </w:p>
        </w:tc>
        <w:tc>
          <w:tcPr>
            <w:tcW w:w="2280" w:type="dxa"/>
            <w:noWrap w:val="0"/>
            <w:vAlign w:val="top"/>
          </w:tcPr>
          <w:p>
            <w:pPr>
              <w:keepNext w:val="0"/>
              <w:keepLines w:val="0"/>
              <w:widowControl w:val="0"/>
              <w:suppressLineNumbers w:val="0"/>
              <w:spacing w:before="0" w:beforeAutospacing="0" w:after="0" w:afterAutospacing="0" w:line="240" w:lineRule="auto"/>
              <w:ind w:left="0" w:right="0"/>
              <w:jc w:val="both"/>
              <w:rPr>
                <w:rFonts w:hint="eastAsia" w:ascii="宋体" w:hAnsi="宋体" w:cs="宋体"/>
                <w:color w:val="000000"/>
                <w:kern w:val="0"/>
                <w:sz w:val="24"/>
              </w:rPr>
            </w:pPr>
            <w:r>
              <w:rPr>
                <w:rFonts w:hint="eastAsia" w:ascii="宋体" w:hAnsi="宋体" w:cs="宋体"/>
                <w:color w:val="000000"/>
                <w:kern w:val="0"/>
                <w:sz w:val="24"/>
              </w:rPr>
              <w:t>指标名称</w:t>
            </w:r>
          </w:p>
        </w:tc>
        <w:tc>
          <w:tcPr>
            <w:tcW w:w="1524" w:type="dxa"/>
            <w:noWrap w:val="0"/>
            <w:vAlign w:val="top"/>
          </w:tcPr>
          <w:p>
            <w:pPr>
              <w:keepNext w:val="0"/>
              <w:keepLines w:val="0"/>
              <w:widowControl w:val="0"/>
              <w:suppressLineNumbers w:val="0"/>
              <w:spacing w:before="0" w:beforeAutospacing="0" w:after="0" w:afterAutospacing="0" w:line="240" w:lineRule="auto"/>
              <w:ind w:left="0" w:right="0"/>
              <w:jc w:val="both"/>
              <w:rPr>
                <w:rFonts w:hint="eastAsia" w:ascii="宋体" w:hAnsi="宋体" w:cs="宋体"/>
                <w:color w:val="000000"/>
                <w:kern w:val="0"/>
                <w:sz w:val="24"/>
              </w:rPr>
            </w:pPr>
            <w:r>
              <w:rPr>
                <w:rFonts w:hint="eastAsia" w:ascii="宋体" w:hAnsi="宋体" w:cs="宋体"/>
                <w:color w:val="000000"/>
                <w:kern w:val="0"/>
                <w:sz w:val="24"/>
              </w:rPr>
              <w:t>字符串</w:t>
            </w:r>
          </w:p>
        </w:tc>
        <w:tc>
          <w:tcPr>
            <w:tcW w:w="4822" w:type="dxa"/>
            <w:noWrap w:val="0"/>
            <w:vAlign w:val="top"/>
          </w:tcPr>
          <w:p>
            <w:pPr>
              <w:keepNext w:val="0"/>
              <w:keepLines w:val="0"/>
              <w:widowControl w:val="0"/>
              <w:suppressLineNumbers w:val="0"/>
              <w:spacing w:before="0" w:beforeAutospacing="0" w:after="0" w:afterAutospacing="0" w:line="240" w:lineRule="auto"/>
              <w:ind w:left="0" w:right="0"/>
              <w:jc w:val="both"/>
              <w:rPr>
                <w:rFonts w:hint="default" w:ascii="宋体" w:hAnsi="宋体" w:cs="宋体"/>
                <w:color w:val="000000"/>
                <w:kern w:val="0"/>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8" w:type="dxa"/>
            <w:noWrap w:val="0"/>
            <w:vAlign w:val="top"/>
          </w:tcPr>
          <w:p>
            <w:pPr>
              <w:keepNext w:val="0"/>
              <w:keepLines w:val="0"/>
              <w:widowControl w:val="0"/>
              <w:suppressLineNumbers w:val="0"/>
              <w:spacing w:before="0" w:beforeAutospacing="0" w:after="0" w:afterAutospacing="0" w:line="240" w:lineRule="auto"/>
              <w:ind w:left="0" w:right="0"/>
              <w:jc w:val="both"/>
              <w:rPr>
                <w:rFonts w:hint="eastAsia" w:ascii="宋体" w:hAnsi="宋体" w:cs="宋体"/>
                <w:color w:val="000000"/>
                <w:kern w:val="0"/>
                <w:sz w:val="24"/>
              </w:rPr>
            </w:pPr>
            <w:r>
              <w:rPr>
                <w:rFonts w:hint="eastAsia" w:ascii="宋体" w:hAnsi="宋体" w:cs="宋体"/>
                <w:color w:val="000000"/>
                <w:kern w:val="0"/>
                <w:sz w:val="24"/>
              </w:rPr>
              <w:t>上级指标</w:t>
            </w:r>
          </w:p>
        </w:tc>
        <w:tc>
          <w:tcPr>
            <w:tcW w:w="2280" w:type="dxa"/>
            <w:noWrap w:val="0"/>
            <w:vAlign w:val="top"/>
          </w:tcPr>
          <w:p>
            <w:pPr>
              <w:keepNext w:val="0"/>
              <w:keepLines w:val="0"/>
              <w:widowControl w:val="0"/>
              <w:suppressLineNumbers w:val="0"/>
              <w:spacing w:before="0" w:beforeAutospacing="0" w:after="0" w:afterAutospacing="0" w:line="240" w:lineRule="auto"/>
              <w:ind w:left="0" w:right="0"/>
              <w:jc w:val="both"/>
              <w:rPr>
                <w:rFonts w:hint="eastAsia" w:ascii="宋体" w:hAnsi="宋体" w:cs="宋体"/>
                <w:color w:val="000000"/>
                <w:kern w:val="0"/>
                <w:sz w:val="24"/>
              </w:rPr>
            </w:pPr>
            <w:r>
              <w:rPr>
                <w:rFonts w:hint="eastAsia" w:ascii="宋体" w:hAnsi="宋体" w:cs="宋体"/>
                <w:color w:val="000000"/>
                <w:kern w:val="0"/>
                <w:sz w:val="24"/>
              </w:rPr>
              <w:t>指标的上一层级指标名称</w:t>
            </w:r>
          </w:p>
        </w:tc>
        <w:tc>
          <w:tcPr>
            <w:tcW w:w="1524" w:type="dxa"/>
            <w:noWrap w:val="0"/>
            <w:vAlign w:val="top"/>
          </w:tcPr>
          <w:p>
            <w:pPr>
              <w:keepNext w:val="0"/>
              <w:keepLines w:val="0"/>
              <w:widowControl w:val="0"/>
              <w:suppressLineNumbers w:val="0"/>
              <w:spacing w:before="0" w:beforeAutospacing="0" w:after="0" w:afterAutospacing="0" w:line="240" w:lineRule="auto"/>
              <w:ind w:left="0" w:right="0"/>
              <w:jc w:val="both"/>
              <w:rPr>
                <w:rFonts w:hint="eastAsia" w:ascii="宋体" w:hAnsi="宋体" w:cs="宋体"/>
                <w:color w:val="000000"/>
                <w:kern w:val="0"/>
                <w:sz w:val="24"/>
              </w:rPr>
            </w:pPr>
            <w:r>
              <w:rPr>
                <w:rFonts w:hint="eastAsia" w:ascii="宋体" w:hAnsi="宋体" w:cs="宋体"/>
                <w:color w:val="000000"/>
                <w:kern w:val="0"/>
                <w:sz w:val="24"/>
              </w:rPr>
              <w:t>字符串</w:t>
            </w:r>
          </w:p>
        </w:tc>
        <w:tc>
          <w:tcPr>
            <w:tcW w:w="4822" w:type="dxa"/>
            <w:noWrap w:val="0"/>
            <w:vAlign w:val="top"/>
          </w:tcPr>
          <w:p>
            <w:pPr>
              <w:keepNext w:val="0"/>
              <w:keepLines w:val="0"/>
              <w:widowControl w:val="0"/>
              <w:suppressLineNumbers w:val="0"/>
              <w:spacing w:before="0" w:beforeAutospacing="0" w:after="0" w:afterAutospacing="0" w:line="240" w:lineRule="auto"/>
              <w:ind w:left="0" w:right="0"/>
              <w:jc w:val="both"/>
              <w:rPr>
                <w:rFonts w:hint="default" w:ascii="宋体" w:hAnsi="宋体" w:cs="宋体"/>
                <w:color w:val="000000"/>
                <w:kern w:val="0"/>
                <w:sz w:val="24"/>
              </w:rPr>
            </w:pPr>
            <w:r>
              <w:rPr>
                <w:rFonts w:hint="eastAsia" w:ascii="宋体" w:hAnsi="宋体" w:cs="宋体"/>
                <w:color w:val="000000"/>
                <w:kern w:val="0"/>
                <w:sz w:val="24"/>
              </w:rPr>
              <w:t>如果是一级指标，没有上级指标，值为-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8" w:type="dxa"/>
            <w:noWrap w:val="0"/>
            <w:vAlign w:val="top"/>
          </w:tcPr>
          <w:p>
            <w:pPr>
              <w:keepNext w:val="0"/>
              <w:keepLines w:val="0"/>
              <w:widowControl w:val="0"/>
              <w:suppressLineNumbers w:val="0"/>
              <w:spacing w:before="0" w:beforeAutospacing="0" w:after="0" w:afterAutospacing="0" w:line="240" w:lineRule="auto"/>
              <w:ind w:left="0" w:right="0"/>
              <w:jc w:val="both"/>
              <w:rPr>
                <w:rFonts w:hint="eastAsia" w:ascii="宋体" w:hAnsi="宋体" w:eastAsia="宋体" w:cs="宋体"/>
                <w:color w:val="000000"/>
                <w:kern w:val="0"/>
                <w:sz w:val="24"/>
                <w:lang w:eastAsia="zh-CN"/>
              </w:rPr>
            </w:pPr>
            <w:r>
              <w:rPr>
                <w:rFonts w:hint="eastAsia" w:cs="宋体"/>
                <w:color w:val="000000"/>
                <w:kern w:val="0"/>
                <w:sz w:val="24"/>
                <w:lang w:eastAsia="zh-CN"/>
              </w:rPr>
              <w:t>日累计值</w:t>
            </w:r>
          </w:p>
        </w:tc>
        <w:tc>
          <w:tcPr>
            <w:tcW w:w="2280" w:type="dxa"/>
            <w:noWrap w:val="0"/>
            <w:vAlign w:val="top"/>
          </w:tcPr>
          <w:p>
            <w:pPr>
              <w:keepNext w:val="0"/>
              <w:keepLines w:val="0"/>
              <w:widowControl w:val="0"/>
              <w:suppressLineNumbers w:val="0"/>
              <w:spacing w:before="0" w:beforeAutospacing="0" w:after="0" w:afterAutospacing="0" w:line="240" w:lineRule="auto"/>
              <w:ind w:left="0" w:right="0"/>
              <w:jc w:val="both"/>
              <w:rPr>
                <w:rFonts w:hint="eastAsia" w:ascii="宋体" w:hAnsi="宋体" w:cs="宋体"/>
                <w:color w:val="000000"/>
                <w:kern w:val="0"/>
                <w:sz w:val="24"/>
              </w:rPr>
            </w:pPr>
            <w:r>
              <w:rPr>
                <w:rFonts w:hint="eastAsia" w:ascii="宋体" w:hAnsi="宋体" w:cs="宋体"/>
                <w:color w:val="000000"/>
                <w:kern w:val="0"/>
                <w:sz w:val="24"/>
              </w:rPr>
              <w:t>指标</w:t>
            </w:r>
            <w:r>
              <w:rPr>
                <w:rFonts w:hint="eastAsia" w:cs="宋体"/>
                <w:color w:val="000000"/>
                <w:kern w:val="0"/>
                <w:sz w:val="24"/>
                <w:lang w:eastAsia="zh-CN"/>
              </w:rPr>
              <w:t>在所选</w:t>
            </w:r>
            <w:r>
              <w:rPr>
                <w:rFonts w:hint="eastAsia" w:ascii="宋体" w:hAnsi="宋体" w:cs="宋体"/>
                <w:color w:val="000000"/>
                <w:kern w:val="0"/>
                <w:sz w:val="24"/>
              </w:rPr>
              <w:t>数据期间的数值</w:t>
            </w:r>
          </w:p>
        </w:tc>
        <w:tc>
          <w:tcPr>
            <w:tcW w:w="1524" w:type="dxa"/>
            <w:noWrap w:val="0"/>
            <w:vAlign w:val="top"/>
          </w:tcPr>
          <w:p>
            <w:pPr>
              <w:keepNext w:val="0"/>
              <w:keepLines w:val="0"/>
              <w:widowControl w:val="0"/>
              <w:suppressLineNumbers w:val="0"/>
              <w:spacing w:before="0" w:beforeAutospacing="0" w:after="0" w:afterAutospacing="0" w:line="240" w:lineRule="auto"/>
              <w:ind w:left="0" w:right="0"/>
              <w:jc w:val="both"/>
              <w:rPr>
                <w:rFonts w:hint="eastAsia" w:ascii="宋体" w:hAnsi="宋体" w:cs="宋体"/>
                <w:color w:val="000000"/>
                <w:kern w:val="0"/>
                <w:sz w:val="24"/>
              </w:rPr>
            </w:pPr>
            <w:r>
              <w:rPr>
                <w:rFonts w:hint="eastAsia" w:ascii="宋体" w:hAnsi="宋体" w:cs="宋体"/>
                <w:color w:val="000000"/>
                <w:kern w:val="0"/>
                <w:sz w:val="24"/>
              </w:rPr>
              <w:t>字符串</w:t>
            </w:r>
          </w:p>
        </w:tc>
        <w:tc>
          <w:tcPr>
            <w:tcW w:w="4822" w:type="dxa"/>
            <w:noWrap w:val="0"/>
            <w:vAlign w:val="top"/>
          </w:tcPr>
          <w:p>
            <w:pPr>
              <w:keepNext w:val="0"/>
              <w:keepLines w:val="0"/>
              <w:widowControl w:val="0"/>
              <w:suppressLineNumbers w:val="0"/>
              <w:spacing w:before="0" w:beforeAutospacing="0" w:after="0" w:afterAutospacing="0" w:line="240" w:lineRule="auto"/>
              <w:ind w:left="0" w:right="0"/>
              <w:jc w:val="both"/>
              <w:rPr>
                <w:rFonts w:hint="eastAsia" w:cs="宋体"/>
                <w:color w:val="000000"/>
                <w:kern w:val="0"/>
                <w:sz w:val="24"/>
                <w:lang w:eastAsia="zh-CN"/>
              </w:rPr>
            </w:pPr>
            <w:r>
              <w:rPr>
                <w:rFonts w:hint="eastAsia" w:cs="宋体"/>
                <w:color w:val="000000"/>
                <w:kern w:val="0"/>
                <w:sz w:val="24"/>
                <w:lang w:val="en-US" w:eastAsia="zh-CN"/>
              </w:rPr>
              <w:t>1该列跟度量的选择有关，如果在度量中有勾选日累计值，则</w:t>
            </w:r>
            <w:r>
              <w:rPr>
                <w:rFonts w:hint="eastAsia" w:ascii="宋体" w:hAnsi="宋体" w:cs="宋体"/>
                <w:color w:val="000000"/>
                <w:kern w:val="0"/>
                <w:sz w:val="24"/>
              </w:rPr>
              <w:t>展示指标</w:t>
            </w:r>
            <w:r>
              <w:rPr>
                <w:rFonts w:hint="eastAsia" w:cs="宋体"/>
                <w:color w:val="000000"/>
                <w:kern w:val="0"/>
                <w:sz w:val="24"/>
                <w:lang w:eastAsia="zh-CN"/>
              </w:rPr>
              <w:t>在所选</w:t>
            </w:r>
            <w:r>
              <w:rPr>
                <w:rFonts w:hint="eastAsia" w:ascii="宋体" w:hAnsi="宋体" w:cs="宋体"/>
                <w:color w:val="000000"/>
                <w:kern w:val="0"/>
                <w:sz w:val="24"/>
              </w:rPr>
              <w:t>数据期间且设置需要展示的度量</w:t>
            </w:r>
            <w:r>
              <w:rPr>
                <w:rFonts w:hint="eastAsia" w:cs="宋体"/>
                <w:color w:val="000000"/>
                <w:kern w:val="0"/>
                <w:sz w:val="24"/>
                <w:lang w:eastAsia="zh-CN"/>
              </w:rPr>
              <w:t>日累计值；如果没有勾选，则表格中不会出现该列值</w:t>
            </w:r>
          </w:p>
          <w:p>
            <w:pPr>
              <w:keepNext w:val="0"/>
              <w:keepLines w:val="0"/>
              <w:widowControl w:val="0"/>
              <w:suppressLineNumbers w:val="0"/>
              <w:spacing w:before="0" w:beforeAutospacing="0" w:after="0" w:afterAutospacing="0" w:line="240" w:lineRule="auto"/>
              <w:ind w:left="0" w:right="0"/>
              <w:jc w:val="both"/>
              <w:rPr>
                <w:rFonts w:hint="default" w:cs="宋体"/>
                <w:color w:val="000000"/>
                <w:kern w:val="0"/>
                <w:sz w:val="24"/>
                <w:lang w:val="en-US" w:eastAsia="zh-CN"/>
              </w:rPr>
            </w:pPr>
            <w:r>
              <w:rPr>
                <w:rFonts w:hint="eastAsia" w:cs="宋体"/>
                <w:color w:val="000000"/>
                <w:kern w:val="0"/>
                <w:sz w:val="24"/>
                <w:lang w:val="en-US" w:eastAsia="zh-CN"/>
              </w:rPr>
              <w:t>2 如果选择的度量有3个，则会有3列，每列展示的一个度量对应的值，顺序同勾选度量的顺序</w:t>
            </w:r>
          </w:p>
        </w:tc>
      </w:tr>
    </w:tbl>
    <w:p>
      <w:pPr>
        <w:widowControl w:val="0"/>
        <w:spacing w:after="160" w:line="259" w:lineRule="auto"/>
        <w:ind w:firstLine="420"/>
        <w:jc w:val="both"/>
        <w:rPr>
          <w:rFonts w:ascii="宋体" w:hAnsi="宋体" w:cs="宋体"/>
          <w:kern w:val="2"/>
          <w:sz w:val="24"/>
        </w:rPr>
      </w:pPr>
    </w:p>
    <w:p>
      <w:pPr>
        <w:widowControl w:val="0"/>
        <w:numPr>
          <w:ilvl w:val="0"/>
          <w:numId w:val="39"/>
        </w:numPr>
        <w:spacing w:after="160" w:line="259" w:lineRule="auto"/>
        <w:ind w:left="840" w:hanging="420"/>
        <w:jc w:val="both"/>
        <w:rPr>
          <w:rFonts w:ascii="宋体" w:hAnsi="宋体" w:cs="宋体"/>
          <w:kern w:val="2"/>
          <w:sz w:val="24"/>
        </w:rPr>
      </w:pPr>
      <w:r>
        <w:rPr>
          <w:rFonts w:hint="eastAsia" w:ascii="宋体" w:hAnsi="宋体" w:cs="宋体"/>
          <w:b/>
          <w:bCs/>
          <w:kern w:val="2"/>
          <w:sz w:val="24"/>
        </w:rPr>
        <w:t>下载：</w:t>
      </w:r>
      <w:r>
        <w:rPr>
          <w:rFonts w:hint="eastAsia" w:ascii="宋体" w:hAnsi="宋体" w:cs="宋体"/>
          <w:kern w:val="2"/>
          <w:sz w:val="24"/>
        </w:rPr>
        <w:t>右上方可以点击“下载”按钮进行导出，可以选择导出图片或者导出excel表格。文件名为“</w:t>
      </w:r>
      <w:r>
        <w:rPr>
          <w:rFonts w:hint="eastAsia" w:ascii="宋体" w:hAnsi="宋体" w:cs="宋体"/>
          <w:color w:val="0070C0"/>
          <w:kern w:val="2"/>
          <w:sz w:val="24"/>
        </w:rPr>
        <w:t>指标名称</w:t>
      </w:r>
      <w:r>
        <w:rPr>
          <w:rFonts w:hint="eastAsia" w:ascii="宋体" w:hAnsi="宋体" w:cs="宋体"/>
          <w:kern w:val="2"/>
          <w:sz w:val="24"/>
        </w:rPr>
        <w:t>图谱”，如果是满期保费赔付率的图谱，导出的图片名称为“满期保费赔付率图谱.png”,导出的excel名称</w:t>
      </w:r>
      <w:ins w:id="190" w:author="周婷" w:date="2020-11-03T22:17:47Z">
        <w:r>
          <w:rPr>
            <w:rFonts w:hint="eastAsia" w:cs="宋体"/>
            <w:kern w:val="2"/>
            <w:sz w:val="24"/>
            <w:lang w:eastAsia="zh-CN"/>
          </w:rPr>
          <w:t>及</w:t>
        </w:r>
      </w:ins>
      <w:ins w:id="191" w:author="周婷" w:date="2020-11-03T22:17:49Z">
        <w:r>
          <w:rPr>
            <w:rFonts w:hint="eastAsia" w:cs="宋体"/>
            <w:kern w:val="2"/>
            <w:sz w:val="24"/>
            <w:lang w:val="en-US" w:eastAsia="zh-CN"/>
          </w:rPr>
          <w:t>sheet</w:t>
        </w:r>
      </w:ins>
      <w:ins w:id="192" w:author="周婷" w:date="2020-11-03T22:17:50Z">
        <w:r>
          <w:rPr>
            <w:rFonts w:hint="eastAsia" w:cs="宋体"/>
            <w:kern w:val="2"/>
            <w:sz w:val="24"/>
            <w:lang w:val="en-US" w:eastAsia="zh-CN"/>
          </w:rPr>
          <w:t>页</w:t>
        </w:r>
      </w:ins>
      <w:ins w:id="193" w:author="周婷" w:date="2020-11-03T22:17:52Z">
        <w:r>
          <w:rPr>
            <w:rFonts w:hint="eastAsia" w:cs="宋体"/>
            <w:kern w:val="2"/>
            <w:sz w:val="24"/>
            <w:lang w:val="en-US" w:eastAsia="zh-CN"/>
          </w:rPr>
          <w:t>名称</w:t>
        </w:r>
      </w:ins>
      <w:r>
        <w:rPr>
          <w:rFonts w:hint="eastAsia" w:ascii="宋体" w:hAnsi="宋体" w:cs="宋体"/>
          <w:kern w:val="2"/>
          <w:sz w:val="24"/>
        </w:rPr>
        <w:t>为“满期保费赔付率图谱.xlsx”</w:t>
      </w:r>
    </w:p>
    <w:p>
      <w:pPr>
        <w:widowControl w:val="0"/>
        <w:numPr>
          <w:ilvl w:val="0"/>
          <w:numId w:val="39"/>
        </w:numPr>
        <w:spacing w:after="160" w:line="259" w:lineRule="auto"/>
        <w:ind w:left="840" w:hanging="420"/>
        <w:jc w:val="both"/>
        <w:rPr>
          <w:rFonts w:hint="eastAsia" w:ascii="宋体" w:hAnsi="宋体" w:cs="宋体"/>
          <w:kern w:val="2"/>
          <w:sz w:val="24"/>
        </w:rPr>
      </w:pPr>
      <w:r>
        <w:rPr>
          <w:rFonts w:hint="eastAsia" w:ascii="宋体" w:hAnsi="宋体" w:cs="宋体"/>
          <w:b/>
          <w:bCs/>
          <w:kern w:val="2"/>
          <w:sz w:val="24"/>
        </w:rPr>
        <w:t>放大、缩小</w:t>
      </w:r>
      <w:r>
        <w:rPr>
          <w:rFonts w:hint="eastAsia" w:ascii="宋体" w:hAnsi="宋体" w:cs="宋体"/>
          <w:kern w:val="2"/>
          <w:sz w:val="24"/>
        </w:rPr>
        <w:t>：画布右侧悬浮着</w:t>
      </w:r>
      <w:r>
        <w:rPr>
          <w:rFonts w:hint="eastAsia" w:cs="宋体"/>
          <w:kern w:val="2"/>
          <w:sz w:val="24"/>
          <w:lang w:val="en-US" w:eastAsia="zh-CN"/>
        </w:rPr>
        <w:t>100%</w:t>
      </w:r>
      <w:r>
        <w:rPr>
          <w:rFonts w:hint="eastAsia" w:ascii="宋体" w:hAnsi="宋体" w:cs="宋体"/>
          <w:kern w:val="2"/>
          <w:sz w:val="24"/>
        </w:rPr>
        <w:t>，点击放大按钮可以放大图谱，点击缩小按钮可以缩小图谱。</w:t>
      </w:r>
    </w:p>
    <w:p>
      <w:pPr>
        <w:widowControl w:val="0"/>
        <w:numPr>
          <w:ilvl w:val="0"/>
          <w:numId w:val="39"/>
        </w:numPr>
        <w:spacing w:after="160" w:line="259" w:lineRule="auto"/>
        <w:ind w:left="840" w:hanging="420"/>
        <w:jc w:val="both"/>
        <w:rPr>
          <w:rFonts w:hint="eastAsia" w:ascii="宋体" w:hAnsi="宋体" w:cs="宋体"/>
          <w:kern w:val="2"/>
          <w:sz w:val="24"/>
        </w:rPr>
      </w:pPr>
      <w:r>
        <w:rPr>
          <w:rFonts w:hint="eastAsia" w:ascii="宋体" w:hAnsi="宋体" w:cs="宋体"/>
          <w:b/>
          <w:bCs/>
          <w:kern w:val="2"/>
          <w:sz w:val="24"/>
        </w:rPr>
        <w:t>点击图谱中某一指标</w:t>
      </w:r>
      <w:r>
        <w:rPr>
          <w:rFonts w:hint="eastAsia" w:ascii="宋体" w:hAnsi="宋体" w:cs="宋体"/>
          <w:kern w:val="2"/>
          <w:sz w:val="24"/>
        </w:rPr>
        <w:t>：到达</w:t>
      </w:r>
      <w:r>
        <w:rPr>
          <w:rFonts w:hint="eastAsia" w:cs="宋体"/>
          <w:kern w:val="2"/>
          <w:sz w:val="24"/>
          <w:lang w:eastAsia="zh-CN"/>
        </w:rPr>
        <w:t>下钻</w:t>
      </w:r>
      <w:r>
        <w:rPr>
          <w:rFonts w:hint="eastAsia" w:ascii="宋体" w:hAnsi="宋体" w:cs="宋体"/>
          <w:kern w:val="2"/>
          <w:sz w:val="24"/>
        </w:rPr>
        <w:t>页面，可以从不同维度查看该指标的详细情况。</w:t>
      </w:r>
    </w:p>
    <w:p>
      <w:pPr>
        <w:widowControl w:val="0"/>
        <w:numPr>
          <w:ilvl w:val="1"/>
          <w:numId w:val="39"/>
        </w:numPr>
        <w:spacing w:after="160" w:line="259" w:lineRule="auto"/>
        <w:ind w:left="1260" w:hanging="420"/>
        <w:jc w:val="both"/>
        <w:rPr>
          <w:ins w:id="194" w:author="周婷" w:date="2020-11-03T22:21:41Z"/>
          <w:rFonts w:hint="eastAsia" w:ascii="宋体" w:hAnsi="宋体" w:cs="宋体"/>
          <w:kern w:val="2"/>
          <w:sz w:val="24"/>
        </w:rPr>
      </w:pPr>
      <w:ins w:id="195" w:author="周婷" w:date="2020-11-03T22:21:46Z">
        <w:r>
          <w:rPr>
            <w:rFonts w:hint="eastAsia" w:cs="宋体"/>
            <w:kern w:val="2"/>
            <w:sz w:val="24"/>
            <w:lang w:eastAsia="zh-CN"/>
          </w:rPr>
          <w:t>下钻</w:t>
        </w:r>
      </w:ins>
      <w:ins w:id="196" w:author="周婷" w:date="2020-11-03T22:21:48Z">
        <w:r>
          <w:rPr>
            <w:rFonts w:hint="eastAsia" w:cs="宋体"/>
            <w:kern w:val="2"/>
            <w:sz w:val="24"/>
            <w:lang w:eastAsia="zh-CN"/>
          </w:rPr>
          <w:t>页面</w:t>
        </w:r>
      </w:ins>
      <w:ins w:id="197" w:author="周婷" w:date="2020-11-03T22:21:49Z">
        <w:r>
          <w:rPr>
            <w:rFonts w:hint="eastAsia" w:cs="宋体"/>
            <w:kern w:val="2"/>
            <w:sz w:val="24"/>
            <w:lang w:eastAsia="zh-CN"/>
          </w:rPr>
          <w:t>会跟</w:t>
        </w:r>
      </w:ins>
      <w:ins w:id="198" w:author="周婷" w:date="2020-11-03T22:21:54Z">
        <w:r>
          <w:rPr>
            <w:rFonts w:hint="eastAsia" w:cs="宋体"/>
            <w:kern w:val="2"/>
            <w:sz w:val="24"/>
            <w:lang w:eastAsia="zh-CN"/>
          </w:rPr>
          <w:t>所选</w:t>
        </w:r>
      </w:ins>
      <w:ins w:id="199" w:author="周婷" w:date="2020-11-03T22:21:59Z">
        <w:r>
          <w:rPr>
            <w:rFonts w:hint="eastAsia" w:cs="宋体"/>
            <w:kern w:val="2"/>
            <w:sz w:val="24"/>
            <w:lang w:eastAsia="zh-CN"/>
          </w:rPr>
          <w:t>专业</w:t>
        </w:r>
      </w:ins>
      <w:ins w:id="200" w:author="周婷" w:date="2020-11-03T22:22:00Z">
        <w:r>
          <w:rPr>
            <w:rFonts w:hint="eastAsia" w:cs="宋体"/>
            <w:kern w:val="2"/>
            <w:sz w:val="24"/>
            <w:lang w:eastAsia="zh-CN"/>
          </w:rPr>
          <w:t>公司</w:t>
        </w:r>
      </w:ins>
      <w:ins w:id="201" w:author="周婷" w:date="2020-11-03T22:22:01Z">
        <w:r>
          <w:rPr>
            <w:rFonts w:hint="eastAsia" w:cs="宋体"/>
            <w:kern w:val="2"/>
            <w:sz w:val="24"/>
            <w:lang w:eastAsia="zh-CN"/>
          </w:rPr>
          <w:t>有关，</w:t>
        </w:r>
      </w:ins>
      <w:ins w:id="202" w:author="周婷" w:date="2020-11-03T22:22:02Z">
        <w:r>
          <w:rPr>
            <w:rFonts w:hint="eastAsia" w:cs="宋体"/>
            <w:kern w:val="2"/>
            <w:sz w:val="24"/>
            <w:lang w:eastAsia="zh-CN"/>
          </w:rPr>
          <w:t>如果</w:t>
        </w:r>
      </w:ins>
      <w:ins w:id="203" w:author="周婷" w:date="2020-11-03T22:22:03Z">
        <w:r>
          <w:rPr>
            <w:rFonts w:hint="eastAsia" w:cs="宋体"/>
            <w:kern w:val="2"/>
            <w:sz w:val="24"/>
            <w:lang w:eastAsia="zh-CN"/>
          </w:rPr>
          <w:t>选择</w:t>
        </w:r>
      </w:ins>
      <w:ins w:id="204" w:author="周婷" w:date="2020-11-03T22:22:04Z">
        <w:r>
          <w:rPr>
            <w:rFonts w:hint="eastAsia" w:cs="宋体"/>
            <w:kern w:val="2"/>
            <w:sz w:val="24"/>
            <w:lang w:eastAsia="zh-CN"/>
          </w:rPr>
          <w:t>的是</w:t>
        </w:r>
      </w:ins>
      <w:ins w:id="205" w:author="周婷" w:date="2020-11-03T22:22:06Z">
        <w:r>
          <w:rPr>
            <w:rFonts w:hint="eastAsia" w:cs="宋体"/>
            <w:kern w:val="2"/>
            <w:sz w:val="24"/>
            <w:lang w:eastAsia="zh-CN"/>
          </w:rPr>
          <w:t>集团，</w:t>
        </w:r>
      </w:ins>
      <w:ins w:id="206" w:author="周婷" w:date="2020-11-03T22:22:07Z">
        <w:r>
          <w:rPr>
            <w:rFonts w:hint="eastAsia" w:cs="宋体"/>
            <w:kern w:val="2"/>
            <w:sz w:val="24"/>
            <w:lang w:eastAsia="zh-CN"/>
          </w:rPr>
          <w:t>则</w:t>
        </w:r>
      </w:ins>
      <w:ins w:id="207" w:author="周婷" w:date="2020-11-03T22:22:23Z">
        <w:r>
          <w:rPr>
            <w:rFonts w:hint="eastAsia" w:cs="宋体"/>
            <w:kern w:val="2"/>
            <w:sz w:val="24"/>
            <w:lang w:eastAsia="zh-CN"/>
          </w:rPr>
          <w:t>到</w:t>
        </w:r>
      </w:ins>
      <w:ins w:id="208" w:author="周婷" w:date="2020-11-03T22:22:24Z">
        <w:r>
          <w:rPr>
            <w:rFonts w:hint="eastAsia" w:cs="宋体"/>
            <w:kern w:val="2"/>
            <w:sz w:val="24"/>
            <w:lang w:eastAsia="zh-CN"/>
          </w:rPr>
          <w:t>维度</w:t>
        </w:r>
      </w:ins>
      <w:ins w:id="209" w:author="周婷" w:date="2020-11-03T22:22:26Z">
        <w:r>
          <w:rPr>
            <w:rFonts w:hint="eastAsia" w:cs="宋体"/>
            <w:kern w:val="2"/>
            <w:sz w:val="24"/>
            <w:lang w:eastAsia="zh-CN"/>
          </w:rPr>
          <w:t>下钻页面</w:t>
        </w:r>
      </w:ins>
      <w:ins w:id="210" w:author="周婷" w:date="2020-11-03T22:22:29Z">
        <w:r>
          <w:rPr>
            <w:rFonts w:hint="eastAsia" w:cs="宋体"/>
            <w:kern w:val="2"/>
            <w:sz w:val="24"/>
            <w:lang w:eastAsia="zh-CN"/>
          </w:rPr>
          <w:t>展示</w:t>
        </w:r>
      </w:ins>
      <w:ins w:id="211" w:author="周婷" w:date="2020-11-03T22:22:30Z">
        <w:r>
          <w:rPr>
            <w:rFonts w:hint="eastAsia" w:cs="宋体"/>
            <w:kern w:val="2"/>
            <w:sz w:val="24"/>
            <w:lang w:eastAsia="zh-CN"/>
          </w:rPr>
          <w:t>的</w:t>
        </w:r>
      </w:ins>
      <w:ins w:id="212" w:author="周婷" w:date="2020-11-03T22:22:31Z">
        <w:r>
          <w:rPr>
            <w:rFonts w:hint="eastAsia" w:cs="宋体"/>
            <w:kern w:val="2"/>
            <w:sz w:val="24"/>
            <w:lang w:eastAsia="zh-CN"/>
          </w:rPr>
          <w:t>是</w:t>
        </w:r>
      </w:ins>
      <w:ins w:id="213" w:author="周婷" w:date="2020-11-03T22:22:34Z">
        <w:r>
          <w:rPr>
            <w:rFonts w:hint="eastAsia" w:cs="宋体"/>
            <w:kern w:val="2"/>
            <w:sz w:val="24"/>
            <w:lang w:eastAsia="zh-CN"/>
          </w:rPr>
          <w:t>集团</w:t>
        </w:r>
      </w:ins>
      <w:ins w:id="214" w:author="周婷" w:date="2020-11-03T22:22:37Z">
        <w:r>
          <w:rPr>
            <w:rFonts w:hint="eastAsia" w:cs="宋体"/>
            <w:kern w:val="2"/>
            <w:sz w:val="24"/>
            <w:lang w:eastAsia="zh-CN"/>
          </w:rPr>
          <w:t>图谱</w:t>
        </w:r>
      </w:ins>
      <w:ins w:id="215" w:author="周婷" w:date="2020-11-03T22:22:39Z">
        <w:r>
          <w:rPr>
            <w:rFonts w:hint="eastAsia" w:cs="宋体"/>
            <w:kern w:val="2"/>
            <w:sz w:val="24"/>
            <w:lang w:eastAsia="zh-CN"/>
          </w:rPr>
          <w:t>对应</w:t>
        </w:r>
      </w:ins>
      <w:ins w:id="216" w:author="周婷" w:date="2020-11-03T22:22:40Z">
        <w:r>
          <w:rPr>
            <w:rFonts w:hint="eastAsia" w:cs="宋体"/>
            <w:kern w:val="2"/>
            <w:sz w:val="24"/>
            <w:lang w:eastAsia="zh-CN"/>
          </w:rPr>
          <w:t>的</w:t>
        </w:r>
      </w:ins>
      <w:ins w:id="217" w:author="周婷" w:date="2020-11-03T22:22:43Z">
        <w:r>
          <w:rPr>
            <w:rFonts w:hint="eastAsia" w:cs="宋体"/>
            <w:kern w:val="2"/>
            <w:sz w:val="24"/>
            <w:lang w:eastAsia="zh-CN"/>
          </w:rPr>
          <w:t>维度</w:t>
        </w:r>
      </w:ins>
      <w:ins w:id="218" w:author="周婷" w:date="2020-11-03T22:22:44Z">
        <w:r>
          <w:rPr>
            <w:rFonts w:hint="eastAsia" w:cs="宋体"/>
            <w:kern w:val="2"/>
            <w:sz w:val="24"/>
            <w:lang w:eastAsia="zh-CN"/>
          </w:rPr>
          <w:t>；</w:t>
        </w:r>
      </w:ins>
      <w:ins w:id="219" w:author="周婷" w:date="2020-11-03T22:22:45Z">
        <w:r>
          <w:rPr>
            <w:rFonts w:hint="eastAsia" w:cs="宋体"/>
            <w:kern w:val="2"/>
            <w:sz w:val="24"/>
            <w:lang w:eastAsia="zh-CN"/>
          </w:rPr>
          <w:t>如果</w:t>
        </w:r>
      </w:ins>
      <w:ins w:id="220" w:author="周婷" w:date="2020-11-03T22:22:47Z">
        <w:r>
          <w:rPr>
            <w:rFonts w:hint="eastAsia" w:cs="宋体"/>
            <w:kern w:val="2"/>
            <w:sz w:val="24"/>
            <w:lang w:eastAsia="zh-CN"/>
          </w:rPr>
          <w:t>选择的</w:t>
        </w:r>
      </w:ins>
      <w:ins w:id="221" w:author="周婷" w:date="2020-11-03T22:22:48Z">
        <w:r>
          <w:rPr>
            <w:rFonts w:hint="eastAsia" w:cs="宋体"/>
            <w:kern w:val="2"/>
            <w:sz w:val="24"/>
            <w:lang w:eastAsia="zh-CN"/>
          </w:rPr>
          <w:t>是</w:t>
        </w:r>
      </w:ins>
      <w:ins w:id="222" w:author="周婷" w:date="2020-11-03T22:22:51Z">
        <w:r>
          <w:rPr>
            <w:rFonts w:hint="eastAsia" w:cs="宋体"/>
            <w:kern w:val="2"/>
            <w:sz w:val="24"/>
            <w:lang w:eastAsia="zh-CN"/>
          </w:rPr>
          <w:t>某一</w:t>
        </w:r>
      </w:ins>
      <w:ins w:id="223" w:author="周婷" w:date="2020-11-03T22:22:52Z">
        <w:r>
          <w:rPr>
            <w:rFonts w:hint="eastAsia" w:cs="宋体"/>
            <w:kern w:val="2"/>
            <w:sz w:val="24"/>
            <w:lang w:eastAsia="zh-CN"/>
          </w:rPr>
          <w:t>专业</w:t>
        </w:r>
      </w:ins>
      <w:ins w:id="224" w:author="周婷" w:date="2020-11-03T22:22:53Z">
        <w:r>
          <w:rPr>
            <w:rFonts w:hint="eastAsia" w:cs="宋体"/>
            <w:kern w:val="2"/>
            <w:sz w:val="24"/>
            <w:lang w:eastAsia="zh-CN"/>
          </w:rPr>
          <w:t>公司，</w:t>
        </w:r>
      </w:ins>
      <w:ins w:id="225" w:author="周婷" w:date="2020-11-03T22:22:54Z">
        <w:r>
          <w:rPr>
            <w:rFonts w:hint="eastAsia" w:cs="宋体"/>
            <w:kern w:val="2"/>
            <w:sz w:val="24"/>
            <w:lang w:eastAsia="zh-CN"/>
          </w:rPr>
          <w:t>则</w:t>
        </w:r>
      </w:ins>
      <w:ins w:id="226" w:author="周婷" w:date="2020-11-03T22:22:57Z">
        <w:r>
          <w:rPr>
            <w:rFonts w:hint="eastAsia" w:cs="宋体"/>
            <w:kern w:val="2"/>
            <w:sz w:val="24"/>
            <w:lang w:eastAsia="zh-CN"/>
          </w:rPr>
          <w:t>到</w:t>
        </w:r>
      </w:ins>
      <w:ins w:id="227" w:author="周婷" w:date="2020-11-03T22:22:58Z">
        <w:r>
          <w:rPr>
            <w:rFonts w:hint="eastAsia" w:cs="宋体"/>
            <w:kern w:val="2"/>
            <w:sz w:val="24"/>
            <w:lang w:eastAsia="zh-CN"/>
          </w:rPr>
          <w:t>维度</w:t>
        </w:r>
      </w:ins>
      <w:ins w:id="228" w:author="周婷" w:date="2020-11-03T22:23:00Z">
        <w:r>
          <w:rPr>
            <w:rFonts w:hint="eastAsia" w:cs="宋体"/>
            <w:kern w:val="2"/>
            <w:sz w:val="24"/>
            <w:lang w:eastAsia="zh-CN"/>
          </w:rPr>
          <w:t>下钻</w:t>
        </w:r>
      </w:ins>
      <w:ins w:id="229" w:author="周婷" w:date="2020-11-03T22:23:01Z">
        <w:r>
          <w:rPr>
            <w:rFonts w:hint="eastAsia" w:cs="宋体"/>
            <w:kern w:val="2"/>
            <w:sz w:val="24"/>
            <w:lang w:eastAsia="zh-CN"/>
          </w:rPr>
          <w:t>页面</w:t>
        </w:r>
      </w:ins>
      <w:ins w:id="230" w:author="周婷" w:date="2020-11-03T22:23:03Z">
        <w:r>
          <w:rPr>
            <w:rFonts w:hint="eastAsia" w:cs="宋体"/>
            <w:kern w:val="2"/>
            <w:sz w:val="24"/>
            <w:lang w:eastAsia="zh-CN"/>
          </w:rPr>
          <w:t>展示的</w:t>
        </w:r>
      </w:ins>
      <w:ins w:id="231" w:author="周婷" w:date="2020-11-03T22:23:04Z">
        <w:r>
          <w:rPr>
            <w:rFonts w:hint="eastAsia" w:cs="宋体"/>
            <w:kern w:val="2"/>
            <w:sz w:val="24"/>
            <w:lang w:eastAsia="zh-CN"/>
          </w:rPr>
          <w:t>是</w:t>
        </w:r>
      </w:ins>
      <w:ins w:id="232" w:author="周婷" w:date="2020-11-03T22:23:06Z">
        <w:r>
          <w:rPr>
            <w:rFonts w:hint="eastAsia" w:cs="宋体"/>
            <w:kern w:val="2"/>
            <w:sz w:val="24"/>
            <w:lang w:eastAsia="zh-CN"/>
          </w:rPr>
          <w:t>该</w:t>
        </w:r>
      </w:ins>
      <w:ins w:id="233" w:author="周婷" w:date="2020-11-03T22:23:07Z">
        <w:r>
          <w:rPr>
            <w:rFonts w:hint="eastAsia" w:cs="宋体"/>
            <w:kern w:val="2"/>
            <w:sz w:val="24"/>
            <w:lang w:eastAsia="zh-CN"/>
          </w:rPr>
          <w:t>专业</w:t>
        </w:r>
      </w:ins>
      <w:ins w:id="234" w:author="周婷" w:date="2020-11-03T22:23:08Z">
        <w:r>
          <w:rPr>
            <w:rFonts w:hint="eastAsia" w:cs="宋体"/>
            <w:kern w:val="2"/>
            <w:sz w:val="24"/>
            <w:lang w:eastAsia="zh-CN"/>
          </w:rPr>
          <w:t>公司</w:t>
        </w:r>
      </w:ins>
      <w:ins w:id="235" w:author="周婷" w:date="2020-11-03T22:23:09Z">
        <w:r>
          <w:rPr>
            <w:rFonts w:hint="eastAsia" w:cs="宋体"/>
            <w:kern w:val="2"/>
            <w:sz w:val="24"/>
            <w:lang w:eastAsia="zh-CN"/>
          </w:rPr>
          <w:t>对应</w:t>
        </w:r>
      </w:ins>
      <w:ins w:id="236" w:author="周婷" w:date="2020-11-03T22:23:10Z">
        <w:r>
          <w:rPr>
            <w:rFonts w:hint="eastAsia" w:cs="宋体"/>
            <w:kern w:val="2"/>
            <w:sz w:val="24"/>
            <w:lang w:eastAsia="zh-CN"/>
          </w:rPr>
          <w:t>的</w:t>
        </w:r>
      </w:ins>
      <w:ins w:id="237" w:author="周婷" w:date="2020-11-03T22:23:11Z">
        <w:r>
          <w:rPr>
            <w:rFonts w:hint="eastAsia" w:cs="宋体"/>
            <w:kern w:val="2"/>
            <w:sz w:val="24"/>
            <w:lang w:eastAsia="zh-CN"/>
          </w:rPr>
          <w:t>维度</w:t>
        </w:r>
      </w:ins>
      <w:ins w:id="238" w:author="周婷" w:date="2020-11-03T22:23:12Z">
        <w:r>
          <w:rPr>
            <w:rFonts w:hint="eastAsia" w:cs="宋体"/>
            <w:kern w:val="2"/>
            <w:sz w:val="24"/>
            <w:lang w:eastAsia="zh-CN"/>
          </w:rPr>
          <w:t>。</w:t>
        </w:r>
      </w:ins>
    </w:p>
    <w:p>
      <w:pPr>
        <w:widowControl w:val="0"/>
        <w:numPr>
          <w:ilvl w:val="1"/>
          <w:numId w:val="39"/>
        </w:numPr>
        <w:spacing w:after="160" w:line="259" w:lineRule="auto"/>
        <w:ind w:left="1260" w:hanging="420"/>
        <w:jc w:val="both"/>
        <w:rPr>
          <w:rFonts w:hint="eastAsia" w:ascii="宋体" w:hAnsi="宋体" w:cs="宋体"/>
          <w:kern w:val="2"/>
          <w:sz w:val="24"/>
        </w:rPr>
      </w:pPr>
      <w:r>
        <w:rPr>
          <w:rFonts w:hint="eastAsia" w:ascii="宋体" w:hAnsi="宋体" w:cs="宋体"/>
          <w:kern w:val="2"/>
          <w:sz w:val="24"/>
        </w:rPr>
        <w:t>页面右侧会展示该指标的所有维度，如果有多个维度，会做</w:t>
      </w:r>
      <w:commentRangeStart w:id="4"/>
      <w:r>
        <w:rPr>
          <w:rFonts w:hint="eastAsia" w:ascii="宋体" w:hAnsi="宋体" w:cs="宋体"/>
          <w:kern w:val="2"/>
          <w:sz w:val="24"/>
        </w:rPr>
        <w:t>排序</w:t>
      </w:r>
      <w:commentRangeEnd w:id="4"/>
      <w:r>
        <w:commentReference w:id="4"/>
      </w:r>
      <w:r>
        <w:rPr>
          <w:rFonts w:hint="eastAsia" w:ascii="宋体" w:hAnsi="宋体" w:cs="宋体"/>
          <w:kern w:val="2"/>
          <w:sz w:val="24"/>
        </w:rPr>
        <w:t>，</w:t>
      </w:r>
      <w:r>
        <w:rPr>
          <w:rFonts w:hint="eastAsia" w:cs="宋体"/>
          <w:kern w:val="2"/>
          <w:sz w:val="24"/>
          <w:lang w:eastAsia="zh-CN"/>
        </w:rPr>
        <w:t>默认选中第一个维度。</w:t>
      </w:r>
    </w:p>
    <w:p>
      <w:pPr>
        <w:widowControl w:val="0"/>
        <w:numPr>
          <w:ilvl w:val="-1"/>
          <w:numId w:val="0"/>
        </w:numPr>
        <w:spacing w:after="160" w:line="259" w:lineRule="auto"/>
        <w:ind w:left="840" w:firstLine="0"/>
        <w:jc w:val="both"/>
        <w:rPr>
          <w:rFonts w:hint="eastAsia" w:ascii="宋体" w:hAnsi="宋体" w:cs="宋体"/>
          <w:kern w:val="2"/>
          <w:sz w:val="24"/>
        </w:rPr>
      </w:pPr>
      <w:r>
        <w:drawing>
          <wp:inline distT="0" distB="0" distL="114300" distR="114300">
            <wp:extent cx="6118225" cy="3014345"/>
            <wp:effectExtent l="0" t="0" r="15875" b="14605"/>
            <wp:docPr id="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6"/>
                    <pic:cNvPicPr>
                      <a:picLocks noChangeAspect="1"/>
                    </pic:cNvPicPr>
                  </pic:nvPicPr>
                  <pic:blipFill>
                    <a:blip r:embed="rId97"/>
                    <a:stretch>
                      <a:fillRect/>
                    </a:stretch>
                  </pic:blipFill>
                  <pic:spPr>
                    <a:xfrm>
                      <a:off x="0" y="0"/>
                      <a:ext cx="6118225" cy="3014345"/>
                    </a:xfrm>
                    <a:prstGeom prst="rect">
                      <a:avLst/>
                    </a:prstGeom>
                    <a:noFill/>
                    <a:ln>
                      <a:noFill/>
                    </a:ln>
                  </pic:spPr>
                </pic:pic>
              </a:graphicData>
            </a:graphic>
          </wp:inline>
        </w:drawing>
      </w:r>
    </w:p>
    <w:p>
      <w:pPr>
        <w:widowControl w:val="0"/>
        <w:numPr>
          <w:ilvl w:val="1"/>
          <w:numId w:val="39"/>
        </w:numPr>
        <w:spacing w:after="160" w:line="259" w:lineRule="auto"/>
        <w:ind w:left="1260" w:hanging="420"/>
        <w:jc w:val="both"/>
        <w:rPr>
          <w:rFonts w:hint="eastAsia" w:ascii="宋体" w:hAnsi="宋体" w:cs="宋体"/>
          <w:kern w:val="2"/>
          <w:sz w:val="24"/>
        </w:rPr>
      </w:pPr>
      <w:r>
        <w:rPr>
          <w:rFonts w:hint="eastAsia" w:cs="宋体"/>
          <w:kern w:val="2"/>
          <w:sz w:val="24"/>
          <w:lang w:eastAsia="zh-CN"/>
        </w:rPr>
        <w:t>如果勾选多个维度，则</w:t>
      </w:r>
      <w:r>
        <w:rPr>
          <w:rFonts w:hint="eastAsia" w:ascii="宋体" w:hAnsi="宋体" w:cs="宋体"/>
          <w:kern w:val="2"/>
          <w:sz w:val="24"/>
        </w:rPr>
        <w:t>页面中间的指标维度下钻图谱根据维度的排序可依次下钻。</w:t>
      </w:r>
      <w:r>
        <w:rPr>
          <w:rFonts w:hint="eastAsia" w:cs="宋体"/>
          <w:kern w:val="2"/>
          <w:sz w:val="24"/>
          <w:lang w:eastAsia="zh-CN"/>
        </w:rPr>
        <w:t>如下图，勾选了</w:t>
      </w:r>
      <w:r>
        <w:rPr>
          <w:rFonts w:hint="eastAsia" w:cs="宋体"/>
          <w:kern w:val="2"/>
          <w:sz w:val="24"/>
          <w:lang w:val="en-US" w:eastAsia="zh-CN"/>
        </w:rPr>
        <w:t>2个维度，专业公司和险种类型，则先下钻到专业公司，再从每一个专业公司下钻到险种类型。</w:t>
      </w:r>
    </w:p>
    <w:p>
      <w:pPr>
        <w:widowControl w:val="0"/>
        <w:numPr>
          <w:ilvl w:val="-1"/>
          <w:numId w:val="0"/>
        </w:numPr>
        <w:spacing w:after="160" w:line="259" w:lineRule="auto"/>
        <w:ind w:left="840" w:firstLine="0"/>
        <w:jc w:val="both"/>
        <w:rPr>
          <w:rFonts w:hint="eastAsia" w:ascii="宋体" w:hAnsi="宋体" w:cs="宋体"/>
          <w:kern w:val="2"/>
          <w:sz w:val="24"/>
        </w:rPr>
      </w:pPr>
      <w:r>
        <w:drawing>
          <wp:inline distT="0" distB="0" distL="114300" distR="114300">
            <wp:extent cx="5517515" cy="2712085"/>
            <wp:effectExtent l="0" t="0" r="6985" b="12065"/>
            <wp:docPr id="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7"/>
                    <pic:cNvPicPr>
                      <a:picLocks noChangeAspect="1"/>
                    </pic:cNvPicPr>
                  </pic:nvPicPr>
                  <pic:blipFill>
                    <a:blip r:embed="rId98"/>
                    <a:stretch>
                      <a:fillRect/>
                    </a:stretch>
                  </pic:blipFill>
                  <pic:spPr>
                    <a:xfrm>
                      <a:off x="0" y="0"/>
                      <a:ext cx="5517515" cy="2712085"/>
                    </a:xfrm>
                    <a:prstGeom prst="rect">
                      <a:avLst/>
                    </a:prstGeom>
                    <a:noFill/>
                    <a:ln>
                      <a:noFill/>
                    </a:ln>
                  </pic:spPr>
                </pic:pic>
              </a:graphicData>
            </a:graphic>
          </wp:inline>
        </w:drawing>
      </w:r>
    </w:p>
    <w:p>
      <w:pPr>
        <w:widowControl w:val="0"/>
        <w:numPr>
          <w:ilvl w:val="1"/>
          <w:numId w:val="39"/>
        </w:numPr>
        <w:spacing w:after="160" w:line="259" w:lineRule="auto"/>
        <w:ind w:left="1260" w:hanging="420"/>
        <w:jc w:val="both"/>
        <w:rPr>
          <w:rFonts w:hint="eastAsia" w:ascii="宋体" w:hAnsi="宋体" w:cs="宋体"/>
          <w:kern w:val="2"/>
          <w:sz w:val="24"/>
        </w:rPr>
      </w:pPr>
      <w:r>
        <w:rPr>
          <w:rFonts w:hint="eastAsia" w:ascii="宋体" w:hAnsi="宋体" w:cs="宋体"/>
          <w:kern w:val="2"/>
          <w:sz w:val="24"/>
        </w:rPr>
        <w:t>通过鼠标拖拽可调整维度顺序，从而调整指标维度下钻图谱的下钻顺序。</w:t>
      </w:r>
      <w:r>
        <w:rPr>
          <w:rFonts w:hint="eastAsia" w:cs="宋体"/>
          <w:kern w:val="2"/>
          <w:sz w:val="24"/>
          <w:lang w:eastAsia="zh-CN"/>
        </w:rPr>
        <w:t>如果将险种类型拖拽到专业公司上方，则先下钻到险种类型，再下钻到专业公司。</w:t>
      </w:r>
    </w:p>
    <w:p>
      <w:pPr>
        <w:widowControl w:val="0"/>
        <w:numPr>
          <w:ilvl w:val="1"/>
          <w:numId w:val="39"/>
        </w:numPr>
        <w:spacing w:after="160" w:line="259" w:lineRule="auto"/>
        <w:ind w:left="1260" w:hanging="420"/>
        <w:jc w:val="both"/>
        <w:rPr>
          <w:rFonts w:hint="eastAsia" w:ascii="宋体" w:hAnsi="宋体" w:cs="宋体"/>
          <w:kern w:val="2"/>
          <w:sz w:val="24"/>
        </w:rPr>
      </w:pPr>
      <w:r>
        <w:rPr>
          <w:rFonts w:hint="eastAsia" w:cs="宋体"/>
          <w:kern w:val="2"/>
          <w:sz w:val="24"/>
          <w:lang w:eastAsia="zh-CN"/>
        </w:rPr>
        <w:t>如果维度有上下级关系，则只能按照顺序先选上级维度，再选择下级维度，不能逆向排序，如有</w:t>
      </w:r>
      <w:r>
        <w:rPr>
          <w:rFonts w:hint="eastAsia" w:cs="宋体"/>
          <w:kern w:val="2"/>
          <w:sz w:val="24"/>
          <w:lang w:val="en-US" w:eastAsia="zh-CN"/>
        </w:rPr>
        <w:t>2个层级机构，</w:t>
      </w:r>
      <w:r>
        <w:rPr>
          <w:rFonts w:hint="eastAsia" w:cs="宋体"/>
          <w:kern w:val="2"/>
          <w:sz w:val="24"/>
          <w:lang w:eastAsia="zh-CN"/>
        </w:rPr>
        <w:t>则机构之间顺序不能调换，需要先选一级机构，再选二级机构。</w:t>
      </w:r>
      <w:r>
        <w:rPr>
          <w:rFonts w:hint="eastAsia" w:cs="宋体"/>
          <w:kern w:val="2"/>
          <w:sz w:val="24"/>
          <w:lang w:val="en-US" w:eastAsia="zh-CN"/>
        </w:rPr>
        <w:t xml:space="preserve"> 如下入示例：</w:t>
      </w:r>
    </w:p>
    <w:p>
      <w:pPr>
        <w:widowControl w:val="0"/>
        <w:numPr>
          <w:ilvl w:val="-1"/>
          <w:numId w:val="0"/>
        </w:numPr>
        <w:spacing w:after="160" w:line="259" w:lineRule="auto"/>
        <w:ind w:left="840" w:firstLine="0"/>
        <w:jc w:val="both"/>
        <w:rPr>
          <w:rFonts w:hint="eastAsia" w:ascii="宋体" w:hAnsi="宋体" w:eastAsia="宋体" w:cs="宋体"/>
          <w:kern w:val="2"/>
          <w:sz w:val="24"/>
          <w:lang w:eastAsia="zh-CN"/>
        </w:rPr>
      </w:pPr>
      <w:r>
        <w:drawing>
          <wp:inline distT="0" distB="0" distL="114300" distR="114300">
            <wp:extent cx="4191000" cy="3400425"/>
            <wp:effectExtent l="0" t="0" r="0" b="9525"/>
            <wp:docPr id="1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8"/>
                    <pic:cNvPicPr>
                      <a:picLocks noChangeAspect="1"/>
                    </pic:cNvPicPr>
                  </pic:nvPicPr>
                  <pic:blipFill>
                    <a:blip r:embed="rId99"/>
                    <a:stretch>
                      <a:fillRect/>
                    </a:stretch>
                  </pic:blipFill>
                  <pic:spPr>
                    <a:xfrm>
                      <a:off x="0" y="0"/>
                      <a:ext cx="4191000" cy="3400425"/>
                    </a:xfrm>
                    <a:prstGeom prst="rect">
                      <a:avLst/>
                    </a:prstGeom>
                    <a:noFill/>
                    <a:ln>
                      <a:noFill/>
                    </a:ln>
                  </pic:spPr>
                </pic:pic>
              </a:graphicData>
            </a:graphic>
          </wp:inline>
        </w:drawing>
      </w:r>
      <w:r>
        <w:drawing>
          <wp:inline distT="0" distB="0" distL="114300" distR="114300">
            <wp:extent cx="1314450" cy="2686050"/>
            <wp:effectExtent l="0" t="0" r="0" b="0"/>
            <wp:docPr id="1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0"/>
                    <pic:cNvPicPr>
                      <a:picLocks noChangeAspect="1"/>
                    </pic:cNvPicPr>
                  </pic:nvPicPr>
                  <pic:blipFill>
                    <a:blip r:embed="rId100"/>
                    <a:stretch>
                      <a:fillRect/>
                    </a:stretch>
                  </pic:blipFill>
                  <pic:spPr>
                    <a:xfrm>
                      <a:off x="0" y="0"/>
                      <a:ext cx="1314450" cy="2686050"/>
                    </a:xfrm>
                    <a:prstGeom prst="rect">
                      <a:avLst/>
                    </a:prstGeom>
                    <a:noFill/>
                    <a:ln>
                      <a:noFill/>
                    </a:ln>
                  </pic:spPr>
                </pic:pic>
              </a:graphicData>
            </a:graphic>
          </wp:inline>
        </w:drawing>
      </w:r>
    </w:p>
    <w:p>
      <w:pPr>
        <w:widowControl w:val="0"/>
        <w:numPr>
          <w:ilvl w:val="1"/>
          <w:numId w:val="39"/>
        </w:numPr>
        <w:spacing w:after="160" w:line="259" w:lineRule="auto"/>
        <w:ind w:left="1260" w:hanging="420"/>
        <w:jc w:val="both"/>
        <w:rPr>
          <w:rFonts w:hint="eastAsia" w:ascii="宋体" w:hAnsi="宋体" w:cs="宋体"/>
          <w:kern w:val="2"/>
          <w:sz w:val="24"/>
        </w:rPr>
      </w:pPr>
      <w:r>
        <w:rPr>
          <w:rFonts w:hint="eastAsia" w:ascii="宋体" w:hAnsi="宋体" w:cs="宋体"/>
          <w:b/>
          <w:bCs/>
          <w:kern w:val="2"/>
          <w:sz w:val="24"/>
        </w:rPr>
        <w:t>下钻页面-导出</w:t>
      </w:r>
      <w:r>
        <w:rPr>
          <w:rFonts w:hint="eastAsia" w:ascii="宋体" w:hAnsi="宋体" w:cs="宋体"/>
          <w:kern w:val="2"/>
          <w:sz w:val="24"/>
        </w:rPr>
        <w:t>：右上方可以点击“导出”按钮进行导出，可以选择导出下钻页面图片或者导出下钻页面对应数据。</w:t>
      </w:r>
      <w:r>
        <w:rPr>
          <w:rFonts w:hint="eastAsia" w:cs="宋体"/>
          <w:kern w:val="2"/>
          <w:sz w:val="24"/>
          <w:lang w:eastAsia="zh-CN"/>
        </w:rPr>
        <w:t>列表中会根据所勾选的维度组合枚举列出，同时展示的度量会根据所勾选度量展示。如勾选维度有一级机构、二级机构、险种类型，勾选度量有日累计值、同比、环比，则表格展示如下，数值是对应期间的数值</w:t>
      </w:r>
      <w:r>
        <w:rPr>
          <w:rFonts w:hint="eastAsia" w:cs="宋体"/>
          <w:kern w:val="2"/>
          <w:sz w:val="24"/>
          <w:lang w:val="en-US" w:eastAsia="zh-CN"/>
        </w:rPr>
        <w:t>:</w:t>
      </w:r>
    </w:p>
    <w:tbl>
      <w:tblPr>
        <w:tblStyle w:val="3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42"/>
        <w:gridCol w:w="1642"/>
        <w:gridCol w:w="1642"/>
        <w:gridCol w:w="1642"/>
        <w:gridCol w:w="1643"/>
        <w:gridCol w:w="164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42" w:type="dxa"/>
          </w:tcPr>
          <w:p>
            <w:pPr>
              <w:keepNext w:val="0"/>
              <w:keepLines w:val="0"/>
              <w:widowControl w:val="0"/>
              <w:numPr>
                <w:ilvl w:val="-1"/>
                <w:numId w:val="0"/>
              </w:numPr>
              <w:suppressLineNumbers w:val="0"/>
              <w:spacing w:before="0" w:beforeAutospacing="0" w:after="160" w:afterAutospacing="0" w:line="259" w:lineRule="auto"/>
              <w:ind w:left="0" w:right="0"/>
              <w:jc w:val="both"/>
              <w:rPr>
                <w:rFonts w:hint="eastAsia" w:ascii="宋体" w:hAnsi="宋体" w:cs="宋体"/>
                <w:b/>
                <w:bCs/>
                <w:kern w:val="2"/>
                <w:sz w:val="24"/>
                <w:vertAlign w:val="baseline"/>
              </w:rPr>
            </w:pPr>
            <w:r>
              <w:rPr>
                <w:rFonts w:hint="eastAsia" w:cs="宋体"/>
                <w:b/>
                <w:bCs/>
                <w:kern w:val="2"/>
                <w:sz w:val="24"/>
                <w:lang w:eastAsia="zh-CN"/>
              </w:rPr>
              <w:t>一级机构</w:t>
            </w:r>
          </w:p>
        </w:tc>
        <w:tc>
          <w:tcPr>
            <w:tcW w:w="1642" w:type="dxa"/>
          </w:tcPr>
          <w:p>
            <w:pPr>
              <w:keepNext w:val="0"/>
              <w:keepLines w:val="0"/>
              <w:widowControl w:val="0"/>
              <w:numPr>
                <w:ilvl w:val="-1"/>
                <w:numId w:val="0"/>
              </w:numPr>
              <w:suppressLineNumbers w:val="0"/>
              <w:spacing w:before="0" w:beforeAutospacing="0" w:after="160" w:afterAutospacing="0" w:line="259" w:lineRule="auto"/>
              <w:ind w:left="0" w:right="0"/>
              <w:jc w:val="both"/>
              <w:rPr>
                <w:rFonts w:hint="eastAsia" w:ascii="宋体" w:hAnsi="宋体" w:cs="宋体"/>
                <w:b/>
                <w:bCs/>
                <w:kern w:val="2"/>
                <w:sz w:val="24"/>
                <w:vertAlign w:val="baseline"/>
              </w:rPr>
            </w:pPr>
            <w:r>
              <w:rPr>
                <w:rFonts w:hint="eastAsia" w:cs="宋体"/>
                <w:b/>
                <w:bCs/>
                <w:kern w:val="2"/>
                <w:sz w:val="24"/>
                <w:lang w:eastAsia="zh-CN"/>
              </w:rPr>
              <w:t>二级机构</w:t>
            </w:r>
          </w:p>
        </w:tc>
        <w:tc>
          <w:tcPr>
            <w:tcW w:w="1642" w:type="dxa"/>
          </w:tcPr>
          <w:p>
            <w:pPr>
              <w:keepNext w:val="0"/>
              <w:keepLines w:val="0"/>
              <w:widowControl w:val="0"/>
              <w:numPr>
                <w:ilvl w:val="-1"/>
                <w:numId w:val="0"/>
              </w:numPr>
              <w:suppressLineNumbers w:val="0"/>
              <w:spacing w:before="0" w:beforeAutospacing="0" w:after="160" w:afterAutospacing="0" w:line="259" w:lineRule="auto"/>
              <w:ind w:left="0" w:right="0"/>
              <w:jc w:val="both"/>
              <w:rPr>
                <w:rFonts w:hint="eastAsia" w:ascii="宋体" w:hAnsi="宋体" w:eastAsia="宋体" w:cs="宋体"/>
                <w:b/>
                <w:bCs/>
                <w:kern w:val="2"/>
                <w:sz w:val="24"/>
                <w:vertAlign w:val="baseline"/>
                <w:lang w:eastAsia="zh-CN"/>
              </w:rPr>
            </w:pPr>
            <w:r>
              <w:rPr>
                <w:rFonts w:hint="eastAsia" w:cs="宋体"/>
                <w:b/>
                <w:bCs/>
                <w:kern w:val="2"/>
                <w:sz w:val="24"/>
                <w:vertAlign w:val="baseline"/>
                <w:lang w:eastAsia="zh-CN"/>
              </w:rPr>
              <w:t>险种类型</w:t>
            </w:r>
          </w:p>
        </w:tc>
        <w:tc>
          <w:tcPr>
            <w:tcW w:w="1642" w:type="dxa"/>
          </w:tcPr>
          <w:p>
            <w:pPr>
              <w:keepNext w:val="0"/>
              <w:keepLines w:val="0"/>
              <w:widowControl w:val="0"/>
              <w:numPr>
                <w:ilvl w:val="-1"/>
                <w:numId w:val="0"/>
              </w:numPr>
              <w:suppressLineNumbers w:val="0"/>
              <w:spacing w:before="0" w:beforeAutospacing="0" w:after="160" w:afterAutospacing="0" w:line="259" w:lineRule="auto"/>
              <w:ind w:left="0" w:right="0"/>
              <w:jc w:val="both"/>
              <w:rPr>
                <w:rFonts w:hint="eastAsia" w:ascii="宋体" w:hAnsi="宋体" w:eastAsia="宋体" w:cs="宋体"/>
                <w:b/>
                <w:bCs/>
                <w:kern w:val="2"/>
                <w:sz w:val="24"/>
                <w:vertAlign w:val="baseline"/>
                <w:lang w:eastAsia="zh-CN"/>
              </w:rPr>
            </w:pPr>
            <w:r>
              <w:rPr>
                <w:rFonts w:hint="eastAsia" w:cs="宋体"/>
                <w:b/>
                <w:bCs/>
                <w:kern w:val="2"/>
                <w:sz w:val="24"/>
                <w:vertAlign w:val="baseline"/>
                <w:lang w:eastAsia="zh-CN"/>
              </w:rPr>
              <w:t>日累计值</w:t>
            </w:r>
          </w:p>
        </w:tc>
        <w:tc>
          <w:tcPr>
            <w:tcW w:w="1643" w:type="dxa"/>
          </w:tcPr>
          <w:p>
            <w:pPr>
              <w:keepNext w:val="0"/>
              <w:keepLines w:val="0"/>
              <w:widowControl w:val="0"/>
              <w:numPr>
                <w:ilvl w:val="-1"/>
                <w:numId w:val="0"/>
              </w:numPr>
              <w:suppressLineNumbers w:val="0"/>
              <w:spacing w:before="0" w:beforeAutospacing="0" w:after="160" w:afterAutospacing="0" w:line="259" w:lineRule="auto"/>
              <w:ind w:left="0" w:right="0"/>
              <w:jc w:val="both"/>
              <w:rPr>
                <w:rFonts w:hint="eastAsia" w:ascii="宋体" w:hAnsi="宋体" w:eastAsia="宋体" w:cs="宋体"/>
                <w:b/>
                <w:bCs/>
                <w:kern w:val="2"/>
                <w:sz w:val="24"/>
                <w:vertAlign w:val="baseline"/>
                <w:lang w:eastAsia="zh-CN"/>
              </w:rPr>
            </w:pPr>
            <w:r>
              <w:rPr>
                <w:rFonts w:hint="eastAsia" w:cs="宋体"/>
                <w:b/>
                <w:bCs/>
                <w:kern w:val="2"/>
                <w:sz w:val="24"/>
                <w:vertAlign w:val="baseline"/>
                <w:lang w:eastAsia="zh-CN"/>
              </w:rPr>
              <w:t>同比</w:t>
            </w:r>
          </w:p>
        </w:tc>
        <w:tc>
          <w:tcPr>
            <w:tcW w:w="1643" w:type="dxa"/>
          </w:tcPr>
          <w:p>
            <w:pPr>
              <w:keepNext w:val="0"/>
              <w:keepLines w:val="0"/>
              <w:widowControl w:val="0"/>
              <w:numPr>
                <w:ilvl w:val="-1"/>
                <w:numId w:val="0"/>
              </w:numPr>
              <w:suppressLineNumbers w:val="0"/>
              <w:spacing w:before="0" w:beforeAutospacing="0" w:after="160" w:afterAutospacing="0" w:line="259" w:lineRule="auto"/>
              <w:ind w:left="0" w:right="0"/>
              <w:jc w:val="both"/>
              <w:rPr>
                <w:rFonts w:hint="eastAsia" w:ascii="宋体" w:hAnsi="宋体" w:eastAsia="宋体" w:cs="宋体"/>
                <w:b/>
                <w:bCs/>
                <w:kern w:val="2"/>
                <w:sz w:val="24"/>
                <w:vertAlign w:val="baseline"/>
                <w:lang w:eastAsia="zh-CN"/>
              </w:rPr>
            </w:pPr>
            <w:r>
              <w:rPr>
                <w:rFonts w:hint="eastAsia" w:cs="宋体"/>
                <w:b/>
                <w:bCs/>
                <w:kern w:val="2"/>
                <w:sz w:val="24"/>
                <w:vertAlign w:val="baseline"/>
                <w:lang w:eastAsia="zh-CN"/>
              </w:rPr>
              <w:t>环比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42" w:type="dxa"/>
          </w:tcPr>
          <w:p>
            <w:pPr>
              <w:keepNext w:val="0"/>
              <w:keepLines w:val="0"/>
              <w:widowControl w:val="0"/>
              <w:numPr>
                <w:ilvl w:val="-1"/>
                <w:numId w:val="0"/>
              </w:numPr>
              <w:suppressLineNumbers w:val="0"/>
              <w:spacing w:before="0" w:beforeAutospacing="0" w:after="160" w:afterAutospacing="0" w:line="259" w:lineRule="auto"/>
              <w:ind w:left="0" w:right="0"/>
              <w:jc w:val="both"/>
              <w:rPr>
                <w:rFonts w:hint="eastAsia" w:ascii="宋体" w:hAnsi="宋体" w:eastAsia="宋体" w:cs="宋体"/>
                <w:kern w:val="2"/>
                <w:sz w:val="24"/>
                <w:vertAlign w:val="baseline"/>
                <w:lang w:eastAsia="zh-CN"/>
              </w:rPr>
            </w:pPr>
            <w:r>
              <w:rPr>
                <w:rFonts w:hint="eastAsia" w:cs="宋体"/>
                <w:kern w:val="2"/>
                <w:sz w:val="24"/>
                <w:vertAlign w:val="baseline"/>
                <w:lang w:eastAsia="zh-CN"/>
              </w:rPr>
              <w:t>江苏省</w:t>
            </w:r>
          </w:p>
        </w:tc>
        <w:tc>
          <w:tcPr>
            <w:tcW w:w="1642" w:type="dxa"/>
          </w:tcPr>
          <w:p>
            <w:pPr>
              <w:keepNext w:val="0"/>
              <w:keepLines w:val="0"/>
              <w:widowControl w:val="0"/>
              <w:numPr>
                <w:ilvl w:val="-1"/>
                <w:numId w:val="0"/>
              </w:numPr>
              <w:suppressLineNumbers w:val="0"/>
              <w:spacing w:before="0" w:beforeAutospacing="0" w:after="160" w:afterAutospacing="0" w:line="259" w:lineRule="auto"/>
              <w:ind w:left="0" w:right="0"/>
              <w:jc w:val="both"/>
              <w:rPr>
                <w:rFonts w:hint="eastAsia" w:ascii="宋体" w:hAnsi="宋体" w:eastAsia="宋体" w:cs="宋体"/>
                <w:kern w:val="2"/>
                <w:sz w:val="24"/>
                <w:vertAlign w:val="baseline"/>
                <w:lang w:val="en-US" w:eastAsia="zh-CN"/>
              </w:rPr>
            </w:pPr>
            <w:r>
              <w:rPr>
                <w:rFonts w:hint="eastAsia" w:cs="宋体"/>
                <w:kern w:val="2"/>
                <w:sz w:val="24"/>
                <w:vertAlign w:val="baseline"/>
                <w:lang w:val="en-US" w:eastAsia="zh-CN"/>
              </w:rPr>
              <w:t>-</w:t>
            </w:r>
          </w:p>
        </w:tc>
        <w:tc>
          <w:tcPr>
            <w:tcW w:w="1642" w:type="dxa"/>
          </w:tcPr>
          <w:p>
            <w:pPr>
              <w:keepNext w:val="0"/>
              <w:keepLines w:val="0"/>
              <w:widowControl w:val="0"/>
              <w:numPr>
                <w:ilvl w:val="-1"/>
                <w:numId w:val="0"/>
              </w:numPr>
              <w:suppressLineNumbers w:val="0"/>
              <w:spacing w:before="0" w:beforeAutospacing="0" w:after="160" w:afterAutospacing="0" w:line="259" w:lineRule="auto"/>
              <w:ind w:left="0" w:right="0"/>
              <w:jc w:val="both"/>
              <w:rPr>
                <w:rFonts w:hint="eastAsia" w:ascii="宋体" w:hAnsi="宋体" w:eastAsia="宋体" w:cs="宋体"/>
                <w:kern w:val="2"/>
                <w:sz w:val="24"/>
                <w:vertAlign w:val="baseline"/>
                <w:lang w:val="en-US" w:eastAsia="zh-CN"/>
              </w:rPr>
            </w:pPr>
            <w:r>
              <w:rPr>
                <w:rFonts w:hint="eastAsia" w:cs="宋体"/>
                <w:kern w:val="2"/>
                <w:sz w:val="24"/>
                <w:vertAlign w:val="baseline"/>
                <w:lang w:val="en-US" w:eastAsia="zh-CN"/>
              </w:rPr>
              <w:t>-</w:t>
            </w:r>
          </w:p>
        </w:tc>
        <w:tc>
          <w:tcPr>
            <w:tcW w:w="1642" w:type="dxa"/>
          </w:tcPr>
          <w:p>
            <w:pPr>
              <w:keepNext w:val="0"/>
              <w:keepLines w:val="0"/>
              <w:widowControl w:val="0"/>
              <w:numPr>
                <w:ilvl w:val="-1"/>
                <w:numId w:val="0"/>
              </w:numPr>
              <w:suppressLineNumbers w:val="0"/>
              <w:spacing w:before="0" w:beforeAutospacing="0" w:after="160" w:afterAutospacing="0" w:line="259" w:lineRule="auto"/>
              <w:ind w:left="0" w:right="0"/>
              <w:jc w:val="both"/>
              <w:rPr>
                <w:rFonts w:hint="default" w:ascii="宋体" w:hAnsi="宋体" w:eastAsia="宋体" w:cs="宋体"/>
                <w:kern w:val="2"/>
                <w:sz w:val="24"/>
                <w:vertAlign w:val="baseline"/>
                <w:lang w:val="en-US" w:eastAsia="zh-CN"/>
              </w:rPr>
            </w:pPr>
            <w:r>
              <w:rPr>
                <w:rFonts w:hint="eastAsia" w:cs="宋体"/>
                <w:kern w:val="2"/>
                <w:sz w:val="24"/>
                <w:vertAlign w:val="baseline"/>
                <w:lang w:val="en-US" w:eastAsia="zh-CN"/>
              </w:rPr>
              <w:t>500万</w:t>
            </w:r>
          </w:p>
        </w:tc>
        <w:tc>
          <w:tcPr>
            <w:tcW w:w="1643" w:type="dxa"/>
          </w:tcPr>
          <w:p>
            <w:pPr>
              <w:keepNext w:val="0"/>
              <w:keepLines w:val="0"/>
              <w:widowControl w:val="0"/>
              <w:numPr>
                <w:ilvl w:val="-1"/>
                <w:numId w:val="0"/>
              </w:numPr>
              <w:suppressLineNumbers w:val="0"/>
              <w:spacing w:before="0" w:beforeAutospacing="0" w:after="160" w:afterAutospacing="0" w:line="259" w:lineRule="auto"/>
              <w:ind w:left="0" w:right="0"/>
              <w:jc w:val="both"/>
              <w:rPr>
                <w:rFonts w:hint="default" w:ascii="宋体" w:hAnsi="宋体" w:eastAsia="宋体" w:cs="宋体"/>
                <w:kern w:val="2"/>
                <w:sz w:val="24"/>
                <w:vertAlign w:val="baseline"/>
                <w:lang w:val="en-US" w:eastAsia="zh-CN"/>
              </w:rPr>
            </w:pPr>
            <w:r>
              <w:rPr>
                <w:rFonts w:hint="eastAsia" w:cs="宋体"/>
                <w:kern w:val="2"/>
                <w:sz w:val="24"/>
                <w:vertAlign w:val="baseline"/>
                <w:lang w:val="en-US" w:eastAsia="zh-CN"/>
              </w:rPr>
              <w:t>0.34%</w:t>
            </w:r>
          </w:p>
        </w:tc>
        <w:tc>
          <w:tcPr>
            <w:tcW w:w="1643" w:type="dxa"/>
          </w:tcPr>
          <w:p>
            <w:pPr>
              <w:keepNext w:val="0"/>
              <w:keepLines w:val="0"/>
              <w:widowControl w:val="0"/>
              <w:numPr>
                <w:ilvl w:val="-1"/>
                <w:numId w:val="0"/>
              </w:numPr>
              <w:suppressLineNumbers w:val="0"/>
              <w:spacing w:before="0" w:beforeAutospacing="0" w:after="160" w:afterAutospacing="0" w:line="259" w:lineRule="auto"/>
              <w:ind w:left="0" w:right="0"/>
              <w:jc w:val="both"/>
              <w:rPr>
                <w:rFonts w:hint="default" w:ascii="宋体" w:hAnsi="宋体" w:eastAsia="宋体" w:cs="宋体"/>
                <w:kern w:val="2"/>
                <w:sz w:val="24"/>
                <w:vertAlign w:val="baseline"/>
                <w:lang w:val="en-US" w:eastAsia="zh-CN"/>
              </w:rPr>
            </w:pPr>
            <w:r>
              <w:rPr>
                <w:rFonts w:hint="eastAsia" w:cs="宋体"/>
                <w:kern w:val="2"/>
                <w:sz w:val="24"/>
                <w:vertAlign w:val="baseline"/>
                <w:lang w:val="en-US" w:eastAsia="zh-CN"/>
              </w:rPr>
              <w:t>0.68%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42" w:type="dxa"/>
          </w:tcPr>
          <w:p>
            <w:pPr>
              <w:keepNext w:val="0"/>
              <w:keepLines w:val="0"/>
              <w:widowControl w:val="0"/>
              <w:numPr>
                <w:ilvl w:val="-1"/>
                <w:numId w:val="0"/>
              </w:numPr>
              <w:suppressLineNumbers w:val="0"/>
              <w:spacing w:before="0" w:beforeAutospacing="0" w:after="160" w:afterAutospacing="0" w:line="259" w:lineRule="auto"/>
              <w:ind w:left="0" w:right="0"/>
              <w:jc w:val="both"/>
              <w:rPr>
                <w:rFonts w:hint="eastAsia" w:ascii="宋体" w:hAnsi="宋体" w:eastAsia="宋体" w:cs="宋体"/>
                <w:kern w:val="2"/>
                <w:sz w:val="24"/>
                <w:vertAlign w:val="baseline"/>
                <w:lang w:eastAsia="zh-CN"/>
              </w:rPr>
            </w:pPr>
            <w:r>
              <w:rPr>
                <w:rFonts w:hint="eastAsia" w:cs="宋体"/>
                <w:kern w:val="2"/>
                <w:sz w:val="24"/>
                <w:vertAlign w:val="baseline"/>
                <w:lang w:eastAsia="zh-CN"/>
              </w:rPr>
              <w:t>江苏省</w:t>
            </w:r>
          </w:p>
        </w:tc>
        <w:tc>
          <w:tcPr>
            <w:tcW w:w="1642" w:type="dxa"/>
          </w:tcPr>
          <w:p>
            <w:pPr>
              <w:keepNext w:val="0"/>
              <w:keepLines w:val="0"/>
              <w:widowControl w:val="0"/>
              <w:numPr>
                <w:ilvl w:val="-1"/>
                <w:numId w:val="0"/>
              </w:numPr>
              <w:suppressLineNumbers w:val="0"/>
              <w:spacing w:before="0" w:beforeAutospacing="0" w:after="160" w:afterAutospacing="0" w:line="259" w:lineRule="auto"/>
              <w:ind w:left="0" w:right="0"/>
              <w:jc w:val="both"/>
              <w:rPr>
                <w:rFonts w:hint="eastAsia" w:ascii="宋体" w:hAnsi="宋体" w:eastAsia="宋体" w:cs="宋体"/>
                <w:kern w:val="2"/>
                <w:sz w:val="24"/>
                <w:vertAlign w:val="baseline"/>
                <w:lang w:eastAsia="zh-CN"/>
              </w:rPr>
            </w:pPr>
            <w:r>
              <w:rPr>
                <w:rFonts w:hint="eastAsia" w:cs="宋体"/>
                <w:kern w:val="2"/>
                <w:sz w:val="24"/>
                <w:vertAlign w:val="baseline"/>
                <w:lang w:eastAsia="zh-CN"/>
              </w:rPr>
              <w:t>南京市</w:t>
            </w:r>
          </w:p>
        </w:tc>
        <w:tc>
          <w:tcPr>
            <w:tcW w:w="1642" w:type="dxa"/>
          </w:tcPr>
          <w:p>
            <w:pPr>
              <w:keepNext w:val="0"/>
              <w:keepLines w:val="0"/>
              <w:widowControl w:val="0"/>
              <w:numPr>
                <w:ilvl w:val="-1"/>
                <w:numId w:val="0"/>
              </w:numPr>
              <w:suppressLineNumbers w:val="0"/>
              <w:spacing w:before="0" w:beforeAutospacing="0" w:after="160" w:afterAutospacing="0" w:line="259" w:lineRule="auto"/>
              <w:ind w:left="0" w:right="0"/>
              <w:jc w:val="both"/>
              <w:rPr>
                <w:rFonts w:hint="eastAsia" w:ascii="宋体" w:hAnsi="宋体" w:cs="宋体"/>
                <w:kern w:val="2"/>
                <w:sz w:val="24"/>
                <w:vertAlign w:val="baseline"/>
              </w:rPr>
            </w:pPr>
          </w:p>
        </w:tc>
        <w:tc>
          <w:tcPr>
            <w:tcW w:w="1642" w:type="dxa"/>
          </w:tcPr>
          <w:p>
            <w:pPr>
              <w:keepNext w:val="0"/>
              <w:keepLines w:val="0"/>
              <w:widowControl w:val="0"/>
              <w:numPr>
                <w:ilvl w:val="-1"/>
                <w:numId w:val="0"/>
              </w:numPr>
              <w:suppressLineNumbers w:val="0"/>
              <w:spacing w:before="0" w:beforeAutospacing="0" w:after="160" w:afterAutospacing="0" w:line="259" w:lineRule="auto"/>
              <w:ind w:left="0" w:right="0"/>
              <w:jc w:val="both"/>
              <w:rPr>
                <w:rFonts w:hint="default" w:ascii="宋体" w:hAnsi="宋体" w:eastAsia="宋体" w:cs="宋体"/>
                <w:kern w:val="2"/>
                <w:sz w:val="24"/>
                <w:vertAlign w:val="baseline"/>
                <w:lang w:val="en-US" w:eastAsia="zh-CN"/>
              </w:rPr>
            </w:pPr>
            <w:r>
              <w:rPr>
                <w:rFonts w:hint="eastAsia" w:cs="宋体"/>
                <w:kern w:val="2"/>
                <w:sz w:val="24"/>
                <w:vertAlign w:val="baseline"/>
                <w:lang w:val="en-US" w:eastAsia="zh-CN"/>
              </w:rPr>
              <w:t>300万</w:t>
            </w:r>
          </w:p>
        </w:tc>
        <w:tc>
          <w:tcPr>
            <w:tcW w:w="1643" w:type="dxa"/>
          </w:tcPr>
          <w:p>
            <w:pPr>
              <w:keepNext w:val="0"/>
              <w:keepLines w:val="0"/>
              <w:widowControl w:val="0"/>
              <w:numPr>
                <w:ilvl w:val="-1"/>
                <w:numId w:val="0"/>
              </w:numPr>
              <w:suppressLineNumbers w:val="0"/>
              <w:spacing w:before="0" w:beforeAutospacing="0" w:after="160" w:afterAutospacing="0" w:line="259" w:lineRule="auto"/>
              <w:ind w:left="0" w:right="0"/>
              <w:jc w:val="both"/>
              <w:rPr>
                <w:rFonts w:hint="default" w:ascii="宋体" w:hAnsi="宋体" w:eastAsia="宋体" w:cs="宋体"/>
                <w:kern w:val="2"/>
                <w:sz w:val="24"/>
                <w:vertAlign w:val="baseline"/>
                <w:lang w:val="en-US" w:eastAsia="zh-CN"/>
              </w:rPr>
            </w:pPr>
            <w:r>
              <w:rPr>
                <w:rFonts w:hint="eastAsia" w:cs="宋体"/>
                <w:kern w:val="2"/>
                <w:sz w:val="24"/>
                <w:vertAlign w:val="baseline"/>
                <w:lang w:val="en-US" w:eastAsia="zh-CN"/>
              </w:rPr>
              <w:t>0.94%</w:t>
            </w:r>
          </w:p>
        </w:tc>
        <w:tc>
          <w:tcPr>
            <w:tcW w:w="1643" w:type="dxa"/>
          </w:tcPr>
          <w:p>
            <w:pPr>
              <w:keepNext w:val="0"/>
              <w:keepLines w:val="0"/>
              <w:widowControl w:val="0"/>
              <w:numPr>
                <w:ilvl w:val="-1"/>
                <w:numId w:val="0"/>
              </w:numPr>
              <w:suppressLineNumbers w:val="0"/>
              <w:spacing w:before="0" w:beforeAutospacing="0" w:after="160" w:afterAutospacing="0" w:line="259" w:lineRule="auto"/>
              <w:ind w:left="0" w:right="0"/>
              <w:jc w:val="both"/>
              <w:rPr>
                <w:rFonts w:hint="eastAsia" w:ascii="宋体" w:hAnsi="宋体" w:cs="宋体"/>
                <w:kern w:val="2"/>
                <w:sz w:val="24"/>
                <w:vertAlign w:val="baseline"/>
              </w:rPr>
            </w:pPr>
            <w:r>
              <w:rPr>
                <w:rFonts w:hint="eastAsia" w:cs="宋体"/>
                <w:kern w:val="2"/>
                <w:sz w:val="24"/>
                <w:vertAlign w:val="baseline"/>
                <w:lang w:val="en-US" w:eastAsia="zh-CN"/>
              </w:rPr>
              <w:t>0.98%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42" w:type="dxa"/>
            <w:vAlign w:val="top"/>
          </w:tcPr>
          <w:p>
            <w:pPr>
              <w:keepNext w:val="0"/>
              <w:keepLines w:val="0"/>
              <w:widowControl w:val="0"/>
              <w:numPr>
                <w:ilvl w:val="-1"/>
                <w:numId w:val="0"/>
              </w:numPr>
              <w:suppressLineNumbers w:val="0"/>
              <w:spacing w:before="0" w:beforeAutospacing="0" w:after="160" w:afterAutospacing="0" w:line="259" w:lineRule="auto"/>
              <w:ind w:left="0" w:leftChars="0" w:right="0" w:firstLine="0" w:firstLineChars="0"/>
              <w:jc w:val="both"/>
              <w:rPr>
                <w:rFonts w:hint="eastAsia" w:ascii="宋体" w:hAnsi="宋体" w:eastAsia="宋体" w:cs="宋体"/>
                <w:kern w:val="2"/>
                <w:sz w:val="24"/>
                <w:szCs w:val="24"/>
                <w:vertAlign w:val="baseline"/>
                <w:lang w:val="en-US" w:eastAsia="zh-CN" w:bidi="ar-SA"/>
              </w:rPr>
            </w:pPr>
            <w:r>
              <w:rPr>
                <w:rFonts w:hint="eastAsia" w:cs="宋体"/>
                <w:kern w:val="2"/>
                <w:sz w:val="24"/>
                <w:vertAlign w:val="baseline"/>
                <w:lang w:eastAsia="zh-CN"/>
              </w:rPr>
              <w:t>江苏省</w:t>
            </w:r>
          </w:p>
        </w:tc>
        <w:tc>
          <w:tcPr>
            <w:tcW w:w="1642" w:type="dxa"/>
            <w:vAlign w:val="top"/>
          </w:tcPr>
          <w:p>
            <w:pPr>
              <w:keepNext w:val="0"/>
              <w:keepLines w:val="0"/>
              <w:widowControl w:val="0"/>
              <w:numPr>
                <w:ilvl w:val="-1"/>
                <w:numId w:val="0"/>
              </w:numPr>
              <w:suppressLineNumbers w:val="0"/>
              <w:spacing w:before="0" w:beforeAutospacing="0" w:after="160" w:afterAutospacing="0" w:line="259" w:lineRule="auto"/>
              <w:ind w:left="0" w:leftChars="0" w:right="0" w:firstLine="0" w:firstLineChars="0"/>
              <w:jc w:val="both"/>
              <w:rPr>
                <w:rFonts w:hint="eastAsia" w:ascii="宋体" w:hAnsi="宋体" w:eastAsia="宋体" w:cs="宋体"/>
                <w:kern w:val="2"/>
                <w:sz w:val="24"/>
                <w:szCs w:val="24"/>
                <w:vertAlign w:val="baseline"/>
                <w:lang w:val="en-US" w:eastAsia="zh-CN" w:bidi="ar-SA"/>
              </w:rPr>
            </w:pPr>
            <w:r>
              <w:rPr>
                <w:rFonts w:hint="eastAsia" w:cs="宋体"/>
                <w:kern w:val="2"/>
                <w:sz w:val="24"/>
                <w:vertAlign w:val="baseline"/>
                <w:lang w:eastAsia="zh-CN"/>
              </w:rPr>
              <w:t>南京市</w:t>
            </w:r>
          </w:p>
        </w:tc>
        <w:tc>
          <w:tcPr>
            <w:tcW w:w="1642" w:type="dxa"/>
            <w:vAlign w:val="top"/>
          </w:tcPr>
          <w:p>
            <w:pPr>
              <w:keepNext w:val="0"/>
              <w:keepLines w:val="0"/>
              <w:widowControl w:val="0"/>
              <w:numPr>
                <w:ilvl w:val="-1"/>
                <w:numId w:val="0"/>
              </w:numPr>
              <w:suppressLineNumbers w:val="0"/>
              <w:spacing w:before="0" w:beforeAutospacing="0" w:after="160" w:afterAutospacing="0" w:line="259" w:lineRule="auto"/>
              <w:ind w:left="0" w:leftChars="0" w:right="0" w:firstLine="0" w:firstLineChars="0"/>
              <w:jc w:val="both"/>
              <w:rPr>
                <w:rFonts w:hint="eastAsia" w:ascii="宋体" w:hAnsi="宋体" w:eastAsia="宋体" w:cs="宋体"/>
                <w:kern w:val="2"/>
                <w:sz w:val="24"/>
                <w:szCs w:val="24"/>
                <w:vertAlign w:val="baseline"/>
                <w:lang w:val="en-US" w:eastAsia="zh-CN" w:bidi="ar-SA"/>
              </w:rPr>
            </w:pPr>
            <w:r>
              <w:rPr>
                <w:rFonts w:hint="eastAsia" w:cs="宋体"/>
                <w:kern w:val="2"/>
                <w:sz w:val="24"/>
                <w:szCs w:val="24"/>
                <w:vertAlign w:val="baseline"/>
                <w:lang w:val="en-US" w:eastAsia="zh-CN" w:bidi="ar-SA"/>
              </w:rPr>
              <w:t>交强险</w:t>
            </w:r>
          </w:p>
        </w:tc>
        <w:tc>
          <w:tcPr>
            <w:tcW w:w="1642" w:type="dxa"/>
            <w:vAlign w:val="top"/>
          </w:tcPr>
          <w:p>
            <w:pPr>
              <w:keepNext w:val="0"/>
              <w:keepLines w:val="0"/>
              <w:widowControl w:val="0"/>
              <w:numPr>
                <w:ilvl w:val="-1"/>
                <w:numId w:val="0"/>
              </w:numPr>
              <w:suppressLineNumbers w:val="0"/>
              <w:spacing w:before="0" w:beforeAutospacing="0" w:after="160" w:afterAutospacing="0" w:line="259" w:lineRule="auto"/>
              <w:ind w:left="0" w:leftChars="0" w:right="0" w:firstLine="0" w:firstLineChars="0"/>
              <w:jc w:val="both"/>
              <w:rPr>
                <w:rFonts w:hint="eastAsia" w:ascii="宋体" w:hAnsi="宋体" w:eastAsia="宋体" w:cs="宋体"/>
                <w:kern w:val="2"/>
                <w:sz w:val="24"/>
                <w:szCs w:val="24"/>
                <w:vertAlign w:val="baseline"/>
                <w:lang w:val="en-US" w:eastAsia="zh-CN" w:bidi="ar-SA"/>
              </w:rPr>
            </w:pPr>
            <w:r>
              <w:rPr>
                <w:rFonts w:hint="eastAsia" w:cs="宋体"/>
                <w:kern w:val="2"/>
                <w:sz w:val="24"/>
                <w:vertAlign w:val="baseline"/>
                <w:lang w:val="en-US" w:eastAsia="zh-CN"/>
              </w:rPr>
              <w:t>100万</w:t>
            </w:r>
          </w:p>
        </w:tc>
        <w:tc>
          <w:tcPr>
            <w:tcW w:w="1643" w:type="dxa"/>
            <w:vAlign w:val="top"/>
          </w:tcPr>
          <w:p>
            <w:pPr>
              <w:keepNext w:val="0"/>
              <w:keepLines w:val="0"/>
              <w:widowControl w:val="0"/>
              <w:numPr>
                <w:ilvl w:val="-1"/>
                <w:numId w:val="0"/>
              </w:numPr>
              <w:suppressLineNumbers w:val="0"/>
              <w:spacing w:before="0" w:beforeAutospacing="0" w:after="160" w:afterAutospacing="0" w:line="259" w:lineRule="auto"/>
              <w:ind w:left="0" w:leftChars="0" w:right="0" w:firstLine="0" w:firstLineChars="0"/>
              <w:jc w:val="both"/>
              <w:rPr>
                <w:rFonts w:hint="eastAsia" w:ascii="宋体" w:hAnsi="宋体" w:eastAsia="宋体" w:cs="宋体"/>
                <w:kern w:val="2"/>
                <w:sz w:val="24"/>
                <w:szCs w:val="24"/>
                <w:vertAlign w:val="baseline"/>
                <w:lang w:val="en-US" w:eastAsia="zh-CN" w:bidi="ar-SA"/>
              </w:rPr>
            </w:pPr>
            <w:r>
              <w:rPr>
                <w:rFonts w:hint="eastAsia" w:cs="宋体"/>
                <w:kern w:val="2"/>
                <w:sz w:val="24"/>
                <w:vertAlign w:val="baseline"/>
                <w:lang w:val="en-US" w:eastAsia="zh-CN"/>
              </w:rPr>
              <w:t>0.94%</w:t>
            </w:r>
          </w:p>
        </w:tc>
        <w:tc>
          <w:tcPr>
            <w:tcW w:w="1643" w:type="dxa"/>
            <w:vAlign w:val="top"/>
          </w:tcPr>
          <w:p>
            <w:pPr>
              <w:keepNext w:val="0"/>
              <w:keepLines w:val="0"/>
              <w:widowControl w:val="0"/>
              <w:numPr>
                <w:ilvl w:val="-1"/>
                <w:numId w:val="0"/>
              </w:numPr>
              <w:suppressLineNumbers w:val="0"/>
              <w:spacing w:before="0" w:beforeAutospacing="0" w:after="160" w:afterAutospacing="0" w:line="259" w:lineRule="auto"/>
              <w:ind w:left="0" w:leftChars="0" w:right="0" w:firstLine="0" w:firstLineChars="0"/>
              <w:jc w:val="both"/>
              <w:rPr>
                <w:rFonts w:hint="eastAsia" w:ascii="宋体" w:hAnsi="宋体" w:eastAsia="宋体" w:cs="宋体"/>
                <w:kern w:val="2"/>
                <w:sz w:val="24"/>
                <w:szCs w:val="24"/>
                <w:vertAlign w:val="baseline"/>
                <w:lang w:val="en-US" w:eastAsia="zh-CN" w:bidi="ar-SA"/>
              </w:rPr>
            </w:pPr>
            <w:r>
              <w:rPr>
                <w:rFonts w:hint="eastAsia" w:cs="宋体"/>
                <w:kern w:val="2"/>
                <w:sz w:val="24"/>
                <w:vertAlign w:val="baseline"/>
                <w:lang w:val="en-US" w:eastAsia="zh-CN"/>
              </w:rPr>
              <w:t>0.98%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42" w:type="dxa"/>
            <w:vAlign w:val="top"/>
          </w:tcPr>
          <w:p>
            <w:pPr>
              <w:keepNext w:val="0"/>
              <w:keepLines w:val="0"/>
              <w:widowControl w:val="0"/>
              <w:numPr>
                <w:ilvl w:val="-1"/>
                <w:numId w:val="0"/>
              </w:numPr>
              <w:suppressLineNumbers w:val="0"/>
              <w:spacing w:before="0" w:beforeAutospacing="0" w:after="160" w:afterAutospacing="0" w:line="259" w:lineRule="auto"/>
              <w:ind w:left="0" w:leftChars="0" w:right="0" w:firstLine="0" w:firstLineChars="0"/>
              <w:jc w:val="both"/>
              <w:rPr>
                <w:rFonts w:hint="eastAsia" w:ascii="宋体" w:hAnsi="宋体" w:eastAsia="宋体" w:cs="宋体"/>
                <w:kern w:val="2"/>
                <w:sz w:val="24"/>
                <w:szCs w:val="24"/>
                <w:vertAlign w:val="baseline"/>
                <w:lang w:val="en-US" w:eastAsia="zh-CN" w:bidi="ar-SA"/>
              </w:rPr>
            </w:pPr>
            <w:r>
              <w:rPr>
                <w:rFonts w:hint="eastAsia" w:cs="宋体"/>
                <w:kern w:val="2"/>
                <w:sz w:val="24"/>
                <w:vertAlign w:val="baseline"/>
                <w:lang w:eastAsia="zh-CN"/>
              </w:rPr>
              <w:t>江苏省</w:t>
            </w:r>
          </w:p>
        </w:tc>
        <w:tc>
          <w:tcPr>
            <w:tcW w:w="1642" w:type="dxa"/>
            <w:vAlign w:val="top"/>
          </w:tcPr>
          <w:p>
            <w:pPr>
              <w:keepNext w:val="0"/>
              <w:keepLines w:val="0"/>
              <w:widowControl w:val="0"/>
              <w:numPr>
                <w:ilvl w:val="-1"/>
                <w:numId w:val="0"/>
              </w:numPr>
              <w:suppressLineNumbers w:val="0"/>
              <w:spacing w:before="0" w:beforeAutospacing="0" w:after="160" w:afterAutospacing="0" w:line="259" w:lineRule="auto"/>
              <w:ind w:left="0" w:leftChars="0" w:right="0" w:firstLine="0" w:firstLineChars="0"/>
              <w:jc w:val="both"/>
              <w:rPr>
                <w:rFonts w:hint="eastAsia" w:ascii="宋体" w:hAnsi="宋体" w:eastAsia="宋体" w:cs="宋体"/>
                <w:kern w:val="2"/>
                <w:sz w:val="24"/>
                <w:szCs w:val="24"/>
                <w:vertAlign w:val="baseline"/>
                <w:lang w:val="en-US" w:eastAsia="zh-CN" w:bidi="ar-SA"/>
              </w:rPr>
            </w:pPr>
            <w:r>
              <w:rPr>
                <w:rFonts w:hint="eastAsia" w:cs="宋体"/>
                <w:kern w:val="2"/>
                <w:sz w:val="24"/>
                <w:vertAlign w:val="baseline"/>
                <w:lang w:eastAsia="zh-CN"/>
              </w:rPr>
              <w:t>南京市</w:t>
            </w:r>
          </w:p>
        </w:tc>
        <w:tc>
          <w:tcPr>
            <w:tcW w:w="1642" w:type="dxa"/>
            <w:vAlign w:val="top"/>
          </w:tcPr>
          <w:p>
            <w:pPr>
              <w:keepNext w:val="0"/>
              <w:keepLines w:val="0"/>
              <w:widowControl w:val="0"/>
              <w:numPr>
                <w:ilvl w:val="-1"/>
                <w:numId w:val="0"/>
              </w:numPr>
              <w:suppressLineNumbers w:val="0"/>
              <w:spacing w:before="0" w:beforeAutospacing="0" w:after="160" w:afterAutospacing="0" w:line="259" w:lineRule="auto"/>
              <w:ind w:left="0" w:leftChars="0" w:right="0" w:firstLine="0" w:firstLineChars="0"/>
              <w:jc w:val="both"/>
              <w:rPr>
                <w:rFonts w:hint="eastAsia" w:ascii="宋体" w:hAnsi="宋体" w:eastAsia="宋体" w:cs="宋体"/>
                <w:kern w:val="2"/>
                <w:sz w:val="24"/>
                <w:szCs w:val="24"/>
                <w:vertAlign w:val="baseline"/>
                <w:lang w:val="en-US" w:eastAsia="zh-CN" w:bidi="ar-SA"/>
              </w:rPr>
            </w:pPr>
            <w:r>
              <w:rPr>
                <w:rFonts w:hint="eastAsia" w:cs="宋体"/>
                <w:kern w:val="2"/>
                <w:sz w:val="24"/>
                <w:szCs w:val="24"/>
                <w:vertAlign w:val="baseline"/>
                <w:lang w:val="en-US" w:eastAsia="zh-CN" w:bidi="ar-SA"/>
              </w:rPr>
              <w:t>商业险</w:t>
            </w:r>
          </w:p>
        </w:tc>
        <w:tc>
          <w:tcPr>
            <w:tcW w:w="1642" w:type="dxa"/>
            <w:vAlign w:val="top"/>
          </w:tcPr>
          <w:p>
            <w:pPr>
              <w:keepNext w:val="0"/>
              <w:keepLines w:val="0"/>
              <w:widowControl w:val="0"/>
              <w:numPr>
                <w:ilvl w:val="-1"/>
                <w:numId w:val="0"/>
              </w:numPr>
              <w:suppressLineNumbers w:val="0"/>
              <w:spacing w:before="0" w:beforeAutospacing="0" w:after="160" w:afterAutospacing="0" w:line="259" w:lineRule="auto"/>
              <w:ind w:left="0" w:leftChars="0" w:right="0" w:firstLine="0" w:firstLineChars="0"/>
              <w:jc w:val="both"/>
              <w:rPr>
                <w:rFonts w:hint="eastAsia" w:ascii="宋体" w:hAnsi="宋体" w:eastAsia="宋体" w:cs="宋体"/>
                <w:kern w:val="2"/>
                <w:sz w:val="24"/>
                <w:szCs w:val="24"/>
                <w:vertAlign w:val="baseline"/>
                <w:lang w:val="en-US" w:eastAsia="zh-CN" w:bidi="ar-SA"/>
              </w:rPr>
            </w:pPr>
            <w:r>
              <w:rPr>
                <w:rFonts w:hint="eastAsia" w:cs="宋体"/>
                <w:kern w:val="2"/>
                <w:sz w:val="24"/>
                <w:vertAlign w:val="baseline"/>
                <w:lang w:val="en-US" w:eastAsia="zh-CN"/>
              </w:rPr>
              <w:t>120万</w:t>
            </w:r>
          </w:p>
        </w:tc>
        <w:tc>
          <w:tcPr>
            <w:tcW w:w="1643" w:type="dxa"/>
            <w:vAlign w:val="top"/>
          </w:tcPr>
          <w:p>
            <w:pPr>
              <w:keepNext w:val="0"/>
              <w:keepLines w:val="0"/>
              <w:widowControl w:val="0"/>
              <w:numPr>
                <w:ilvl w:val="-1"/>
                <w:numId w:val="0"/>
              </w:numPr>
              <w:suppressLineNumbers w:val="0"/>
              <w:spacing w:before="0" w:beforeAutospacing="0" w:after="160" w:afterAutospacing="0" w:line="259" w:lineRule="auto"/>
              <w:ind w:left="0" w:leftChars="0" w:right="0" w:firstLine="0" w:firstLineChars="0"/>
              <w:jc w:val="both"/>
              <w:rPr>
                <w:rFonts w:hint="eastAsia" w:ascii="宋体" w:hAnsi="宋体" w:eastAsia="宋体" w:cs="宋体"/>
                <w:kern w:val="2"/>
                <w:sz w:val="24"/>
                <w:szCs w:val="24"/>
                <w:vertAlign w:val="baseline"/>
                <w:lang w:val="en-US" w:eastAsia="zh-CN" w:bidi="ar-SA"/>
              </w:rPr>
            </w:pPr>
            <w:r>
              <w:rPr>
                <w:rFonts w:hint="eastAsia" w:cs="宋体"/>
                <w:kern w:val="2"/>
                <w:sz w:val="24"/>
                <w:vertAlign w:val="baseline"/>
                <w:lang w:val="en-US" w:eastAsia="zh-CN"/>
              </w:rPr>
              <w:t>0.94%</w:t>
            </w:r>
          </w:p>
        </w:tc>
        <w:tc>
          <w:tcPr>
            <w:tcW w:w="1643" w:type="dxa"/>
            <w:vAlign w:val="top"/>
          </w:tcPr>
          <w:p>
            <w:pPr>
              <w:keepNext w:val="0"/>
              <w:keepLines w:val="0"/>
              <w:widowControl w:val="0"/>
              <w:numPr>
                <w:ilvl w:val="-1"/>
                <w:numId w:val="0"/>
              </w:numPr>
              <w:suppressLineNumbers w:val="0"/>
              <w:spacing w:before="0" w:beforeAutospacing="0" w:after="160" w:afterAutospacing="0" w:line="259" w:lineRule="auto"/>
              <w:ind w:left="0" w:leftChars="0" w:right="0" w:firstLine="0" w:firstLineChars="0"/>
              <w:jc w:val="both"/>
              <w:rPr>
                <w:rFonts w:hint="eastAsia" w:ascii="宋体" w:hAnsi="宋体" w:eastAsia="宋体" w:cs="宋体"/>
                <w:kern w:val="2"/>
                <w:sz w:val="24"/>
                <w:szCs w:val="24"/>
                <w:vertAlign w:val="baseline"/>
                <w:lang w:val="en-US" w:eastAsia="zh-CN" w:bidi="ar-SA"/>
              </w:rPr>
            </w:pPr>
            <w:r>
              <w:rPr>
                <w:rFonts w:hint="eastAsia" w:cs="宋体"/>
                <w:kern w:val="2"/>
                <w:sz w:val="24"/>
                <w:vertAlign w:val="baseline"/>
                <w:lang w:val="en-US" w:eastAsia="zh-CN"/>
              </w:rPr>
              <w:t>0.98%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42" w:type="dxa"/>
            <w:vAlign w:val="top"/>
          </w:tcPr>
          <w:p>
            <w:pPr>
              <w:keepNext w:val="0"/>
              <w:keepLines w:val="0"/>
              <w:widowControl w:val="0"/>
              <w:numPr>
                <w:ilvl w:val="-1"/>
                <w:numId w:val="0"/>
              </w:numPr>
              <w:suppressLineNumbers w:val="0"/>
              <w:spacing w:before="0" w:beforeAutospacing="0" w:after="160" w:afterAutospacing="0" w:line="259" w:lineRule="auto"/>
              <w:ind w:left="0" w:leftChars="0" w:right="0" w:firstLine="0" w:firstLineChars="0"/>
              <w:jc w:val="both"/>
              <w:rPr>
                <w:rFonts w:hint="eastAsia" w:ascii="宋体" w:hAnsi="宋体" w:eastAsia="宋体" w:cs="宋体"/>
                <w:kern w:val="2"/>
                <w:sz w:val="24"/>
                <w:szCs w:val="24"/>
                <w:vertAlign w:val="baseline"/>
                <w:lang w:val="en-US" w:eastAsia="zh-CN" w:bidi="ar-SA"/>
              </w:rPr>
            </w:pPr>
            <w:r>
              <w:rPr>
                <w:rFonts w:hint="eastAsia" w:cs="宋体"/>
                <w:kern w:val="2"/>
                <w:sz w:val="24"/>
                <w:vertAlign w:val="baseline"/>
                <w:lang w:eastAsia="zh-CN"/>
              </w:rPr>
              <w:t>江苏省</w:t>
            </w:r>
          </w:p>
        </w:tc>
        <w:tc>
          <w:tcPr>
            <w:tcW w:w="1642" w:type="dxa"/>
            <w:vAlign w:val="top"/>
          </w:tcPr>
          <w:p>
            <w:pPr>
              <w:keepNext w:val="0"/>
              <w:keepLines w:val="0"/>
              <w:widowControl w:val="0"/>
              <w:numPr>
                <w:ilvl w:val="-1"/>
                <w:numId w:val="0"/>
              </w:numPr>
              <w:suppressLineNumbers w:val="0"/>
              <w:spacing w:before="0" w:beforeAutospacing="0" w:after="160" w:afterAutospacing="0" w:line="259" w:lineRule="auto"/>
              <w:ind w:left="0" w:leftChars="0" w:right="0" w:firstLine="0" w:firstLineChars="0"/>
              <w:jc w:val="both"/>
              <w:rPr>
                <w:rFonts w:hint="eastAsia" w:ascii="宋体" w:hAnsi="宋体" w:eastAsia="宋体" w:cs="宋体"/>
                <w:kern w:val="2"/>
                <w:sz w:val="24"/>
                <w:szCs w:val="24"/>
                <w:vertAlign w:val="baseline"/>
                <w:lang w:val="en-US" w:eastAsia="zh-CN" w:bidi="ar-SA"/>
              </w:rPr>
            </w:pPr>
            <w:r>
              <w:rPr>
                <w:rFonts w:hint="eastAsia" w:cs="宋体"/>
                <w:kern w:val="2"/>
                <w:sz w:val="24"/>
                <w:vertAlign w:val="baseline"/>
                <w:lang w:eastAsia="zh-CN"/>
              </w:rPr>
              <w:t>南京市</w:t>
            </w:r>
          </w:p>
        </w:tc>
        <w:tc>
          <w:tcPr>
            <w:tcW w:w="1642" w:type="dxa"/>
            <w:vAlign w:val="top"/>
          </w:tcPr>
          <w:p>
            <w:pPr>
              <w:keepNext w:val="0"/>
              <w:keepLines w:val="0"/>
              <w:widowControl w:val="0"/>
              <w:numPr>
                <w:ilvl w:val="-1"/>
                <w:numId w:val="0"/>
              </w:numPr>
              <w:suppressLineNumbers w:val="0"/>
              <w:spacing w:before="0" w:beforeAutospacing="0" w:after="160" w:afterAutospacing="0" w:line="259" w:lineRule="auto"/>
              <w:ind w:left="0" w:leftChars="0" w:right="0" w:firstLine="0" w:firstLineChars="0"/>
              <w:jc w:val="both"/>
              <w:rPr>
                <w:rFonts w:hint="eastAsia" w:ascii="宋体" w:hAnsi="宋体" w:eastAsia="宋体" w:cs="宋体"/>
                <w:kern w:val="2"/>
                <w:sz w:val="24"/>
                <w:szCs w:val="24"/>
                <w:vertAlign w:val="baseline"/>
                <w:lang w:val="en-US" w:eastAsia="zh-CN" w:bidi="ar-SA"/>
              </w:rPr>
            </w:pPr>
            <w:r>
              <w:rPr>
                <w:rFonts w:hint="eastAsia" w:cs="宋体"/>
                <w:kern w:val="2"/>
                <w:sz w:val="24"/>
                <w:szCs w:val="24"/>
                <w:vertAlign w:val="baseline"/>
                <w:lang w:val="en-US" w:eastAsia="zh-CN" w:bidi="ar-SA"/>
              </w:rPr>
              <w:t>家财险</w:t>
            </w:r>
          </w:p>
        </w:tc>
        <w:tc>
          <w:tcPr>
            <w:tcW w:w="1642" w:type="dxa"/>
            <w:vAlign w:val="top"/>
          </w:tcPr>
          <w:p>
            <w:pPr>
              <w:keepNext w:val="0"/>
              <w:keepLines w:val="0"/>
              <w:widowControl w:val="0"/>
              <w:numPr>
                <w:ilvl w:val="-1"/>
                <w:numId w:val="0"/>
              </w:numPr>
              <w:suppressLineNumbers w:val="0"/>
              <w:spacing w:before="0" w:beforeAutospacing="0" w:after="160" w:afterAutospacing="0" w:line="259" w:lineRule="auto"/>
              <w:ind w:left="0" w:leftChars="0" w:right="0" w:firstLine="0" w:firstLineChars="0"/>
              <w:jc w:val="both"/>
              <w:rPr>
                <w:rFonts w:hint="eastAsia" w:ascii="宋体" w:hAnsi="宋体" w:eastAsia="宋体" w:cs="宋体"/>
                <w:kern w:val="2"/>
                <w:sz w:val="24"/>
                <w:szCs w:val="24"/>
                <w:vertAlign w:val="baseline"/>
                <w:lang w:val="en-US" w:eastAsia="zh-CN" w:bidi="ar-SA"/>
              </w:rPr>
            </w:pPr>
            <w:r>
              <w:rPr>
                <w:rFonts w:hint="eastAsia" w:cs="宋体"/>
                <w:kern w:val="2"/>
                <w:sz w:val="24"/>
                <w:vertAlign w:val="baseline"/>
                <w:lang w:val="en-US" w:eastAsia="zh-CN"/>
              </w:rPr>
              <w:t>110万</w:t>
            </w:r>
          </w:p>
        </w:tc>
        <w:tc>
          <w:tcPr>
            <w:tcW w:w="1643" w:type="dxa"/>
            <w:vAlign w:val="top"/>
          </w:tcPr>
          <w:p>
            <w:pPr>
              <w:keepNext w:val="0"/>
              <w:keepLines w:val="0"/>
              <w:widowControl w:val="0"/>
              <w:numPr>
                <w:ilvl w:val="-1"/>
                <w:numId w:val="0"/>
              </w:numPr>
              <w:suppressLineNumbers w:val="0"/>
              <w:spacing w:before="0" w:beforeAutospacing="0" w:after="160" w:afterAutospacing="0" w:line="259" w:lineRule="auto"/>
              <w:ind w:left="0" w:leftChars="0" w:right="0" w:firstLine="0" w:firstLineChars="0"/>
              <w:jc w:val="both"/>
              <w:rPr>
                <w:rFonts w:hint="eastAsia" w:ascii="宋体" w:hAnsi="宋体" w:eastAsia="宋体" w:cs="宋体"/>
                <w:kern w:val="2"/>
                <w:sz w:val="24"/>
                <w:szCs w:val="24"/>
                <w:vertAlign w:val="baseline"/>
                <w:lang w:val="en-US" w:eastAsia="zh-CN" w:bidi="ar-SA"/>
              </w:rPr>
            </w:pPr>
            <w:r>
              <w:rPr>
                <w:rFonts w:hint="eastAsia" w:cs="宋体"/>
                <w:kern w:val="2"/>
                <w:sz w:val="24"/>
                <w:vertAlign w:val="baseline"/>
                <w:lang w:val="en-US" w:eastAsia="zh-CN"/>
              </w:rPr>
              <w:t>0.94%</w:t>
            </w:r>
          </w:p>
        </w:tc>
        <w:tc>
          <w:tcPr>
            <w:tcW w:w="1643" w:type="dxa"/>
            <w:vAlign w:val="top"/>
          </w:tcPr>
          <w:p>
            <w:pPr>
              <w:keepNext w:val="0"/>
              <w:keepLines w:val="0"/>
              <w:widowControl w:val="0"/>
              <w:numPr>
                <w:ilvl w:val="-1"/>
                <w:numId w:val="0"/>
              </w:numPr>
              <w:suppressLineNumbers w:val="0"/>
              <w:spacing w:before="0" w:beforeAutospacing="0" w:after="160" w:afterAutospacing="0" w:line="259" w:lineRule="auto"/>
              <w:ind w:left="0" w:leftChars="0" w:right="0" w:firstLine="0" w:firstLineChars="0"/>
              <w:jc w:val="both"/>
              <w:rPr>
                <w:rFonts w:hint="eastAsia" w:ascii="宋体" w:hAnsi="宋体" w:eastAsia="宋体" w:cs="宋体"/>
                <w:kern w:val="2"/>
                <w:sz w:val="24"/>
                <w:szCs w:val="24"/>
                <w:vertAlign w:val="baseline"/>
                <w:lang w:val="en-US" w:eastAsia="zh-CN" w:bidi="ar-SA"/>
              </w:rPr>
            </w:pPr>
            <w:r>
              <w:rPr>
                <w:rFonts w:hint="eastAsia" w:cs="宋体"/>
                <w:kern w:val="2"/>
                <w:sz w:val="24"/>
                <w:vertAlign w:val="baseline"/>
                <w:lang w:val="en-US" w:eastAsia="zh-CN"/>
              </w:rPr>
              <w:t>0.98%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42" w:type="dxa"/>
            <w:vAlign w:val="top"/>
          </w:tcPr>
          <w:p>
            <w:pPr>
              <w:keepNext w:val="0"/>
              <w:keepLines w:val="0"/>
              <w:widowControl w:val="0"/>
              <w:numPr>
                <w:ilvl w:val="-1"/>
                <w:numId w:val="0"/>
              </w:numPr>
              <w:suppressLineNumbers w:val="0"/>
              <w:spacing w:before="0" w:beforeAutospacing="0" w:after="160" w:afterAutospacing="0" w:line="259" w:lineRule="auto"/>
              <w:ind w:left="0" w:leftChars="0" w:right="0" w:firstLine="0" w:firstLineChars="0"/>
              <w:jc w:val="both"/>
              <w:rPr>
                <w:rFonts w:hint="eastAsia" w:ascii="宋体" w:hAnsi="宋体" w:eastAsia="宋体" w:cs="宋体"/>
                <w:kern w:val="2"/>
                <w:sz w:val="24"/>
                <w:szCs w:val="24"/>
                <w:vertAlign w:val="baseline"/>
                <w:lang w:val="en-US" w:eastAsia="zh-CN" w:bidi="ar-SA"/>
              </w:rPr>
            </w:pPr>
            <w:r>
              <w:rPr>
                <w:rFonts w:hint="eastAsia" w:cs="宋体"/>
                <w:kern w:val="2"/>
                <w:sz w:val="24"/>
                <w:vertAlign w:val="baseline"/>
                <w:lang w:eastAsia="zh-CN"/>
              </w:rPr>
              <w:t>江苏省</w:t>
            </w:r>
          </w:p>
        </w:tc>
        <w:tc>
          <w:tcPr>
            <w:tcW w:w="1642" w:type="dxa"/>
            <w:vAlign w:val="top"/>
          </w:tcPr>
          <w:p>
            <w:pPr>
              <w:keepNext w:val="0"/>
              <w:keepLines w:val="0"/>
              <w:widowControl w:val="0"/>
              <w:numPr>
                <w:ilvl w:val="-1"/>
                <w:numId w:val="0"/>
              </w:numPr>
              <w:suppressLineNumbers w:val="0"/>
              <w:spacing w:before="0" w:beforeAutospacing="0" w:after="160" w:afterAutospacing="0" w:line="259" w:lineRule="auto"/>
              <w:ind w:left="0" w:leftChars="0" w:right="0" w:firstLine="0" w:firstLineChars="0"/>
              <w:jc w:val="both"/>
              <w:rPr>
                <w:rFonts w:hint="eastAsia" w:ascii="宋体" w:hAnsi="宋体" w:eastAsia="宋体" w:cs="宋体"/>
                <w:kern w:val="2"/>
                <w:sz w:val="24"/>
                <w:szCs w:val="24"/>
                <w:vertAlign w:val="baseline"/>
                <w:lang w:val="en-US" w:eastAsia="zh-CN" w:bidi="ar-SA"/>
              </w:rPr>
            </w:pPr>
            <w:r>
              <w:rPr>
                <w:rFonts w:hint="eastAsia" w:cs="宋体"/>
                <w:kern w:val="2"/>
                <w:sz w:val="24"/>
                <w:vertAlign w:val="baseline"/>
                <w:lang w:eastAsia="zh-CN"/>
              </w:rPr>
              <w:t>南京市</w:t>
            </w:r>
          </w:p>
        </w:tc>
        <w:tc>
          <w:tcPr>
            <w:tcW w:w="1642" w:type="dxa"/>
            <w:vAlign w:val="top"/>
          </w:tcPr>
          <w:p>
            <w:pPr>
              <w:keepNext w:val="0"/>
              <w:keepLines w:val="0"/>
              <w:widowControl w:val="0"/>
              <w:numPr>
                <w:ilvl w:val="-1"/>
                <w:numId w:val="0"/>
              </w:numPr>
              <w:suppressLineNumbers w:val="0"/>
              <w:spacing w:before="0" w:beforeAutospacing="0" w:after="160" w:afterAutospacing="0" w:line="259" w:lineRule="auto"/>
              <w:ind w:left="0" w:leftChars="0" w:right="0" w:firstLine="0" w:firstLineChars="0"/>
              <w:jc w:val="both"/>
              <w:rPr>
                <w:rFonts w:hint="eastAsia" w:ascii="宋体" w:hAnsi="宋体" w:eastAsia="宋体" w:cs="宋体"/>
                <w:kern w:val="2"/>
                <w:sz w:val="24"/>
                <w:szCs w:val="24"/>
                <w:vertAlign w:val="baseline"/>
                <w:lang w:val="en-US" w:eastAsia="zh-CN" w:bidi="ar-SA"/>
              </w:rPr>
            </w:pPr>
            <w:r>
              <w:rPr>
                <w:rFonts w:hint="eastAsia" w:cs="宋体"/>
                <w:kern w:val="2"/>
                <w:sz w:val="24"/>
                <w:szCs w:val="24"/>
                <w:vertAlign w:val="baseline"/>
                <w:lang w:val="en-US" w:eastAsia="zh-CN" w:bidi="ar-SA"/>
              </w:rPr>
              <w:t>责任险</w:t>
            </w:r>
          </w:p>
        </w:tc>
        <w:tc>
          <w:tcPr>
            <w:tcW w:w="1642" w:type="dxa"/>
            <w:vAlign w:val="top"/>
          </w:tcPr>
          <w:p>
            <w:pPr>
              <w:keepNext w:val="0"/>
              <w:keepLines w:val="0"/>
              <w:widowControl w:val="0"/>
              <w:numPr>
                <w:ilvl w:val="-1"/>
                <w:numId w:val="0"/>
              </w:numPr>
              <w:suppressLineNumbers w:val="0"/>
              <w:spacing w:before="0" w:beforeAutospacing="0" w:after="160" w:afterAutospacing="0" w:line="259" w:lineRule="auto"/>
              <w:ind w:left="0" w:leftChars="0" w:right="0" w:firstLine="0" w:firstLineChars="0"/>
              <w:jc w:val="both"/>
              <w:rPr>
                <w:rFonts w:hint="eastAsia" w:ascii="宋体" w:hAnsi="宋体" w:eastAsia="宋体" w:cs="宋体"/>
                <w:kern w:val="2"/>
                <w:sz w:val="24"/>
                <w:szCs w:val="24"/>
                <w:vertAlign w:val="baseline"/>
                <w:lang w:val="en-US" w:eastAsia="zh-CN" w:bidi="ar-SA"/>
              </w:rPr>
            </w:pPr>
            <w:r>
              <w:rPr>
                <w:rFonts w:hint="eastAsia" w:cs="宋体"/>
                <w:kern w:val="2"/>
                <w:sz w:val="24"/>
                <w:vertAlign w:val="baseline"/>
                <w:lang w:val="en-US" w:eastAsia="zh-CN"/>
              </w:rPr>
              <w:t>70万</w:t>
            </w:r>
          </w:p>
        </w:tc>
        <w:tc>
          <w:tcPr>
            <w:tcW w:w="1643" w:type="dxa"/>
            <w:vAlign w:val="top"/>
          </w:tcPr>
          <w:p>
            <w:pPr>
              <w:keepNext w:val="0"/>
              <w:keepLines w:val="0"/>
              <w:widowControl w:val="0"/>
              <w:numPr>
                <w:ilvl w:val="-1"/>
                <w:numId w:val="0"/>
              </w:numPr>
              <w:suppressLineNumbers w:val="0"/>
              <w:spacing w:before="0" w:beforeAutospacing="0" w:after="160" w:afterAutospacing="0" w:line="259" w:lineRule="auto"/>
              <w:ind w:left="0" w:leftChars="0" w:right="0" w:firstLine="0" w:firstLineChars="0"/>
              <w:jc w:val="both"/>
              <w:rPr>
                <w:rFonts w:hint="eastAsia" w:ascii="宋体" w:hAnsi="宋体" w:eastAsia="宋体" w:cs="宋体"/>
                <w:kern w:val="2"/>
                <w:sz w:val="24"/>
                <w:szCs w:val="24"/>
                <w:vertAlign w:val="baseline"/>
                <w:lang w:val="en-US" w:eastAsia="zh-CN" w:bidi="ar-SA"/>
              </w:rPr>
            </w:pPr>
            <w:r>
              <w:rPr>
                <w:rFonts w:hint="eastAsia" w:cs="宋体"/>
                <w:kern w:val="2"/>
                <w:sz w:val="24"/>
                <w:vertAlign w:val="baseline"/>
                <w:lang w:val="en-US" w:eastAsia="zh-CN"/>
              </w:rPr>
              <w:t>0.94%</w:t>
            </w:r>
          </w:p>
        </w:tc>
        <w:tc>
          <w:tcPr>
            <w:tcW w:w="1643" w:type="dxa"/>
            <w:vAlign w:val="top"/>
          </w:tcPr>
          <w:p>
            <w:pPr>
              <w:keepNext w:val="0"/>
              <w:keepLines w:val="0"/>
              <w:widowControl w:val="0"/>
              <w:numPr>
                <w:ilvl w:val="-1"/>
                <w:numId w:val="0"/>
              </w:numPr>
              <w:suppressLineNumbers w:val="0"/>
              <w:spacing w:before="0" w:beforeAutospacing="0" w:after="160" w:afterAutospacing="0" w:line="259" w:lineRule="auto"/>
              <w:ind w:left="0" w:leftChars="0" w:right="0" w:firstLine="0" w:firstLineChars="0"/>
              <w:jc w:val="both"/>
              <w:rPr>
                <w:rFonts w:hint="eastAsia" w:ascii="宋体" w:hAnsi="宋体" w:eastAsia="宋体" w:cs="宋体"/>
                <w:kern w:val="2"/>
                <w:sz w:val="24"/>
                <w:szCs w:val="24"/>
                <w:vertAlign w:val="baseline"/>
                <w:lang w:val="en-US" w:eastAsia="zh-CN" w:bidi="ar-SA"/>
              </w:rPr>
            </w:pPr>
            <w:r>
              <w:rPr>
                <w:rFonts w:hint="eastAsia" w:cs="宋体"/>
                <w:kern w:val="2"/>
                <w:sz w:val="24"/>
                <w:vertAlign w:val="baseline"/>
                <w:lang w:val="en-US" w:eastAsia="zh-CN"/>
              </w:rPr>
              <w:t>0.98%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42" w:type="dxa"/>
            <w:vAlign w:val="top"/>
          </w:tcPr>
          <w:p>
            <w:pPr>
              <w:keepNext w:val="0"/>
              <w:keepLines w:val="0"/>
              <w:widowControl w:val="0"/>
              <w:numPr>
                <w:ilvl w:val="-1"/>
                <w:numId w:val="0"/>
              </w:numPr>
              <w:suppressLineNumbers w:val="0"/>
              <w:spacing w:before="0" w:beforeAutospacing="0" w:after="160" w:afterAutospacing="0" w:line="259" w:lineRule="auto"/>
              <w:ind w:left="0" w:leftChars="0" w:right="0" w:firstLine="0" w:firstLineChars="0"/>
              <w:jc w:val="both"/>
              <w:rPr>
                <w:rFonts w:hint="eastAsia" w:ascii="宋体" w:hAnsi="宋体" w:eastAsia="宋体" w:cs="宋体"/>
                <w:kern w:val="2"/>
                <w:sz w:val="24"/>
                <w:szCs w:val="24"/>
                <w:vertAlign w:val="baseline"/>
                <w:lang w:val="en-US" w:eastAsia="zh-CN" w:bidi="ar-SA"/>
              </w:rPr>
            </w:pPr>
            <w:r>
              <w:rPr>
                <w:rFonts w:hint="eastAsia" w:cs="宋体"/>
                <w:kern w:val="2"/>
                <w:sz w:val="24"/>
                <w:vertAlign w:val="baseline"/>
                <w:lang w:eastAsia="zh-CN"/>
              </w:rPr>
              <w:t>江苏省</w:t>
            </w:r>
          </w:p>
        </w:tc>
        <w:tc>
          <w:tcPr>
            <w:tcW w:w="1642" w:type="dxa"/>
            <w:vAlign w:val="top"/>
          </w:tcPr>
          <w:p>
            <w:pPr>
              <w:keepNext w:val="0"/>
              <w:keepLines w:val="0"/>
              <w:widowControl w:val="0"/>
              <w:numPr>
                <w:ilvl w:val="-1"/>
                <w:numId w:val="0"/>
              </w:numPr>
              <w:suppressLineNumbers w:val="0"/>
              <w:spacing w:before="0" w:beforeAutospacing="0" w:after="160" w:afterAutospacing="0" w:line="259" w:lineRule="auto"/>
              <w:ind w:left="0" w:leftChars="0" w:right="0" w:firstLine="0" w:firstLineChars="0"/>
              <w:jc w:val="both"/>
              <w:rPr>
                <w:rFonts w:hint="eastAsia" w:ascii="宋体" w:hAnsi="宋体" w:eastAsia="宋体" w:cs="宋体"/>
                <w:kern w:val="2"/>
                <w:sz w:val="24"/>
                <w:szCs w:val="24"/>
                <w:vertAlign w:val="baseline"/>
                <w:lang w:val="en-US" w:eastAsia="zh-CN" w:bidi="ar-SA"/>
              </w:rPr>
            </w:pPr>
            <w:r>
              <w:rPr>
                <w:rFonts w:hint="eastAsia" w:cs="宋体"/>
                <w:kern w:val="2"/>
                <w:sz w:val="24"/>
                <w:vertAlign w:val="baseline"/>
                <w:lang w:eastAsia="zh-CN"/>
              </w:rPr>
              <w:t>徐州市</w:t>
            </w:r>
          </w:p>
        </w:tc>
        <w:tc>
          <w:tcPr>
            <w:tcW w:w="1642" w:type="dxa"/>
            <w:vAlign w:val="top"/>
          </w:tcPr>
          <w:p>
            <w:pPr>
              <w:keepNext w:val="0"/>
              <w:keepLines w:val="0"/>
              <w:widowControl w:val="0"/>
              <w:numPr>
                <w:ilvl w:val="-1"/>
                <w:numId w:val="0"/>
              </w:numPr>
              <w:suppressLineNumbers w:val="0"/>
              <w:spacing w:before="0" w:beforeAutospacing="0" w:after="160" w:afterAutospacing="0" w:line="259" w:lineRule="auto"/>
              <w:ind w:left="0" w:leftChars="0" w:right="0" w:firstLine="0" w:firstLineChars="0"/>
              <w:jc w:val="both"/>
              <w:rPr>
                <w:rFonts w:hint="eastAsia" w:ascii="宋体" w:hAnsi="宋体" w:eastAsia="宋体" w:cs="宋体"/>
                <w:kern w:val="2"/>
                <w:sz w:val="24"/>
                <w:szCs w:val="24"/>
                <w:vertAlign w:val="baseline"/>
                <w:lang w:val="en-US" w:eastAsia="zh-CN" w:bidi="ar-SA"/>
              </w:rPr>
            </w:pPr>
          </w:p>
        </w:tc>
        <w:tc>
          <w:tcPr>
            <w:tcW w:w="1642" w:type="dxa"/>
            <w:vAlign w:val="top"/>
          </w:tcPr>
          <w:p>
            <w:pPr>
              <w:keepNext w:val="0"/>
              <w:keepLines w:val="0"/>
              <w:widowControl w:val="0"/>
              <w:numPr>
                <w:ilvl w:val="-1"/>
                <w:numId w:val="0"/>
              </w:numPr>
              <w:suppressLineNumbers w:val="0"/>
              <w:spacing w:before="0" w:beforeAutospacing="0" w:after="160" w:afterAutospacing="0" w:line="259" w:lineRule="auto"/>
              <w:ind w:left="0" w:leftChars="0" w:right="0" w:firstLine="0" w:firstLineChars="0"/>
              <w:jc w:val="both"/>
              <w:rPr>
                <w:rFonts w:hint="eastAsia" w:ascii="宋体" w:hAnsi="宋体" w:eastAsia="宋体" w:cs="宋体"/>
                <w:kern w:val="2"/>
                <w:sz w:val="24"/>
                <w:szCs w:val="24"/>
                <w:vertAlign w:val="baseline"/>
                <w:lang w:val="en-US" w:eastAsia="zh-CN" w:bidi="ar-SA"/>
              </w:rPr>
            </w:pPr>
            <w:r>
              <w:rPr>
                <w:rFonts w:hint="eastAsia" w:cs="宋体"/>
                <w:kern w:val="2"/>
                <w:sz w:val="24"/>
                <w:vertAlign w:val="baseline"/>
                <w:lang w:val="en-US" w:eastAsia="zh-CN"/>
              </w:rPr>
              <w:t>200万</w:t>
            </w:r>
          </w:p>
        </w:tc>
        <w:tc>
          <w:tcPr>
            <w:tcW w:w="1643" w:type="dxa"/>
            <w:vAlign w:val="top"/>
          </w:tcPr>
          <w:p>
            <w:pPr>
              <w:keepNext w:val="0"/>
              <w:keepLines w:val="0"/>
              <w:widowControl w:val="0"/>
              <w:numPr>
                <w:ilvl w:val="-1"/>
                <w:numId w:val="0"/>
              </w:numPr>
              <w:suppressLineNumbers w:val="0"/>
              <w:spacing w:before="0" w:beforeAutospacing="0" w:after="160" w:afterAutospacing="0" w:line="259" w:lineRule="auto"/>
              <w:ind w:left="0" w:leftChars="0" w:right="0" w:firstLine="0" w:firstLineChars="0"/>
              <w:jc w:val="both"/>
              <w:rPr>
                <w:rFonts w:hint="eastAsia" w:ascii="宋体" w:hAnsi="宋体" w:eastAsia="宋体" w:cs="宋体"/>
                <w:kern w:val="2"/>
                <w:sz w:val="24"/>
                <w:szCs w:val="24"/>
                <w:vertAlign w:val="baseline"/>
                <w:lang w:val="en-US" w:eastAsia="zh-CN" w:bidi="ar-SA"/>
              </w:rPr>
            </w:pPr>
            <w:r>
              <w:rPr>
                <w:rFonts w:hint="eastAsia" w:cs="宋体"/>
                <w:kern w:val="2"/>
                <w:sz w:val="24"/>
                <w:vertAlign w:val="baseline"/>
                <w:lang w:val="en-US" w:eastAsia="zh-CN"/>
              </w:rPr>
              <w:t>0.94%</w:t>
            </w:r>
          </w:p>
        </w:tc>
        <w:tc>
          <w:tcPr>
            <w:tcW w:w="1643" w:type="dxa"/>
            <w:vAlign w:val="top"/>
          </w:tcPr>
          <w:p>
            <w:pPr>
              <w:keepNext w:val="0"/>
              <w:keepLines w:val="0"/>
              <w:widowControl w:val="0"/>
              <w:numPr>
                <w:ilvl w:val="-1"/>
                <w:numId w:val="0"/>
              </w:numPr>
              <w:suppressLineNumbers w:val="0"/>
              <w:spacing w:before="0" w:beforeAutospacing="0" w:after="160" w:afterAutospacing="0" w:line="259" w:lineRule="auto"/>
              <w:ind w:left="0" w:leftChars="0" w:right="0" w:firstLine="0" w:firstLineChars="0"/>
              <w:jc w:val="both"/>
              <w:rPr>
                <w:rFonts w:hint="eastAsia" w:ascii="宋体" w:hAnsi="宋体" w:eastAsia="宋体" w:cs="宋体"/>
                <w:kern w:val="2"/>
                <w:sz w:val="24"/>
                <w:szCs w:val="24"/>
                <w:vertAlign w:val="baseline"/>
                <w:lang w:val="en-US" w:eastAsia="zh-CN" w:bidi="ar-SA"/>
              </w:rPr>
            </w:pPr>
            <w:r>
              <w:rPr>
                <w:rFonts w:hint="eastAsia" w:cs="宋体"/>
                <w:kern w:val="2"/>
                <w:sz w:val="24"/>
                <w:vertAlign w:val="baseline"/>
                <w:lang w:val="en-US" w:eastAsia="zh-CN"/>
              </w:rPr>
              <w:t>0.98%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42" w:type="dxa"/>
            <w:vAlign w:val="top"/>
          </w:tcPr>
          <w:p>
            <w:pPr>
              <w:keepNext w:val="0"/>
              <w:keepLines w:val="0"/>
              <w:widowControl w:val="0"/>
              <w:numPr>
                <w:ilvl w:val="-1"/>
                <w:numId w:val="0"/>
              </w:numPr>
              <w:suppressLineNumbers w:val="0"/>
              <w:spacing w:before="0" w:beforeAutospacing="0" w:after="160" w:afterAutospacing="0" w:line="259" w:lineRule="auto"/>
              <w:ind w:left="0" w:leftChars="0" w:right="0" w:firstLine="0" w:firstLineChars="0"/>
              <w:jc w:val="both"/>
              <w:rPr>
                <w:rFonts w:hint="eastAsia" w:ascii="宋体" w:hAnsi="宋体" w:eastAsia="宋体" w:cs="宋体"/>
                <w:kern w:val="2"/>
                <w:sz w:val="24"/>
                <w:szCs w:val="24"/>
                <w:vertAlign w:val="baseline"/>
                <w:lang w:val="en-US" w:eastAsia="zh-CN" w:bidi="ar-SA"/>
              </w:rPr>
            </w:pPr>
            <w:r>
              <w:rPr>
                <w:rFonts w:hint="eastAsia" w:cs="宋体"/>
                <w:kern w:val="2"/>
                <w:sz w:val="24"/>
                <w:vertAlign w:val="baseline"/>
                <w:lang w:eastAsia="zh-CN"/>
              </w:rPr>
              <w:t>江苏省</w:t>
            </w:r>
          </w:p>
        </w:tc>
        <w:tc>
          <w:tcPr>
            <w:tcW w:w="1642" w:type="dxa"/>
            <w:vAlign w:val="top"/>
          </w:tcPr>
          <w:p>
            <w:pPr>
              <w:keepNext w:val="0"/>
              <w:keepLines w:val="0"/>
              <w:widowControl w:val="0"/>
              <w:numPr>
                <w:ilvl w:val="-1"/>
                <w:numId w:val="0"/>
              </w:numPr>
              <w:suppressLineNumbers w:val="0"/>
              <w:spacing w:before="0" w:beforeAutospacing="0" w:after="160" w:afterAutospacing="0" w:line="259" w:lineRule="auto"/>
              <w:ind w:left="0" w:leftChars="0" w:right="0" w:firstLine="0" w:firstLineChars="0"/>
              <w:jc w:val="both"/>
              <w:rPr>
                <w:rFonts w:hint="eastAsia" w:ascii="宋体" w:hAnsi="宋体" w:eastAsia="宋体" w:cs="宋体"/>
                <w:kern w:val="2"/>
                <w:sz w:val="24"/>
                <w:szCs w:val="24"/>
                <w:vertAlign w:val="baseline"/>
                <w:lang w:val="en-US" w:eastAsia="zh-CN" w:bidi="ar-SA"/>
              </w:rPr>
            </w:pPr>
            <w:r>
              <w:rPr>
                <w:rFonts w:hint="eastAsia" w:cs="宋体"/>
                <w:kern w:val="2"/>
                <w:sz w:val="24"/>
                <w:vertAlign w:val="baseline"/>
                <w:lang w:eastAsia="zh-CN"/>
              </w:rPr>
              <w:t>徐州市</w:t>
            </w:r>
          </w:p>
        </w:tc>
        <w:tc>
          <w:tcPr>
            <w:tcW w:w="1642" w:type="dxa"/>
            <w:vAlign w:val="top"/>
          </w:tcPr>
          <w:p>
            <w:pPr>
              <w:keepNext w:val="0"/>
              <w:keepLines w:val="0"/>
              <w:widowControl w:val="0"/>
              <w:numPr>
                <w:ilvl w:val="-1"/>
                <w:numId w:val="0"/>
              </w:numPr>
              <w:suppressLineNumbers w:val="0"/>
              <w:spacing w:before="0" w:beforeAutospacing="0" w:after="160" w:afterAutospacing="0" w:line="259" w:lineRule="auto"/>
              <w:ind w:left="0" w:leftChars="0" w:right="0" w:firstLine="0" w:firstLineChars="0"/>
              <w:jc w:val="both"/>
              <w:rPr>
                <w:rFonts w:hint="eastAsia" w:ascii="宋体" w:hAnsi="宋体" w:eastAsia="宋体" w:cs="宋体"/>
                <w:kern w:val="2"/>
                <w:sz w:val="24"/>
                <w:szCs w:val="24"/>
                <w:vertAlign w:val="baseline"/>
                <w:lang w:val="en-US" w:eastAsia="zh-CN" w:bidi="ar-SA"/>
              </w:rPr>
            </w:pPr>
            <w:r>
              <w:rPr>
                <w:rFonts w:hint="eastAsia" w:cs="宋体"/>
                <w:kern w:val="2"/>
                <w:sz w:val="24"/>
                <w:szCs w:val="24"/>
                <w:vertAlign w:val="baseline"/>
                <w:lang w:val="en-US" w:eastAsia="zh-CN" w:bidi="ar-SA"/>
              </w:rPr>
              <w:t>交强险</w:t>
            </w:r>
          </w:p>
        </w:tc>
        <w:tc>
          <w:tcPr>
            <w:tcW w:w="1642" w:type="dxa"/>
            <w:vAlign w:val="top"/>
          </w:tcPr>
          <w:p>
            <w:pPr>
              <w:keepNext w:val="0"/>
              <w:keepLines w:val="0"/>
              <w:widowControl w:val="0"/>
              <w:numPr>
                <w:ilvl w:val="-1"/>
                <w:numId w:val="0"/>
              </w:numPr>
              <w:suppressLineNumbers w:val="0"/>
              <w:spacing w:before="0" w:beforeAutospacing="0" w:after="160" w:afterAutospacing="0" w:line="259" w:lineRule="auto"/>
              <w:ind w:left="0" w:leftChars="0" w:right="0" w:firstLine="0" w:firstLineChars="0"/>
              <w:jc w:val="both"/>
              <w:rPr>
                <w:rFonts w:hint="eastAsia" w:ascii="宋体" w:hAnsi="宋体" w:eastAsia="宋体" w:cs="宋体"/>
                <w:kern w:val="2"/>
                <w:sz w:val="24"/>
                <w:szCs w:val="24"/>
                <w:vertAlign w:val="baseline"/>
                <w:lang w:val="en-US" w:eastAsia="zh-CN" w:bidi="ar-SA"/>
              </w:rPr>
            </w:pPr>
            <w:r>
              <w:rPr>
                <w:rFonts w:hint="eastAsia" w:cs="宋体"/>
                <w:kern w:val="2"/>
                <w:sz w:val="24"/>
                <w:vertAlign w:val="baseline"/>
                <w:lang w:val="en-US" w:eastAsia="zh-CN"/>
              </w:rPr>
              <w:t>100万</w:t>
            </w:r>
          </w:p>
        </w:tc>
        <w:tc>
          <w:tcPr>
            <w:tcW w:w="1643" w:type="dxa"/>
            <w:vAlign w:val="top"/>
          </w:tcPr>
          <w:p>
            <w:pPr>
              <w:keepNext w:val="0"/>
              <w:keepLines w:val="0"/>
              <w:widowControl w:val="0"/>
              <w:numPr>
                <w:ilvl w:val="-1"/>
                <w:numId w:val="0"/>
              </w:numPr>
              <w:suppressLineNumbers w:val="0"/>
              <w:spacing w:before="0" w:beforeAutospacing="0" w:after="160" w:afterAutospacing="0" w:line="259" w:lineRule="auto"/>
              <w:ind w:left="0" w:leftChars="0" w:right="0" w:firstLine="0" w:firstLineChars="0"/>
              <w:jc w:val="both"/>
              <w:rPr>
                <w:rFonts w:hint="eastAsia" w:ascii="宋体" w:hAnsi="宋体" w:eastAsia="宋体" w:cs="宋体"/>
                <w:kern w:val="2"/>
                <w:sz w:val="24"/>
                <w:szCs w:val="24"/>
                <w:vertAlign w:val="baseline"/>
                <w:lang w:val="en-US" w:eastAsia="zh-CN" w:bidi="ar-SA"/>
              </w:rPr>
            </w:pPr>
            <w:r>
              <w:rPr>
                <w:rFonts w:hint="eastAsia" w:cs="宋体"/>
                <w:kern w:val="2"/>
                <w:sz w:val="24"/>
                <w:vertAlign w:val="baseline"/>
                <w:lang w:val="en-US" w:eastAsia="zh-CN"/>
              </w:rPr>
              <w:t>0.94%</w:t>
            </w:r>
          </w:p>
        </w:tc>
        <w:tc>
          <w:tcPr>
            <w:tcW w:w="1643" w:type="dxa"/>
            <w:vAlign w:val="top"/>
          </w:tcPr>
          <w:p>
            <w:pPr>
              <w:keepNext w:val="0"/>
              <w:keepLines w:val="0"/>
              <w:widowControl w:val="0"/>
              <w:numPr>
                <w:ilvl w:val="-1"/>
                <w:numId w:val="0"/>
              </w:numPr>
              <w:suppressLineNumbers w:val="0"/>
              <w:spacing w:before="0" w:beforeAutospacing="0" w:after="160" w:afterAutospacing="0" w:line="259" w:lineRule="auto"/>
              <w:ind w:left="0" w:leftChars="0" w:right="0" w:firstLine="0" w:firstLineChars="0"/>
              <w:jc w:val="both"/>
              <w:rPr>
                <w:rFonts w:hint="eastAsia" w:ascii="宋体" w:hAnsi="宋体" w:eastAsia="宋体" w:cs="宋体"/>
                <w:kern w:val="2"/>
                <w:sz w:val="24"/>
                <w:szCs w:val="24"/>
                <w:vertAlign w:val="baseline"/>
                <w:lang w:val="en-US" w:eastAsia="zh-CN" w:bidi="ar-SA"/>
              </w:rPr>
            </w:pPr>
            <w:r>
              <w:rPr>
                <w:rFonts w:hint="eastAsia" w:cs="宋体"/>
                <w:kern w:val="2"/>
                <w:sz w:val="24"/>
                <w:vertAlign w:val="baseline"/>
                <w:lang w:val="en-US" w:eastAsia="zh-CN"/>
              </w:rPr>
              <w:t>0.98%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42" w:type="dxa"/>
            <w:vAlign w:val="top"/>
          </w:tcPr>
          <w:p>
            <w:pPr>
              <w:keepNext w:val="0"/>
              <w:keepLines w:val="0"/>
              <w:widowControl w:val="0"/>
              <w:numPr>
                <w:ilvl w:val="-1"/>
                <w:numId w:val="0"/>
              </w:numPr>
              <w:suppressLineNumbers w:val="0"/>
              <w:spacing w:before="0" w:beforeAutospacing="0" w:after="160" w:afterAutospacing="0" w:line="259" w:lineRule="auto"/>
              <w:ind w:left="0" w:leftChars="0" w:right="0" w:firstLine="0" w:firstLineChars="0"/>
              <w:jc w:val="both"/>
              <w:rPr>
                <w:rFonts w:hint="eastAsia" w:ascii="宋体" w:hAnsi="宋体" w:eastAsia="宋体" w:cs="宋体"/>
                <w:kern w:val="2"/>
                <w:sz w:val="24"/>
                <w:szCs w:val="24"/>
                <w:vertAlign w:val="baseline"/>
                <w:lang w:val="en-US" w:eastAsia="zh-CN" w:bidi="ar-SA"/>
              </w:rPr>
            </w:pPr>
            <w:r>
              <w:rPr>
                <w:rFonts w:hint="eastAsia" w:cs="宋体"/>
                <w:kern w:val="2"/>
                <w:sz w:val="24"/>
                <w:vertAlign w:val="baseline"/>
                <w:lang w:eastAsia="zh-CN"/>
              </w:rPr>
              <w:t>江苏省</w:t>
            </w:r>
          </w:p>
        </w:tc>
        <w:tc>
          <w:tcPr>
            <w:tcW w:w="1642" w:type="dxa"/>
            <w:vAlign w:val="top"/>
          </w:tcPr>
          <w:p>
            <w:pPr>
              <w:keepNext w:val="0"/>
              <w:keepLines w:val="0"/>
              <w:widowControl w:val="0"/>
              <w:numPr>
                <w:ilvl w:val="-1"/>
                <w:numId w:val="0"/>
              </w:numPr>
              <w:suppressLineNumbers w:val="0"/>
              <w:spacing w:before="0" w:beforeAutospacing="0" w:after="160" w:afterAutospacing="0" w:line="259" w:lineRule="auto"/>
              <w:ind w:left="0" w:leftChars="0" w:right="0" w:firstLine="0" w:firstLineChars="0"/>
              <w:jc w:val="both"/>
              <w:rPr>
                <w:rFonts w:hint="eastAsia" w:ascii="宋体" w:hAnsi="宋体" w:eastAsia="宋体" w:cs="宋体"/>
                <w:kern w:val="2"/>
                <w:sz w:val="24"/>
                <w:szCs w:val="24"/>
                <w:vertAlign w:val="baseline"/>
                <w:lang w:val="en-US" w:eastAsia="zh-CN" w:bidi="ar-SA"/>
              </w:rPr>
            </w:pPr>
            <w:r>
              <w:rPr>
                <w:rFonts w:hint="eastAsia" w:cs="宋体"/>
                <w:kern w:val="2"/>
                <w:sz w:val="24"/>
                <w:vertAlign w:val="baseline"/>
                <w:lang w:eastAsia="zh-CN"/>
              </w:rPr>
              <w:t>徐州市</w:t>
            </w:r>
          </w:p>
        </w:tc>
        <w:tc>
          <w:tcPr>
            <w:tcW w:w="1642" w:type="dxa"/>
            <w:vAlign w:val="top"/>
          </w:tcPr>
          <w:p>
            <w:pPr>
              <w:keepNext w:val="0"/>
              <w:keepLines w:val="0"/>
              <w:widowControl w:val="0"/>
              <w:numPr>
                <w:ilvl w:val="-1"/>
                <w:numId w:val="0"/>
              </w:numPr>
              <w:suppressLineNumbers w:val="0"/>
              <w:spacing w:before="0" w:beforeAutospacing="0" w:after="160" w:afterAutospacing="0" w:line="259" w:lineRule="auto"/>
              <w:ind w:left="0" w:leftChars="0" w:right="0" w:firstLine="0" w:firstLineChars="0"/>
              <w:jc w:val="both"/>
              <w:rPr>
                <w:rFonts w:hint="eastAsia" w:ascii="宋体" w:hAnsi="宋体" w:eastAsia="宋体" w:cs="宋体"/>
                <w:kern w:val="2"/>
                <w:sz w:val="24"/>
                <w:szCs w:val="24"/>
                <w:vertAlign w:val="baseline"/>
                <w:lang w:val="en-US" w:eastAsia="zh-CN" w:bidi="ar-SA"/>
              </w:rPr>
            </w:pPr>
            <w:r>
              <w:rPr>
                <w:rFonts w:hint="eastAsia" w:cs="宋体"/>
                <w:kern w:val="2"/>
                <w:sz w:val="24"/>
                <w:szCs w:val="24"/>
                <w:vertAlign w:val="baseline"/>
                <w:lang w:val="en-US" w:eastAsia="zh-CN" w:bidi="ar-SA"/>
              </w:rPr>
              <w:t>商业险</w:t>
            </w:r>
          </w:p>
        </w:tc>
        <w:tc>
          <w:tcPr>
            <w:tcW w:w="1642" w:type="dxa"/>
            <w:vAlign w:val="top"/>
          </w:tcPr>
          <w:p>
            <w:pPr>
              <w:keepNext w:val="0"/>
              <w:keepLines w:val="0"/>
              <w:widowControl w:val="0"/>
              <w:numPr>
                <w:ilvl w:val="-1"/>
                <w:numId w:val="0"/>
              </w:numPr>
              <w:suppressLineNumbers w:val="0"/>
              <w:spacing w:before="0" w:beforeAutospacing="0" w:after="160" w:afterAutospacing="0" w:line="259" w:lineRule="auto"/>
              <w:ind w:left="0" w:leftChars="0" w:right="0" w:firstLine="0" w:firstLineChars="0"/>
              <w:jc w:val="both"/>
              <w:rPr>
                <w:rFonts w:hint="eastAsia" w:ascii="宋体" w:hAnsi="宋体" w:eastAsia="宋体" w:cs="宋体"/>
                <w:kern w:val="2"/>
                <w:sz w:val="24"/>
                <w:szCs w:val="24"/>
                <w:vertAlign w:val="baseline"/>
                <w:lang w:val="en-US" w:eastAsia="zh-CN" w:bidi="ar-SA"/>
              </w:rPr>
            </w:pPr>
            <w:r>
              <w:rPr>
                <w:rFonts w:hint="eastAsia" w:cs="宋体"/>
                <w:kern w:val="2"/>
                <w:sz w:val="24"/>
                <w:vertAlign w:val="baseline"/>
                <w:lang w:val="en-US" w:eastAsia="zh-CN"/>
              </w:rPr>
              <w:t>20万</w:t>
            </w:r>
          </w:p>
        </w:tc>
        <w:tc>
          <w:tcPr>
            <w:tcW w:w="1643" w:type="dxa"/>
            <w:vAlign w:val="top"/>
          </w:tcPr>
          <w:p>
            <w:pPr>
              <w:keepNext w:val="0"/>
              <w:keepLines w:val="0"/>
              <w:widowControl w:val="0"/>
              <w:numPr>
                <w:ilvl w:val="-1"/>
                <w:numId w:val="0"/>
              </w:numPr>
              <w:suppressLineNumbers w:val="0"/>
              <w:spacing w:before="0" w:beforeAutospacing="0" w:after="160" w:afterAutospacing="0" w:line="259" w:lineRule="auto"/>
              <w:ind w:left="0" w:leftChars="0" w:right="0" w:firstLine="0" w:firstLineChars="0"/>
              <w:jc w:val="both"/>
              <w:rPr>
                <w:rFonts w:hint="eastAsia" w:ascii="宋体" w:hAnsi="宋体" w:eastAsia="宋体" w:cs="宋体"/>
                <w:kern w:val="2"/>
                <w:sz w:val="24"/>
                <w:szCs w:val="24"/>
                <w:vertAlign w:val="baseline"/>
                <w:lang w:val="en-US" w:eastAsia="zh-CN" w:bidi="ar-SA"/>
              </w:rPr>
            </w:pPr>
            <w:r>
              <w:rPr>
                <w:rFonts w:hint="eastAsia" w:cs="宋体"/>
                <w:kern w:val="2"/>
                <w:sz w:val="24"/>
                <w:vertAlign w:val="baseline"/>
                <w:lang w:val="en-US" w:eastAsia="zh-CN"/>
              </w:rPr>
              <w:t>0.94%</w:t>
            </w:r>
          </w:p>
        </w:tc>
        <w:tc>
          <w:tcPr>
            <w:tcW w:w="1643" w:type="dxa"/>
            <w:vAlign w:val="top"/>
          </w:tcPr>
          <w:p>
            <w:pPr>
              <w:keepNext w:val="0"/>
              <w:keepLines w:val="0"/>
              <w:widowControl w:val="0"/>
              <w:numPr>
                <w:ilvl w:val="-1"/>
                <w:numId w:val="0"/>
              </w:numPr>
              <w:suppressLineNumbers w:val="0"/>
              <w:spacing w:before="0" w:beforeAutospacing="0" w:after="160" w:afterAutospacing="0" w:line="259" w:lineRule="auto"/>
              <w:ind w:left="0" w:leftChars="0" w:right="0" w:firstLine="0" w:firstLineChars="0"/>
              <w:jc w:val="both"/>
              <w:rPr>
                <w:rFonts w:hint="eastAsia" w:ascii="宋体" w:hAnsi="宋体" w:eastAsia="宋体" w:cs="宋体"/>
                <w:kern w:val="2"/>
                <w:sz w:val="24"/>
                <w:szCs w:val="24"/>
                <w:vertAlign w:val="baseline"/>
                <w:lang w:val="en-US" w:eastAsia="zh-CN" w:bidi="ar-SA"/>
              </w:rPr>
            </w:pPr>
            <w:r>
              <w:rPr>
                <w:rFonts w:hint="eastAsia" w:cs="宋体"/>
                <w:kern w:val="2"/>
                <w:sz w:val="24"/>
                <w:vertAlign w:val="baseline"/>
                <w:lang w:val="en-US" w:eastAsia="zh-CN"/>
              </w:rPr>
              <w:t>0.98%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42" w:type="dxa"/>
            <w:vAlign w:val="top"/>
          </w:tcPr>
          <w:p>
            <w:pPr>
              <w:keepNext w:val="0"/>
              <w:keepLines w:val="0"/>
              <w:widowControl w:val="0"/>
              <w:numPr>
                <w:ilvl w:val="-1"/>
                <w:numId w:val="0"/>
              </w:numPr>
              <w:suppressLineNumbers w:val="0"/>
              <w:spacing w:before="0" w:beforeAutospacing="0" w:after="160" w:afterAutospacing="0" w:line="259" w:lineRule="auto"/>
              <w:ind w:left="0" w:leftChars="0" w:right="0" w:firstLine="0" w:firstLineChars="0"/>
              <w:jc w:val="both"/>
              <w:rPr>
                <w:rFonts w:hint="eastAsia" w:ascii="宋体" w:hAnsi="宋体" w:eastAsia="宋体" w:cs="宋体"/>
                <w:kern w:val="2"/>
                <w:sz w:val="24"/>
                <w:szCs w:val="24"/>
                <w:vertAlign w:val="baseline"/>
                <w:lang w:val="en-US" w:eastAsia="zh-CN" w:bidi="ar-SA"/>
              </w:rPr>
            </w:pPr>
            <w:r>
              <w:rPr>
                <w:rFonts w:hint="eastAsia" w:cs="宋体"/>
                <w:kern w:val="2"/>
                <w:sz w:val="24"/>
                <w:vertAlign w:val="baseline"/>
                <w:lang w:eastAsia="zh-CN"/>
              </w:rPr>
              <w:t>江苏省</w:t>
            </w:r>
          </w:p>
        </w:tc>
        <w:tc>
          <w:tcPr>
            <w:tcW w:w="1642" w:type="dxa"/>
            <w:vAlign w:val="top"/>
          </w:tcPr>
          <w:p>
            <w:pPr>
              <w:keepNext w:val="0"/>
              <w:keepLines w:val="0"/>
              <w:widowControl w:val="0"/>
              <w:numPr>
                <w:ilvl w:val="-1"/>
                <w:numId w:val="0"/>
              </w:numPr>
              <w:suppressLineNumbers w:val="0"/>
              <w:spacing w:before="0" w:beforeAutospacing="0" w:after="160" w:afterAutospacing="0" w:line="259" w:lineRule="auto"/>
              <w:ind w:left="0" w:leftChars="0" w:right="0" w:firstLine="0" w:firstLineChars="0"/>
              <w:jc w:val="both"/>
              <w:rPr>
                <w:rFonts w:hint="eastAsia" w:ascii="宋体" w:hAnsi="宋体" w:eastAsia="宋体" w:cs="宋体"/>
                <w:kern w:val="2"/>
                <w:sz w:val="24"/>
                <w:szCs w:val="24"/>
                <w:vertAlign w:val="baseline"/>
                <w:lang w:val="en-US" w:eastAsia="zh-CN" w:bidi="ar-SA"/>
              </w:rPr>
            </w:pPr>
            <w:r>
              <w:rPr>
                <w:rFonts w:hint="eastAsia" w:cs="宋体"/>
                <w:kern w:val="2"/>
                <w:sz w:val="24"/>
                <w:vertAlign w:val="baseline"/>
                <w:lang w:eastAsia="zh-CN"/>
              </w:rPr>
              <w:t>徐州市</w:t>
            </w:r>
          </w:p>
        </w:tc>
        <w:tc>
          <w:tcPr>
            <w:tcW w:w="1642" w:type="dxa"/>
            <w:vAlign w:val="top"/>
          </w:tcPr>
          <w:p>
            <w:pPr>
              <w:keepNext w:val="0"/>
              <w:keepLines w:val="0"/>
              <w:widowControl w:val="0"/>
              <w:numPr>
                <w:ilvl w:val="-1"/>
                <w:numId w:val="0"/>
              </w:numPr>
              <w:suppressLineNumbers w:val="0"/>
              <w:spacing w:before="0" w:beforeAutospacing="0" w:after="160" w:afterAutospacing="0" w:line="259" w:lineRule="auto"/>
              <w:ind w:left="0" w:leftChars="0" w:right="0" w:firstLine="0" w:firstLineChars="0"/>
              <w:jc w:val="both"/>
              <w:rPr>
                <w:rFonts w:hint="eastAsia" w:ascii="宋体" w:hAnsi="宋体" w:eastAsia="宋体" w:cs="宋体"/>
                <w:kern w:val="2"/>
                <w:sz w:val="24"/>
                <w:szCs w:val="24"/>
                <w:vertAlign w:val="baseline"/>
                <w:lang w:val="en-US" w:eastAsia="zh-CN" w:bidi="ar-SA"/>
              </w:rPr>
            </w:pPr>
            <w:r>
              <w:rPr>
                <w:rFonts w:hint="eastAsia" w:cs="宋体"/>
                <w:kern w:val="2"/>
                <w:sz w:val="24"/>
                <w:szCs w:val="24"/>
                <w:vertAlign w:val="baseline"/>
                <w:lang w:val="en-US" w:eastAsia="zh-CN" w:bidi="ar-SA"/>
              </w:rPr>
              <w:t>家财险</w:t>
            </w:r>
          </w:p>
        </w:tc>
        <w:tc>
          <w:tcPr>
            <w:tcW w:w="1642" w:type="dxa"/>
            <w:vAlign w:val="top"/>
          </w:tcPr>
          <w:p>
            <w:pPr>
              <w:keepNext w:val="0"/>
              <w:keepLines w:val="0"/>
              <w:widowControl w:val="0"/>
              <w:numPr>
                <w:ilvl w:val="-1"/>
                <w:numId w:val="0"/>
              </w:numPr>
              <w:suppressLineNumbers w:val="0"/>
              <w:spacing w:before="0" w:beforeAutospacing="0" w:after="160" w:afterAutospacing="0" w:line="259" w:lineRule="auto"/>
              <w:ind w:left="0" w:leftChars="0" w:right="0" w:firstLine="0" w:firstLineChars="0"/>
              <w:jc w:val="both"/>
              <w:rPr>
                <w:rFonts w:hint="eastAsia" w:ascii="宋体" w:hAnsi="宋体" w:eastAsia="宋体" w:cs="宋体"/>
                <w:kern w:val="2"/>
                <w:sz w:val="24"/>
                <w:szCs w:val="24"/>
                <w:vertAlign w:val="baseline"/>
                <w:lang w:val="en-US" w:eastAsia="zh-CN" w:bidi="ar-SA"/>
              </w:rPr>
            </w:pPr>
            <w:r>
              <w:rPr>
                <w:rFonts w:hint="eastAsia" w:cs="宋体"/>
                <w:kern w:val="2"/>
                <w:sz w:val="24"/>
                <w:vertAlign w:val="baseline"/>
                <w:lang w:val="en-US" w:eastAsia="zh-CN"/>
              </w:rPr>
              <w:t>10万</w:t>
            </w:r>
          </w:p>
        </w:tc>
        <w:tc>
          <w:tcPr>
            <w:tcW w:w="1643" w:type="dxa"/>
            <w:vAlign w:val="top"/>
          </w:tcPr>
          <w:p>
            <w:pPr>
              <w:keepNext w:val="0"/>
              <w:keepLines w:val="0"/>
              <w:widowControl w:val="0"/>
              <w:numPr>
                <w:ilvl w:val="-1"/>
                <w:numId w:val="0"/>
              </w:numPr>
              <w:suppressLineNumbers w:val="0"/>
              <w:spacing w:before="0" w:beforeAutospacing="0" w:after="160" w:afterAutospacing="0" w:line="259" w:lineRule="auto"/>
              <w:ind w:left="0" w:leftChars="0" w:right="0" w:firstLine="0" w:firstLineChars="0"/>
              <w:jc w:val="both"/>
              <w:rPr>
                <w:rFonts w:hint="eastAsia" w:ascii="宋体" w:hAnsi="宋体" w:eastAsia="宋体" w:cs="宋体"/>
                <w:kern w:val="2"/>
                <w:sz w:val="24"/>
                <w:szCs w:val="24"/>
                <w:vertAlign w:val="baseline"/>
                <w:lang w:val="en-US" w:eastAsia="zh-CN" w:bidi="ar-SA"/>
              </w:rPr>
            </w:pPr>
            <w:r>
              <w:rPr>
                <w:rFonts w:hint="eastAsia" w:cs="宋体"/>
                <w:kern w:val="2"/>
                <w:sz w:val="24"/>
                <w:vertAlign w:val="baseline"/>
                <w:lang w:val="en-US" w:eastAsia="zh-CN"/>
              </w:rPr>
              <w:t>0.94%</w:t>
            </w:r>
          </w:p>
        </w:tc>
        <w:tc>
          <w:tcPr>
            <w:tcW w:w="1643" w:type="dxa"/>
            <w:vAlign w:val="top"/>
          </w:tcPr>
          <w:p>
            <w:pPr>
              <w:keepNext w:val="0"/>
              <w:keepLines w:val="0"/>
              <w:widowControl w:val="0"/>
              <w:numPr>
                <w:ilvl w:val="-1"/>
                <w:numId w:val="0"/>
              </w:numPr>
              <w:suppressLineNumbers w:val="0"/>
              <w:spacing w:before="0" w:beforeAutospacing="0" w:after="160" w:afterAutospacing="0" w:line="259" w:lineRule="auto"/>
              <w:ind w:left="0" w:leftChars="0" w:right="0" w:firstLine="0" w:firstLineChars="0"/>
              <w:jc w:val="both"/>
              <w:rPr>
                <w:rFonts w:hint="eastAsia" w:ascii="宋体" w:hAnsi="宋体" w:eastAsia="宋体" w:cs="宋体"/>
                <w:kern w:val="2"/>
                <w:sz w:val="24"/>
                <w:szCs w:val="24"/>
                <w:vertAlign w:val="baseline"/>
                <w:lang w:val="en-US" w:eastAsia="zh-CN" w:bidi="ar-SA"/>
              </w:rPr>
            </w:pPr>
            <w:r>
              <w:rPr>
                <w:rFonts w:hint="eastAsia" w:cs="宋体"/>
                <w:kern w:val="2"/>
                <w:sz w:val="24"/>
                <w:vertAlign w:val="baseline"/>
                <w:lang w:val="en-US" w:eastAsia="zh-CN"/>
              </w:rPr>
              <w:t>0.98%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42" w:type="dxa"/>
            <w:vAlign w:val="top"/>
          </w:tcPr>
          <w:p>
            <w:pPr>
              <w:keepNext w:val="0"/>
              <w:keepLines w:val="0"/>
              <w:widowControl w:val="0"/>
              <w:numPr>
                <w:ilvl w:val="-1"/>
                <w:numId w:val="0"/>
              </w:numPr>
              <w:suppressLineNumbers w:val="0"/>
              <w:spacing w:before="0" w:beforeAutospacing="0" w:after="160" w:afterAutospacing="0" w:line="259" w:lineRule="auto"/>
              <w:ind w:left="0" w:leftChars="0" w:right="0" w:firstLine="0" w:firstLineChars="0"/>
              <w:jc w:val="both"/>
              <w:rPr>
                <w:rFonts w:hint="eastAsia" w:ascii="宋体" w:hAnsi="宋体" w:eastAsia="宋体" w:cs="宋体"/>
                <w:kern w:val="2"/>
                <w:sz w:val="24"/>
                <w:szCs w:val="24"/>
                <w:vertAlign w:val="baseline"/>
                <w:lang w:val="en-US" w:eastAsia="zh-CN" w:bidi="ar-SA"/>
              </w:rPr>
            </w:pPr>
            <w:r>
              <w:rPr>
                <w:rFonts w:hint="eastAsia" w:cs="宋体"/>
                <w:kern w:val="2"/>
                <w:sz w:val="24"/>
                <w:vertAlign w:val="baseline"/>
                <w:lang w:eastAsia="zh-CN"/>
              </w:rPr>
              <w:t>江苏省</w:t>
            </w:r>
          </w:p>
        </w:tc>
        <w:tc>
          <w:tcPr>
            <w:tcW w:w="1642" w:type="dxa"/>
            <w:vAlign w:val="top"/>
          </w:tcPr>
          <w:p>
            <w:pPr>
              <w:keepNext w:val="0"/>
              <w:keepLines w:val="0"/>
              <w:widowControl w:val="0"/>
              <w:numPr>
                <w:ilvl w:val="-1"/>
                <w:numId w:val="0"/>
              </w:numPr>
              <w:suppressLineNumbers w:val="0"/>
              <w:spacing w:before="0" w:beforeAutospacing="0" w:after="160" w:afterAutospacing="0" w:line="259" w:lineRule="auto"/>
              <w:ind w:left="0" w:leftChars="0" w:right="0" w:firstLine="0" w:firstLineChars="0"/>
              <w:jc w:val="both"/>
              <w:rPr>
                <w:rFonts w:hint="eastAsia" w:ascii="宋体" w:hAnsi="宋体" w:eastAsia="宋体" w:cs="宋体"/>
                <w:kern w:val="2"/>
                <w:sz w:val="24"/>
                <w:szCs w:val="24"/>
                <w:vertAlign w:val="baseline"/>
                <w:lang w:val="en-US" w:eastAsia="zh-CN" w:bidi="ar-SA"/>
              </w:rPr>
            </w:pPr>
            <w:r>
              <w:rPr>
                <w:rFonts w:hint="eastAsia" w:cs="宋体"/>
                <w:kern w:val="2"/>
                <w:sz w:val="24"/>
                <w:vertAlign w:val="baseline"/>
                <w:lang w:eastAsia="zh-CN"/>
              </w:rPr>
              <w:t>徐州市</w:t>
            </w:r>
          </w:p>
        </w:tc>
        <w:tc>
          <w:tcPr>
            <w:tcW w:w="1642" w:type="dxa"/>
            <w:vAlign w:val="top"/>
          </w:tcPr>
          <w:p>
            <w:pPr>
              <w:keepNext w:val="0"/>
              <w:keepLines w:val="0"/>
              <w:widowControl w:val="0"/>
              <w:numPr>
                <w:ilvl w:val="-1"/>
                <w:numId w:val="0"/>
              </w:numPr>
              <w:suppressLineNumbers w:val="0"/>
              <w:spacing w:before="0" w:beforeAutospacing="0" w:after="160" w:afterAutospacing="0" w:line="259" w:lineRule="auto"/>
              <w:ind w:left="0" w:leftChars="0" w:right="0" w:firstLine="0" w:firstLineChars="0"/>
              <w:jc w:val="both"/>
              <w:rPr>
                <w:rFonts w:hint="eastAsia" w:ascii="宋体" w:hAnsi="宋体" w:eastAsia="宋体" w:cs="宋体"/>
                <w:kern w:val="2"/>
                <w:sz w:val="24"/>
                <w:szCs w:val="24"/>
                <w:vertAlign w:val="baseline"/>
                <w:lang w:val="en-US" w:eastAsia="zh-CN" w:bidi="ar-SA"/>
              </w:rPr>
            </w:pPr>
            <w:r>
              <w:rPr>
                <w:rFonts w:hint="eastAsia" w:cs="宋体"/>
                <w:kern w:val="2"/>
                <w:sz w:val="24"/>
                <w:szCs w:val="24"/>
                <w:vertAlign w:val="baseline"/>
                <w:lang w:val="en-US" w:eastAsia="zh-CN" w:bidi="ar-SA"/>
              </w:rPr>
              <w:t>责任险</w:t>
            </w:r>
          </w:p>
        </w:tc>
        <w:tc>
          <w:tcPr>
            <w:tcW w:w="1642" w:type="dxa"/>
            <w:vAlign w:val="top"/>
          </w:tcPr>
          <w:p>
            <w:pPr>
              <w:keepNext w:val="0"/>
              <w:keepLines w:val="0"/>
              <w:widowControl w:val="0"/>
              <w:numPr>
                <w:ilvl w:val="-1"/>
                <w:numId w:val="0"/>
              </w:numPr>
              <w:suppressLineNumbers w:val="0"/>
              <w:spacing w:before="0" w:beforeAutospacing="0" w:after="160" w:afterAutospacing="0" w:line="259" w:lineRule="auto"/>
              <w:ind w:left="0" w:leftChars="0" w:right="0" w:firstLine="0" w:firstLineChars="0"/>
              <w:jc w:val="both"/>
              <w:rPr>
                <w:rFonts w:hint="eastAsia" w:ascii="宋体" w:hAnsi="宋体" w:eastAsia="宋体" w:cs="宋体"/>
                <w:kern w:val="2"/>
                <w:sz w:val="24"/>
                <w:szCs w:val="24"/>
                <w:vertAlign w:val="baseline"/>
                <w:lang w:val="en-US" w:eastAsia="zh-CN" w:bidi="ar-SA"/>
              </w:rPr>
            </w:pPr>
            <w:r>
              <w:rPr>
                <w:rFonts w:hint="eastAsia" w:cs="宋体"/>
                <w:kern w:val="2"/>
                <w:sz w:val="24"/>
                <w:vertAlign w:val="baseline"/>
                <w:lang w:val="en-US" w:eastAsia="zh-CN"/>
              </w:rPr>
              <w:t>70万</w:t>
            </w:r>
          </w:p>
        </w:tc>
        <w:tc>
          <w:tcPr>
            <w:tcW w:w="1643" w:type="dxa"/>
            <w:vAlign w:val="top"/>
          </w:tcPr>
          <w:p>
            <w:pPr>
              <w:keepNext w:val="0"/>
              <w:keepLines w:val="0"/>
              <w:widowControl w:val="0"/>
              <w:numPr>
                <w:ilvl w:val="-1"/>
                <w:numId w:val="0"/>
              </w:numPr>
              <w:suppressLineNumbers w:val="0"/>
              <w:spacing w:before="0" w:beforeAutospacing="0" w:after="160" w:afterAutospacing="0" w:line="259" w:lineRule="auto"/>
              <w:ind w:left="0" w:leftChars="0" w:right="0" w:firstLine="0" w:firstLineChars="0"/>
              <w:jc w:val="both"/>
              <w:rPr>
                <w:rFonts w:hint="eastAsia" w:ascii="宋体" w:hAnsi="宋体" w:eastAsia="宋体" w:cs="宋体"/>
                <w:kern w:val="2"/>
                <w:sz w:val="24"/>
                <w:szCs w:val="24"/>
                <w:vertAlign w:val="baseline"/>
                <w:lang w:val="en-US" w:eastAsia="zh-CN" w:bidi="ar-SA"/>
              </w:rPr>
            </w:pPr>
            <w:r>
              <w:rPr>
                <w:rFonts w:hint="eastAsia" w:cs="宋体"/>
                <w:kern w:val="2"/>
                <w:sz w:val="24"/>
                <w:vertAlign w:val="baseline"/>
                <w:lang w:val="en-US" w:eastAsia="zh-CN"/>
              </w:rPr>
              <w:t>0.94%</w:t>
            </w:r>
          </w:p>
        </w:tc>
        <w:tc>
          <w:tcPr>
            <w:tcW w:w="1643" w:type="dxa"/>
            <w:vAlign w:val="top"/>
          </w:tcPr>
          <w:p>
            <w:pPr>
              <w:keepNext w:val="0"/>
              <w:keepLines w:val="0"/>
              <w:widowControl w:val="0"/>
              <w:numPr>
                <w:ilvl w:val="-1"/>
                <w:numId w:val="0"/>
              </w:numPr>
              <w:suppressLineNumbers w:val="0"/>
              <w:spacing w:before="0" w:beforeAutospacing="0" w:after="160" w:afterAutospacing="0" w:line="259" w:lineRule="auto"/>
              <w:ind w:left="0" w:leftChars="0" w:right="0" w:firstLine="0" w:firstLineChars="0"/>
              <w:jc w:val="both"/>
              <w:rPr>
                <w:rFonts w:hint="eastAsia" w:ascii="宋体" w:hAnsi="宋体" w:eastAsia="宋体" w:cs="宋体"/>
                <w:kern w:val="2"/>
                <w:sz w:val="24"/>
                <w:szCs w:val="24"/>
                <w:vertAlign w:val="baseline"/>
                <w:lang w:val="en-US" w:eastAsia="zh-CN" w:bidi="ar-SA"/>
              </w:rPr>
            </w:pPr>
            <w:r>
              <w:rPr>
                <w:rFonts w:hint="eastAsia" w:cs="宋体"/>
                <w:kern w:val="2"/>
                <w:sz w:val="24"/>
                <w:vertAlign w:val="baseline"/>
                <w:lang w:val="en-US" w:eastAsia="zh-CN"/>
              </w:rPr>
              <w:t>0.98%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42" w:type="dxa"/>
            <w:vAlign w:val="top"/>
          </w:tcPr>
          <w:p>
            <w:pPr>
              <w:keepNext w:val="0"/>
              <w:keepLines w:val="0"/>
              <w:widowControl w:val="0"/>
              <w:numPr>
                <w:ilvl w:val="-1"/>
                <w:numId w:val="0"/>
              </w:numPr>
              <w:suppressLineNumbers w:val="0"/>
              <w:spacing w:before="0" w:beforeAutospacing="0" w:after="160" w:afterAutospacing="0" w:line="259" w:lineRule="auto"/>
              <w:ind w:left="0" w:leftChars="0" w:right="0" w:firstLine="0" w:firstLineChars="0"/>
              <w:jc w:val="both"/>
              <w:rPr>
                <w:rFonts w:hint="eastAsia" w:ascii="宋体" w:hAnsi="宋体" w:eastAsia="宋体" w:cs="宋体"/>
                <w:kern w:val="2"/>
                <w:sz w:val="24"/>
                <w:szCs w:val="24"/>
                <w:vertAlign w:val="baseline"/>
                <w:lang w:val="en-US" w:eastAsia="zh-CN" w:bidi="ar-SA"/>
              </w:rPr>
            </w:pPr>
            <w:r>
              <w:rPr>
                <w:rFonts w:hint="eastAsia" w:cs="宋体"/>
                <w:kern w:val="2"/>
                <w:sz w:val="24"/>
                <w:vertAlign w:val="baseline"/>
                <w:lang w:eastAsia="zh-CN"/>
              </w:rPr>
              <w:t>广东省</w:t>
            </w:r>
          </w:p>
        </w:tc>
        <w:tc>
          <w:tcPr>
            <w:tcW w:w="1642" w:type="dxa"/>
            <w:vAlign w:val="top"/>
          </w:tcPr>
          <w:p>
            <w:pPr>
              <w:keepNext w:val="0"/>
              <w:keepLines w:val="0"/>
              <w:widowControl w:val="0"/>
              <w:numPr>
                <w:ilvl w:val="-1"/>
                <w:numId w:val="0"/>
              </w:numPr>
              <w:suppressLineNumbers w:val="0"/>
              <w:spacing w:before="0" w:beforeAutospacing="0" w:after="160" w:afterAutospacing="0" w:line="259" w:lineRule="auto"/>
              <w:ind w:left="0" w:leftChars="0" w:right="0" w:firstLine="0" w:firstLineChars="0"/>
              <w:jc w:val="both"/>
              <w:rPr>
                <w:rFonts w:hint="eastAsia" w:ascii="宋体" w:hAnsi="宋体" w:eastAsia="宋体" w:cs="宋体"/>
                <w:kern w:val="2"/>
                <w:sz w:val="24"/>
                <w:szCs w:val="24"/>
                <w:vertAlign w:val="baseline"/>
                <w:lang w:val="en-US" w:eastAsia="zh-CN" w:bidi="ar-SA"/>
              </w:rPr>
            </w:pPr>
            <w:r>
              <w:rPr>
                <w:rFonts w:hint="eastAsia" w:cs="宋体"/>
                <w:kern w:val="2"/>
                <w:sz w:val="24"/>
                <w:vertAlign w:val="baseline"/>
                <w:lang w:val="en-US" w:eastAsia="zh-CN"/>
              </w:rPr>
              <w:t>-</w:t>
            </w:r>
          </w:p>
        </w:tc>
        <w:tc>
          <w:tcPr>
            <w:tcW w:w="1642" w:type="dxa"/>
            <w:vAlign w:val="top"/>
          </w:tcPr>
          <w:p>
            <w:pPr>
              <w:keepNext w:val="0"/>
              <w:keepLines w:val="0"/>
              <w:widowControl w:val="0"/>
              <w:numPr>
                <w:ilvl w:val="-1"/>
                <w:numId w:val="0"/>
              </w:numPr>
              <w:suppressLineNumbers w:val="0"/>
              <w:spacing w:before="0" w:beforeAutospacing="0" w:after="160" w:afterAutospacing="0" w:line="259" w:lineRule="auto"/>
              <w:ind w:left="0" w:leftChars="0" w:right="0" w:firstLine="0" w:firstLineChars="0"/>
              <w:jc w:val="both"/>
              <w:rPr>
                <w:rFonts w:hint="eastAsia" w:ascii="宋体" w:hAnsi="宋体" w:eastAsia="宋体" w:cs="宋体"/>
                <w:kern w:val="2"/>
                <w:sz w:val="24"/>
                <w:szCs w:val="24"/>
                <w:vertAlign w:val="baseline"/>
                <w:lang w:val="en-US" w:eastAsia="zh-CN" w:bidi="ar-SA"/>
              </w:rPr>
            </w:pPr>
            <w:r>
              <w:rPr>
                <w:rFonts w:hint="eastAsia" w:cs="宋体"/>
                <w:kern w:val="2"/>
                <w:sz w:val="24"/>
                <w:vertAlign w:val="baseline"/>
                <w:lang w:val="en-US" w:eastAsia="zh-CN"/>
              </w:rPr>
              <w:t>-</w:t>
            </w:r>
          </w:p>
        </w:tc>
        <w:tc>
          <w:tcPr>
            <w:tcW w:w="1642" w:type="dxa"/>
            <w:vAlign w:val="top"/>
          </w:tcPr>
          <w:p>
            <w:pPr>
              <w:keepNext w:val="0"/>
              <w:keepLines w:val="0"/>
              <w:widowControl w:val="0"/>
              <w:numPr>
                <w:ilvl w:val="-1"/>
                <w:numId w:val="0"/>
              </w:numPr>
              <w:suppressLineNumbers w:val="0"/>
              <w:spacing w:before="0" w:beforeAutospacing="0" w:after="160" w:afterAutospacing="0" w:line="259" w:lineRule="auto"/>
              <w:ind w:left="0" w:leftChars="0" w:right="0" w:firstLine="0" w:firstLineChars="0"/>
              <w:jc w:val="both"/>
              <w:rPr>
                <w:rFonts w:hint="eastAsia" w:ascii="宋体" w:hAnsi="宋体" w:eastAsia="宋体" w:cs="宋体"/>
                <w:kern w:val="2"/>
                <w:sz w:val="24"/>
                <w:szCs w:val="24"/>
                <w:vertAlign w:val="baseline"/>
                <w:lang w:val="en-US" w:eastAsia="zh-CN" w:bidi="ar-SA"/>
              </w:rPr>
            </w:pPr>
            <w:r>
              <w:rPr>
                <w:rFonts w:hint="eastAsia" w:cs="宋体"/>
                <w:kern w:val="2"/>
                <w:sz w:val="24"/>
                <w:vertAlign w:val="baseline"/>
                <w:lang w:val="en-US" w:eastAsia="zh-CN"/>
              </w:rPr>
              <w:t>1000万</w:t>
            </w:r>
          </w:p>
        </w:tc>
        <w:tc>
          <w:tcPr>
            <w:tcW w:w="1643" w:type="dxa"/>
            <w:vAlign w:val="top"/>
          </w:tcPr>
          <w:p>
            <w:pPr>
              <w:keepNext w:val="0"/>
              <w:keepLines w:val="0"/>
              <w:widowControl w:val="0"/>
              <w:numPr>
                <w:ilvl w:val="-1"/>
                <w:numId w:val="0"/>
              </w:numPr>
              <w:suppressLineNumbers w:val="0"/>
              <w:spacing w:before="0" w:beforeAutospacing="0" w:after="160" w:afterAutospacing="0" w:line="259" w:lineRule="auto"/>
              <w:ind w:left="0" w:leftChars="0" w:right="0" w:firstLine="0" w:firstLineChars="0"/>
              <w:jc w:val="both"/>
              <w:rPr>
                <w:rFonts w:hint="eastAsia" w:ascii="宋体" w:hAnsi="宋体" w:eastAsia="宋体" w:cs="宋体"/>
                <w:kern w:val="2"/>
                <w:sz w:val="24"/>
                <w:szCs w:val="24"/>
                <w:vertAlign w:val="baseline"/>
                <w:lang w:val="en-US" w:eastAsia="zh-CN" w:bidi="ar-SA"/>
              </w:rPr>
            </w:pPr>
            <w:r>
              <w:rPr>
                <w:rFonts w:hint="eastAsia" w:cs="宋体"/>
                <w:kern w:val="2"/>
                <w:sz w:val="24"/>
                <w:vertAlign w:val="baseline"/>
                <w:lang w:val="en-US" w:eastAsia="zh-CN"/>
              </w:rPr>
              <w:t>0.34%</w:t>
            </w:r>
          </w:p>
        </w:tc>
        <w:tc>
          <w:tcPr>
            <w:tcW w:w="1643" w:type="dxa"/>
            <w:vAlign w:val="top"/>
          </w:tcPr>
          <w:p>
            <w:pPr>
              <w:keepNext w:val="0"/>
              <w:keepLines w:val="0"/>
              <w:widowControl w:val="0"/>
              <w:numPr>
                <w:ilvl w:val="-1"/>
                <w:numId w:val="0"/>
              </w:numPr>
              <w:suppressLineNumbers w:val="0"/>
              <w:spacing w:before="0" w:beforeAutospacing="0" w:after="160" w:afterAutospacing="0" w:line="259" w:lineRule="auto"/>
              <w:ind w:left="0" w:leftChars="0" w:right="0" w:firstLine="0" w:firstLineChars="0"/>
              <w:jc w:val="both"/>
              <w:rPr>
                <w:rFonts w:hint="eastAsia" w:ascii="宋体" w:hAnsi="宋体" w:eastAsia="宋体" w:cs="宋体"/>
                <w:kern w:val="2"/>
                <w:sz w:val="24"/>
                <w:szCs w:val="24"/>
                <w:vertAlign w:val="baseline"/>
                <w:lang w:val="en-US" w:eastAsia="zh-CN" w:bidi="ar-SA"/>
              </w:rPr>
            </w:pPr>
            <w:r>
              <w:rPr>
                <w:rFonts w:hint="eastAsia" w:cs="宋体"/>
                <w:kern w:val="2"/>
                <w:sz w:val="24"/>
                <w:vertAlign w:val="baseline"/>
                <w:lang w:val="en-US" w:eastAsia="zh-CN"/>
              </w:rPr>
              <w:t>0.68%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42" w:type="dxa"/>
            <w:vAlign w:val="top"/>
          </w:tcPr>
          <w:p>
            <w:pPr>
              <w:keepNext w:val="0"/>
              <w:keepLines w:val="0"/>
              <w:widowControl w:val="0"/>
              <w:numPr>
                <w:ilvl w:val="-1"/>
                <w:numId w:val="0"/>
              </w:numPr>
              <w:suppressLineNumbers w:val="0"/>
              <w:spacing w:before="0" w:beforeAutospacing="0" w:after="160" w:afterAutospacing="0" w:line="259" w:lineRule="auto"/>
              <w:ind w:left="0" w:leftChars="0" w:right="0" w:firstLine="0" w:firstLineChars="0"/>
              <w:jc w:val="both"/>
              <w:rPr>
                <w:rFonts w:hint="default" w:cs="宋体"/>
                <w:kern w:val="2"/>
                <w:sz w:val="24"/>
                <w:vertAlign w:val="baseline"/>
                <w:lang w:val="en-US" w:eastAsia="zh-CN"/>
              </w:rPr>
            </w:pPr>
            <w:r>
              <w:rPr>
                <w:rFonts w:hint="eastAsia" w:cs="宋体"/>
                <w:kern w:val="2"/>
                <w:sz w:val="24"/>
                <w:vertAlign w:val="baseline"/>
                <w:lang w:val="en-US" w:eastAsia="zh-CN"/>
              </w:rPr>
              <w:t>......</w:t>
            </w:r>
          </w:p>
        </w:tc>
        <w:tc>
          <w:tcPr>
            <w:tcW w:w="1642" w:type="dxa"/>
            <w:vAlign w:val="top"/>
          </w:tcPr>
          <w:p>
            <w:pPr>
              <w:keepNext w:val="0"/>
              <w:keepLines w:val="0"/>
              <w:widowControl w:val="0"/>
              <w:numPr>
                <w:ilvl w:val="-1"/>
                <w:numId w:val="0"/>
              </w:numPr>
              <w:suppressLineNumbers w:val="0"/>
              <w:spacing w:before="0" w:beforeAutospacing="0" w:after="160" w:afterAutospacing="0" w:line="259" w:lineRule="auto"/>
              <w:ind w:left="0" w:leftChars="0" w:right="0" w:firstLine="0" w:firstLineChars="0"/>
              <w:jc w:val="both"/>
              <w:rPr>
                <w:rFonts w:hint="eastAsia" w:cs="宋体"/>
                <w:kern w:val="2"/>
                <w:sz w:val="24"/>
                <w:vertAlign w:val="baseline"/>
                <w:lang w:eastAsia="zh-CN"/>
              </w:rPr>
            </w:pPr>
          </w:p>
        </w:tc>
        <w:tc>
          <w:tcPr>
            <w:tcW w:w="1642" w:type="dxa"/>
            <w:vAlign w:val="top"/>
          </w:tcPr>
          <w:p>
            <w:pPr>
              <w:keepNext w:val="0"/>
              <w:keepLines w:val="0"/>
              <w:widowControl w:val="0"/>
              <w:numPr>
                <w:ilvl w:val="-1"/>
                <w:numId w:val="0"/>
              </w:numPr>
              <w:suppressLineNumbers w:val="0"/>
              <w:spacing w:before="0" w:beforeAutospacing="0" w:after="160" w:afterAutospacing="0" w:line="259" w:lineRule="auto"/>
              <w:ind w:left="0" w:leftChars="0" w:right="0" w:firstLine="0" w:firstLineChars="0"/>
              <w:jc w:val="both"/>
              <w:rPr>
                <w:rFonts w:hint="eastAsia" w:cs="宋体"/>
                <w:kern w:val="2"/>
                <w:sz w:val="24"/>
                <w:szCs w:val="24"/>
                <w:vertAlign w:val="baseline"/>
                <w:lang w:val="en-US" w:eastAsia="zh-CN" w:bidi="ar-SA"/>
              </w:rPr>
            </w:pPr>
          </w:p>
        </w:tc>
        <w:tc>
          <w:tcPr>
            <w:tcW w:w="1642" w:type="dxa"/>
            <w:vAlign w:val="top"/>
          </w:tcPr>
          <w:p>
            <w:pPr>
              <w:keepNext w:val="0"/>
              <w:keepLines w:val="0"/>
              <w:widowControl w:val="0"/>
              <w:numPr>
                <w:ilvl w:val="-1"/>
                <w:numId w:val="0"/>
              </w:numPr>
              <w:suppressLineNumbers w:val="0"/>
              <w:spacing w:before="0" w:beforeAutospacing="0" w:after="160" w:afterAutospacing="0" w:line="259" w:lineRule="auto"/>
              <w:ind w:left="0" w:leftChars="0" w:right="0" w:firstLine="0" w:firstLineChars="0"/>
              <w:jc w:val="both"/>
              <w:rPr>
                <w:rFonts w:hint="eastAsia" w:cs="宋体"/>
                <w:kern w:val="2"/>
                <w:sz w:val="24"/>
                <w:vertAlign w:val="baseline"/>
                <w:lang w:val="en-US" w:eastAsia="zh-CN"/>
              </w:rPr>
            </w:pPr>
          </w:p>
        </w:tc>
        <w:tc>
          <w:tcPr>
            <w:tcW w:w="1643" w:type="dxa"/>
            <w:vAlign w:val="top"/>
          </w:tcPr>
          <w:p>
            <w:pPr>
              <w:keepNext w:val="0"/>
              <w:keepLines w:val="0"/>
              <w:widowControl w:val="0"/>
              <w:numPr>
                <w:ilvl w:val="-1"/>
                <w:numId w:val="0"/>
              </w:numPr>
              <w:suppressLineNumbers w:val="0"/>
              <w:spacing w:before="0" w:beforeAutospacing="0" w:after="160" w:afterAutospacing="0" w:line="259" w:lineRule="auto"/>
              <w:ind w:left="0" w:leftChars="0" w:right="0" w:firstLine="0" w:firstLineChars="0"/>
              <w:jc w:val="both"/>
              <w:rPr>
                <w:rFonts w:hint="eastAsia" w:cs="宋体"/>
                <w:kern w:val="2"/>
                <w:sz w:val="24"/>
                <w:vertAlign w:val="baseline"/>
                <w:lang w:val="en-US" w:eastAsia="zh-CN"/>
              </w:rPr>
            </w:pPr>
          </w:p>
        </w:tc>
        <w:tc>
          <w:tcPr>
            <w:tcW w:w="1643" w:type="dxa"/>
            <w:vAlign w:val="top"/>
          </w:tcPr>
          <w:p>
            <w:pPr>
              <w:keepNext w:val="0"/>
              <w:keepLines w:val="0"/>
              <w:widowControl w:val="0"/>
              <w:numPr>
                <w:ilvl w:val="-1"/>
                <w:numId w:val="0"/>
              </w:numPr>
              <w:suppressLineNumbers w:val="0"/>
              <w:spacing w:before="0" w:beforeAutospacing="0" w:after="160" w:afterAutospacing="0" w:line="259" w:lineRule="auto"/>
              <w:ind w:left="0" w:leftChars="0" w:right="0" w:firstLine="0" w:firstLineChars="0"/>
              <w:jc w:val="both"/>
              <w:rPr>
                <w:rFonts w:hint="eastAsia" w:cs="宋体"/>
                <w:kern w:val="2"/>
                <w:sz w:val="24"/>
                <w:vertAlign w:val="baseline"/>
                <w:lang w:val="en-US" w:eastAsia="zh-CN"/>
              </w:rPr>
            </w:pPr>
          </w:p>
        </w:tc>
      </w:tr>
    </w:tbl>
    <w:p>
      <w:pPr>
        <w:widowControl w:val="0"/>
        <w:numPr>
          <w:ilvl w:val="-1"/>
          <w:numId w:val="0"/>
        </w:numPr>
        <w:spacing w:after="160" w:line="259" w:lineRule="auto"/>
        <w:ind w:left="840" w:firstLine="0"/>
        <w:jc w:val="both"/>
        <w:rPr>
          <w:rFonts w:hint="eastAsia" w:ascii="宋体" w:hAnsi="宋体" w:cs="宋体"/>
          <w:kern w:val="2"/>
          <w:sz w:val="24"/>
        </w:rPr>
      </w:pPr>
    </w:p>
    <w:p>
      <w:pPr>
        <w:widowControl w:val="0"/>
        <w:numPr>
          <w:ilvl w:val="0"/>
          <w:numId w:val="39"/>
        </w:numPr>
        <w:spacing w:after="160" w:line="259" w:lineRule="auto"/>
        <w:ind w:left="840" w:hanging="420"/>
        <w:jc w:val="both"/>
        <w:rPr>
          <w:ins w:id="239" w:author="周婷" w:date="2020-11-04T11:14:28Z"/>
          <w:rFonts w:ascii="宋体" w:hAnsi="宋体" w:cs="宋体"/>
          <w:kern w:val="2"/>
          <w:sz w:val="24"/>
        </w:rPr>
      </w:pPr>
      <w:r>
        <w:rPr>
          <w:rFonts w:hint="eastAsia" w:ascii="宋体" w:hAnsi="宋体" w:cs="宋体"/>
          <w:b/>
          <w:bCs/>
          <w:kern w:val="2"/>
          <w:sz w:val="24"/>
        </w:rPr>
        <w:t>点击图谱中某一指标旁边的</w:t>
      </w:r>
      <w:r>
        <w:rPr>
          <w:rFonts w:hint="eastAsia" w:cs="宋体"/>
          <w:b/>
          <w:bCs/>
          <w:kern w:val="2"/>
          <w:sz w:val="24"/>
          <w:lang w:eastAsia="zh-CN"/>
        </w:rPr>
        <w:t>发起追踪图标按钮</w:t>
      </w:r>
      <w:r>
        <w:rPr>
          <w:rFonts w:hint="eastAsia" w:ascii="宋体" w:hAnsi="宋体" w:cs="宋体"/>
          <w:kern w:val="2"/>
          <w:sz w:val="24"/>
        </w:rPr>
        <w:t>：</w:t>
      </w:r>
      <w:r>
        <w:rPr>
          <w:rFonts w:hint="eastAsia" w:cs="宋体"/>
          <w:kern w:val="2"/>
          <w:sz w:val="24"/>
          <w:lang w:eastAsia="zh-CN"/>
        </w:rPr>
        <w:t>点击按钮</w:t>
      </w:r>
      <w:r>
        <w:rPr>
          <w:rFonts w:hint="eastAsia" w:ascii="宋体" w:hAnsi="宋体" w:cs="宋体"/>
          <w:kern w:val="2"/>
          <w:sz w:val="24"/>
        </w:rPr>
        <w:t>到发起追踪页面（如该指标该数据期间未发起追踪）、或查看追踪详情（如果该指标该数据期间已发起追踪）。</w:t>
      </w:r>
    </w:p>
    <w:p>
      <w:pPr>
        <w:widowControl w:val="0"/>
        <w:numPr>
          <w:ilvl w:val="0"/>
          <w:numId w:val="39"/>
        </w:numPr>
        <w:spacing w:after="160" w:line="259" w:lineRule="auto"/>
        <w:ind w:left="840" w:hanging="420"/>
        <w:jc w:val="both"/>
        <w:rPr>
          <w:ins w:id="240" w:author="周婷" w:date="2020-11-04T11:16:58Z"/>
          <w:rFonts w:ascii="宋体" w:hAnsi="宋体" w:cs="宋体"/>
          <w:kern w:val="2"/>
          <w:sz w:val="24"/>
        </w:rPr>
      </w:pPr>
      <w:ins w:id="241" w:author="周婷" w:date="2020-11-04T11:14:29Z">
        <w:r>
          <w:rPr>
            <w:rFonts w:hint="eastAsia" w:ascii="宋体" w:hAnsi="宋体" w:cs="宋体"/>
            <w:b/>
            <w:bCs/>
            <w:kern w:val="2"/>
            <w:sz w:val="24"/>
          </w:rPr>
          <w:t>点击</w:t>
        </w:r>
      </w:ins>
      <w:ins w:id="242" w:author="周婷" w:date="2020-11-04T11:14:34Z">
        <w:r>
          <w:rPr>
            <w:rFonts w:hint="eastAsia" w:cs="宋体"/>
            <w:b/>
            <w:bCs/>
            <w:kern w:val="2"/>
            <w:sz w:val="24"/>
            <w:lang w:eastAsia="zh-CN"/>
          </w:rPr>
          <w:t>跟</w:t>
        </w:r>
      </w:ins>
      <w:ins w:id="243" w:author="周婷" w:date="2020-11-04T11:14:29Z">
        <w:r>
          <w:rPr>
            <w:rFonts w:hint="eastAsia" w:ascii="宋体" w:hAnsi="宋体" w:cs="宋体"/>
            <w:b/>
            <w:bCs/>
            <w:kern w:val="2"/>
            <w:sz w:val="24"/>
          </w:rPr>
          <w:t>指标旁边的</w:t>
        </w:r>
      </w:ins>
      <w:ins w:id="244" w:author="周婷" w:date="2020-11-04T11:14:40Z">
        <w:r>
          <w:rPr>
            <w:rFonts w:hint="eastAsia" w:cs="宋体"/>
            <w:b/>
            <w:bCs/>
            <w:kern w:val="2"/>
            <w:sz w:val="24"/>
            <w:lang w:eastAsia="zh-CN"/>
          </w:rPr>
          <w:t>查看</w:t>
        </w:r>
      </w:ins>
      <w:ins w:id="245" w:author="周婷" w:date="2020-11-04T11:14:42Z">
        <w:r>
          <w:rPr>
            <w:rFonts w:hint="eastAsia" w:cs="宋体"/>
            <w:b/>
            <w:bCs/>
            <w:kern w:val="2"/>
            <w:sz w:val="24"/>
            <w:lang w:eastAsia="zh-CN"/>
          </w:rPr>
          <w:t>上级</w:t>
        </w:r>
      </w:ins>
      <w:ins w:id="246" w:author="周婷" w:date="2020-11-04T11:14:50Z">
        <w:r>
          <w:rPr>
            <w:rFonts w:hint="eastAsia" w:cs="宋体"/>
            <w:b/>
            <w:bCs/>
            <w:kern w:val="2"/>
            <w:sz w:val="24"/>
            <w:lang w:eastAsia="zh-CN"/>
          </w:rPr>
          <w:t>指标</w:t>
        </w:r>
      </w:ins>
      <w:ins w:id="247" w:author="周婷" w:date="2020-11-04T11:14:53Z">
        <w:r>
          <w:rPr>
            <w:rFonts w:hint="eastAsia" w:cs="宋体"/>
            <w:b/>
            <w:bCs/>
            <w:kern w:val="2"/>
            <w:sz w:val="24"/>
            <w:lang w:eastAsia="zh-CN"/>
          </w:rPr>
          <w:t>图谱</w:t>
        </w:r>
      </w:ins>
      <w:ins w:id="248" w:author="周婷" w:date="2020-11-04T11:14:29Z">
        <w:r>
          <w:rPr>
            <w:rFonts w:hint="eastAsia" w:cs="宋体"/>
            <w:b/>
            <w:bCs/>
            <w:kern w:val="2"/>
            <w:sz w:val="24"/>
            <w:lang w:eastAsia="zh-CN"/>
          </w:rPr>
          <w:t>图标按钮</w:t>
        </w:r>
      </w:ins>
      <w:ins w:id="249" w:author="周婷" w:date="2020-11-04T11:14:56Z">
        <w:r>
          <w:rPr>
            <w:rFonts w:hint="eastAsia" w:cs="宋体"/>
            <w:b/>
            <w:bCs/>
            <w:kern w:val="2"/>
            <w:sz w:val="24"/>
            <w:lang w:eastAsia="zh-CN"/>
          </w:rPr>
          <w:t>：</w:t>
        </w:r>
      </w:ins>
      <w:ins w:id="250" w:author="周婷" w:date="2020-11-04T11:15:01Z">
        <w:r>
          <w:rPr>
            <w:rFonts w:hint="eastAsia" w:cs="宋体"/>
            <w:b w:val="0"/>
            <w:bCs w:val="0"/>
            <w:kern w:val="2"/>
            <w:sz w:val="24"/>
            <w:lang w:eastAsia="zh-CN"/>
          </w:rPr>
          <w:t>点击</w:t>
        </w:r>
      </w:ins>
      <w:ins w:id="251" w:author="周婷" w:date="2020-11-04T11:15:02Z">
        <w:r>
          <w:rPr>
            <w:rFonts w:hint="eastAsia" w:cs="宋体"/>
            <w:b w:val="0"/>
            <w:bCs w:val="0"/>
            <w:kern w:val="2"/>
            <w:sz w:val="24"/>
            <w:lang w:eastAsia="zh-CN"/>
          </w:rPr>
          <w:t>按钮</w:t>
        </w:r>
      </w:ins>
      <w:ins w:id="252" w:author="周婷" w:date="2020-11-04T11:15:05Z">
        <w:r>
          <w:rPr>
            <w:rFonts w:hint="eastAsia" w:cs="宋体"/>
            <w:b w:val="0"/>
            <w:bCs w:val="0"/>
            <w:kern w:val="2"/>
            <w:sz w:val="24"/>
            <w:lang w:eastAsia="zh-CN"/>
          </w:rPr>
          <w:t>展示</w:t>
        </w:r>
      </w:ins>
      <w:ins w:id="253" w:author="周婷" w:date="2020-11-04T11:15:14Z">
        <w:r>
          <w:rPr>
            <w:rFonts w:hint="eastAsia" w:cs="宋体"/>
            <w:b w:val="0"/>
            <w:bCs w:val="0"/>
            <w:kern w:val="2"/>
            <w:sz w:val="24"/>
            <w:lang w:eastAsia="zh-CN"/>
          </w:rPr>
          <w:t>跟</w:t>
        </w:r>
      </w:ins>
      <w:ins w:id="254" w:author="周婷" w:date="2020-11-04T11:15:15Z">
        <w:r>
          <w:rPr>
            <w:rFonts w:hint="eastAsia" w:cs="宋体"/>
            <w:b w:val="0"/>
            <w:bCs w:val="0"/>
            <w:kern w:val="2"/>
            <w:sz w:val="24"/>
            <w:lang w:eastAsia="zh-CN"/>
          </w:rPr>
          <w:t>节点</w:t>
        </w:r>
      </w:ins>
      <w:ins w:id="255" w:author="周婷" w:date="2020-11-04T11:15:16Z">
        <w:r>
          <w:rPr>
            <w:rFonts w:hint="eastAsia" w:cs="宋体"/>
            <w:b w:val="0"/>
            <w:bCs w:val="0"/>
            <w:kern w:val="2"/>
            <w:sz w:val="24"/>
            <w:lang w:eastAsia="zh-CN"/>
          </w:rPr>
          <w:t>和</w:t>
        </w:r>
      </w:ins>
      <w:ins w:id="256" w:author="周婷" w:date="2020-11-04T11:15:19Z">
        <w:r>
          <w:rPr>
            <w:rFonts w:hint="eastAsia" w:cs="宋体"/>
            <w:b w:val="0"/>
            <w:bCs w:val="0"/>
            <w:kern w:val="2"/>
            <w:sz w:val="24"/>
            <w:lang w:eastAsia="zh-CN"/>
          </w:rPr>
          <w:t>上级</w:t>
        </w:r>
      </w:ins>
      <w:ins w:id="257" w:author="周婷" w:date="2020-11-04T11:15:21Z">
        <w:r>
          <w:rPr>
            <w:rFonts w:hint="eastAsia" w:cs="宋体"/>
            <w:b w:val="0"/>
            <w:bCs w:val="0"/>
            <w:kern w:val="2"/>
            <w:sz w:val="24"/>
            <w:lang w:eastAsia="zh-CN"/>
          </w:rPr>
          <w:t>节点</w:t>
        </w:r>
      </w:ins>
      <w:ins w:id="258" w:author="周婷" w:date="2020-11-04T11:15:22Z">
        <w:r>
          <w:rPr>
            <w:rFonts w:hint="eastAsia" w:cs="宋体"/>
            <w:b w:val="0"/>
            <w:bCs w:val="0"/>
            <w:kern w:val="2"/>
            <w:sz w:val="24"/>
            <w:lang w:eastAsia="zh-CN"/>
          </w:rPr>
          <w:t>的</w:t>
        </w:r>
      </w:ins>
      <w:ins w:id="259" w:author="周婷" w:date="2020-11-04T11:15:23Z">
        <w:r>
          <w:rPr>
            <w:rFonts w:hint="eastAsia" w:cs="宋体"/>
            <w:b w:val="0"/>
            <w:bCs w:val="0"/>
            <w:kern w:val="2"/>
            <w:sz w:val="24"/>
            <w:lang w:eastAsia="zh-CN"/>
          </w:rPr>
          <w:t>关系</w:t>
        </w:r>
      </w:ins>
      <w:ins w:id="260" w:author="周婷" w:date="2020-11-04T11:15:26Z">
        <w:r>
          <w:rPr>
            <w:rFonts w:hint="eastAsia" w:cs="宋体"/>
            <w:b w:val="0"/>
            <w:bCs w:val="0"/>
            <w:kern w:val="2"/>
            <w:sz w:val="24"/>
            <w:lang w:eastAsia="zh-CN"/>
          </w:rPr>
          <w:t>图谱。</w:t>
        </w:r>
      </w:ins>
      <w:ins w:id="261" w:author="周婷" w:date="2020-11-04T11:15:33Z">
        <w:r>
          <w:rPr>
            <w:rFonts w:hint="eastAsia" w:cs="宋体"/>
            <w:b w:val="0"/>
            <w:bCs w:val="0"/>
            <w:kern w:val="2"/>
            <w:sz w:val="24"/>
            <w:lang w:eastAsia="zh-CN"/>
          </w:rPr>
          <w:t>如</w:t>
        </w:r>
      </w:ins>
      <w:ins w:id="262" w:author="周婷" w:date="2020-11-04T11:15:39Z">
        <w:r>
          <w:rPr>
            <w:rFonts w:hint="eastAsia" w:cs="宋体"/>
            <w:b w:val="0"/>
            <w:bCs w:val="0"/>
            <w:kern w:val="2"/>
            <w:sz w:val="24"/>
            <w:lang w:eastAsia="zh-CN"/>
          </w:rPr>
          <w:t>满期</w:t>
        </w:r>
      </w:ins>
      <w:ins w:id="263" w:author="周婷" w:date="2020-11-04T11:15:54Z">
        <w:r>
          <w:rPr>
            <w:rFonts w:hint="eastAsia" w:cs="宋体"/>
            <w:b w:val="0"/>
            <w:bCs w:val="0"/>
            <w:kern w:val="2"/>
            <w:sz w:val="24"/>
            <w:lang w:eastAsia="zh-CN"/>
          </w:rPr>
          <w:t>保费</w:t>
        </w:r>
      </w:ins>
      <w:ins w:id="264" w:author="周婷" w:date="2020-11-04T11:15:56Z">
        <w:r>
          <w:rPr>
            <w:rFonts w:hint="eastAsia" w:cs="宋体"/>
            <w:b w:val="0"/>
            <w:bCs w:val="0"/>
            <w:kern w:val="2"/>
            <w:sz w:val="24"/>
            <w:lang w:eastAsia="zh-CN"/>
          </w:rPr>
          <w:t>赔付率</w:t>
        </w:r>
      </w:ins>
      <w:ins w:id="265" w:author="周婷" w:date="2020-11-04T11:16:01Z">
        <w:r>
          <w:rPr>
            <w:rFonts w:hint="eastAsia" w:cs="宋体"/>
            <w:b w:val="0"/>
            <w:bCs w:val="0"/>
            <w:kern w:val="2"/>
            <w:sz w:val="24"/>
            <w:lang w:eastAsia="zh-CN"/>
          </w:rPr>
          <w:t>的</w:t>
        </w:r>
      </w:ins>
      <w:ins w:id="266" w:author="周婷" w:date="2020-11-04T11:16:03Z">
        <w:r>
          <w:rPr>
            <w:rFonts w:hint="eastAsia" w:cs="宋体"/>
            <w:b w:val="0"/>
            <w:bCs w:val="0"/>
            <w:kern w:val="2"/>
            <w:sz w:val="24"/>
            <w:lang w:eastAsia="zh-CN"/>
          </w:rPr>
          <w:t>上</w:t>
        </w:r>
      </w:ins>
      <w:ins w:id="267" w:author="周婷" w:date="2020-11-04T11:16:04Z">
        <w:r>
          <w:rPr>
            <w:rFonts w:hint="eastAsia" w:cs="宋体"/>
            <w:b w:val="0"/>
            <w:bCs w:val="0"/>
            <w:kern w:val="2"/>
            <w:sz w:val="24"/>
            <w:lang w:eastAsia="zh-CN"/>
          </w:rPr>
          <w:t>级</w:t>
        </w:r>
      </w:ins>
      <w:ins w:id="268" w:author="周婷" w:date="2020-11-04T11:16:05Z">
        <w:r>
          <w:rPr>
            <w:rFonts w:hint="eastAsia" w:cs="宋体"/>
            <w:b w:val="0"/>
            <w:bCs w:val="0"/>
            <w:kern w:val="2"/>
            <w:sz w:val="24"/>
            <w:lang w:eastAsia="zh-CN"/>
          </w:rPr>
          <w:t>的</w:t>
        </w:r>
      </w:ins>
      <w:ins w:id="269" w:author="周婷" w:date="2020-11-04T11:16:20Z">
        <w:r>
          <w:rPr>
            <w:rFonts w:hint="eastAsia" w:cs="宋体"/>
            <w:b w:val="0"/>
            <w:bCs w:val="0"/>
            <w:kern w:val="2"/>
            <w:sz w:val="24"/>
            <w:lang w:eastAsia="zh-CN"/>
          </w:rPr>
          <w:t>指标</w:t>
        </w:r>
      </w:ins>
      <w:ins w:id="270" w:author="周婷" w:date="2020-11-04T11:16:24Z">
        <w:r>
          <w:rPr>
            <w:rFonts w:hint="eastAsia" w:cs="宋体"/>
            <w:b w:val="0"/>
            <w:bCs w:val="0"/>
            <w:kern w:val="2"/>
            <w:sz w:val="24"/>
            <w:lang w:eastAsia="zh-CN"/>
          </w:rPr>
          <w:t>有</w:t>
        </w:r>
      </w:ins>
      <w:ins w:id="271" w:author="周婷" w:date="2020-11-04T11:17:58Z">
        <w:r>
          <w:rPr>
            <w:rFonts w:hint="eastAsia" w:cs="宋体"/>
            <w:b w:val="0"/>
            <w:bCs w:val="0"/>
            <w:kern w:val="2"/>
            <w:sz w:val="24"/>
            <w:lang w:eastAsia="zh-CN"/>
          </w:rPr>
          <w:t>满期</w:t>
        </w:r>
      </w:ins>
      <w:ins w:id="272" w:author="周婷" w:date="2020-11-04T11:17:59Z">
        <w:r>
          <w:rPr>
            <w:rFonts w:hint="eastAsia" w:cs="宋体"/>
            <w:b w:val="0"/>
            <w:bCs w:val="0"/>
            <w:kern w:val="2"/>
            <w:sz w:val="24"/>
            <w:lang w:eastAsia="zh-CN"/>
          </w:rPr>
          <w:t>保费</w:t>
        </w:r>
      </w:ins>
      <w:ins w:id="273" w:author="周婷" w:date="2020-11-04T11:18:01Z">
        <w:r>
          <w:rPr>
            <w:rFonts w:hint="eastAsia" w:cs="宋体"/>
            <w:b w:val="0"/>
            <w:bCs w:val="0"/>
            <w:kern w:val="2"/>
            <w:sz w:val="24"/>
            <w:lang w:eastAsia="zh-CN"/>
          </w:rPr>
          <w:t>综合</w:t>
        </w:r>
      </w:ins>
      <w:ins w:id="274" w:author="周婷" w:date="2020-11-04T11:18:04Z">
        <w:r>
          <w:rPr>
            <w:rFonts w:hint="eastAsia" w:cs="宋体"/>
            <w:b w:val="0"/>
            <w:bCs w:val="0"/>
            <w:kern w:val="2"/>
            <w:sz w:val="24"/>
            <w:lang w:eastAsia="zh-CN"/>
          </w:rPr>
          <w:t>成本</w:t>
        </w:r>
      </w:ins>
      <w:ins w:id="275" w:author="周婷" w:date="2020-11-04T11:18:07Z">
        <w:r>
          <w:rPr>
            <w:rFonts w:hint="eastAsia" w:cs="宋体"/>
            <w:b w:val="0"/>
            <w:bCs w:val="0"/>
            <w:kern w:val="2"/>
            <w:sz w:val="24"/>
            <w:lang w:eastAsia="zh-CN"/>
          </w:rPr>
          <w:t>率，</w:t>
        </w:r>
      </w:ins>
      <w:ins w:id="276" w:author="周婷" w:date="2020-11-04T11:18:08Z">
        <w:r>
          <w:rPr>
            <w:rFonts w:hint="eastAsia" w:cs="宋体"/>
            <w:b w:val="0"/>
            <w:bCs w:val="0"/>
            <w:kern w:val="2"/>
            <w:sz w:val="24"/>
            <w:lang w:eastAsia="zh-CN"/>
          </w:rPr>
          <w:t>则</w:t>
        </w:r>
      </w:ins>
      <w:ins w:id="277" w:author="周婷" w:date="2020-11-04T11:18:30Z">
        <w:r>
          <w:rPr>
            <w:rFonts w:hint="eastAsia" w:cs="宋体"/>
            <w:b w:val="0"/>
            <w:bCs w:val="0"/>
            <w:kern w:val="2"/>
            <w:sz w:val="24"/>
            <w:lang w:eastAsia="zh-CN"/>
          </w:rPr>
          <w:t>点击</w:t>
        </w:r>
      </w:ins>
      <w:ins w:id="278" w:author="周婷" w:date="2020-11-04T11:18:34Z">
        <w:r>
          <w:rPr>
            <w:rFonts w:hint="eastAsia" w:cs="宋体"/>
            <w:b w:val="0"/>
            <w:bCs w:val="0"/>
            <w:kern w:val="2"/>
            <w:sz w:val="24"/>
            <w:lang w:eastAsia="zh-CN"/>
          </w:rPr>
          <w:t>上</w:t>
        </w:r>
      </w:ins>
      <w:ins w:id="279" w:author="周婷" w:date="2020-11-04T11:18:35Z">
        <w:r>
          <w:rPr>
            <w:rFonts w:hint="eastAsia" w:cs="宋体"/>
            <w:b w:val="0"/>
            <w:bCs w:val="0"/>
            <w:kern w:val="2"/>
            <w:sz w:val="24"/>
            <w:lang w:eastAsia="zh-CN"/>
          </w:rPr>
          <w:t>级</w:t>
        </w:r>
      </w:ins>
      <w:ins w:id="280" w:author="周婷" w:date="2020-11-04T11:18:37Z">
        <w:r>
          <w:rPr>
            <w:rFonts w:hint="eastAsia" w:cs="宋体"/>
            <w:b w:val="0"/>
            <w:bCs w:val="0"/>
            <w:kern w:val="2"/>
            <w:sz w:val="24"/>
            <w:lang w:eastAsia="zh-CN"/>
          </w:rPr>
          <w:t>指标</w:t>
        </w:r>
      </w:ins>
      <w:ins w:id="281" w:author="周婷" w:date="2020-11-04T11:18:39Z">
        <w:r>
          <w:rPr>
            <w:rFonts w:hint="eastAsia" w:cs="宋体"/>
            <w:b w:val="0"/>
            <w:bCs w:val="0"/>
            <w:kern w:val="2"/>
            <w:sz w:val="24"/>
            <w:lang w:eastAsia="zh-CN"/>
          </w:rPr>
          <w:t>图谱</w:t>
        </w:r>
      </w:ins>
      <w:ins w:id="282" w:author="周婷" w:date="2020-11-04T11:18:40Z">
        <w:r>
          <w:rPr>
            <w:rFonts w:hint="eastAsia" w:cs="宋体"/>
            <w:b w:val="0"/>
            <w:bCs w:val="0"/>
            <w:kern w:val="2"/>
            <w:sz w:val="24"/>
            <w:lang w:eastAsia="zh-CN"/>
          </w:rPr>
          <w:t>按钮</w:t>
        </w:r>
      </w:ins>
      <w:ins w:id="283" w:author="周婷" w:date="2020-11-04T11:18:41Z">
        <w:r>
          <w:rPr>
            <w:rFonts w:hint="eastAsia" w:cs="宋体"/>
            <w:b w:val="0"/>
            <w:bCs w:val="0"/>
            <w:kern w:val="2"/>
            <w:sz w:val="24"/>
            <w:lang w:eastAsia="zh-CN"/>
          </w:rPr>
          <w:t>，</w:t>
        </w:r>
      </w:ins>
      <w:ins w:id="284" w:author="周婷" w:date="2020-11-04T11:18:42Z">
        <w:r>
          <w:rPr>
            <w:rFonts w:hint="eastAsia" w:cs="宋体"/>
            <w:b w:val="0"/>
            <w:bCs w:val="0"/>
            <w:kern w:val="2"/>
            <w:sz w:val="24"/>
            <w:lang w:eastAsia="zh-CN"/>
          </w:rPr>
          <w:t>展示</w:t>
        </w:r>
      </w:ins>
      <w:ins w:id="285" w:author="周婷" w:date="2020-11-04T11:18:47Z">
        <w:r>
          <w:rPr>
            <w:rFonts w:hint="eastAsia" w:cs="宋体"/>
            <w:b w:val="0"/>
            <w:bCs w:val="0"/>
            <w:kern w:val="2"/>
            <w:sz w:val="24"/>
            <w:lang w:eastAsia="zh-CN"/>
          </w:rPr>
          <w:t>满期保费综合成本率</w:t>
        </w:r>
      </w:ins>
      <w:ins w:id="286" w:author="周婷" w:date="2020-11-04T11:18:49Z">
        <w:r>
          <w:rPr>
            <w:rFonts w:hint="eastAsia" w:cs="宋体"/>
            <w:b w:val="0"/>
            <w:bCs w:val="0"/>
            <w:kern w:val="2"/>
            <w:sz w:val="24"/>
            <w:lang w:eastAsia="zh-CN"/>
          </w:rPr>
          <w:t>和</w:t>
        </w:r>
      </w:ins>
      <w:ins w:id="287" w:author="周婷" w:date="2020-11-04T11:18:52Z">
        <w:r>
          <w:rPr>
            <w:rFonts w:hint="eastAsia" w:cs="宋体"/>
            <w:b w:val="0"/>
            <w:bCs w:val="0"/>
            <w:kern w:val="2"/>
            <w:sz w:val="24"/>
            <w:lang w:eastAsia="zh-CN"/>
          </w:rPr>
          <w:t>满期保费赔付率</w:t>
        </w:r>
      </w:ins>
      <w:ins w:id="288" w:author="周婷" w:date="2020-11-04T11:19:33Z">
        <w:r>
          <w:rPr>
            <w:rFonts w:hint="eastAsia" w:cs="宋体"/>
            <w:b w:val="0"/>
            <w:bCs w:val="0"/>
            <w:kern w:val="2"/>
            <w:sz w:val="24"/>
            <w:lang w:eastAsia="zh-CN"/>
          </w:rPr>
          <w:t>及</w:t>
        </w:r>
      </w:ins>
      <w:ins w:id="289" w:author="周婷" w:date="2020-11-04T11:19:37Z">
        <w:r>
          <w:rPr>
            <w:rFonts w:hint="eastAsia" w:cs="宋体"/>
            <w:b w:val="0"/>
            <w:bCs w:val="0"/>
            <w:kern w:val="2"/>
            <w:sz w:val="24"/>
            <w:lang w:eastAsia="zh-CN"/>
          </w:rPr>
          <w:t>其</w:t>
        </w:r>
      </w:ins>
      <w:ins w:id="290" w:author="周婷" w:date="2020-11-04T11:19:39Z">
        <w:r>
          <w:rPr>
            <w:rFonts w:hint="eastAsia" w:cs="宋体"/>
            <w:b w:val="0"/>
            <w:bCs w:val="0"/>
            <w:kern w:val="2"/>
            <w:sz w:val="24"/>
            <w:lang w:eastAsia="zh-CN"/>
          </w:rPr>
          <w:t>同级</w:t>
        </w:r>
      </w:ins>
      <w:ins w:id="291" w:author="周婷" w:date="2020-11-04T11:19:41Z">
        <w:r>
          <w:rPr>
            <w:rFonts w:hint="eastAsia" w:cs="宋体"/>
            <w:b w:val="0"/>
            <w:bCs w:val="0"/>
            <w:kern w:val="2"/>
            <w:sz w:val="24"/>
            <w:lang w:eastAsia="zh-CN"/>
          </w:rPr>
          <w:t>指标</w:t>
        </w:r>
      </w:ins>
      <w:ins w:id="292" w:author="周婷" w:date="2020-11-04T11:18:53Z">
        <w:r>
          <w:rPr>
            <w:rFonts w:hint="eastAsia" w:cs="宋体"/>
            <w:b w:val="0"/>
            <w:bCs w:val="0"/>
            <w:kern w:val="2"/>
            <w:sz w:val="24"/>
            <w:lang w:eastAsia="zh-CN"/>
          </w:rPr>
          <w:t>的</w:t>
        </w:r>
      </w:ins>
      <w:ins w:id="293" w:author="周婷" w:date="2020-11-04T11:18:54Z">
        <w:r>
          <w:rPr>
            <w:rFonts w:hint="eastAsia" w:cs="宋体"/>
            <w:b w:val="0"/>
            <w:bCs w:val="0"/>
            <w:kern w:val="2"/>
            <w:sz w:val="24"/>
            <w:lang w:eastAsia="zh-CN"/>
          </w:rPr>
          <w:t>关系</w:t>
        </w:r>
      </w:ins>
      <w:ins w:id="294" w:author="周婷" w:date="2020-11-04T11:18:55Z">
        <w:r>
          <w:rPr>
            <w:rFonts w:hint="eastAsia" w:cs="宋体"/>
            <w:b w:val="0"/>
            <w:bCs w:val="0"/>
            <w:kern w:val="2"/>
            <w:sz w:val="24"/>
            <w:lang w:eastAsia="zh-CN"/>
          </w:rPr>
          <w:t>，</w:t>
        </w:r>
      </w:ins>
      <w:ins w:id="295" w:author="周婷" w:date="2020-11-04T11:18:56Z">
        <w:r>
          <w:rPr>
            <w:rFonts w:hint="eastAsia" w:cs="宋体"/>
            <w:b w:val="0"/>
            <w:bCs w:val="0"/>
            <w:kern w:val="2"/>
            <w:sz w:val="24"/>
            <w:lang w:eastAsia="zh-CN"/>
          </w:rPr>
          <w:t>其他</w:t>
        </w:r>
      </w:ins>
      <w:ins w:id="296" w:author="周婷" w:date="2020-11-04T11:19:50Z">
        <w:r>
          <w:rPr>
            <w:rFonts w:hint="eastAsia" w:cs="宋体"/>
            <w:b w:val="0"/>
            <w:bCs w:val="0"/>
            <w:kern w:val="2"/>
            <w:sz w:val="24"/>
            <w:lang w:eastAsia="zh-CN"/>
          </w:rPr>
          <w:t>同级</w:t>
        </w:r>
      </w:ins>
      <w:ins w:id="297" w:author="周婷" w:date="2020-11-04T11:19:00Z">
        <w:r>
          <w:rPr>
            <w:rFonts w:hint="eastAsia" w:cs="宋体"/>
            <w:b w:val="0"/>
            <w:bCs w:val="0"/>
            <w:kern w:val="2"/>
            <w:sz w:val="24"/>
            <w:lang w:eastAsia="zh-CN"/>
          </w:rPr>
          <w:t>指标</w:t>
        </w:r>
      </w:ins>
      <w:ins w:id="298" w:author="周婷" w:date="2020-11-04T11:20:02Z">
        <w:r>
          <w:rPr>
            <w:rFonts w:hint="eastAsia" w:cs="宋体"/>
            <w:b w:val="0"/>
            <w:bCs w:val="0"/>
            <w:kern w:val="2"/>
            <w:sz w:val="24"/>
            <w:lang w:eastAsia="zh-CN"/>
          </w:rPr>
          <w:t>如有</w:t>
        </w:r>
      </w:ins>
      <w:ins w:id="299" w:author="周婷" w:date="2020-11-04T11:20:05Z">
        <w:r>
          <w:rPr>
            <w:rFonts w:hint="eastAsia" w:cs="宋体"/>
            <w:b w:val="0"/>
            <w:bCs w:val="0"/>
            <w:kern w:val="2"/>
            <w:sz w:val="24"/>
            <w:lang w:eastAsia="zh-CN"/>
          </w:rPr>
          <w:t>分支</w:t>
        </w:r>
      </w:ins>
      <w:ins w:id="300" w:author="周婷" w:date="2020-11-04T11:20:06Z">
        <w:r>
          <w:rPr>
            <w:rFonts w:hint="eastAsia" w:cs="宋体"/>
            <w:b w:val="0"/>
            <w:bCs w:val="0"/>
            <w:kern w:val="2"/>
            <w:sz w:val="24"/>
            <w:lang w:eastAsia="zh-CN"/>
          </w:rPr>
          <w:t>，</w:t>
        </w:r>
      </w:ins>
      <w:ins w:id="301" w:author="周婷" w:date="2020-11-04T11:20:09Z">
        <w:r>
          <w:rPr>
            <w:rFonts w:hint="eastAsia" w:cs="宋体"/>
            <w:b w:val="0"/>
            <w:bCs w:val="0"/>
            <w:kern w:val="2"/>
            <w:sz w:val="24"/>
            <w:lang w:eastAsia="zh-CN"/>
          </w:rPr>
          <w:t>默认</w:t>
        </w:r>
      </w:ins>
      <w:ins w:id="302" w:author="周婷" w:date="2020-11-04T11:20:23Z">
        <w:r>
          <w:rPr>
            <w:rFonts w:hint="eastAsia" w:cs="宋体"/>
            <w:b w:val="0"/>
            <w:bCs w:val="0"/>
            <w:kern w:val="2"/>
            <w:sz w:val="24"/>
            <w:lang w:eastAsia="zh-CN"/>
          </w:rPr>
          <w:t>收</w:t>
        </w:r>
      </w:ins>
      <w:ins w:id="303" w:author="周婷" w:date="2020-11-04T11:20:25Z">
        <w:r>
          <w:rPr>
            <w:rFonts w:hint="eastAsia" w:cs="宋体"/>
            <w:b w:val="0"/>
            <w:bCs w:val="0"/>
            <w:kern w:val="2"/>
            <w:sz w:val="24"/>
            <w:lang w:eastAsia="zh-CN"/>
          </w:rPr>
          <w:t>起来，</w:t>
        </w:r>
      </w:ins>
      <w:ins w:id="304" w:author="周婷" w:date="2020-11-04T11:20:28Z">
        <w:r>
          <w:rPr>
            <w:rFonts w:hint="eastAsia" w:cs="宋体"/>
            <w:b w:val="0"/>
            <w:bCs w:val="0"/>
            <w:kern w:val="2"/>
            <w:sz w:val="24"/>
            <w:lang w:eastAsia="zh-CN"/>
          </w:rPr>
          <w:t>不展开</w:t>
        </w:r>
      </w:ins>
      <w:ins w:id="305" w:author="周婷" w:date="2020-11-04T11:20:29Z">
        <w:r>
          <w:rPr>
            <w:rFonts w:hint="eastAsia" w:cs="宋体"/>
            <w:b w:val="0"/>
            <w:bCs w:val="0"/>
            <w:kern w:val="2"/>
            <w:sz w:val="24"/>
            <w:lang w:eastAsia="zh-CN"/>
          </w:rPr>
          <w:t>。</w:t>
        </w:r>
      </w:ins>
      <w:bookmarkStart w:id="126" w:name="_GoBack"/>
      <w:bookmarkEnd w:id="126"/>
    </w:p>
    <w:p>
      <w:pPr>
        <w:widowControl w:val="0"/>
        <w:numPr>
          <w:ilvl w:val="-1"/>
          <w:numId w:val="0"/>
        </w:numPr>
        <w:spacing w:after="160" w:line="259" w:lineRule="auto"/>
        <w:ind w:left="420" w:firstLine="0"/>
        <w:jc w:val="both"/>
        <w:rPr>
          <w:ins w:id="306" w:author="周婷" w:date="2020-11-04T11:17:32Z"/>
        </w:rPr>
      </w:pPr>
      <w:ins w:id="307" w:author="周婷" w:date="2020-11-04T11:16:58Z">
        <w:r>
          <w:rPr/>
          <w:drawing>
            <wp:inline distT="0" distB="0" distL="114300" distR="114300">
              <wp:extent cx="6110605" cy="3187065"/>
              <wp:effectExtent l="0" t="0" r="4445" b="13335"/>
              <wp:docPr id="3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7"/>
                      <pic:cNvPicPr>
                        <a:picLocks noChangeAspect="1"/>
                      </pic:cNvPicPr>
                    </pic:nvPicPr>
                    <pic:blipFill>
                      <a:blip r:embed="rId101"/>
                      <a:stretch>
                        <a:fillRect/>
                      </a:stretch>
                    </pic:blipFill>
                    <pic:spPr>
                      <a:xfrm>
                        <a:off x="0" y="0"/>
                        <a:ext cx="6110605" cy="3187065"/>
                      </a:xfrm>
                      <a:prstGeom prst="rect">
                        <a:avLst/>
                      </a:prstGeom>
                      <a:noFill/>
                      <a:ln>
                        <a:noFill/>
                      </a:ln>
                    </pic:spPr>
                  </pic:pic>
                </a:graphicData>
              </a:graphic>
            </wp:inline>
          </w:drawing>
        </w:r>
      </w:ins>
    </w:p>
    <w:p>
      <w:pPr>
        <w:widowControl w:val="0"/>
        <w:numPr>
          <w:ilvl w:val="-1"/>
          <w:numId w:val="0"/>
        </w:numPr>
        <w:spacing w:after="160" w:line="259" w:lineRule="auto"/>
        <w:ind w:left="420" w:firstLine="0"/>
        <w:jc w:val="both"/>
      </w:pPr>
      <w:ins w:id="309" w:author="周婷" w:date="2020-11-04T11:17:47Z">
        <w:r>
          <w:rPr/>
          <w:drawing>
            <wp:inline distT="0" distB="0" distL="114300" distR="114300">
              <wp:extent cx="6116320" cy="3402965"/>
              <wp:effectExtent l="0" t="0" r="17780" b="6985"/>
              <wp:docPr id="8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9"/>
                      <pic:cNvPicPr>
                        <a:picLocks noChangeAspect="1"/>
                      </pic:cNvPicPr>
                    </pic:nvPicPr>
                    <pic:blipFill>
                      <a:blip r:embed="rId102"/>
                      <a:stretch>
                        <a:fillRect/>
                      </a:stretch>
                    </pic:blipFill>
                    <pic:spPr>
                      <a:xfrm>
                        <a:off x="0" y="0"/>
                        <a:ext cx="6116320" cy="3402965"/>
                      </a:xfrm>
                      <a:prstGeom prst="rect">
                        <a:avLst/>
                      </a:prstGeom>
                      <a:noFill/>
                      <a:ln>
                        <a:noFill/>
                      </a:ln>
                    </pic:spPr>
                  </pic:pic>
                </a:graphicData>
              </a:graphic>
            </wp:inline>
          </w:drawing>
        </w:r>
      </w:ins>
    </w:p>
    <w:p>
      <w:pPr>
        <w:pStyle w:val="4"/>
        <w:bidi w:val="0"/>
        <w:rPr>
          <w:rFonts w:hint="eastAsia"/>
          <w:lang w:val="en-US" w:eastAsia="zh-CN"/>
        </w:rPr>
      </w:pPr>
      <w:bookmarkStart w:id="56" w:name="_Toc2800"/>
      <w:bookmarkStart w:id="57" w:name="_Toc26381"/>
      <w:bookmarkStart w:id="58" w:name="_Toc54365902"/>
      <w:r>
        <w:rPr>
          <w:rFonts w:hint="eastAsia"/>
          <w:lang w:val="en-US" w:eastAsia="zh-CN"/>
        </w:rPr>
        <w:t>预警追踪管理-预警</w:t>
      </w:r>
      <w:bookmarkEnd w:id="56"/>
      <w:bookmarkEnd w:id="57"/>
      <w:r>
        <w:rPr>
          <w:rFonts w:hint="eastAsia"/>
          <w:lang w:val="en-US" w:eastAsia="zh-CN"/>
        </w:rPr>
        <w:t>信息配置</w:t>
      </w:r>
      <w:bookmarkEnd w:id="58"/>
    </w:p>
    <w:p>
      <w:pPr>
        <w:widowControl w:val="0"/>
        <w:spacing w:after="160" w:line="259" w:lineRule="auto"/>
        <w:ind w:firstLine="560"/>
        <w:jc w:val="both"/>
        <w:rPr>
          <w:rFonts w:hint="eastAsia" w:ascii="宋体" w:hAnsi="宋体" w:cs="宋体"/>
          <w:kern w:val="2"/>
          <w:sz w:val="24"/>
        </w:rPr>
      </w:pPr>
      <w:r>
        <w:rPr>
          <w:rFonts w:hint="eastAsia" w:ascii="宋体" w:hAnsi="宋体" w:cs="宋体"/>
          <w:kern w:val="2"/>
          <w:sz w:val="24"/>
        </w:rPr>
        <w:t>用户可</w:t>
      </w:r>
      <w:r>
        <w:rPr>
          <w:rFonts w:hint="eastAsia" w:cs="宋体"/>
          <w:kern w:val="2"/>
          <w:sz w:val="24"/>
          <w:lang w:eastAsia="zh-CN"/>
        </w:rPr>
        <w:t>为</w:t>
      </w:r>
      <w:r>
        <w:rPr>
          <w:rFonts w:hint="eastAsia" w:ascii="宋体" w:hAnsi="宋体" w:cs="宋体"/>
          <w:kern w:val="2"/>
          <w:sz w:val="24"/>
        </w:rPr>
        <w:t>不同类型的指标设计预警规则，</w:t>
      </w:r>
      <w:r>
        <w:rPr>
          <w:rFonts w:hint="eastAsia" w:cs="宋体"/>
          <w:kern w:val="2"/>
          <w:sz w:val="24"/>
          <w:lang w:eastAsia="zh-CN"/>
        </w:rPr>
        <w:t>系统根据设置的预警规则进行监控</w:t>
      </w:r>
      <w:r>
        <w:rPr>
          <w:rFonts w:hint="eastAsia" w:ascii="宋体" w:hAnsi="宋体" w:cs="宋体"/>
          <w:kern w:val="2"/>
          <w:sz w:val="24"/>
        </w:rPr>
        <w:t>。</w:t>
      </w:r>
    </w:p>
    <w:p>
      <w:pPr>
        <w:pStyle w:val="5"/>
        <w:bidi w:val="0"/>
        <w:rPr>
          <w:rFonts w:hint="eastAsia"/>
        </w:rPr>
      </w:pPr>
      <w:r>
        <w:rPr>
          <w:rFonts w:hint="eastAsia"/>
        </w:rPr>
        <w:t>参与者</w:t>
      </w:r>
    </w:p>
    <w:p>
      <w:pPr>
        <w:widowControl/>
        <w:spacing w:after="0" w:line="360" w:lineRule="auto"/>
        <w:ind w:firstLine="480" w:firstLineChars="200"/>
        <w:jc w:val="left"/>
        <w:rPr>
          <w:rFonts w:hint="eastAsia" w:ascii="宋体" w:hAnsi="宋体" w:cs="宋体"/>
          <w:kern w:val="0"/>
          <w:sz w:val="24"/>
        </w:rPr>
      </w:pPr>
      <w:r>
        <w:rPr>
          <w:rFonts w:hint="eastAsia" w:cs="宋体"/>
          <w:kern w:val="0"/>
          <w:sz w:val="24"/>
          <w:lang w:eastAsia="zh-CN"/>
        </w:rPr>
        <w:t>有权限的用户</w:t>
      </w:r>
      <w:r>
        <w:rPr>
          <w:rFonts w:hint="eastAsia" w:ascii="宋体" w:hAnsi="宋体" w:cs="宋体"/>
          <w:kern w:val="0"/>
          <w:sz w:val="24"/>
        </w:rPr>
        <w:t>。</w:t>
      </w:r>
    </w:p>
    <w:p>
      <w:pPr>
        <w:pStyle w:val="5"/>
        <w:bidi w:val="0"/>
        <w:rPr>
          <w:rFonts w:hint="eastAsia"/>
        </w:rPr>
      </w:pPr>
      <w:r>
        <w:rPr>
          <w:rFonts w:hint="eastAsia"/>
        </w:rPr>
        <w:t>输入与输出</w:t>
      </w:r>
    </w:p>
    <w:p>
      <w:pPr>
        <w:widowControl/>
        <w:spacing w:after="0" w:line="360" w:lineRule="auto"/>
        <w:ind w:firstLine="480" w:firstLineChars="200"/>
        <w:jc w:val="left"/>
        <w:rPr>
          <w:rFonts w:hint="eastAsia" w:ascii="宋体" w:hAnsi="宋体" w:cs="宋体"/>
          <w:kern w:val="0"/>
          <w:sz w:val="24"/>
        </w:rPr>
      </w:pPr>
      <w:r>
        <w:rPr>
          <w:rFonts w:hint="eastAsia" w:ascii="宋体" w:hAnsi="宋体" w:cs="宋体"/>
          <w:kern w:val="0"/>
          <w:sz w:val="24"/>
        </w:rPr>
        <w:t>输入：配置指标预警规则、</w:t>
      </w:r>
      <w:r>
        <w:rPr>
          <w:rFonts w:hint="eastAsia" w:ascii="宋体" w:hAnsi="宋体" w:cs="宋体"/>
          <w:kern w:val="2"/>
          <w:sz w:val="24"/>
        </w:rPr>
        <w:t>指标监测维度</w:t>
      </w:r>
      <w:r>
        <w:rPr>
          <w:rFonts w:hint="eastAsia" w:ascii="宋体" w:hAnsi="宋体" w:cs="宋体"/>
          <w:kern w:val="0"/>
          <w:sz w:val="24"/>
        </w:rPr>
        <w:t>。</w:t>
      </w:r>
    </w:p>
    <w:p>
      <w:pPr>
        <w:widowControl/>
        <w:spacing w:after="0" w:line="360" w:lineRule="auto"/>
        <w:ind w:firstLine="480" w:firstLineChars="200"/>
        <w:jc w:val="left"/>
        <w:rPr>
          <w:rFonts w:hint="eastAsia" w:ascii="宋体" w:hAnsi="宋体" w:cs="宋体"/>
          <w:kern w:val="0"/>
          <w:sz w:val="24"/>
        </w:rPr>
      </w:pPr>
      <w:r>
        <w:rPr>
          <w:rFonts w:hint="eastAsia" w:ascii="宋体" w:hAnsi="宋体" w:cs="宋体"/>
          <w:kern w:val="0"/>
          <w:sz w:val="24"/>
        </w:rPr>
        <w:t>输出：生成预警规则</w:t>
      </w:r>
      <w:r>
        <w:rPr>
          <w:rFonts w:hint="eastAsia" w:ascii="宋体" w:hAnsi="宋体" w:cs="宋体"/>
          <w:kern w:val="2"/>
          <w:sz w:val="24"/>
        </w:rPr>
        <w:t>。</w:t>
      </w:r>
    </w:p>
    <w:p>
      <w:pPr>
        <w:pStyle w:val="5"/>
        <w:bidi w:val="0"/>
        <w:rPr>
          <w:rFonts w:hint="eastAsia"/>
        </w:rPr>
      </w:pPr>
      <w:r>
        <w:rPr>
          <w:rFonts w:hint="eastAsia"/>
        </w:rPr>
        <w:t>前置条件与后置条件</w:t>
      </w:r>
    </w:p>
    <w:p>
      <w:pPr>
        <w:widowControl/>
        <w:spacing w:after="0" w:line="360" w:lineRule="auto"/>
        <w:ind w:firstLine="480" w:firstLineChars="200"/>
        <w:jc w:val="left"/>
        <w:rPr>
          <w:rFonts w:hint="eastAsia" w:ascii="宋体" w:hAnsi="宋体" w:cs="宋体"/>
          <w:kern w:val="0"/>
          <w:sz w:val="24"/>
        </w:rPr>
      </w:pPr>
      <w:r>
        <w:rPr>
          <w:rFonts w:hint="eastAsia" w:ascii="宋体" w:hAnsi="宋体" w:cs="宋体"/>
          <w:kern w:val="0"/>
          <w:sz w:val="24"/>
        </w:rPr>
        <w:t>前置条件：用户</w:t>
      </w:r>
      <w:r>
        <w:rPr>
          <w:rFonts w:hint="eastAsia" w:cs="宋体"/>
          <w:kern w:val="0"/>
          <w:sz w:val="24"/>
          <w:lang w:eastAsia="zh-CN"/>
        </w:rPr>
        <w:t>有权限看到预警信息配置页面</w:t>
      </w:r>
      <w:r>
        <w:rPr>
          <w:rFonts w:hint="eastAsia" w:ascii="宋体" w:hAnsi="宋体" w:cs="宋体"/>
          <w:kern w:val="0"/>
          <w:sz w:val="24"/>
        </w:rPr>
        <w:t>。</w:t>
      </w:r>
    </w:p>
    <w:p>
      <w:pPr>
        <w:widowControl/>
        <w:spacing w:after="0" w:line="360" w:lineRule="auto"/>
        <w:ind w:firstLine="480" w:firstLineChars="200"/>
        <w:jc w:val="left"/>
        <w:rPr>
          <w:rFonts w:hint="eastAsia" w:ascii="宋体" w:hAnsi="宋体" w:cs="宋体"/>
          <w:kern w:val="0"/>
          <w:sz w:val="24"/>
        </w:rPr>
      </w:pPr>
      <w:r>
        <w:rPr>
          <w:rFonts w:hint="eastAsia" w:ascii="宋体" w:hAnsi="宋体" w:cs="宋体"/>
          <w:kern w:val="0"/>
          <w:sz w:val="24"/>
        </w:rPr>
        <w:t>后置条件：无。</w:t>
      </w:r>
    </w:p>
    <w:p>
      <w:pPr>
        <w:pStyle w:val="5"/>
        <w:bidi w:val="0"/>
        <w:rPr>
          <w:rFonts w:hint="eastAsia"/>
        </w:rPr>
      </w:pPr>
      <w:r>
        <w:rPr>
          <w:rFonts w:hint="eastAsia"/>
        </w:rPr>
        <w:t>业务规则</w:t>
      </w:r>
    </w:p>
    <w:p>
      <w:pPr>
        <w:widowControl w:val="0"/>
        <w:spacing w:after="160" w:line="259" w:lineRule="auto"/>
        <w:ind w:firstLine="480" w:firstLineChars="200"/>
        <w:jc w:val="both"/>
        <w:rPr>
          <w:rFonts w:hint="eastAsia" w:ascii="宋体" w:hAnsi="宋体" w:cs="宋体"/>
          <w:kern w:val="2"/>
          <w:sz w:val="24"/>
        </w:rPr>
      </w:pPr>
      <w:r>
        <w:rPr>
          <w:rFonts w:hint="eastAsia" w:cs="宋体"/>
          <w:kern w:val="2"/>
          <w:sz w:val="24"/>
          <w:lang w:val="en-US" w:eastAsia="zh-CN"/>
        </w:rPr>
        <w:t>1</w:t>
      </w:r>
      <w:r>
        <w:rPr>
          <w:rFonts w:hint="eastAsia" w:ascii="宋体" w:hAnsi="宋体" w:cs="宋体"/>
          <w:kern w:val="2"/>
          <w:sz w:val="24"/>
        </w:rPr>
        <w:t>满足用户自定义配置指标预警规则，自定义指标的度量监测，包括但不限于指标的数值范围、波动程度、同比、环比、均值，可以按照告警等级设置KPI阈值；满足用户自定义配置指标监测维度和维度的某个值，实现用户按照机构、险种、渠道、业务大类等维度进行监测；满足灵活的自定义配置，可按照接收人级别设置通知信息。</w:t>
      </w:r>
    </w:p>
    <w:p>
      <w:pPr>
        <w:widowControl w:val="0"/>
        <w:spacing w:after="160" w:line="259" w:lineRule="auto"/>
        <w:ind w:firstLine="480" w:firstLineChars="200"/>
        <w:jc w:val="both"/>
        <w:rPr>
          <w:rFonts w:hint="eastAsia" w:ascii="宋体" w:hAnsi="宋体" w:eastAsia="宋体" w:cs="宋体"/>
          <w:kern w:val="2"/>
          <w:sz w:val="24"/>
          <w:lang w:val="en-US" w:eastAsia="zh-CN"/>
        </w:rPr>
      </w:pPr>
      <w:r>
        <w:rPr>
          <w:rFonts w:hint="eastAsia" w:cs="宋体"/>
          <w:kern w:val="2"/>
          <w:sz w:val="24"/>
          <w:lang w:val="en-US" w:eastAsia="zh-CN"/>
        </w:rPr>
        <w:t>2同一个指标支持多人配置预警规则，系统根据同一个指标多个预警规则同时做监控。</w:t>
      </w:r>
    </w:p>
    <w:p>
      <w:pPr>
        <w:pStyle w:val="5"/>
        <w:bidi w:val="0"/>
        <w:rPr>
          <w:rFonts w:hint="eastAsia"/>
        </w:rPr>
      </w:pPr>
      <w:r>
        <w:rPr>
          <w:rFonts w:hint="eastAsia"/>
        </w:rPr>
        <w:t>页面原型及页面规则</w:t>
      </w:r>
    </w:p>
    <w:p>
      <w:pPr>
        <w:widowControl w:val="0"/>
        <w:spacing w:after="160" w:line="259" w:lineRule="auto"/>
        <w:jc w:val="both"/>
        <w:rPr>
          <w:rFonts w:hint="eastAsia" w:ascii="宋体" w:hAnsi="宋体" w:cs="宋体"/>
          <w:kern w:val="2"/>
          <w:sz w:val="24"/>
          <w:lang w:val="zh-CN"/>
        </w:rPr>
      </w:pPr>
      <w:r>
        <w:rPr>
          <w:rFonts w:hint="eastAsia" w:ascii="宋体" w:hAnsi="宋体" w:cs="宋体"/>
          <w:kern w:val="2"/>
          <w:sz w:val="24"/>
          <w:lang w:val="zh-CN"/>
        </w:rPr>
        <w:t>在一级菜单【</w:t>
      </w:r>
      <w:r>
        <w:rPr>
          <w:rFonts w:hint="eastAsia" w:cs="宋体"/>
          <w:kern w:val="2"/>
          <w:sz w:val="24"/>
          <w:lang w:val="zh-CN"/>
        </w:rPr>
        <w:t>预警追踪</w:t>
      </w:r>
      <w:r>
        <w:rPr>
          <w:rFonts w:hint="eastAsia" w:ascii="宋体" w:hAnsi="宋体" w:cs="宋体"/>
          <w:kern w:val="2"/>
          <w:sz w:val="24"/>
          <w:lang w:val="zh-CN"/>
        </w:rPr>
        <w:t>管理】新增二级菜单【预警信息配置】</w:t>
      </w:r>
    </w:p>
    <w:p>
      <w:pPr>
        <w:widowControl w:val="0"/>
        <w:spacing w:after="160" w:line="259" w:lineRule="auto"/>
        <w:jc w:val="both"/>
        <w:rPr>
          <w:rFonts w:hint="eastAsia" w:ascii="宋体" w:hAnsi="宋体" w:cs="宋体"/>
          <w:kern w:val="2"/>
          <w:sz w:val="24"/>
          <w:lang w:val="zh-CN"/>
        </w:rPr>
      </w:pPr>
      <w:r>
        <w:rPr>
          <w:rFonts w:hint="eastAsia" w:eastAsia="宋体"/>
          <w:b w:val="0"/>
          <w:bCs w:val="0"/>
          <w:i w:val="0"/>
          <w:iCs w:val="0"/>
          <w:sz w:val="24"/>
          <w:szCs w:val="24"/>
          <w:lang w:eastAsia="zh-CN"/>
        </w:rPr>
        <w:t>列表中</w:t>
      </w:r>
      <w:r>
        <w:rPr>
          <w:rFonts w:hint="eastAsia"/>
          <w:b w:val="0"/>
          <w:bCs w:val="0"/>
          <w:i w:val="0"/>
          <w:iCs w:val="0"/>
          <w:sz w:val="24"/>
          <w:szCs w:val="24"/>
          <w:lang w:eastAsia="zh-CN"/>
        </w:rPr>
        <w:t>数据</w:t>
      </w:r>
      <w:r>
        <w:rPr>
          <w:rFonts w:hint="eastAsia" w:eastAsia="宋体"/>
          <w:b w:val="0"/>
          <w:bCs w:val="0"/>
          <w:i w:val="0"/>
          <w:iCs w:val="0"/>
          <w:sz w:val="24"/>
          <w:szCs w:val="24"/>
          <w:lang w:eastAsia="zh-CN"/>
        </w:rPr>
        <w:t>的排序按照</w:t>
      </w:r>
      <w:r>
        <w:rPr>
          <w:rFonts w:hint="eastAsia"/>
          <w:b w:val="0"/>
          <w:bCs w:val="0"/>
          <w:i w:val="0"/>
          <w:iCs w:val="0"/>
          <w:sz w:val="24"/>
          <w:szCs w:val="24"/>
          <w:lang w:eastAsia="zh-CN"/>
        </w:rPr>
        <w:t>更新时间降序</w:t>
      </w:r>
      <w:r>
        <w:rPr>
          <w:rFonts w:hint="eastAsia" w:eastAsia="宋体"/>
          <w:b w:val="0"/>
          <w:bCs w:val="0"/>
          <w:i w:val="0"/>
          <w:iCs w:val="0"/>
          <w:sz w:val="24"/>
          <w:szCs w:val="24"/>
          <w:lang w:eastAsia="zh-CN"/>
        </w:rPr>
        <w:t>排序（即</w:t>
      </w:r>
      <w:r>
        <w:rPr>
          <w:rFonts w:hint="eastAsia"/>
          <w:b w:val="0"/>
          <w:bCs w:val="0"/>
          <w:i w:val="0"/>
          <w:iCs w:val="0"/>
          <w:sz w:val="24"/>
          <w:szCs w:val="24"/>
          <w:lang w:eastAsia="zh-CN"/>
        </w:rPr>
        <w:t>更新</w:t>
      </w:r>
      <w:r>
        <w:rPr>
          <w:rFonts w:hint="eastAsia" w:eastAsia="宋体"/>
          <w:b w:val="0"/>
          <w:bCs w:val="0"/>
          <w:i w:val="0"/>
          <w:iCs w:val="0"/>
          <w:sz w:val="24"/>
          <w:szCs w:val="24"/>
          <w:lang w:eastAsia="zh-CN"/>
        </w:rPr>
        <w:t>时间</w:t>
      </w:r>
      <w:r>
        <w:rPr>
          <w:rFonts w:hint="eastAsia"/>
          <w:b w:val="0"/>
          <w:bCs w:val="0"/>
          <w:i w:val="0"/>
          <w:iCs w:val="0"/>
          <w:sz w:val="24"/>
          <w:szCs w:val="24"/>
          <w:lang w:eastAsia="zh-CN"/>
        </w:rPr>
        <w:t>晚</w:t>
      </w:r>
      <w:r>
        <w:rPr>
          <w:rFonts w:hint="eastAsia" w:eastAsia="宋体"/>
          <w:b w:val="0"/>
          <w:bCs w:val="0"/>
          <w:i w:val="0"/>
          <w:iCs w:val="0"/>
          <w:sz w:val="24"/>
          <w:szCs w:val="24"/>
          <w:lang w:eastAsia="zh-CN"/>
        </w:rPr>
        <w:t>的在前，</w:t>
      </w:r>
      <w:r>
        <w:rPr>
          <w:rFonts w:hint="eastAsia"/>
          <w:b w:val="0"/>
          <w:bCs w:val="0"/>
          <w:i w:val="0"/>
          <w:iCs w:val="0"/>
          <w:sz w:val="24"/>
          <w:szCs w:val="24"/>
          <w:lang w:eastAsia="zh-CN"/>
        </w:rPr>
        <w:t>更新</w:t>
      </w:r>
      <w:r>
        <w:rPr>
          <w:rFonts w:hint="eastAsia" w:eastAsia="宋体"/>
          <w:b w:val="0"/>
          <w:bCs w:val="0"/>
          <w:i w:val="0"/>
          <w:iCs w:val="0"/>
          <w:sz w:val="24"/>
          <w:szCs w:val="24"/>
          <w:lang w:eastAsia="zh-CN"/>
        </w:rPr>
        <w:t>时间</w:t>
      </w:r>
      <w:r>
        <w:rPr>
          <w:rFonts w:hint="eastAsia"/>
          <w:b w:val="0"/>
          <w:bCs w:val="0"/>
          <w:i w:val="0"/>
          <w:iCs w:val="0"/>
          <w:sz w:val="24"/>
          <w:szCs w:val="24"/>
          <w:lang w:eastAsia="zh-CN"/>
        </w:rPr>
        <w:t>早</w:t>
      </w:r>
      <w:r>
        <w:rPr>
          <w:rFonts w:hint="eastAsia" w:eastAsia="宋体"/>
          <w:b w:val="0"/>
          <w:bCs w:val="0"/>
          <w:i w:val="0"/>
          <w:iCs w:val="0"/>
          <w:sz w:val="24"/>
          <w:szCs w:val="24"/>
          <w:lang w:eastAsia="zh-CN"/>
        </w:rPr>
        <w:t>的在后</w:t>
      </w:r>
      <w:r>
        <w:rPr>
          <w:rFonts w:hint="eastAsia"/>
          <w:b w:val="0"/>
          <w:bCs w:val="0"/>
          <w:i w:val="0"/>
          <w:iCs w:val="0"/>
          <w:sz w:val="24"/>
          <w:szCs w:val="24"/>
          <w:lang w:eastAsia="zh-CN"/>
        </w:rPr>
        <w:t>）</w:t>
      </w:r>
      <w:r>
        <w:rPr>
          <w:rFonts w:hint="eastAsia" w:eastAsia="宋体"/>
          <w:b w:val="0"/>
          <w:bCs w:val="0"/>
          <w:i w:val="0"/>
          <w:iCs w:val="0"/>
          <w:sz w:val="24"/>
          <w:szCs w:val="24"/>
          <w:lang w:eastAsia="zh-CN"/>
        </w:rPr>
        <w:t>。</w:t>
      </w:r>
    </w:p>
    <w:p>
      <w:pPr>
        <w:widowControl w:val="0"/>
        <w:spacing w:after="160" w:line="259" w:lineRule="auto"/>
        <w:jc w:val="both"/>
        <w:rPr>
          <w:rFonts w:hint="eastAsia" w:ascii="宋体" w:hAnsi="宋体" w:cs="宋体"/>
          <w:kern w:val="2"/>
          <w:sz w:val="24"/>
          <w:lang w:val="zh-CN"/>
        </w:rPr>
      </w:pPr>
      <w:r>
        <w:rPr>
          <w:rFonts w:hint="eastAsia" w:ascii="宋体" w:hAnsi="宋体" w:cs="宋体"/>
          <w:kern w:val="2"/>
          <w:sz w:val="24"/>
          <w:lang w:val="zh-CN"/>
        </w:rPr>
        <w:drawing>
          <wp:inline distT="0" distB="0" distL="114300" distR="114300">
            <wp:extent cx="6106160" cy="3318510"/>
            <wp:effectExtent l="0" t="0" r="8890" b="15240"/>
            <wp:docPr id="80" name="图片 80" descr="f999898961dbb6561d53862b7d75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f999898961dbb6561d53862b7d75990"/>
                    <pic:cNvPicPr>
                      <a:picLocks noChangeAspect="1"/>
                    </pic:cNvPicPr>
                  </pic:nvPicPr>
                  <pic:blipFill>
                    <a:blip r:embed="rId103"/>
                    <a:stretch>
                      <a:fillRect/>
                    </a:stretch>
                  </pic:blipFill>
                  <pic:spPr>
                    <a:xfrm>
                      <a:off x="0" y="0"/>
                      <a:ext cx="6106160" cy="3318510"/>
                    </a:xfrm>
                    <a:prstGeom prst="rect">
                      <a:avLst/>
                    </a:prstGeom>
                  </pic:spPr>
                </pic:pic>
              </a:graphicData>
            </a:graphic>
          </wp:inline>
        </w:drawing>
      </w:r>
    </w:p>
    <w:p>
      <w:pPr>
        <w:pStyle w:val="6"/>
        <w:bidi w:val="0"/>
        <w:rPr>
          <w:rFonts w:hint="eastAsia"/>
          <w:lang w:val="en-US" w:eastAsia="zh-CN"/>
        </w:rPr>
      </w:pPr>
      <w:r>
        <w:rPr>
          <w:lang w:val="en-US" w:eastAsia="zh-CN"/>
        </w:rPr>
        <w:t>筛选内容</w:t>
      </w:r>
    </w:p>
    <w:p>
      <w:pPr>
        <w:widowControl w:val="0"/>
        <w:spacing w:after="160" w:line="259" w:lineRule="auto"/>
        <w:jc w:val="both"/>
        <w:rPr>
          <w:rFonts w:ascii="Times New Roman" w:hAnsi="Times New Roman" w:cs="Times New Roman"/>
          <w:color w:val="000000"/>
          <w:kern w:val="2"/>
          <w:sz w:val="24"/>
        </w:rPr>
      </w:pPr>
      <w:r>
        <w:rPr>
          <w:rFonts w:hint="eastAsia" w:ascii="Times New Roman" w:hAnsi="Times New Roman" w:cs="Times New Roman"/>
          <w:color w:val="000000"/>
          <w:kern w:val="2"/>
          <w:sz w:val="24"/>
        </w:rPr>
        <w:t>列表上方支持筛选的内容有以下：</w:t>
      </w:r>
    </w:p>
    <w:tbl>
      <w:tblPr>
        <w:tblStyle w:val="31"/>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6"/>
        <w:gridCol w:w="1575"/>
        <w:gridCol w:w="537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576" w:type="dxa"/>
            <w:noWrap w:val="0"/>
            <w:vAlign w:val="top"/>
          </w:tcPr>
          <w:p>
            <w:pPr>
              <w:keepNext w:val="0"/>
              <w:keepLines w:val="0"/>
              <w:widowControl w:val="0"/>
              <w:suppressLineNumbers w:val="0"/>
              <w:spacing w:before="0" w:beforeAutospacing="0" w:after="160" w:afterAutospacing="0" w:line="259" w:lineRule="auto"/>
              <w:ind w:left="0" w:right="0"/>
              <w:jc w:val="both"/>
              <w:rPr>
                <w:rFonts w:hint="default" w:ascii="Times New Roman" w:hAnsi="Times New Roman" w:cs="Times New Roman"/>
                <w:b/>
                <w:bCs/>
                <w:color w:val="000000"/>
                <w:kern w:val="2"/>
                <w:sz w:val="24"/>
              </w:rPr>
            </w:pPr>
            <w:r>
              <w:rPr>
                <w:rFonts w:hint="eastAsia" w:ascii="Times New Roman" w:hAnsi="Times New Roman" w:cs="Times New Roman"/>
                <w:b/>
                <w:bCs/>
                <w:color w:val="000000"/>
                <w:kern w:val="2"/>
                <w:sz w:val="24"/>
              </w:rPr>
              <w:t>可筛选字段</w:t>
            </w:r>
          </w:p>
        </w:tc>
        <w:tc>
          <w:tcPr>
            <w:tcW w:w="1575" w:type="dxa"/>
            <w:noWrap w:val="0"/>
            <w:vAlign w:val="top"/>
          </w:tcPr>
          <w:p>
            <w:pPr>
              <w:keepNext w:val="0"/>
              <w:keepLines w:val="0"/>
              <w:widowControl w:val="0"/>
              <w:suppressLineNumbers w:val="0"/>
              <w:spacing w:before="0" w:beforeAutospacing="0" w:after="160" w:afterAutospacing="0" w:line="259" w:lineRule="auto"/>
              <w:ind w:left="0" w:right="0"/>
              <w:jc w:val="both"/>
              <w:rPr>
                <w:rFonts w:hint="default" w:ascii="Times New Roman" w:hAnsi="Times New Roman" w:cs="Times New Roman"/>
                <w:b/>
                <w:bCs/>
                <w:color w:val="000000"/>
                <w:kern w:val="2"/>
                <w:sz w:val="24"/>
              </w:rPr>
            </w:pPr>
            <w:r>
              <w:rPr>
                <w:rFonts w:hint="eastAsia" w:ascii="Times New Roman" w:hAnsi="Times New Roman" w:cs="Times New Roman"/>
                <w:b/>
                <w:bCs/>
                <w:color w:val="000000"/>
                <w:kern w:val="2"/>
                <w:sz w:val="24"/>
              </w:rPr>
              <w:t>控件类型</w:t>
            </w:r>
          </w:p>
        </w:tc>
        <w:tc>
          <w:tcPr>
            <w:tcW w:w="5371" w:type="dxa"/>
            <w:noWrap w:val="0"/>
            <w:vAlign w:val="top"/>
          </w:tcPr>
          <w:p>
            <w:pPr>
              <w:keepNext w:val="0"/>
              <w:keepLines w:val="0"/>
              <w:widowControl w:val="0"/>
              <w:suppressLineNumbers w:val="0"/>
              <w:spacing w:before="0" w:beforeAutospacing="0" w:after="160" w:afterAutospacing="0" w:line="259" w:lineRule="auto"/>
              <w:ind w:left="0" w:right="0"/>
              <w:jc w:val="both"/>
              <w:rPr>
                <w:rFonts w:hint="default" w:ascii="Times New Roman" w:hAnsi="Times New Roman" w:cs="Times New Roman"/>
                <w:b/>
                <w:bCs/>
                <w:color w:val="000000"/>
                <w:kern w:val="2"/>
                <w:sz w:val="24"/>
              </w:rPr>
            </w:pPr>
            <w:r>
              <w:rPr>
                <w:rFonts w:hint="eastAsia" w:ascii="Times New Roman" w:hAnsi="Times New Roman" w:cs="Times New Roman"/>
                <w:b/>
                <w:bCs/>
                <w:color w:val="000000"/>
                <w:kern w:val="2"/>
                <w:sz w:val="24"/>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576" w:type="dxa"/>
            <w:noWrap w:val="0"/>
            <w:vAlign w:val="top"/>
          </w:tcPr>
          <w:p>
            <w:pPr>
              <w:keepNext w:val="0"/>
              <w:keepLines w:val="0"/>
              <w:widowControl w:val="0"/>
              <w:suppressLineNumbers w:val="0"/>
              <w:spacing w:before="0" w:beforeAutospacing="0" w:after="0" w:afterAutospacing="0" w:line="240" w:lineRule="auto"/>
              <w:ind w:left="0" w:right="0"/>
              <w:jc w:val="both"/>
              <w:rPr>
                <w:rFonts w:hint="eastAsia" w:ascii="宋体" w:hAnsi="宋体" w:cs="宋体"/>
                <w:color w:val="000000"/>
                <w:kern w:val="0"/>
                <w:sz w:val="24"/>
              </w:rPr>
            </w:pPr>
            <w:r>
              <w:rPr>
                <w:rFonts w:hint="eastAsia" w:ascii="宋体" w:hAnsi="宋体" w:cs="宋体"/>
                <w:color w:val="000000"/>
                <w:kern w:val="0"/>
                <w:sz w:val="24"/>
              </w:rPr>
              <w:t>指标名称</w:t>
            </w:r>
          </w:p>
        </w:tc>
        <w:tc>
          <w:tcPr>
            <w:tcW w:w="1575" w:type="dxa"/>
            <w:noWrap w:val="0"/>
            <w:vAlign w:val="top"/>
          </w:tcPr>
          <w:p>
            <w:pPr>
              <w:keepNext w:val="0"/>
              <w:keepLines w:val="0"/>
              <w:widowControl w:val="0"/>
              <w:suppressLineNumbers w:val="0"/>
              <w:spacing w:before="0" w:beforeAutospacing="0" w:after="0" w:afterAutospacing="0" w:line="240" w:lineRule="auto"/>
              <w:ind w:left="0" w:right="0"/>
              <w:jc w:val="both"/>
              <w:rPr>
                <w:rFonts w:hint="eastAsia" w:ascii="宋体" w:hAnsi="宋体" w:cs="宋体"/>
                <w:color w:val="000000"/>
                <w:kern w:val="0"/>
                <w:sz w:val="24"/>
              </w:rPr>
            </w:pPr>
            <w:r>
              <w:rPr>
                <w:rFonts w:hint="eastAsia" w:ascii="宋体" w:hAnsi="宋体" w:cs="宋体"/>
                <w:color w:val="000000"/>
                <w:kern w:val="0"/>
                <w:sz w:val="24"/>
              </w:rPr>
              <w:t>文本输入框</w:t>
            </w:r>
          </w:p>
        </w:tc>
        <w:tc>
          <w:tcPr>
            <w:tcW w:w="5371" w:type="dxa"/>
            <w:noWrap w:val="0"/>
            <w:vAlign w:val="top"/>
          </w:tcPr>
          <w:p>
            <w:pPr>
              <w:keepNext w:val="0"/>
              <w:keepLines w:val="0"/>
              <w:widowControl w:val="0"/>
              <w:suppressLineNumbers w:val="0"/>
              <w:spacing w:before="0" w:beforeAutospacing="0" w:after="0" w:afterAutospacing="0" w:line="240" w:lineRule="auto"/>
              <w:ind w:left="0" w:right="0"/>
              <w:jc w:val="both"/>
              <w:rPr>
                <w:rFonts w:hint="default" w:ascii="宋体" w:hAnsi="宋体" w:eastAsia="宋体" w:cs="宋体"/>
                <w:color w:val="000000"/>
                <w:kern w:val="0"/>
                <w:sz w:val="24"/>
                <w:lang w:val="en-US" w:eastAsia="zh-CN"/>
              </w:rPr>
            </w:pPr>
            <w:r>
              <w:rPr>
                <w:rFonts w:hint="eastAsia" w:ascii="宋体" w:hAnsi="宋体" w:cs="宋体"/>
                <w:color w:val="000000"/>
                <w:kern w:val="0"/>
                <w:sz w:val="24"/>
              </w:rPr>
              <w:t>支持模糊搜索，如果没有匹配的则提示：没有搜索到“XXX”匹配的结果</w:t>
            </w:r>
            <w:r>
              <w:rPr>
                <w:rFonts w:hint="eastAsia" w:cs="宋体"/>
                <w:color w:val="000000"/>
                <w:kern w:val="0"/>
                <w:sz w:val="24"/>
                <w:lang w:val="en-US" w:eastAsia="zh-CN"/>
              </w:rPr>
              <w:t>,如果输入“保费”，则包含“保费”的指标名称会在列表展示，如总保费收入、已赚保费会出现在列表中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576" w:type="dxa"/>
            <w:noWrap w:val="0"/>
            <w:vAlign w:val="top"/>
          </w:tcPr>
          <w:p>
            <w:pPr>
              <w:keepNext w:val="0"/>
              <w:keepLines w:val="0"/>
              <w:widowControl w:val="0"/>
              <w:suppressLineNumbers w:val="0"/>
              <w:spacing w:before="0" w:beforeAutospacing="0" w:after="0" w:afterAutospacing="0" w:line="240" w:lineRule="auto"/>
              <w:ind w:left="0" w:right="0"/>
              <w:jc w:val="both"/>
              <w:rPr>
                <w:rFonts w:hint="eastAsia" w:ascii="宋体" w:hAnsi="宋体" w:cs="宋体"/>
                <w:color w:val="000000"/>
                <w:kern w:val="0"/>
                <w:sz w:val="24"/>
              </w:rPr>
            </w:pPr>
            <w:r>
              <w:rPr>
                <w:rFonts w:hint="eastAsia" w:ascii="宋体" w:hAnsi="宋体" w:cs="宋体"/>
                <w:color w:val="000000"/>
                <w:kern w:val="0"/>
                <w:sz w:val="24"/>
              </w:rPr>
              <w:t>维度</w:t>
            </w:r>
          </w:p>
        </w:tc>
        <w:tc>
          <w:tcPr>
            <w:tcW w:w="1575" w:type="dxa"/>
            <w:noWrap w:val="0"/>
            <w:vAlign w:val="top"/>
          </w:tcPr>
          <w:p>
            <w:pPr>
              <w:keepNext w:val="0"/>
              <w:keepLines w:val="0"/>
              <w:widowControl w:val="0"/>
              <w:suppressLineNumbers w:val="0"/>
              <w:spacing w:before="0" w:beforeAutospacing="0" w:after="0" w:afterAutospacing="0" w:line="240" w:lineRule="auto"/>
              <w:ind w:left="0" w:right="0"/>
              <w:jc w:val="both"/>
              <w:rPr>
                <w:rFonts w:hint="eastAsia" w:ascii="宋体" w:hAnsi="宋体" w:cs="宋体"/>
                <w:color w:val="000000"/>
                <w:kern w:val="0"/>
                <w:sz w:val="24"/>
              </w:rPr>
            </w:pPr>
            <w:r>
              <w:rPr>
                <w:rFonts w:hint="eastAsia" w:ascii="宋体" w:hAnsi="宋体" w:cs="宋体"/>
                <w:color w:val="000000"/>
                <w:kern w:val="0"/>
                <w:sz w:val="24"/>
              </w:rPr>
              <w:t>下拉选择</w:t>
            </w:r>
          </w:p>
        </w:tc>
        <w:tc>
          <w:tcPr>
            <w:tcW w:w="5371" w:type="dxa"/>
            <w:noWrap w:val="0"/>
            <w:vAlign w:val="top"/>
          </w:tcPr>
          <w:p>
            <w:pPr>
              <w:keepNext w:val="0"/>
              <w:keepLines w:val="0"/>
              <w:widowControl w:val="0"/>
              <w:suppressLineNumbers w:val="0"/>
              <w:spacing w:before="0" w:beforeAutospacing="0" w:after="0" w:afterAutospacing="0" w:line="240" w:lineRule="auto"/>
              <w:ind w:left="0" w:right="0"/>
              <w:jc w:val="both"/>
              <w:rPr>
                <w:rFonts w:hint="eastAsia" w:ascii="宋体" w:hAnsi="宋体" w:cs="宋体"/>
                <w:color w:val="000000"/>
                <w:kern w:val="0"/>
                <w:sz w:val="24"/>
              </w:rPr>
            </w:pPr>
            <w:r>
              <w:rPr>
                <w:rFonts w:hint="eastAsia" w:ascii="宋体" w:hAnsi="宋体" w:cs="宋体"/>
                <w:color w:val="000000"/>
                <w:kern w:val="0"/>
                <w:sz w:val="24"/>
              </w:rPr>
              <w:t>1展示列表中已有的维度，包括但不限于：</w:t>
            </w:r>
          </w:p>
          <w:p>
            <w:pPr>
              <w:keepNext w:val="0"/>
              <w:keepLines w:val="0"/>
              <w:widowControl w:val="0"/>
              <w:suppressLineNumbers w:val="0"/>
              <w:spacing w:before="0" w:beforeAutospacing="0" w:after="0" w:afterAutospacing="0" w:line="240" w:lineRule="auto"/>
              <w:ind w:left="0" w:right="0"/>
              <w:jc w:val="both"/>
              <w:rPr>
                <w:rFonts w:hint="eastAsia" w:ascii="宋体" w:hAnsi="宋体" w:cs="宋体"/>
                <w:color w:val="000000"/>
                <w:kern w:val="0"/>
                <w:sz w:val="24"/>
              </w:rPr>
            </w:pPr>
            <w:r>
              <w:rPr>
                <w:rFonts w:hint="eastAsia" w:ascii="宋体" w:hAnsi="宋体" w:cs="宋体"/>
                <w:color w:val="000000"/>
                <w:kern w:val="0"/>
                <w:sz w:val="24"/>
              </w:rPr>
              <w:t>-专业公司</w:t>
            </w:r>
          </w:p>
          <w:p>
            <w:pPr>
              <w:keepNext w:val="0"/>
              <w:keepLines w:val="0"/>
              <w:widowControl w:val="0"/>
              <w:suppressLineNumbers w:val="0"/>
              <w:spacing w:before="0" w:beforeAutospacing="0" w:after="0" w:afterAutospacing="0" w:line="240" w:lineRule="auto"/>
              <w:ind w:left="0" w:right="0"/>
              <w:jc w:val="both"/>
              <w:rPr>
                <w:rFonts w:hint="eastAsia" w:ascii="宋体" w:hAnsi="宋体" w:cs="宋体"/>
                <w:color w:val="000000"/>
                <w:kern w:val="0"/>
                <w:sz w:val="24"/>
              </w:rPr>
            </w:pPr>
            <w:r>
              <w:rPr>
                <w:rFonts w:hint="eastAsia" w:ascii="宋体" w:hAnsi="宋体" w:cs="宋体"/>
                <w:color w:val="000000"/>
                <w:kern w:val="0"/>
                <w:sz w:val="24"/>
              </w:rPr>
              <w:t>-渠道</w:t>
            </w:r>
          </w:p>
          <w:p>
            <w:pPr>
              <w:keepNext w:val="0"/>
              <w:keepLines w:val="0"/>
              <w:widowControl w:val="0"/>
              <w:suppressLineNumbers w:val="0"/>
              <w:spacing w:before="0" w:beforeAutospacing="0" w:after="0" w:afterAutospacing="0" w:line="240" w:lineRule="auto"/>
              <w:ind w:left="0" w:right="0"/>
              <w:jc w:val="both"/>
              <w:rPr>
                <w:rFonts w:hint="eastAsia" w:ascii="宋体" w:hAnsi="宋体" w:cs="宋体"/>
                <w:color w:val="000000"/>
                <w:kern w:val="0"/>
                <w:sz w:val="24"/>
              </w:rPr>
            </w:pPr>
            <w:r>
              <w:rPr>
                <w:rFonts w:hint="eastAsia" w:ascii="宋体" w:hAnsi="宋体" w:cs="宋体"/>
                <w:color w:val="000000"/>
                <w:kern w:val="0"/>
                <w:sz w:val="24"/>
              </w:rPr>
              <w:t>...</w:t>
            </w:r>
          </w:p>
          <w:p>
            <w:pPr>
              <w:keepNext w:val="0"/>
              <w:keepLines w:val="0"/>
              <w:widowControl w:val="0"/>
              <w:suppressLineNumbers w:val="0"/>
              <w:spacing w:before="0" w:beforeAutospacing="0" w:after="0" w:afterAutospacing="0" w:line="240" w:lineRule="auto"/>
              <w:ind w:left="0" w:right="0"/>
              <w:jc w:val="both"/>
              <w:rPr>
                <w:rFonts w:hint="default" w:ascii="宋体" w:hAnsi="宋体" w:cs="宋体"/>
                <w:color w:val="000000"/>
                <w:kern w:val="0"/>
                <w:sz w:val="24"/>
              </w:rPr>
            </w:pPr>
            <w:r>
              <w:rPr>
                <w:rFonts w:hint="eastAsia" w:ascii="宋体" w:hAnsi="宋体" w:cs="宋体"/>
                <w:color w:val="000000"/>
                <w:kern w:val="0"/>
                <w:sz w:val="24"/>
              </w:rPr>
              <w:t>2 单选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576" w:type="dxa"/>
            <w:noWrap w:val="0"/>
            <w:vAlign w:val="top"/>
          </w:tcPr>
          <w:p>
            <w:pPr>
              <w:keepNext w:val="0"/>
              <w:keepLines w:val="0"/>
              <w:widowControl w:val="0"/>
              <w:suppressLineNumbers w:val="0"/>
              <w:spacing w:before="0" w:beforeAutospacing="0" w:after="0" w:afterAutospacing="0" w:line="240" w:lineRule="auto"/>
              <w:ind w:left="0" w:right="0"/>
              <w:jc w:val="both"/>
              <w:rPr>
                <w:rFonts w:hint="eastAsia" w:ascii="宋体" w:hAnsi="宋体" w:cs="宋体"/>
                <w:color w:val="000000"/>
                <w:kern w:val="0"/>
                <w:sz w:val="24"/>
              </w:rPr>
            </w:pPr>
            <w:r>
              <w:rPr>
                <w:rFonts w:hint="eastAsia" w:ascii="宋体" w:hAnsi="宋体" w:cs="宋体"/>
                <w:color w:val="000000"/>
                <w:kern w:val="0"/>
                <w:sz w:val="24"/>
              </w:rPr>
              <w:t>维值</w:t>
            </w:r>
          </w:p>
        </w:tc>
        <w:tc>
          <w:tcPr>
            <w:tcW w:w="1575" w:type="dxa"/>
            <w:noWrap w:val="0"/>
            <w:vAlign w:val="top"/>
          </w:tcPr>
          <w:p>
            <w:pPr>
              <w:keepNext w:val="0"/>
              <w:keepLines w:val="0"/>
              <w:widowControl w:val="0"/>
              <w:suppressLineNumbers w:val="0"/>
              <w:spacing w:before="0" w:beforeAutospacing="0" w:after="0" w:afterAutospacing="0" w:line="240" w:lineRule="auto"/>
              <w:ind w:left="0" w:right="0"/>
              <w:jc w:val="both"/>
              <w:rPr>
                <w:rFonts w:hint="eastAsia" w:ascii="宋体" w:hAnsi="宋体" w:cs="宋体"/>
                <w:color w:val="000000"/>
                <w:kern w:val="0"/>
                <w:sz w:val="24"/>
              </w:rPr>
            </w:pPr>
            <w:r>
              <w:rPr>
                <w:rFonts w:hint="eastAsia" w:ascii="宋体" w:hAnsi="宋体" w:cs="宋体"/>
                <w:color w:val="000000"/>
                <w:kern w:val="0"/>
                <w:sz w:val="24"/>
              </w:rPr>
              <w:t>下拉选择</w:t>
            </w:r>
          </w:p>
        </w:tc>
        <w:tc>
          <w:tcPr>
            <w:tcW w:w="5371" w:type="dxa"/>
            <w:noWrap w:val="0"/>
            <w:vAlign w:val="top"/>
          </w:tcPr>
          <w:p>
            <w:pPr>
              <w:keepNext w:val="0"/>
              <w:keepLines w:val="0"/>
              <w:widowControl w:val="0"/>
              <w:suppressLineNumbers w:val="0"/>
              <w:spacing w:before="0" w:beforeAutospacing="0" w:after="0" w:afterAutospacing="0" w:line="240" w:lineRule="auto"/>
              <w:ind w:left="0" w:right="0"/>
              <w:jc w:val="both"/>
              <w:rPr>
                <w:rFonts w:hint="eastAsia" w:ascii="宋体" w:hAnsi="宋体" w:cs="宋体"/>
                <w:color w:val="000000"/>
                <w:kern w:val="0"/>
                <w:sz w:val="24"/>
              </w:rPr>
            </w:pPr>
            <w:r>
              <w:rPr>
                <w:rFonts w:hint="eastAsia" w:ascii="宋体" w:hAnsi="宋体" w:cs="宋体"/>
                <w:color w:val="000000"/>
                <w:kern w:val="0"/>
                <w:sz w:val="24"/>
              </w:rPr>
              <w:t>1 跟所选维度有联动关系，如果选择了专业公司，则维值可以选择太平香港、太平澳门等</w:t>
            </w:r>
          </w:p>
          <w:p>
            <w:pPr>
              <w:keepNext w:val="0"/>
              <w:keepLines w:val="0"/>
              <w:widowControl w:val="0"/>
              <w:suppressLineNumbers w:val="0"/>
              <w:spacing w:before="0" w:beforeAutospacing="0" w:after="0" w:afterAutospacing="0" w:line="240" w:lineRule="auto"/>
              <w:ind w:left="0" w:right="0"/>
              <w:jc w:val="both"/>
              <w:rPr>
                <w:rFonts w:hint="default" w:ascii="宋体" w:hAnsi="宋体" w:cs="宋体"/>
                <w:color w:val="000000"/>
                <w:kern w:val="0"/>
                <w:sz w:val="24"/>
              </w:rPr>
            </w:pPr>
            <w:r>
              <w:rPr>
                <w:rFonts w:hint="eastAsia" w:ascii="宋体" w:hAnsi="宋体" w:cs="宋体"/>
                <w:color w:val="000000"/>
                <w:kern w:val="0"/>
                <w:sz w:val="24"/>
              </w:rPr>
              <w:t>2 可多选，如果选择多个，如选择了“太平香港”和“太平新加坡”，则报送单位中只要包含“太平香港”或“太平新加坡”的报送配置都会展示在列表中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576" w:type="dxa"/>
            <w:noWrap w:val="0"/>
            <w:vAlign w:val="top"/>
          </w:tcPr>
          <w:p>
            <w:pPr>
              <w:keepNext w:val="0"/>
              <w:keepLines w:val="0"/>
              <w:widowControl w:val="0"/>
              <w:suppressLineNumbers w:val="0"/>
              <w:spacing w:before="0" w:beforeAutospacing="0" w:after="0" w:afterAutospacing="0" w:line="240" w:lineRule="auto"/>
              <w:ind w:left="0" w:right="0"/>
              <w:jc w:val="both"/>
              <w:rPr>
                <w:rFonts w:hint="eastAsia" w:ascii="宋体" w:hAnsi="宋体" w:cs="宋体"/>
                <w:color w:val="000000"/>
                <w:kern w:val="0"/>
                <w:sz w:val="24"/>
              </w:rPr>
            </w:pPr>
            <w:r>
              <w:rPr>
                <w:rFonts w:hint="eastAsia" w:ascii="宋体" w:hAnsi="宋体" w:cs="宋体"/>
                <w:color w:val="000000"/>
                <w:kern w:val="0"/>
                <w:sz w:val="24"/>
              </w:rPr>
              <w:t>状态</w:t>
            </w:r>
          </w:p>
        </w:tc>
        <w:tc>
          <w:tcPr>
            <w:tcW w:w="1575" w:type="dxa"/>
            <w:noWrap w:val="0"/>
            <w:vAlign w:val="top"/>
          </w:tcPr>
          <w:p>
            <w:pPr>
              <w:keepNext w:val="0"/>
              <w:keepLines w:val="0"/>
              <w:widowControl w:val="0"/>
              <w:suppressLineNumbers w:val="0"/>
              <w:spacing w:before="0" w:beforeAutospacing="0" w:after="0" w:afterAutospacing="0" w:line="240" w:lineRule="auto"/>
              <w:ind w:left="0" w:right="0"/>
              <w:jc w:val="both"/>
              <w:rPr>
                <w:rFonts w:hint="eastAsia" w:ascii="宋体" w:hAnsi="宋体" w:cs="宋体"/>
                <w:color w:val="000000"/>
                <w:kern w:val="0"/>
                <w:sz w:val="24"/>
              </w:rPr>
            </w:pPr>
            <w:r>
              <w:rPr>
                <w:rFonts w:hint="eastAsia" w:ascii="宋体" w:hAnsi="宋体" w:cs="宋体"/>
                <w:color w:val="000000"/>
                <w:kern w:val="0"/>
                <w:sz w:val="24"/>
              </w:rPr>
              <w:t>下拉选择</w:t>
            </w:r>
          </w:p>
        </w:tc>
        <w:tc>
          <w:tcPr>
            <w:tcW w:w="5371" w:type="dxa"/>
            <w:noWrap w:val="0"/>
            <w:vAlign w:val="top"/>
          </w:tcPr>
          <w:p>
            <w:pPr>
              <w:keepNext w:val="0"/>
              <w:keepLines w:val="0"/>
              <w:widowControl w:val="0"/>
              <w:suppressLineNumbers w:val="0"/>
              <w:spacing w:before="0" w:beforeAutospacing="0" w:after="0" w:afterAutospacing="0" w:line="240" w:lineRule="auto"/>
              <w:ind w:left="0" w:right="0"/>
              <w:jc w:val="both"/>
              <w:rPr>
                <w:rFonts w:hint="eastAsia" w:ascii="宋体" w:hAnsi="宋体" w:cs="宋体"/>
                <w:color w:val="000000"/>
                <w:kern w:val="0"/>
                <w:sz w:val="24"/>
              </w:rPr>
            </w:pPr>
            <w:r>
              <w:rPr>
                <w:rFonts w:hint="eastAsia" w:ascii="宋体" w:hAnsi="宋体" w:cs="宋体"/>
                <w:color w:val="000000"/>
                <w:kern w:val="0"/>
                <w:sz w:val="24"/>
              </w:rPr>
              <w:t>1根据表格已有数据的状态作为选项</w:t>
            </w:r>
          </w:p>
          <w:p>
            <w:pPr>
              <w:keepNext w:val="0"/>
              <w:keepLines w:val="0"/>
              <w:widowControl w:val="0"/>
              <w:suppressLineNumbers w:val="0"/>
              <w:spacing w:before="0" w:beforeAutospacing="0" w:after="0" w:afterAutospacing="0" w:line="240" w:lineRule="auto"/>
              <w:ind w:left="0" w:right="0"/>
              <w:jc w:val="both"/>
              <w:rPr>
                <w:rFonts w:hint="eastAsia" w:ascii="宋体" w:hAnsi="宋体" w:cs="宋体"/>
                <w:color w:val="000000"/>
                <w:kern w:val="0"/>
                <w:sz w:val="24"/>
              </w:rPr>
            </w:pPr>
            <w:r>
              <w:rPr>
                <w:rFonts w:hint="eastAsia" w:ascii="宋体" w:hAnsi="宋体" w:cs="宋体"/>
                <w:color w:val="000000"/>
                <w:kern w:val="0"/>
                <w:sz w:val="24"/>
              </w:rPr>
              <w:t>2选项包括：</w:t>
            </w:r>
          </w:p>
          <w:p>
            <w:pPr>
              <w:keepNext w:val="0"/>
              <w:keepLines w:val="0"/>
              <w:widowControl w:val="0"/>
              <w:suppressLineNumbers w:val="0"/>
              <w:spacing w:before="0" w:beforeAutospacing="0" w:after="0" w:afterAutospacing="0" w:line="240" w:lineRule="auto"/>
              <w:ind w:left="0" w:right="0"/>
              <w:jc w:val="both"/>
              <w:rPr>
                <w:rFonts w:hint="eastAsia" w:ascii="宋体" w:hAnsi="宋体" w:cs="宋体"/>
                <w:color w:val="000000"/>
                <w:kern w:val="0"/>
                <w:sz w:val="24"/>
              </w:rPr>
            </w:pPr>
            <w:r>
              <w:rPr>
                <w:rFonts w:hint="eastAsia" w:ascii="宋体" w:hAnsi="宋体" w:cs="宋体"/>
                <w:color w:val="000000"/>
                <w:kern w:val="0"/>
                <w:sz w:val="24"/>
              </w:rPr>
              <w:t>-启用</w:t>
            </w:r>
          </w:p>
          <w:p>
            <w:pPr>
              <w:keepNext w:val="0"/>
              <w:keepLines w:val="0"/>
              <w:widowControl w:val="0"/>
              <w:suppressLineNumbers w:val="0"/>
              <w:spacing w:before="0" w:beforeAutospacing="0" w:after="0" w:afterAutospacing="0" w:line="240" w:lineRule="auto"/>
              <w:ind w:left="0" w:right="0"/>
              <w:jc w:val="both"/>
              <w:rPr>
                <w:rFonts w:hint="default" w:ascii="宋体" w:hAnsi="宋体" w:cs="宋体"/>
                <w:color w:val="000000"/>
                <w:kern w:val="0"/>
                <w:sz w:val="24"/>
              </w:rPr>
            </w:pPr>
            <w:r>
              <w:rPr>
                <w:rFonts w:hint="eastAsia" w:ascii="宋体" w:hAnsi="宋体" w:cs="宋体"/>
                <w:color w:val="000000"/>
                <w:kern w:val="0"/>
                <w:sz w:val="24"/>
              </w:rPr>
              <w:t xml:space="preserve">-停用 </w:t>
            </w:r>
          </w:p>
        </w:tc>
      </w:tr>
    </w:tbl>
    <w:p>
      <w:pPr>
        <w:pStyle w:val="6"/>
        <w:bidi w:val="0"/>
        <w:rPr>
          <w:lang w:val="en-US" w:eastAsia="zh-CN"/>
        </w:rPr>
      </w:pPr>
      <w:r>
        <w:rPr>
          <w:rFonts w:hint="eastAsia"/>
          <w:lang w:val="en-US" w:eastAsia="zh-CN"/>
        </w:rPr>
        <w:t>表格内容</w:t>
      </w:r>
    </w:p>
    <w:p>
      <w:pPr>
        <w:widowControl w:val="0"/>
        <w:spacing w:after="160" w:line="259" w:lineRule="auto"/>
        <w:jc w:val="both"/>
        <w:rPr>
          <w:rFonts w:hint="eastAsia" w:ascii="Times New Roman" w:hAnsi="Times New Roman" w:cs="Times New Roman"/>
          <w:color w:val="000000"/>
          <w:kern w:val="2"/>
          <w:sz w:val="24"/>
        </w:rPr>
      </w:pPr>
      <w:r>
        <w:rPr>
          <w:rFonts w:hint="eastAsia" w:ascii="Times New Roman" w:hAnsi="Times New Roman" w:cs="Times New Roman"/>
          <w:color w:val="000000"/>
          <w:kern w:val="2"/>
          <w:sz w:val="24"/>
        </w:rPr>
        <w:t>列表中展示的内容有以下：</w:t>
      </w:r>
    </w:p>
    <w:tbl>
      <w:tblPr>
        <w:tblStyle w:val="31"/>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28"/>
        <w:gridCol w:w="2280"/>
        <w:gridCol w:w="1524"/>
        <w:gridCol w:w="48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8" w:type="dxa"/>
            <w:noWrap w:val="0"/>
            <w:vAlign w:val="top"/>
          </w:tcPr>
          <w:p>
            <w:pPr>
              <w:keepNext w:val="0"/>
              <w:keepLines w:val="0"/>
              <w:widowControl w:val="0"/>
              <w:suppressLineNumbers w:val="0"/>
              <w:spacing w:before="0" w:beforeAutospacing="0" w:after="160" w:afterAutospacing="0" w:line="259" w:lineRule="auto"/>
              <w:ind w:left="0" w:right="0"/>
              <w:jc w:val="both"/>
              <w:rPr>
                <w:rFonts w:hint="eastAsia" w:ascii="Times New Roman" w:hAnsi="Times New Roman" w:cs="Times New Roman"/>
                <w:b/>
                <w:bCs/>
                <w:color w:val="000000"/>
                <w:kern w:val="2"/>
                <w:sz w:val="21"/>
              </w:rPr>
            </w:pPr>
            <w:r>
              <w:rPr>
                <w:rFonts w:hint="eastAsia" w:ascii="Times New Roman" w:hAnsi="Times New Roman" w:cs="Times New Roman"/>
                <w:b/>
                <w:bCs/>
                <w:color w:val="000000"/>
                <w:kern w:val="2"/>
                <w:sz w:val="21"/>
              </w:rPr>
              <w:t>字段</w:t>
            </w:r>
          </w:p>
        </w:tc>
        <w:tc>
          <w:tcPr>
            <w:tcW w:w="2280" w:type="dxa"/>
            <w:noWrap w:val="0"/>
            <w:vAlign w:val="top"/>
          </w:tcPr>
          <w:p>
            <w:pPr>
              <w:keepNext w:val="0"/>
              <w:keepLines w:val="0"/>
              <w:widowControl w:val="0"/>
              <w:suppressLineNumbers w:val="0"/>
              <w:spacing w:before="0" w:beforeAutospacing="0" w:after="160" w:afterAutospacing="0" w:line="259" w:lineRule="auto"/>
              <w:ind w:left="0" w:right="0"/>
              <w:jc w:val="both"/>
              <w:rPr>
                <w:rFonts w:hint="eastAsia" w:ascii="Times New Roman" w:hAnsi="Times New Roman" w:cs="Times New Roman"/>
                <w:b/>
                <w:bCs/>
                <w:color w:val="000000"/>
                <w:kern w:val="2"/>
                <w:sz w:val="21"/>
              </w:rPr>
            </w:pPr>
            <w:r>
              <w:rPr>
                <w:rFonts w:hint="eastAsia" w:ascii="Times New Roman" w:hAnsi="Times New Roman" w:cs="Times New Roman"/>
                <w:b/>
                <w:bCs/>
                <w:color w:val="000000"/>
                <w:kern w:val="2"/>
                <w:sz w:val="21"/>
              </w:rPr>
              <w:t>描述</w:t>
            </w:r>
          </w:p>
        </w:tc>
        <w:tc>
          <w:tcPr>
            <w:tcW w:w="1524" w:type="dxa"/>
            <w:noWrap w:val="0"/>
            <w:vAlign w:val="top"/>
          </w:tcPr>
          <w:p>
            <w:pPr>
              <w:keepNext w:val="0"/>
              <w:keepLines w:val="0"/>
              <w:widowControl w:val="0"/>
              <w:suppressLineNumbers w:val="0"/>
              <w:spacing w:before="0" w:beforeAutospacing="0" w:after="160" w:afterAutospacing="0" w:line="259" w:lineRule="auto"/>
              <w:ind w:left="0" w:right="0"/>
              <w:jc w:val="both"/>
              <w:rPr>
                <w:rFonts w:hint="eastAsia" w:ascii="Times New Roman" w:hAnsi="Times New Roman" w:cs="Times New Roman"/>
                <w:b/>
                <w:bCs/>
                <w:color w:val="000000"/>
                <w:kern w:val="2"/>
                <w:sz w:val="21"/>
              </w:rPr>
            </w:pPr>
            <w:r>
              <w:rPr>
                <w:rFonts w:hint="eastAsia" w:ascii="Times New Roman" w:hAnsi="Times New Roman" w:cs="Times New Roman"/>
                <w:b/>
                <w:bCs/>
                <w:color w:val="000000"/>
                <w:kern w:val="2"/>
                <w:sz w:val="21"/>
              </w:rPr>
              <w:t>字段类型</w:t>
            </w:r>
          </w:p>
        </w:tc>
        <w:tc>
          <w:tcPr>
            <w:tcW w:w="4822" w:type="dxa"/>
            <w:noWrap w:val="0"/>
            <w:vAlign w:val="top"/>
          </w:tcPr>
          <w:p>
            <w:pPr>
              <w:keepNext w:val="0"/>
              <w:keepLines w:val="0"/>
              <w:widowControl w:val="0"/>
              <w:suppressLineNumbers w:val="0"/>
              <w:spacing w:before="0" w:beforeAutospacing="0" w:after="160" w:afterAutospacing="0" w:line="259" w:lineRule="auto"/>
              <w:ind w:left="0" w:right="0"/>
              <w:jc w:val="both"/>
              <w:rPr>
                <w:rFonts w:hint="eastAsia" w:ascii="Times New Roman" w:hAnsi="Times New Roman" w:cs="Times New Roman"/>
                <w:b/>
                <w:bCs/>
                <w:color w:val="000000"/>
                <w:kern w:val="2"/>
                <w:sz w:val="21"/>
              </w:rPr>
            </w:pPr>
            <w:r>
              <w:rPr>
                <w:rFonts w:hint="eastAsia" w:ascii="Times New Roman" w:hAnsi="Times New Roman" w:cs="Times New Roman"/>
                <w:b/>
                <w:bCs/>
                <w:color w:val="000000"/>
                <w:kern w:val="2"/>
                <w:sz w:val="21"/>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8" w:type="dxa"/>
            <w:noWrap w:val="0"/>
            <w:vAlign w:val="top"/>
          </w:tcPr>
          <w:p>
            <w:pPr>
              <w:keepNext w:val="0"/>
              <w:keepLines w:val="0"/>
              <w:widowControl w:val="0"/>
              <w:suppressLineNumbers w:val="0"/>
              <w:spacing w:before="0" w:beforeAutospacing="0" w:after="0" w:afterAutospacing="0" w:line="240" w:lineRule="auto"/>
              <w:ind w:left="0" w:right="0"/>
              <w:jc w:val="both"/>
              <w:rPr>
                <w:rFonts w:hint="eastAsia" w:ascii="宋体" w:hAnsi="宋体" w:eastAsia="宋体" w:cs="宋体"/>
                <w:color w:val="000000"/>
                <w:kern w:val="0"/>
                <w:sz w:val="24"/>
                <w:lang w:eastAsia="zh-CN"/>
              </w:rPr>
            </w:pPr>
            <w:r>
              <w:rPr>
                <w:rFonts w:hint="eastAsia" w:cs="宋体"/>
                <w:color w:val="000000"/>
                <w:kern w:val="0"/>
                <w:sz w:val="24"/>
                <w:lang w:eastAsia="zh-CN"/>
              </w:rPr>
              <w:t>编号</w:t>
            </w:r>
          </w:p>
        </w:tc>
        <w:tc>
          <w:tcPr>
            <w:tcW w:w="2280" w:type="dxa"/>
            <w:noWrap w:val="0"/>
            <w:vAlign w:val="top"/>
          </w:tcPr>
          <w:p>
            <w:pPr>
              <w:keepNext w:val="0"/>
              <w:keepLines w:val="0"/>
              <w:widowControl w:val="0"/>
              <w:suppressLineNumbers w:val="0"/>
              <w:spacing w:before="0" w:beforeAutospacing="0" w:after="0" w:afterAutospacing="0" w:line="240" w:lineRule="auto"/>
              <w:ind w:left="0" w:right="0"/>
              <w:jc w:val="both"/>
              <w:rPr>
                <w:rFonts w:hint="eastAsia" w:ascii="宋体" w:hAnsi="宋体" w:cs="宋体"/>
                <w:color w:val="000000"/>
                <w:kern w:val="0"/>
                <w:sz w:val="24"/>
              </w:rPr>
            </w:pPr>
          </w:p>
        </w:tc>
        <w:tc>
          <w:tcPr>
            <w:tcW w:w="1524" w:type="dxa"/>
            <w:noWrap w:val="0"/>
            <w:vAlign w:val="top"/>
          </w:tcPr>
          <w:p>
            <w:pPr>
              <w:keepNext w:val="0"/>
              <w:keepLines w:val="0"/>
              <w:widowControl w:val="0"/>
              <w:suppressLineNumbers w:val="0"/>
              <w:spacing w:before="0" w:beforeAutospacing="0" w:after="0" w:afterAutospacing="0" w:line="240" w:lineRule="auto"/>
              <w:ind w:left="0" w:leftChars="0" w:right="0" w:rightChars="0"/>
              <w:jc w:val="both"/>
              <w:rPr>
                <w:rFonts w:hint="eastAsia" w:ascii="宋体" w:hAnsi="宋体" w:eastAsia="宋体" w:cs="宋体"/>
                <w:color w:val="000000"/>
                <w:kern w:val="0"/>
                <w:sz w:val="24"/>
                <w:szCs w:val="24"/>
                <w:lang w:val="en-US" w:eastAsia="zh-CN" w:bidi="ar-SA"/>
              </w:rPr>
            </w:pPr>
            <w:r>
              <w:rPr>
                <w:rFonts w:hint="eastAsia" w:cs="宋体"/>
                <w:color w:val="000000"/>
                <w:kern w:val="0"/>
                <w:sz w:val="24"/>
                <w:lang w:eastAsia="zh-CN"/>
              </w:rPr>
              <w:t>字符串</w:t>
            </w:r>
          </w:p>
        </w:tc>
        <w:tc>
          <w:tcPr>
            <w:tcW w:w="4822" w:type="dxa"/>
            <w:noWrap w:val="0"/>
            <w:vAlign w:val="top"/>
          </w:tcPr>
          <w:p>
            <w:pPr>
              <w:keepNext w:val="0"/>
              <w:keepLines w:val="0"/>
              <w:widowControl w:val="0"/>
              <w:suppressLineNumbers w:val="0"/>
              <w:spacing w:before="0" w:beforeAutospacing="0" w:after="0" w:afterAutospacing="0" w:line="240" w:lineRule="auto"/>
              <w:ind w:left="0" w:leftChars="0" w:right="0" w:rightChars="0"/>
              <w:jc w:val="both"/>
              <w:rPr>
                <w:rFonts w:hint="eastAsia" w:ascii="宋体" w:hAnsi="宋体" w:eastAsia="宋体" w:cs="宋体"/>
                <w:color w:val="000000"/>
                <w:kern w:val="0"/>
                <w:sz w:val="24"/>
                <w:szCs w:val="24"/>
                <w:lang w:val="en-US" w:eastAsia="zh-CN" w:bidi="ar-SA"/>
              </w:rPr>
            </w:pPr>
            <w:r>
              <w:rPr>
                <w:rFonts w:hint="eastAsia" w:cs="宋体"/>
                <w:color w:val="000000"/>
                <w:kern w:val="0"/>
                <w:sz w:val="24"/>
                <w:lang w:val="en-US" w:eastAsia="zh-CN"/>
              </w:rPr>
              <w:t>1 编号规则为创建日期+6位数字，从000001自增，例子：如果创建日期是2020年10月01日，且时当天创建的第一条，则编号为20201001000001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8" w:type="dxa"/>
            <w:noWrap w:val="0"/>
            <w:vAlign w:val="top"/>
          </w:tcPr>
          <w:p>
            <w:pPr>
              <w:keepNext w:val="0"/>
              <w:keepLines w:val="0"/>
              <w:widowControl w:val="0"/>
              <w:suppressLineNumbers w:val="0"/>
              <w:spacing w:before="0" w:beforeAutospacing="0" w:after="0" w:afterAutospacing="0" w:line="240" w:lineRule="auto"/>
              <w:ind w:left="0" w:leftChars="0" w:right="0" w:rightChars="0"/>
              <w:jc w:val="both"/>
              <w:rPr>
                <w:rFonts w:hint="eastAsia" w:ascii="宋体" w:hAnsi="宋体" w:eastAsia="宋体" w:cs="宋体"/>
                <w:color w:val="000000"/>
                <w:kern w:val="0"/>
                <w:sz w:val="24"/>
                <w:szCs w:val="24"/>
                <w:lang w:val="en-US" w:eastAsia="zh-CN" w:bidi="ar-SA"/>
              </w:rPr>
            </w:pPr>
            <w:r>
              <w:rPr>
                <w:rFonts w:hint="eastAsia" w:ascii="宋体" w:hAnsi="宋体" w:cs="宋体"/>
                <w:color w:val="000000"/>
                <w:kern w:val="0"/>
                <w:sz w:val="24"/>
              </w:rPr>
              <w:t>指标名称</w:t>
            </w:r>
          </w:p>
        </w:tc>
        <w:tc>
          <w:tcPr>
            <w:tcW w:w="2280" w:type="dxa"/>
            <w:noWrap w:val="0"/>
            <w:vAlign w:val="top"/>
          </w:tcPr>
          <w:p>
            <w:pPr>
              <w:keepNext w:val="0"/>
              <w:keepLines w:val="0"/>
              <w:widowControl w:val="0"/>
              <w:suppressLineNumbers w:val="0"/>
              <w:spacing w:before="0" w:beforeAutospacing="0" w:after="0" w:afterAutospacing="0" w:line="240" w:lineRule="auto"/>
              <w:ind w:left="0" w:leftChars="0" w:right="0" w:rightChars="0"/>
              <w:jc w:val="both"/>
              <w:rPr>
                <w:rFonts w:hint="eastAsia" w:ascii="宋体" w:hAnsi="宋体" w:eastAsia="宋体" w:cs="宋体"/>
                <w:color w:val="000000"/>
                <w:kern w:val="0"/>
                <w:sz w:val="24"/>
                <w:szCs w:val="24"/>
                <w:lang w:val="en-US" w:eastAsia="zh-CN" w:bidi="ar-SA"/>
              </w:rPr>
            </w:pPr>
          </w:p>
        </w:tc>
        <w:tc>
          <w:tcPr>
            <w:tcW w:w="1524" w:type="dxa"/>
            <w:noWrap w:val="0"/>
            <w:vAlign w:val="top"/>
          </w:tcPr>
          <w:p>
            <w:pPr>
              <w:keepNext w:val="0"/>
              <w:keepLines w:val="0"/>
              <w:widowControl w:val="0"/>
              <w:suppressLineNumbers w:val="0"/>
              <w:spacing w:before="0" w:beforeAutospacing="0" w:after="0" w:afterAutospacing="0" w:line="240" w:lineRule="auto"/>
              <w:ind w:left="0" w:leftChars="0" w:right="0" w:rightChars="0"/>
              <w:jc w:val="both"/>
              <w:rPr>
                <w:rFonts w:hint="eastAsia" w:ascii="宋体" w:hAnsi="宋体" w:eastAsia="宋体" w:cs="宋体"/>
                <w:color w:val="000000"/>
                <w:kern w:val="0"/>
                <w:sz w:val="24"/>
                <w:szCs w:val="24"/>
                <w:lang w:val="en-US" w:eastAsia="zh-CN" w:bidi="ar-SA"/>
              </w:rPr>
            </w:pPr>
            <w:r>
              <w:rPr>
                <w:rFonts w:hint="eastAsia" w:ascii="宋体" w:hAnsi="宋体" w:cs="宋体"/>
                <w:color w:val="000000"/>
                <w:kern w:val="0"/>
                <w:sz w:val="24"/>
              </w:rPr>
              <w:t>字符串</w:t>
            </w:r>
          </w:p>
        </w:tc>
        <w:tc>
          <w:tcPr>
            <w:tcW w:w="4822" w:type="dxa"/>
            <w:noWrap w:val="0"/>
            <w:vAlign w:val="top"/>
          </w:tcPr>
          <w:p>
            <w:pPr>
              <w:keepNext w:val="0"/>
              <w:keepLines w:val="0"/>
              <w:widowControl w:val="0"/>
              <w:suppressLineNumbers w:val="0"/>
              <w:spacing w:before="0" w:beforeAutospacing="0" w:after="0" w:afterAutospacing="0" w:line="240" w:lineRule="auto"/>
              <w:ind w:left="0" w:right="0"/>
              <w:jc w:val="both"/>
              <w:rPr>
                <w:rFonts w:hint="eastAsia" w:ascii="宋体" w:hAnsi="宋体" w:cs="宋体"/>
                <w:color w:val="000000"/>
                <w:kern w:val="0"/>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8" w:type="dxa"/>
            <w:noWrap w:val="0"/>
            <w:vAlign w:val="top"/>
          </w:tcPr>
          <w:p>
            <w:pPr>
              <w:keepNext w:val="0"/>
              <w:keepLines w:val="0"/>
              <w:widowControl w:val="0"/>
              <w:suppressLineNumbers w:val="0"/>
              <w:spacing w:before="0" w:beforeAutospacing="0" w:after="0" w:afterAutospacing="0" w:line="240" w:lineRule="auto"/>
              <w:ind w:left="0" w:right="0"/>
              <w:jc w:val="both"/>
              <w:rPr>
                <w:rFonts w:hint="eastAsia" w:ascii="宋体" w:hAnsi="宋体" w:cs="宋体"/>
                <w:color w:val="000000"/>
                <w:kern w:val="0"/>
                <w:sz w:val="24"/>
              </w:rPr>
            </w:pPr>
            <w:r>
              <w:rPr>
                <w:rFonts w:hint="eastAsia" w:ascii="宋体" w:hAnsi="宋体" w:cs="宋体"/>
                <w:color w:val="000000"/>
                <w:kern w:val="0"/>
                <w:sz w:val="24"/>
              </w:rPr>
              <w:t>预警维度维值</w:t>
            </w:r>
          </w:p>
        </w:tc>
        <w:tc>
          <w:tcPr>
            <w:tcW w:w="2280" w:type="dxa"/>
            <w:noWrap w:val="0"/>
            <w:vAlign w:val="top"/>
          </w:tcPr>
          <w:p>
            <w:pPr>
              <w:keepNext w:val="0"/>
              <w:keepLines w:val="0"/>
              <w:widowControl w:val="0"/>
              <w:suppressLineNumbers w:val="0"/>
              <w:spacing w:before="0" w:beforeAutospacing="0" w:after="0" w:afterAutospacing="0" w:line="240" w:lineRule="auto"/>
              <w:ind w:left="0" w:right="0"/>
              <w:jc w:val="both"/>
              <w:rPr>
                <w:rFonts w:hint="eastAsia" w:ascii="宋体" w:hAnsi="宋体" w:cs="宋体"/>
                <w:color w:val="000000"/>
                <w:kern w:val="0"/>
                <w:sz w:val="24"/>
              </w:rPr>
            </w:pPr>
            <w:r>
              <w:rPr>
                <w:rFonts w:hint="eastAsia" w:ascii="宋体" w:hAnsi="宋体" w:cs="宋体"/>
                <w:color w:val="000000"/>
                <w:kern w:val="0"/>
                <w:sz w:val="24"/>
              </w:rPr>
              <w:t>设置预警的维度和维值</w:t>
            </w:r>
          </w:p>
        </w:tc>
        <w:tc>
          <w:tcPr>
            <w:tcW w:w="1524" w:type="dxa"/>
            <w:noWrap w:val="0"/>
            <w:vAlign w:val="top"/>
          </w:tcPr>
          <w:p>
            <w:pPr>
              <w:keepNext w:val="0"/>
              <w:keepLines w:val="0"/>
              <w:widowControl w:val="0"/>
              <w:suppressLineNumbers w:val="0"/>
              <w:spacing w:before="0" w:beforeAutospacing="0" w:after="0" w:afterAutospacing="0" w:line="240" w:lineRule="auto"/>
              <w:ind w:left="0" w:right="0"/>
              <w:jc w:val="both"/>
              <w:rPr>
                <w:rFonts w:hint="eastAsia" w:ascii="宋体" w:hAnsi="宋体" w:cs="宋体"/>
                <w:color w:val="000000"/>
                <w:kern w:val="0"/>
                <w:sz w:val="24"/>
              </w:rPr>
            </w:pPr>
            <w:r>
              <w:rPr>
                <w:rFonts w:hint="eastAsia" w:ascii="宋体" w:hAnsi="宋体" w:cs="宋体"/>
                <w:color w:val="000000"/>
                <w:kern w:val="0"/>
                <w:sz w:val="24"/>
              </w:rPr>
              <w:t>字符串</w:t>
            </w:r>
          </w:p>
        </w:tc>
        <w:tc>
          <w:tcPr>
            <w:tcW w:w="4822" w:type="dxa"/>
            <w:noWrap w:val="0"/>
            <w:vAlign w:val="top"/>
          </w:tcPr>
          <w:p>
            <w:pPr>
              <w:keepNext w:val="0"/>
              <w:keepLines w:val="0"/>
              <w:widowControl w:val="0"/>
              <w:suppressLineNumbers w:val="0"/>
              <w:spacing w:before="0" w:beforeAutospacing="0" w:after="0" w:afterAutospacing="0" w:line="240" w:lineRule="auto"/>
              <w:ind w:left="0" w:right="0"/>
              <w:jc w:val="both"/>
              <w:rPr>
                <w:rFonts w:hint="eastAsia" w:ascii="宋体" w:hAnsi="宋体" w:cs="宋体"/>
                <w:color w:val="000000"/>
                <w:kern w:val="0"/>
                <w:sz w:val="24"/>
              </w:rPr>
            </w:pPr>
            <w:r>
              <w:rPr>
                <w:rFonts w:hint="eastAsia" w:ascii="宋体" w:hAnsi="宋体" w:cs="宋体"/>
                <w:color w:val="000000"/>
                <w:kern w:val="0"/>
                <w:sz w:val="24"/>
              </w:rPr>
              <w:t>1如果没有选择维度，则展示-</w:t>
            </w:r>
          </w:p>
          <w:p>
            <w:pPr>
              <w:keepNext w:val="0"/>
              <w:keepLines w:val="0"/>
              <w:widowControl w:val="0"/>
              <w:suppressLineNumbers w:val="0"/>
              <w:spacing w:before="0" w:beforeAutospacing="0" w:after="0" w:afterAutospacing="0" w:line="240" w:lineRule="auto"/>
              <w:ind w:left="0" w:right="0"/>
              <w:jc w:val="both"/>
              <w:rPr>
                <w:rFonts w:hint="eastAsia" w:ascii="宋体" w:hAnsi="宋体" w:cs="宋体"/>
                <w:color w:val="000000"/>
                <w:kern w:val="0"/>
                <w:sz w:val="24"/>
              </w:rPr>
            </w:pPr>
            <w:r>
              <w:rPr>
                <w:rFonts w:hint="eastAsia" w:ascii="宋体" w:hAnsi="宋体" w:cs="宋体"/>
                <w:color w:val="000000"/>
                <w:kern w:val="0"/>
                <w:sz w:val="24"/>
              </w:rPr>
              <w:t>2如果设置了一组维度和维值，则用“-”连接维度和维值；如果有都多组维度维值，则用“</w:t>
            </w:r>
            <w:r>
              <w:rPr>
                <w:rFonts w:hint="eastAsia" w:cs="宋体"/>
                <w:color w:val="000000"/>
                <w:kern w:val="0"/>
                <w:sz w:val="24"/>
                <w:lang w:eastAsia="zh-CN"/>
              </w:rPr>
              <w:t>且</w:t>
            </w:r>
            <w:r>
              <w:rPr>
                <w:rFonts w:hint="eastAsia" w:ascii="宋体" w:hAnsi="宋体" w:cs="宋体"/>
                <w:color w:val="000000"/>
                <w:kern w:val="0"/>
                <w:sz w:val="24"/>
              </w:rPr>
              <w:t>”</w:t>
            </w:r>
            <w:r>
              <w:rPr>
                <w:rFonts w:hint="eastAsia" w:cs="宋体"/>
                <w:color w:val="000000"/>
                <w:kern w:val="0"/>
                <w:sz w:val="24"/>
                <w:lang w:eastAsia="zh-CN"/>
              </w:rPr>
              <w:t>连接</w:t>
            </w:r>
            <w:r>
              <w:rPr>
                <w:rFonts w:hint="eastAsia" w:ascii="宋体" w:hAnsi="宋体" w:cs="宋体"/>
                <w:color w:val="000000"/>
                <w:kern w:val="0"/>
                <w:sz w:val="24"/>
              </w:rPr>
              <w:t>，示例：</w:t>
            </w:r>
          </w:p>
          <w:p>
            <w:pPr>
              <w:keepNext w:val="0"/>
              <w:keepLines w:val="0"/>
              <w:widowControl w:val="0"/>
              <w:suppressLineNumbers w:val="0"/>
              <w:spacing w:before="0" w:beforeAutospacing="0" w:after="0" w:afterAutospacing="0" w:line="240" w:lineRule="auto"/>
              <w:ind w:left="0" w:right="0"/>
              <w:jc w:val="both"/>
              <w:rPr>
                <w:rFonts w:hint="eastAsia" w:ascii="宋体" w:hAnsi="宋体" w:eastAsia="宋体" w:cs="宋体"/>
                <w:color w:val="000000"/>
                <w:kern w:val="0"/>
                <w:sz w:val="24"/>
                <w:lang w:eastAsia="zh-CN"/>
              </w:rPr>
            </w:pPr>
            <w:r>
              <w:rPr>
                <w:rFonts w:hint="eastAsia" w:ascii="宋体" w:hAnsi="宋体" w:cs="宋体"/>
                <w:color w:val="000000"/>
                <w:kern w:val="0"/>
                <w:sz w:val="24"/>
              </w:rPr>
              <w:t>①</w:t>
            </w:r>
            <w:r>
              <w:rPr>
                <w:rFonts w:hint="eastAsia" w:cs="宋体"/>
                <w:color w:val="000000"/>
                <w:kern w:val="0"/>
                <w:sz w:val="24"/>
                <w:lang w:eastAsia="zh-CN"/>
              </w:rPr>
              <w:t>业务类型</w:t>
            </w:r>
            <w:r>
              <w:rPr>
                <w:rFonts w:hint="eastAsia" w:ascii="宋体" w:hAnsi="宋体" w:cs="宋体"/>
                <w:color w:val="000000"/>
                <w:kern w:val="0"/>
                <w:sz w:val="24"/>
              </w:rPr>
              <w:t>-</w:t>
            </w:r>
            <w:r>
              <w:rPr>
                <w:rFonts w:hint="eastAsia" w:cs="宋体"/>
                <w:color w:val="000000"/>
                <w:kern w:val="0"/>
                <w:sz w:val="24"/>
                <w:lang w:eastAsia="zh-CN"/>
              </w:rPr>
              <w:t>境内</w:t>
            </w:r>
          </w:p>
          <w:p>
            <w:pPr>
              <w:keepNext w:val="0"/>
              <w:keepLines w:val="0"/>
              <w:widowControl w:val="0"/>
              <w:suppressLineNumbers w:val="0"/>
              <w:spacing w:before="0" w:beforeAutospacing="0" w:after="0" w:afterAutospacing="0" w:line="240" w:lineRule="auto"/>
              <w:ind w:left="0" w:right="0"/>
              <w:jc w:val="both"/>
              <w:rPr>
                <w:rFonts w:hint="default" w:ascii="宋体" w:hAnsi="宋体" w:cs="宋体"/>
                <w:color w:val="000000"/>
                <w:kern w:val="0"/>
                <w:sz w:val="24"/>
              </w:rPr>
            </w:pPr>
            <w:r>
              <w:rPr>
                <w:rFonts w:hint="eastAsia" w:ascii="宋体" w:hAnsi="宋体" w:cs="宋体"/>
                <w:color w:val="000000"/>
                <w:kern w:val="0"/>
                <w:sz w:val="24"/>
              </w:rPr>
              <w:t>②</w:t>
            </w:r>
            <w:r>
              <w:rPr>
                <w:rFonts w:hint="eastAsia" w:cs="宋体"/>
                <w:color w:val="000000"/>
                <w:kern w:val="0"/>
                <w:sz w:val="24"/>
                <w:lang w:eastAsia="zh-CN"/>
              </w:rPr>
              <w:t>业务类型</w:t>
            </w:r>
            <w:r>
              <w:rPr>
                <w:rFonts w:hint="eastAsia" w:ascii="宋体" w:hAnsi="宋体" w:cs="宋体"/>
                <w:color w:val="000000"/>
                <w:kern w:val="0"/>
                <w:sz w:val="24"/>
              </w:rPr>
              <w:t>-</w:t>
            </w:r>
            <w:r>
              <w:rPr>
                <w:rFonts w:hint="eastAsia" w:cs="宋体"/>
                <w:color w:val="000000"/>
                <w:kern w:val="0"/>
                <w:sz w:val="24"/>
                <w:lang w:eastAsia="zh-CN"/>
              </w:rPr>
              <w:t>境内且</w:t>
            </w:r>
            <w:r>
              <w:rPr>
                <w:rFonts w:hint="eastAsia" w:ascii="宋体" w:hAnsi="宋体" w:cs="宋体"/>
                <w:color w:val="000000"/>
                <w:kern w:val="0"/>
                <w:sz w:val="24"/>
              </w:rPr>
              <w:t>专业公司-太平新加坡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8" w:type="dxa"/>
            <w:noWrap w:val="0"/>
            <w:vAlign w:val="top"/>
          </w:tcPr>
          <w:p>
            <w:pPr>
              <w:keepNext w:val="0"/>
              <w:keepLines w:val="0"/>
              <w:widowControl w:val="0"/>
              <w:suppressLineNumbers w:val="0"/>
              <w:spacing w:before="0" w:beforeAutospacing="0" w:after="0" w:afterAutospacing="0" w:line="240" w:lineRule="auto"/>
              <w:ind w:left="0" w:right="0"/>
              <w:jc w:val="both"/>
              <w:rPr>
                <w:rFonts w:hint="eastAsia" w:ascii="宋体" w:hAnsi="宋体" w:cs="宋体"/>
                <w:color w:val="000000"/>
                <w:kern w:val="0"/>
                <w:sz w:val="24"/>
              </w:rPr>
            </w:pPr>
            <w:r>
              <w:rPr>
                <w:rFonts w:hint="eastAsia" w:ascii="宋体" w:hAnsi="宋体" w:cs="宋体"/>
                <w:color w:val="000000"/>
                <w:kern w:val="0"/>
                <w:sz w:val="24"/>
              </w:rPr>
              <w:t>运算规则</w:t>
            </w:r>
          </w:p>
        </w:tc>
        <w:tc>
          <w:tcPr>
            <w:tcW w:w="2280" w:type="dxa"/>
            <w:noWrap w:val="0"/>
            <w:vAlign w:val="top"/>
          </w:tcPr>
          <w:p>
            <w:pPr>
              <w:keepNext w:val="0"/>
              <w:keepLines w:val="0"/>
              <w:widowControl w:val="0"/>
              <w:suppressLineNumbers w:val="0"/>
              <w:spacing w:before="0" w:beforeAutospacing="0" w:after="0" w:afterAutospacing="0" w:line="240" w:lineRule="auto"/>
              <w:ind w:left="0" w:right="0"/>
              <w:jc w:val="both"/>
              <w:rPr>
                <w:rFonts w:hint="eastAsia" w:ascii="宋体" w:hAnsi="宋体" w:cs="宋体"/>
                <w:color w:val="000000"/>
                <w:kern w:val="0"/>
                <w:sz w:val="24"/>
              </w:rPr>
            </w:pPr>
          </w:p>
        </w:tc>
        <w:tc>
          <w:tcPr>
            <w:tcW w:w="1524" w:type="dxa"/>
            <w:noWrap w:val="0"/>
            <w:vAlign w:val="top"/>
          </w:tcPr>
          <w:p>
            <w:pPr>
              <w:keepNext w:val="0"/>
              <w:keepLines w:val="0"/>
              <w:widowControl w:val="0"/>
              <w:suppressLineNumbers w:val="0"/>
              <w:spacing w:before="0" w:beforeAutospacing="0" w:after="0" w:afterAutospacing="0" w:line="240" w:lineRule="auto"/>
              <w:ind w:left="0" w:right="0"/>
              <w:jc w:val="both"/>
              <w:rPr>
                <w:rFonts w:hint="eastAsia" w:ascii="宋体" w:hAnsi="宋体" w:cs="宋体"/>
                <w:color w:val="000000"/>
                <w:kern w:val="0"/>
                <w:sz w:val="24"/>
              </w:rPr>
            </w:pPr>
            <w:r>
              <w:rPr>
                <w:rFonts w:hint="eastAsia" w:ascii="宋体" w:hAnsi="宋体" w:cs="宋体"/>
                <w:color w:val="000000"/>
                <w:kern w:val="0"/>
                <w:sz w:val="24"/>
              </w:rPr>
              <w:t>字符串</w:t>
            </w:r>
          </w:p>
        </w:tc>
        <w:tc>
          <w:tcPr>
            <w:tcW w:w="4822" w:type="dxa"/>
            <w:noWrap w:val="0"/>
            <w:vAlign w:val="top"/>
          </w:tcPr>
          <w:p>
            <w:pPr>
              <w:keepNext w:val="0"/>
              <w:keepLines w:val="0"/>
              <w:widowControl w:val="0"/>
              <w:suppressLineNumbers w:val="0"/>
              <w:spacing w:before="0" w:beforeAutospacing="0" w:after="0" w:afterAutospacing="0" w:line="240" w:lineRule="auto"/>
              <w:ind w:left="0" w:right="0"/>
              <w:jc w:val="both"/>
              <w:rPr>
                <w:rFonts w:hint="eastAsia" w:ascii="宋体" w:hAnsi="宋体" w:cs="宋体"/>
                <w:color w:val="000000"/>
                <w:kern w:val="2"/>
                <w:sz w:val="24"/>
              </w:rPr>
            </w:pPr>
            <w:r>
              <w:rPr>
                <w:rFonts w:hint="eastAsia" w:cs="宋体"/>
                <w:color w:val="000000"/>
                <w:kern w:val="2"/>
                <w:sz w:val="24"/>
                <w:lang w:eastAsia="zh-CN"/>
              </w:rPr>
              <w:t>跟新增时所选运算规则有关，以下数字均为会根据设置的运算规则动态取值</w:t>
            </w:r>
            <w:r>
              <w:rPr>
                <w:rFonts w:hint="eastAsia" w:ascii="宋体" w:hAnsi="宋体" w:cs="宋体"/>
                <w:color w:val="000000"/>
                <w:kern w:val="2"/>
                <w:sz w:val="24"/>
              </w:rPr>
              <w:t>：</w:t>
            </w:r>
          </w:p>
          <w:p>
            <w:pPr>
              <w:keepNext w:val="0"/>
              <w:keepLines w:val="0"/>
              <w:widowControl w:val="0"/>
              <w:suppressLineNumbers w:val="0"/>
              <w:spacing w:before="0" w:beforeAutospacing="0" w:after="0" w:afterAutospacing="0" w:line="240" w:lineRule="auto"/>
              <w:ind w:left="0" w:right="0"/>
              <w:jc w:val="both"/>
              <w:rPr>
                <w:rFonts w:hint="default" w:cs="宋体"/>
                <w:color w:val="000000"/>
                <w:kern w:val="2"/>
                <w:sz w:val="24"/>
                <w:lang w:val="en-US" w:eastAsia="zh-CN"/>
              </w:rPr>
            </w:pPr>
            <w:r>
              <w:rPr>
                <w:rFonts w:hint="eastAsia" w:cs="宋体"/>
                <w:color w:val="000000"/>
                <w:kern w:val="2"/>
                <w:sz w:val="24"/>
                <w:lang w:val="en-US" w:eastAsia="zh-CN"/>
              </w:rPr>
              <w:t>-等于：等于50万</w:t>
            </w:r>
          </w:p>
          <w:p>
            <w:pPr>
              <w:keepNext w:val="0"/>
              <w:keepLines w:val="0"/>
              <w:widowControl w:val="0"/>
              <w:suppressLineNumbers w:val="0"/>
              <w:spacing w:before="0" w:beforeAutospacing="0" w:after="0" w:afterAutospacing="0" w:line="240" w:lineRule="auto"/>
              <w:ind w:left="0" w:right="0"/>
              <w:jc w:val="both"/>
              <w:rPr>
                <w:rFonts w:hint="default" w:cs="宋体"/>
                <w:color w:val="000000"/>
                <w:kern w:val="2"/>
                <w:sz w:val="24"/>
                <w:lang w:val="en-US" w:eastAsia="zh-CN"/>
              </w:rPr>
            </w:pPr>
            <w:r>
              <w:rPr>
                <w:rFonts w:hint="eastAsia" w:cs="宋体"/>
                <w:color w:val="000000"/>
                <w:kern w:val="2"/>
                <w:sz w:val="24"/>
                <w:lang w:val="en-US" w:eastAsia="zh-CN"/>
              </w:rPr>
              <w:t>-不等于：不等于50万</w:t>
            </w:r>
          </w:p>
          <w:p>
            <w:pPr>
              <w:keepNext w:val="0"/>
              <w:keepLines w:val="0"/>
              <w:widowControl w:val="0"/>
              <w:suppressLineNumbers w:val="0"/>
              <w:spacing w:before="0" w:beforeAutospacing="0" w:after="0" w:afterAutospacing="0"/>
              <w:ind w:left="0" w:right="0"/>
              <w:jc w:val="both"/>
              <w:rPr>
                <w:rFonts w:hint="default" w:eastAsia="宋体"/>
                <w:lang w:val="en-US" w:eastAsia="zh-CN"/>
              </w:rPr>
            </w:pPr>
            <w:r>
              <w:rPr>
                <w:rFonts w:hint="eastAsia" w:ascii="宋体" w:hAnsi="宋体" w:cs="宋体"/>
                <w:color w:val="000000"/>
                <w:kern w:val="2"/>
                <w:sz w:val="24"/>
              </w:rPr>
              <w:t>-大于</w:t>
            </w:r>
            <w:r>
              <w:rPr>
                <w:rFonts w:hint="eastAsia" w:cs="宋体"/>
                <w:color w:val="000000"/>
                <w:kern w:val="2"/>
                <w:sz w:val="24"/>
                <w:lang w:eastAsia="zh-CN"/>
              </w:rPr>
              <w:t>：大于</w:t>
            </w:r>
            <w:r>
              <w:rPr>
                <w:rFonts w:hint="eastAsia" w:cs="宋体"/>
                <w:color w:val="000000"/>
                <w:kern w:val="2"/>
                <w:sz w:val="24"/>
                <w:lang w:val="en-US" w:eastAsia="zh-CN"/>
              </w:rPr>
              <w:t>50万</w:t>
            </w:r>
          </w:p>
          <w:p>
            <w:pPr>
              <w:keepNext w:val="0"/>
              <w:keepLines w:val="0"/>
              <w:widowControl w:val="0"/>
              <w:suppressLineNumbers w:val="0"/>
              <w:spacing w:before="0" w:beforeAutospacing="0" w:after="0" w:afterAutospacing="0" w:line="240" w:lineRule="auto"/>
              <w:ind w:left="0" w:right="0"/>
              <w:jc w:val="both"/>
              <w:rPr>
                <w:rFonts w:hint="default" w:ascii="宋体" w:hAnsi="宋体" w:eastAsia="宋体" w:cs="宋体"/>
                <w:color w:val="000000"/>
                <w:kern w:val="2"/>
                <w:sz w:val="24"/>
                <w:lang w:val="en-US" w:eastAsia="zh-CN"/>
              </w:rPr>
            </w:pPr>
            <w:r>
              <w:rPr>
                <w:rFonts w:hint="eastAsia" w:ascii="宋体" w:hAnsi="宋体" w:cs="宋体"/>
                <w:color w:val="000000"/>
                <w:kern w:val="2"/>
                <w:sz w:val="24"/>
              </w:rPr>
              <w:t>-小于</w:t>
            </w:r>
            <w:r>
              <w:rPr>
                <w:rFonts w:hint="eastAsia" w:cs="宋体"/>
                <w:color w:val="000000"/>
                <w:kern w:val="2"/>
                <w:sz w:val="24"/>
                <w:lang w:eastAsia="zh-CN"/>
              </w:rPr>
              <w:t>：小于</w:t>
            </w:r>
            <w:r>
              <w:rPr>
                <w:rFonts w:hint="eastAsia" w:cs="宋体"/>
                <w:color w:val="000000"/>
                <w:kern w:val="2"/>
                <w:sz w:val="24"/>
                <w:lang w:val="en-US" w:eastAsia="zh-CN"/>
              </w:rPr>
              <w:t>50万</w:t>
            </w:r>
          </w:p>
          <w:p>
            <w:pPr>
              <w:keepNext w:val="0"/>
              <w:keepLines w:val="0"/>
              <w:widowControl w:val="0"/>
              <w:suppressLineNumbers w:val="0"/>
              <w:spacing w:before="0" w:beforeAutospacing="0" w:after="0" w:afterAutospacing="0" w:line="240" w:lineRule="auto"/>
              <w:ind w:left="0" w:right="0"/>
              <w:jc w:val="both"/>
              <w:rPr>
                <w:rFonts w:hint="default" w:cs="宋体"/>
                <w:color w:val="000000"/>
                <w:kern w:val="2"/>
                <w:sz w:val="24"/>
                <w:lang w:val="en-US" w:eastAsia="zh-CN"/>
              </w:rPr>
            </w:pPr>
            <w:r>
              <w:rPr>
                <w:rFonts w:hint="eastAsia" w:cs="宋体"/>
                <w:color w:val="000000"/>
                <w:kern w:val="2"/>
                <w:sz w:val="24"/>
                <w:lang w:val="en-US" w:eastAsia="zh-CN"/>
              </w:rPr>
              <w:t>-区间：大于等于20万且小于等于50万</w:t>
            </w:r>
          </w:p>
          <w:p>
            <w:pPr>
              <w:keepNext w:val="0"/>
              <w:keepLines w:val="0"/>
              <w:widowControl w:val="0"/>
              <w:suppressLineNumbers w:val="0"/>
              <w:spacing w:before="0" w:beforeAutospacing="0" w:after="0" w:afterAutospacing="0" w:line="240" w:lineRule="auto"/>
              <w:ind w:left="0" w:right="0"/>
              <w:jc w:val="both"/>
              <w:rPr>
                <w:rFonts w:hint="eastAsia" w:cs="宋体"/>
                <w:color w:val="000000"/>
                <w:kern w:val="2"/>
                <w:sz w:val="24"/>
                <w:lang w:val="en-US" w:eastAsia="zh-CN"/>
              </w:rPr>
            </w:pPr>
            <w:r>
              <w:rPr>
                <w:rFonts w:hint="eastAsia" w:cs="宋体"/>
                <w:color w:val="000000"/>
                <w:kern w:val="2"/>
                <w:sz w:val="24"/>
                <w:lang w:val="en-US" w:eastAsia="zh-CN"/>
              </w:rPr>
              <w:t>-有值：有值</w:t>
            </w:r>
          </w:p>
          <w:p>
            <w:pPr>
              <w:keepNext w:val="0"/>
              <w:keepLines w:val="0"/>
              <w:widowControl w:val="0"/>
              <w:suppressLineNumbers w:val="0"/>
              <w:spacing w:before="0" w:beforeAutospacing="0" w:after="0" w:afterAutospacing="0" w:line="240" w:lineRule="auto"/>
              <w:ind w:left="0" w:right="0"/>
              <w:jc w:val="both"/>
              <w:rPr>
                <w:rFonts w:hint="default" w:ascii="宋体" w:hAnsi="宋体" w:cs="宋体"/>
                <w:color w:val="000000"/>
                <w:kern w:val="0"/>
                <w:sz w:val="24"/>
              </w:rPr>
            </w:pPr>
            <w:r>
              <w:rPr>
                <w:rFonts w:hint="eastAsia" w:cs="宋体"/>
                <w:color w:val="000000"/>
                <w:kern w:val="2"/>
                <w:sz w:val="24"/>
                <w:lang w:val="en-US" w:eastAsia="zh-CN"/>
              </w:rPr>
              <w:t>-没值：没值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8" w:type="dxa"/>
            <w:noWrap w:val="0"/>
            <w:vAlign w:val="top"/>
          </w:tcPr>
          <w:p>
            <w:pPr>
              <w:keepNext w:val="0"/>
              <w:keepLines w:val="0"/>
              <w:widowControl w:val="0"/>
              <w:suppressLineNumbers w:val="0"/>
              <w:spacing w:before="0" w:beforeAutospacing="0" w:after="0" w:afterAutospacing="0" w:line="240" w:lineRule="auto"/>
              <w:ind w:left="0" w:right="0"/>
              <w:jc w:val="both"/>
              <w:rPr>
                <w:rFonts w:hint="eastAsia" w:ascii="宋体" w:hAnsi="宋体" w:eastAsia="宋体" w:cs="宋体"/>
                <w:color w:val="000000"/>
                <w:kern w:val="0"/>
                <w:sz w:val="24"/>
                <w:lang w:eastAsia="zh-CN"/>
              </w:rPr>
            </w:pPr>
            <w:r>
              <w:rPr>
                <w:rFonts w:hint="eastAsia" w:cs="宋体"/>
                <w:color w:val="000000"/>
                <w:kern w:val="0"/>
                <w:sz w:val="24"/>
                <w:lang w:eastAsia="zh-CN"/>
              </w:rPr>
              <w:t>预警频率</w:t>
            </w:r>
          </w:p>
        </w:tc>
        <w:tc>
          <w:tcPr>
            <w:tcW w:w="2280" w:type="dxa"/>
            <w:noWrap w:val="0"/>
            <w:vAlign w:val="top"/>
          </w:tcPr>
          <w:p>
            <w:pPr>
              <w:keepNext w:val="0"/>
              <w:keepLines w:val="0"/>
              <w:widowControl w:val="0"/>
              <w:suppressLineNumbers w:val="0"/>
              <w:spacing w:before="0" w:beforeAutospacing="0" w:after="0" w:afterAutospacing="0" w:line="240" w:lineRule="auto"/>
              <w:ind w:left="0" w:right="0"/>
              <w:jc w:val="both"/>
              <w:rPr>
                <w:rFonts w:hint="eastAsia" w:ascii="宋体" w:hAnsi="宋体" w:eastAsia="宋体" w:cs="宋体"/>
                <w:color w:val="000000"/>
                <w:kern w:val="0"/>
                <w:sz w:val="24"/>
                <w:lang w:eastAsia="zh-CN"/>
              </w:rPr>
            </w:pPr>
            <w:r>
              <w:rPr>
                <w:rFonts w:hint="eastAsia" w:cs="宋体"/>
                <w:color w:val="000000"/>
                <w:kern w:val="0"/>
                <w:sz w:val="24"/>
                <w:lang w:eastAsia="zh-CN"/>
              </w:rPr>
              <w:t>预警的频率</w:t>
            </w:r>
          </w:p>
        </w:tc>
        <w:tc>
          <w:tcPr>
            <w:tcW w:w="1524" w:type="dxa"/>
            <w:noWrap w:val="0"/>
            <w:vAlign w:val="top"/>
          </w:tcPr>
          <w:p>
            <w:pPr>
              <w:keepNext w:val="0"/>
              <w:keepLines w:val="0"/>
              <w:widowControl w:val="0"/>
              <w:suppressLineNumbers w:val="0"/>
              <w:spacing w:before="0" w:beforeAutospacing="0" w:after="0" w:afterAutospacing="0" w:line="240" w:lineRule="auto"/>
              <w:ind w:left="0" w:right="0"/>
              <w:jc w:val="both"/>
              <w:rPr>
                <w:rFonts w:hint="eastAsia" w:ascii="宋体" w:hAnsi="宋体" w:eastAsia="宋体" w:cs="宋体"/>
                <w:color w:val="000000"/>
                <w:kern w:val="0"/>
                <w:sz w:val="24"/>
                <w:lang w:eastAsia="zh-CN"/>
              </w:rPr>
            </w:pPr>
            <w:r>
              <w:rPr>
                <w:rFonts w:hint="eastAsia" w:cs="宋体"/>
                <w:color w:val="000000"/>
                <w:kern w:val="0"/>
                <w:sz w:val="24"/>
                <w:lang w:eastAsia="zh-CN"/>
              </w:rPr>
              <w:t>字符串</w:t>
            </w:r>
          </w:p>
        </w:tc>
        <w:tc>
          <w:tcPr>
            <w:tcW w:w="4822" w:type="dxa"/>
            <w:noWrap w:val="0"/>
            <w:vAlign w:val="top"/>
          </w:tcPr>
          <w:p>
            <w:pPr>
              <w:keepNext w:val="0"/>
              <w:keepLines w:val="0"/>
              <w:widowControl w:val="0"/>
              <w:suppressLineNumbers w:val="0"/>
              <w:spacing w:before="0" w:beforeAutospacing="0" w:after="0" w:afterAutospacing="0" w:line="240" w:lineRule="auto"/>
              <w:ind w:left="0" w:right="0"/>
              <w:jc w:val="both"/>
              <w:rPr>
                <w:rFonts w:hint="eastAsia" w:cs="宋体"/>
                <w:color w:val="000000"/>
                <w:kern w:val="0"/>
                <w:sz w:val="24"/>
                <w:lang w:eastAsia="zh-CN"/>
              </w:rPr>
            </w:pPr>
            <w:r>
              <w:rPr>
                <w:rFonts w:hint="eastAsia" w:cs="宋体"/>
                <w:color w:val="000000"/>
                <w:kern w:val="0"/>
                <w:sz w:val="24"/>
                <w:lang w:eastAsia="zh-CN"/>
              </w:rPr>
              <w:t>包括：</w:t>
            </w:r>
          </w:p>
          <w:p>
            <w:pPr>
              <w:keepNext w:val="0"/>
              <w:keepLines w:val="0"/>
              <w:widowControl w:val="0"/>
              <w:suppressLineNumbers w:val="0"/>
              <w:spacing w:before="0" w:beforeAutospacing="0" w:after="0" w:afterAutospacing="0" w:line="240" w:lineRule="auto"/>
              <w:ind w:left="0" w:right="0"/>
              <w:jc w:val="both"/>
              <w:rPr>
                <w:rFonts w:hint="eastAsia" w:cs="宋体"/>
                <w:color w:val="000000"/>
                <w:kern w:val="0"/>
                <w:sz w:val="24"/>
                <w:lang w:val="en-US" w:eastAsia="zh-CN"/>
              </w:rPr>
            </w:pPr>
            <w:r>
              <w:rPr>
                <w:rFonts w:hint="eastAsia" w:cs="宋体"/>
                <w:color w:val="000000"/>
                <w:kern w:val="0"/>
                <w:sz w:val="24"/>
                <w:lang w:val="en-US" w:eastAsia="zh-CN"/>
              </w:rPr>
              <w:t>-日</w:t>
            </w:r>
          </w:p>
          <w:p>
            <w:pPr>
              <w:keepNext w:val="0"/>
              <w:keepLines w:val="0"/>
              <w:widowControl w:val="0"/>
              <w:suppressLineNumbers w:val="0"/>
              <w:spacing w:before="0" w:beforeAutospacing="0" w:after="0" w:afterAutospacing="0" w:line="240" w:lineRule="auto"/>
              <w:ind w:left="0" w:right="0"/>
              <w:jc w:val="both"/>
              <w:rPr>
                <w:rFonts w:hint="eastAsia" w:cs="宋体"/>
                <w:color w:val="000000"/>
                <w:kern w:val="0"/>
                <w:sz w:val="24"/>
                <w:lang w:val="en-US" w:eastAsia="zh-CN"/>
              </w:rPr>
            </w:pPr>
            <w:r>
              <w:rPr>
                <w:rFonts w:hint="eastAsia" w:cs="宋体"/>
                <w:color w:val="000000"/>
                <w:kern w:val="0"/>
                <w:sz w:val="24"/>
                <w:lang w:val="en-US" w:eastAsia="zh-CN"/>
              </w:rPr>
              <w:t>-周</w:t>
            </w:r>
          </w:p>
          <w:p>
            <w:pPr>
              <w:keepNext w:val="0"/>
              <w:keepLines w:val="0"/>
              <w:widowControl w:val="0"/>
              <w:suppressLineNumbers w:val="0"/>
              <w:spacing w:before="0" w:beforeAutospacing="0" w:after="0" w:afterAutospacing="0" w:line="240" w:lineRule="auto"/>
              <w:ind w:left="0" w:right="0"/>
              <w:jc w:val="both"/>
              <w:rPr>
                <w:rFonts w:hint="eastAsia" w:cs="宋体"/>
                <w:color w:val="000000"/>
                <w:kern w:val="0"/>
                <w:sz w:val="24"/>
                <w:lang w:val="en-US" w:eastAsia="zh-CN"/>
              </w:rPr>
            </w:pPr>
            <w:r>
              <w:rPr>
                <w:rFonts w:hint="eastAsia" w:cs="宋体"/>
                <w:color w:val="000000"/>
                <w:kern w:val="0"/>
                <w:sz w:val="24"/>
                <w:lang w:val="en-US" w:eastAsia="zh-CN"/>
              </w:rPr>
              <w:t>-月</w:t>
            </w:r>
          </w:p>
          <w:p>
            <w:pPr>
              <w:keepNext w:val="0"/>
              <w:keepLines w:val="0"/>
              <w:widowControl w:val="0"/>
              <w:suppressLineNumbers w:val="0"/>
              <w:spacing w:before="0" w:beforeAutospacing="0" w:after="0" w:afterAutospacing="0" w:line="240" w:lineRule="auto"/>
              <w:ind w:left="0" w:right="0"/>
              <w:jc w:val="both"/>
              <w:rPr>
                <w:rFonts w:hint="eastAsia" w:cs="宋体"/>
                <w:color w:val="000000"/>
                <w:kern w:val="0"/>
                <w:sz w:val="24"/>
                <w:lang w:val="en-US" w:eastAsia="zh-CN"/>
              </w:rPr>
            </w:pPr>
            <w:r>
              <w:rPr>
                <w:rFonts w:hint="eastAsia" w:cs="宋体"/>
                <w:color w:val="000000"/>
                <w:kern w:val="0"/>
                <w:sz w:val="24"/>
                <w:lang w:val="en-US" w:eastAsia="zh-CN"/>
              </w:rPr>
              <w:t>-季</w:t>
            </w:r>
          </w:p>
          <w:p>
            <w:pPr>
              <w:keepNext w:val="0"/>
              <w:keepLines w:val="0"/>
              <w:widowControl w:val="0"/>
              <w:suppressLineNumbers w:val="0"/>
              <w:spacing w:before="0" w:beforeAutospacing="0" w:after="0" w:afterAutospacing="0" w:line="240" w:lineRule="auto"/>
              <w:ind w:left="0" w:right="0"/>
              <w:jc w:val="both"/>
              <w:rPr>
                <w:rFonts w:hint="eastAsia" w:cs="宋体"/>
                <w:color w:val="000000"/>
                <w:kern w:val="0"/>
                <w:sz w:val="24"/>
                <w:lang w:val="en-US" w:eastAsia="zh-CN"/>
              </w:rPr>
            </w:pPr>
            <w:r>
              <w:rPr>
                <w:rFonts w:hint="eastAsia" w:cs="宋体"/>
                <w:color w:val="000000"/>
                <w:kern w:val="0"/>
                <w:sz w:val="24"/>
                <w:lang w:val="en-US" w:eastAsia="zh-CN"/>
              </w:rPr>
              <w:t>-半年</w:t>
            </w:r>
          </w:p>
          <w:p>
            <w:pPr>
              <w:keepNext w:val="0"/>
              <w:keepLines w:val="0"/>
              <w:widowControl w:val="0"/>
              <w:suppressLineNumbers w:val="0"/>
              <w:spacing w:before="0" w:beforeAutospacing="0" w:after="0" w:afterAutospacing="0" w:line="240" w:lineRule="auto"/>
              <w:ind w:left="0" w:right="0"/>
              <w:jc w:val="both"/>
              <w:rPr>
                <w:rFonts w:hint="default" w:cs="宋体"/>
                <w:color w:val="000000"/>
                <w:kern w:val="0"/>
                <w:sz w:val="24"/>
                <w:lang w:val="en-US" w:eastAsia="zh-CN"/>
              </w:rPr>
            </w:pPr>
            <w:r>
              <w:rPr>
                <w:rFonts w:hint="eastAsia" w:cs="宋体"/>
                <w:color w:val="000000"/>
                <w:kern w:val="0"/>
                <w:sz w:val="24"/>
                <w:lang w:val="en-US" w:eastAsia="zh-CN"/>
              </w:rPr>
              <w:t>-年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8" w:type="dxa"/>
            <w:noWrap w:val="0"/>
            <w:vAlign w:val="top"/>
          </w:tcPr>
          <w:p>
            <w:pPr>
              <w:keepNext w:val="0"/>
              <w:keepLines w:val="0"/>
              <w:widowControl w:val="0"/>
              <w:suppressLineNumbers w:val="0"/>
              <w:spacing w:before="0" w:beforeAutospacing="0" w:after="0" w:afterAutospacing="0" w:line="240" w:lineRule="auto"/>
              <w:ind w:left="0" w:right="0"/>
              <w:jc w:val="both"/>
              <w:rPr>
                <w:rFonts w:hint="eastAsia" w:ascii="宋体" w:hAnsi="宋体" w:cs="宋体"/>
                <w:color w:val="000000"/>
                <w:kern w:val="0"/>
                <w:sz w:val="24"/>
              </w:rPr>
            </w:pPr>
            <w:r>
              <w:rPr>
                <w:rFonts w:hint="eastAsia" w:ascii="宋体" w:hAnsi="宋体" w:cs="宋体"/>
                <w:color w:val="000000"/>
                <w:kern w:val="0"/>
                <w:sz w:val="24"/>
              </w:rPr>
              <w:t>预警</w:t>
            </w:r>
            <w:r>
              <w:rPr>
                <w:rFonts w:hint="eastAsia" w:cs="宋体"/>
                <w:color w:val="000000"/>
                <w:kern w:val="0"/>
                <w:sz w:val="24"/>
                <w:lang w:eastAsia="zh-CN"/>
              </w:rPr>
              <w:t>生效</w:t>
            </w:r>
            <w:r>
              <w:rPr>
                <w:rFonts w:hint="eastAsia" w:ascii="宋体" w:hAnsi="宋体" w:cs="宋体"/>
                <w:color w:val="000000"/>
                <w:kern w:val="0"/>
                <w:sz w:val="24"/>
              </w:rPr>
              <w:t>时间</w:t>
            </w:r>
          </w:p>
        </w:tc>
        <w:tc>
          <w:tcPr>
            <w:tcW w:w="2280" w:type="dxa"/>
            <w:noWrap w:val="0"/>
            <w:vAlign w:val="top"/>
          </w:tcPr>
          <w:p>
            <w:pPr>
              <w:keepNext w:val="0"/>
              <w:keepLines w:val="0"/>
              <w:widowControl w:val="0"/>
              <w:suppressLineNumbers w:val="0"/>
              <w:spacing w:before="0" w:beforeAutospacing="0" w:after="0" w:afterAutospacing="0" w:line="240" w:lineRule="auto"/>
              <w:ind w:left="0" w:right="0"/>
              <w:jc w:val="both"/>
              <w:rPr>
                <w:rFonts w:hint="eastAsia" w:ascii="宋体" w:hAnsi="宋体" w:cs="宋体"/>
                <w:color w:val="000000"/>
                <w:kern w:val="0"/>
                <w:sz w:val="24"/>
              </w:rPr>
            </w:pPr>
          </w:p>
        </w:tc>
        <w:tc>
          <w:tcPr>
            <w:tcW w:w="1524" w:type="dxa"/>
            <w:noWrap w:val="0"/>
            <w:vAlign w:val="top"/>
          </w:tcPr>
          <w:p>
            <w:pPr>
              <w:keepNext w:val="0"/>
              <w:keepLines w:val="0"/>
              <w:widowControl w:val="0"/>
              <w:suppressLineNumbers w:val="0"/>
              <w:spacing w:before="0" w:beforeAutospacing="0" w:after="0" w:afterAutospacing="0" w:line="240" w:lineRule="auto"/>
              <w:ind w:left="0" w:right="0"/>
              <w:jc w:val="both"/>
              <w:rPr>
                <w:rFonts w:hint="eastAsia" w:ascii="宋体" w:hAnsi="宋体" w:cs="宋体"/>
                <w:color w:val="000000"/>
                <w:kern w:val="0"/>
                <w:sz w:val="24"/>
              </w:rPr>
            </w:pPr>
            <w:r>
              <w:rPr>
                <w:rFonts w:hint="eastAsia" w:ascii="宋体" w:hAnsi="宋体" w:cs="宋体"/>
                <w:color w:val="000000"/>
                <w:kern w:val="0"/>
                <w:sz w:val="24"/>
              </w:rPr>
              <w:t>日期</w:t>
            </w:r>
          </w:p>
        </w:tc>
        <w:tc>
          <w:tcPr>
            <w:tcW w:w="4822" w:type="dxa"/>
            <w:noWrap w:val="0"/>
            <w:vAlign w:val="top"/>
          </w:tcPr>
          <w:p>
            <w:pPr>
              <w:keepNext w:val="0"/>
              <w:keepLines w:val="0"/>
              <w:widowControl w:val="0"/>
              <w:suppressLineNumbers w:val="0"/>
              <w:spacing w:before="0" w:beforeAutospacing="0" w:after="0" w:afterAutospacing="0" w:line="240" w:lineRule="auto"/>
              <w:ind w:left="0" w:right="0"/>
              <w:jc w:val="both"/>
              <w:rPr>
                <w:rFonts w:hint="eastAsia" w:ascii="宋体" w:hAnsi="宋体" w:cs="宋体"/>
                <w:color w:val="000000"/>
                <w:kern w:val="0"/>
                <w:sz w:val="24"/>
              </w:rPr>
            </w:pPr>
            <w:r>
              <w:rPr>
                <w:rFonts w:hint="eastAsia" w:cs="宋体"/>
                <w:color w:val="000000"/>
                <w:kern w:val="0"/>
                <w:sz w:val="24"/>
                <w:lang w:val="en-US" w:eastAsia="zh-CN"/>
              </w:rPr>
              <w:t>1</w:t>
            </w:r>
            <w:r>
              <w:rPr>
                <w:rFonts w:hint="eastAsia" w:ascii="宋体" w:hAnsi="宋体" w:cs="宋体"/>
                <w:color w:val="000000"/>
                <w:kern w:val="0"/>
                <w:sz w:val="24"/>
              </w:rPr>
              <w:t>日期格式为yyyy-mm-dd hh:mm</w:t>
            </w:r>
          </w:p>
          <w:p>
            <w:pPr>
              <w:keepNext w:val="0"/>
              <w:keepLines w:val="0"/>
              <w:widowControl w:val="0"/>
              <w:suppressLineNumbers w:val="0"/>
              <w:spacing w:before="0" w:beforeAutospacing="0" w:after="0" w:afterAutospacing="0" w:line="240" w:lineRule="auto"/>
              <w:ind w:left="0" w:right="0"/>
              <w:jc w:val="both"/>
              <w:rPr>
                <w:rFonts w:hint="default" w:ascii="宋体" w:hAnsi="宋体" w:cs="宋体"/>
                <w:color w:val="000000"/>
                <w:kern w:val="0"/>
                <w:sz w:val="24"/>
              </w:rPr>
            </w:pPr>
            <w:r>
              <w:rPr>
                <w:rFonts w:hint="eastAsia" w:cs="宋体"/>
                <w:color w:val="000000"/>
                <w:kern w:val="0"/>
                <w:sz w:val="24"/>
                <w:lang w:val="en-US" w:eastAsia="zh-CN"/>
              </w:rPr>
              <w:t>2可排序，按照时间升序或降序排序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8" w:type="dxa"/>
            <w:noWrap w:val="0"/>
            <w:vAlign w:val="top"/>
          </w:tcPr>
          <w:p>
            <w:pPr>
              <w:keepNext w:val="0"/>
              <w:keepLines w:val="0"/>
              <w:widowControl w:val="0"/>
              <w:suppressLineNumbers w:val="0"/>
              <w:spacing w:before="0" w:beforeAutospacing="0" w:after="0" w:afterAutospacing="0" w:line="240" w:lineRule="auto"/>
              <w:ind w:left="0" w:right="0"/>
              <w:jc w:val="both"/>
              <w:rPr>
                <w:rFonts w:hint="eastAsia" w:ascii="宋体" w:hAnsi="宋体" w:cs="宋体"/>
                <w:color w:val="000000"/>
                <w:kern w:val="0"/>
                <w:sz w:val="24"/>
              </w:rPr>
            </w:pPr>
            <w:r>
              <w:rPr>
                <w:rFonts w:hint="eastAsia" w:ascii="宋体" w:hAnsi="宋体" w:cs="宋体"/>
                <w:color w:val="000000"/>
                <w:kern w:val="0"/>
                <w:sz w:val="24"/>
              </w:rPr>
              <w:t>预警</w:t>
            </w:r>
            <w:r>
              <w:rPr>
                <w:rFonts w:hint="eastAsia" w:cs="宋体"/>
                <w:color w:val="000000"/>
                <w:kern w:val="0"/>
                <w:sz w:val="24"/>
                <w:lang w:eastAsia="zh-CN"/>
              </w:rPr>
              <w:t>失效</w:t>
            </w:r>
            <w:r>
              <w:rPr>
                <w:rFonts w:hint="eastAsia" w:ascii="宋体" w:hAnsi="宋体" w:cs="宋体"/>
                <w:color w:val="000000"/>
                <w:kern w:val="0"/>
                <w:sz w:val="24"/>
              </w:rPr>
              <w:t>时间</w:t>
            </w:r>
          </w:p>
        </w:tc>
        <w:tc>
          <w:tcPr>
            <w:tcW w:w="2280" w:type="dxa"/>
            <w:noWrap w:val="0"/>
            <w:vAlign w:val="top"/>
          </w:tcPr>
          <w:p>
            <w:pPr>
              <w:keepNext w:val="0"/>
              <w:keepLines w:val="0"/>
              <w:widowControl w:val="0"/>
              <w:suppressLineNumbers w:val="0"/>
              <w:spacing w:before="0" w:beforeAutospacing="0" w:after="0" w:afterAutospacing="0" w:line="240" w:lineRule="auto"/>
              <w:ind w:left="0" w:right="0"/>
              <w:jc w:val="both"/>
              <w:rPr>
                <w:rFonts w:hint="eastAsia" w:ascii="宋体" w:hAnsi="宋体" w:cs="宋体"/>
                <w:color w:val="000000"/>
                <w:kern w:val="0"/>
                <w:sz w:val="24"/>
              </w:rPr>
            </w:pPr>
          </w:p>
        </w:tc>
        <w:tc>
          <w:tcPr>
            <w:tcW w:w="1524" w:type="dxa"/>
            <w:noWrap w:val="0"/>
            <w:vAlign w:val="top"/>
          </w:tcPr>
          <w:p>
            <w:pPr>
              <w:keepNext w:val="0"/>
              <w:keepLines w:val="0"/>
              <w:widowControl w:val="0"/>
              <w:suppressLineNumbers w:val="0"/>
              <w:spacing w:before="0" w:beforeAutospacing="0" w:after="0" w:afterAutospacing="0" w:line="240" w:lineRule="auto"/>
              <w:ind w:left="0" w:right="0"/>
              <w:jc w:val="both"/>
              <w:rPr>
                <w:rFonts w:hint="eastAsia" w:ascii="宋体" w:hAnsi="宋体" w:cs="宋体"/>
                <w:color w:val="000000"/>
                <w:kern w:val="0"/>
                <w:sz w:val="24"/>
              </w:rPr>
            </w:pPr>
            <w:r>
              <w:rPr>
                <w:rFonts w:hint="eastAsia" w:ascii="宋体" w:hAnsi="宋体" w:cs="宋体"/>
                <w:color w:val="000000"/>
                <w:kern w:val="0"/>
                <w:sz w:val="24"/>
              </w:rPr>
              <w:t>日期</w:t>
            </w:r>
          </w:p>
        </w:tc>
        <w:tc>
          <w:tcPr>
            <w:tcW w:w="4822" w:type="dxa"/>
            <w:noWrap w:val="0"/>
            <w:vAlign w:val="top"/>
          </w:tcPr>
          <w:p>
            <w:pPr>
              <w:keepNext w:val="0"/>
              <w:keepLines w:val="0"/>
              <w:widowControl w:val="0"/>
              <w:suppressLineNumbers w:val="0"/>
              <w:spacing w:before="0" w:beforeAutospacing="0" w:after="0" w:afterAutospacing="0" w:line="240" w:lineRule="auto"/>
              <w:ind w:left="0" w:right="0"/>
              <w:jc w:val="both"/>
              <w:rPr>
                <w:rFonts w:hint="eastAsia" w:ascii="宋体" w:hAnsi="宋体" w:cs="宋体"/>
                <w:color w:val="000000"/>
                <w:kern w:val="0"/>
                <w:sz w:val="24"/>
              </w:rPr>
            </w:pPr>
            <w:r>
              <w:rPr>
                <w:rFonts w:hint="eastAsia" w:cs="宋体"/>
                <w:color w:val="000000"/>
                <w:kern w:val="0"/>
                <w:sz w:val="24"/>
                <w:lang w:val="en-US" w:eastAsia="zh-CN"/>
              </w:rPr>
              <w:t>1</w:t>
            </w:r>
            <w:r>
              <w:rPr>
                <w:rFonts w:hint="eastAsia" w:ascii="宋体" w:hAnsi="宋体" w:cs="宋体"/>
                <w:color w:val="000000"/>
                <w:kern w:val="0"/>
                <w:sz w:val="24"/>
              </w:rPr>
              <w:t>日期格式为yyyy-mm-dd hh:mm</w:t>
            </w:r>
          </w:p>
          <w:p>
            <w:pPr>
              <w:keepNext w:val="0"/>
              <w:keepLines w:val="0"/>
              <w:widowControl w:val="0"/>
              <w:suppressLineNumbers w:val="0"/>
              <w:spacing w:before="0" w:beforeAutospacing="0" w:after="0" w:afterAutospacing="0" w:line="240" w:lineRule="auto"/>
              <w:ind w:left="0" w:right="0"/>
              <w:jc w:val="both"/>
              <w:rPr>
                <w:rFonts w:hint="eastAsia" w:ascii="宋体" w:hAnsi="宋体" w:cs="宋体"/>
                <w:color w:val="000000"/>
                <w:kern w:val="0"/>
                <w:sz w:val="24"/>
              </w:rPr>
            </w:pPr>
            <w:r>
              <w:rPr>
                <w:rFonts w:hint="eastAsia" w:cs="宋体"/>
                <w:color w:val="000000"/>
                <w:kern w:val="0"/>
                <w:sz w:val="24"/>
                <w:lang w:val="en-US" w:eastAsia="zh-CN"/>
              </w:rPr>
              <w:t>2可排序，按照时间升序或降序排序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8" w:type="dxa"/>
            <w:noWrap w:val="0"/>
            <w:vAlign w:val="top"/>
          </w:tcPr>
          <w:p>
            <w:pPr>
              <w:keepNext w:val="0"/>
              <w:keepLines w:val="0"/>
              <w:widowControl w:val="0"/>
              <w:suppressLineNumbers w:val="0"/>
              <w:spacing w:before="0" w:beforeAutospacing="0" w:after="0" w:afterAutospacing="0" w:line="240" w:lineRule="auto"/>
              <w:ind w:left="0" w:right="0"/>
              <w:jc w:val="both"/>
              <w:rPr>
                <w:rFonts w:hint="eastAsia" w:ascii="宋体" w:hAnsi="宋体" w:cs="宋体"/>
                <w:color w:val="000000"/>
                <w:kern w:val="0"/>
                <w:sz w:val="24"/>
              </w:rPr>
            </w:pPr>
            <w:r>
              <w:rPr>
                <w:rFonts w:hint="eastAsia" w:ascii="宋体" w:hAnsi="宋体" w:cs="宋体"/>
                <w:color w:val="000000"/>
                <w:kern w:val="0"/>
                <w:sz w:val="24"/>
              </w:rPr>
              <w:t>创建时间</w:t>
            </w:r>
          </w:p>
        </w:tc>
        <w:tc>
          <w:tcPr>
            <w:tcW w:w="2280" w:type="dxa"/>
            <w:noWrap w:val="0"/>
            <w:vAlign w:val="top"/>
          </w:tcPr>
          <w:p>
            <w:pPr>
              <w:keepNext w:val="0"/>
              <w:keepLines w:val="0"/>
              <w:widowControl w:val="0"/>
              <w:suppressLineNumbers w:val="0"/>
              <w:spacing w:before="0" w:beforeAutospacing="0" w:after="0" w:afterAutospacing="0" w:line="240" w:lineRule="auto"/>
              <w:ind w:left="0" w:right="0"/>
              <w:jc w:val="both"/>
              <w:rPr>
                <w:rFonts w:hint="eastAsia" w:ascii="宋体" w:hAnsi="宋体" w:cs="宋体"/>
                <w:color w:val="000000"/>
                <w:kern w:val="0"/>
                <w:sz w:val="24"/>
              </w:rPr>
            </w:pPr>
          </w:p>
        </w:tc>
        <w:tc>
          <w:tcPr>
            <w:tcW w:w="1524" w:type="dxa"/>
            <w:noWrap w:val="0"/>
            <w:vAlign w:val="top"/>
          </w:tcPr>
          <w:p>
            <w:pPr>
              <w:keepNext w:val="0"/>
              <w:keepLines w:val="0"/>
              <w:widowControl w:val="0"/>
              <w:suppressLineNumbers w:val="0"/>
              <w:spacing w:before="0" w:beforeAutospacing="0" w:after="0" w:afterAutospacing="0" w:line="240" w:lineRule="auto"/>
              <w:ind w:left="0" w:right="0"/>
              <w:jc w:val="both"/>
              <w:rPr>
                <w:rFonts w:hint="eastAsia" w:ascii="宋体" w:hAnsi="宋体" w:cs="宋体"/>
                <w:color w:val="000000"/>
                <w:kern w:val="0"/>
                <w:sz w:val="24"/>
              </w:rPr>
            </w:pPr>
            <w:r>
              <w:rPr>
                <w:rFonts w:hint="eastAsia" w:ascii="宋体" w:hAnsi="宋体" w:cs="宋体"/>
                <w:color w:val="000000"/>
                <w:kern w:val="0"/>
                <w:sz w:val="24"/>
              </w:rPr>
              <w:t>日期</w:t>
            </w:r>
          </w:p>
        </w:tc>
        <w:tc>
          <w:tcPr>
            <w:tcW w:w="4822" w:type="dxa"/>
            <w:noWrap w:val="0"/>
            <w:vAlign w:val="top"/>
          </w:tcPr>
          <w:p>
            <w:pPr>
              <w:keepNext w:val="0"/>
              <w:keepLines w:val="0"/>
              <w:widowControl w:val="0"/>
              <w:suppressLineNumbers w:val="0"/>
              <w:spacing w:before="0" w:beforeAutospacing="0" w:after="0" w:afterAutospacing="0" w:line="240" w:lineRule="auto"/>
              <w:ind w:left="0" w:right="0"/>
              <w:jc w:val="both"/>
              <w:rPr>
                <w:rFonts w:hint="eastAsia" w:ascii="宋体" w:hAnsi="宋体" w:cs="宋体"/>
                <w:color w:val="000000"/>
                <w:kern w:val="0"/>
                <w:sz w:val="24"/>
              </w:rPr>
            </w:pPr>
            <w:r>
              <w:rPr>
                <w:rFonts w:hint="eastAsia" w:cs="宋体"/>
                <w:color w:val="000000"/>
                <w:kern w:val="0"/>
                <w:sz w:val="24"/>
                <w:lang w:val="en-US" w:eastAsia="zh-CN"/>
              </w:rPr>
              <w:t>1</w:t>
            </w:r>
            <w:r>
              <w:rPr>
                <w:rFonts w:hint="eastAsia" w:ascii="宋体" w:hAnsi="宋体" w:cs="宋体"/>
                <w:color w:val="000000"/>
                <w:kern w:val="0"/>
                <w:sz w:val="24"/>
              </w:rPr>
              <w:t>日期格式为yyyy-mm-dd hh:mm</w:t>
            </w:r>
          </w:p>
          <w:p>
            <w:pPr>
              <w:keepNext w:val="0"/>
              <w:keepLines w:val="0"/>
              <w:widowControl w:val="0"/>
              <w:suppressLineNumbers w:val="0"/>
              <w:spacing w:before="0" w:beforeAutospacing="0" w:after="0" w:afterAutospacing="0" w:line="240" w:lineRule="auto"/>
              <w:ind w:left="0" w:right="0"/>
              <w:jc w:val="both"/>
              <w:rPr>
                <w:rFonts w:hint="eastAsia" w:ascii="宋体" w:hAnsi="宋体" w:eastAsia="宋体" w:cs="宋体"/>
                <w:color w:val="000000"/>
                <w:kern w:val="0"/>
                <w:sz w:val="24"/>
                <w:lang w:val="en-US" w:eastAsia="zh-CN"/>
              </w:rPr>
            </w:pPr>
            <w:r>
              <w:rPr>
                <w:rFonts w:hint="eastAsia" w:cs="宋体"/>
                <w:color w:val="000000"/>
                <w:kern w:val="0"/>
                <w:sz w:val="24"/>
                <w:lang w:val="en-US" w:eastAsia="zh-CN"/>
              </w:rPr>
              <w:t>2可排序，按照时间升序或降序排序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8" w:type="dxa"/>
            <w:noWrap w:val="0"/>
            <w:vAlign w:val="top"/>
          </w:tcPr>
          <w:p>
            <w:pPr>
              <w:keepNext w:val="0"/>
              <w:keepLines w:val="0"/>
              <w:widowControl w:val="0"/>
              <w:suppressLineNumbers w:val="0"/>
              <w:spacing w:before="0" w:beforeAutospacing="0" w:after="0" w:afterAutospacing="0" w:line="240" w:lineRule="auto"/>
              <w:ind w:left="0" w:leftChars="0" w:right="0" w:rightChars="0"/>
              <w:jc w:val="both"/>
              <w:rPr>
                <w:rFonts w:hint="eastAsia" w:ascii="宋体" w:hAnsi="宋体" w:eastAsia="宋体" w:cs="宋体"/>
                <w:color w:val="000000"/>
                <w:kern w:val="0"/>
                <w:sz w:val="24"/>
                <w:szCs w:val="24"/>
                <w:lang w:val="en-US" w:eastAsia="zh-CN" w:bidi="ar-SA"/>
              </w:rPr>
            </w:pPr>
            <w:r>
              <w:rPr>
                <w:rFonts w:hint="eastAsia" w:cs="宋体"/>
                <w:color w:val="000000"/>
                <w:kern w:val="0"/>
                <w:sz w:val="24"/>
                <w:lang w:eastAsia="zh-CN"/>
              </w:rPr>
              <w:t>更新时间</w:t>
            </w:r>
          </w:p>
        </w:tc>
        <w:tc>
          <w:tcPr>
            <w:tcW w:w="2280" w:type="dxa"/>
            <w:noWrap w:val="0"/>
            <w:vAlign w:val="top"/>
          </w:tcPr>
          <w:p>
            <w:pPr>
              <w:keepNext w:val="0"/>
              <w:keepLines w:val="0"/>
              <w:widowControl w:val="0"/>
              <w:suppressLineNumbers w:val="0"/>
              <w:spacing w:before="0" w:beforeAutospacing="0" w:after="0" w:afterAutospacing="0" w:line="240" w:lineRule="auto"/>
              <w:ind w:left="0" w:leftChars="0" w:right="0" w:rightChars="0"/>
              <w:jc w:val="both"/>
              <w:rPr>
                <w:rFonts w:hint="eastAsia" w:ascii="宋体" w:hAnsi="宋体" w:eastAsia="宋体" w:cs="宋体"/>
                <w:color w:val="000000"/>
                <w:kern w:val="0"/>
                <w:sz w:val="24"/>
                <w:szCs w:val="24"/>
                <w:lang w:val="en-US" w:eastAsia="zh-CN" w:bidi="ar-SA"/>
              </w:rPr>
            </w:pPr>
          </w:p>
        </w:tc>
        <w:tc>
          <w:tcPr>
            <w:tcW w:w="1524" w:type="dxa"/>
            <w:noWrap w:val="0"/>
            <w:vAlign w:val="top"/>
          </w:tcPr>
          <w:p>
            <w:pPr>
              <w:keepNext w:val="0"/>
              <w:keepLines w:val="0"/>
              <w:widowControl w:val="0"/>
              <w:suppressLineNumbers w:val="0"/>
              <w:spacing w:before="0" w:beforeAutospacing="0" w:after="0" w:afterAutospacing="0" w:line="240" w:lineRule="auto"/>
              <w:ind w:left="0" w:leftChars="0" w:right="0" w:rightChars="0"/>
              <w:jc w:val="both"/>
              <w:rPr>
                <w:rFonts w:hint="eastAsia" w:ascii="宋体" w:hAnsi="宋体" w:eastAsia="宋体" w:cs="宋体"/>
                <w:color w:val="000000"/>
                <w:kern w:val="0"/>
                <w:sz w:val="24"/>
                <w:szCs w:val="24"/>
                <w:lang w:val="en-US" w:eastAsia="zh-CN" w:bidi="ar-SA"/>
              </w:rPr>
            </w:pPr>
            <w:r>
              <w:rPr>
                <w:rFonts w:hint="eastAsia" w:ascii="宋体" w:hAnsi="宋体" w:cs="宋体"/>
                <w:color w:val="000000"/>
                <w:kern w:val="0"/>
                <w:sz w:val="24"/>
              </w:rPr>
              <w:t>日期</w:t>
            </w:r>
          </w:p>
        </w:tc>
        <w:tc>
          <w:tcPr>
            <w:tcW w:w="4822" w:type="dxa"/>
            <w:noWrap w:val="0"/>
            <w:vAlign w:val="top"/>
          </w:tcPr>
          <w:p>
            <w:pPr>
              <w:keepNext w:val="0"/>
              <w:keepLines w:val="0"/>
              <w:widowControl w:val="0"/>
              <w:suppressLineNumbers w:val="0"/>
              <w:spacing w:before="0" w:beforeAutospacing="0" w:after="0" w:afterAutospacing="0" w:line="240" w:lineRule="auto"/>
              <w:ind w:left="0" w:leftChars="0" w:right="0" w:rightChars="0"/>
              <w:jc w:val="both"/>
              <w:rPr>
                <w:rFonts w:hint="eastAsia" w:ascii="宋体" w:hAnsi="宋体" w:cs="宋体"/>
                <w:color w:val="000000"/>
                <w:kern w:val="0"/>
                <w:sz w:val="24"/>
              </w:rPr>
            </w:pPr>
            <w:r>
              <w:rPr>
                <w:rFonts w:hint="eastAsia" w:cs="宋体"/>
                <w:color w:val="000000"/>
                <w:kern w:val="0"/>
                <w:sz w:val="24"/>
                <w:lang w:val="en-US" w:eastAsia="zh-CN"/>
              </w:rPr>
              <w:t>1</w:t>
            </w:r>
            <w:r>
              <w:rPr>
                <w:rFonts w:hint="eastAsia" w:ascii="宋体" w:hAnsi="宋体" w:cs="宋体"/>
                <w:color w:val="000000"/>
                <w:kern w:val="0"/>
                <w:sz w:val="24"/>
              </w:rPr>
              <w:t>日期格式为yyyy-mm-dd hh:mm</w:t>
            </w:r>
          </w:p>
          <w:p>
            <w:pPr>
              <w:keepNext w:val="0"/>
              <w:keepLines w:val="0"/>
              <w:widowControl w:val="0"/>
              <w:suppressLineNumbers w:val="0"/>
              <w:spacing w:before="0" w:beforeAutospacing="0" w:after="0" w:afterAutospacing="0" w:line="240" w:lineRule="auto"/>
              <w:ind w:left="0" w:leftChars="0" w:right="0" w:rightChars="0"/>
              <w:jc w:val="both"/>
              <w:rPr>
                <w:rFonts w:hint="eastAsia" w:cs="宋体"/>
                <w:color w:val="000000"/>
                <w:kern w:val="0"/>
                <w:sz w:val="24"/>
                <w:lang w:val="en-US" w:eastAsia="zh-CN"/>
              </w:rPr>
            </w:pPr>
            <w:r>
              <w:rPr>
                <w:rFonts w:hint="eastAsia" w:cs="宋体"/>
                <w:color w:val="000000"/>
                <w:kern w:val="0"/>
                <w:sz w:val="24"/>
                <w:lang w:val="en-US" w:eastAsia="zh-CN"/>
              </w:rPr>
              <w:t>2 配置刚创建，则更新时间同创建时间，当对配置进行编辑、停用、启用后，更新时间会做更新</w:t>
            </w:r>
          </w:p>
          <w:p>
            <w:pPr>
              <w:keepNext w:val="0"/>
              <w:keepLines w:val="0"/>
              <w:widowControl w:val="0"/>
              <w:suppressLineNumbers w:val="0"/>
              <w:spacing w:before="0" w:beforeAutospacing="0" w:after="0" w:afterAutospacing="0" w:line="240" w:lineRule="auto"/>
              <w:ind w:left="0" w:leftChars="0" w:right="0" w:rightChars="0"/>
              <w:jc w:val="both"/>
              <w:rPr>
                <w:rFonts w:hint="default" w:cs="宋体"/>
                <w:color w:val="000000"/>
                <w:kern w:val="0"/>
                <w:sz w:val="24"/>
                <w:lang w:val="en-US" w:eastAsia="zh-CN"/>
              </w:rPr>
            </w:pPr>
            <w:r>
              <w:rPr>
                <w:rFonts w:hint="eastAsia" w:cs="宋体"/>
                <w:color w:val="000000"/>
                <w:kern w:val="0"/>
                <w:sz w:val="24"/>
                <w:lang w:val="en-US" w:eastAsia="zh-CN"/>
              </w:rPr>
              <w:t>3可排序，按照时间升序或降序排序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8" w:type="dxa"/>
            <w:noWrap w:val="0"/>
            <w:vAlign w:val="top"/>
          </w:tcPr>
          <w:p>
            <w:pPr>
              <w:keepNext w:val="0"/>
              <w:keepLines w:val="0"/>
              <w:widowControl w:val="0"/>
              <w:suppressLineNumbers w:val="0"/>
              <w:spacing w:before="0" w:beforeAutospacing="0" w:after="0" w:afterAutospacing="0" w:line="240" w:lineRule="auto"/>
              <w:ind w:left="0" w:right="0"/>
              <w:jc w:val="both"/>
              <w:rPr>
                <w:rFonts w:hint="eastAsia" w:ascii="宋体" w:hAnsi="宋体" w:cs="宋体"/>
                <w:color w:val="000000"/>
                <w:kern w:val="0"/>
                <w:sz w:val="24"/>
              </w:rPr>
            </w:pPr>
            <w:r>
              <w:rPr>
                <w:rFonts w:hint="eastAsia" w:ascii="宋体" w:hAnsi="宋体" w:cs="宋体"/>
                <w:color w:val="000000"/>
                <w:kern w:val="0"/>
                <w:sz w:val="24"/>
              </w:rPr>
              <w:t>状态</w:t>
            </w:r>
          </w:p>
        </w:tc>
        <w:tc>
          <w:tcPr>
            <w:tcW w:w="2280" w:type="dxa"/>
            <w:noWrap w:val="0"/>
            <w:vAlign w:val="top"/>
          </w:tcPr>
          <w:p>
            <w:pPr>
              <w:keepNext w:val="0"/>
              <w:keepLines w:val="0"/>
              <w:widowControl w:val="0"/>
              <w:suppressLineNumbers w:val="0"/>
              <w:spacing w:before="0" w:beforeAutospacing="0" w:after="0" w:afterAutospacing="0" w:line="240" w:lineRule="auto"/>
              <w:ind w:left="0" w:right="0"/>
              <w:jc w:val="both"/>
              <w:rPr>
                <w:rFonts w:hint="eastAsia" w:ascii="宋体" w:hAnsi="宋体" w:cs="宋体"/>
                <w:color w:val="000000"/>
                <w:kern w:val="0"/>
                <w:sz w:val="24"/>
              </w:rPr>
            </w:pPr>
            <w:r>
              <w:rPr>
                <w:rFonts w:hint="eastAsia" w:ascii="宋体" w:hAnsi="宋体" w:cs="宋体"/>
                <w:color w:val="000000"/>
                <w:kern w:val="0"/>
                <w:sz w:val="24"/>
              </w:rPr>
              <w:t>指标图谱的状态</w:t>
            </w:r>
          </w:p>
        </w:tc>
        <w:tc>
          <w:tcPr>
            <w:tcW w:w="1524" w:type="dxa"/>
            <w:noWrap w:val="0"/>
            <w:vAlign w:val="top"/>
          </w:tcPr>
          <w:p>
            <w:pPr>
              <w:keepNext w:val="0"/>
              <w:keepLines w:val="0"/>
              <w:widowControl w:val="0"/>
              <w:suppressLineNumbers w:val="0"/>
              <w:spacing w:before="0" w:beforeAutospacing="0" w:after="0" w:afterAutospacing="0" w:line="240" w:lineRule="auto"/>
              <w:ind w:left="0" w:right="0"/>
              <w:jc w:val="both"/>
              <w:rPr>
                <w:rFonts w:hint="eastAsia" w:ascii="宋体" w:hAnsi="宋体" w:cs="宋体"/>
                <w:color w:val="000000"/>
                <w:kern w:val="0"/>
                <w:sz w:val="24"/>
              </w:rPr>
            </w:pPr>
            <w:r>
              <w:rPr>
                <w:rFonts w:hint="eastAsia" w:ascii="宋体" w:hAnsi="宋体" w:cs="宋体"/>
                <w:color w:val="000000"/>
                <w:kern w:val="0"/>
                <w:sz w:val="24"/>
              </w:rPr>
              <w:t>字符串</w:t>
            </w:r>
          </w:p>
        </w:tc>
        <w:tc>
          <w:tcPr>
            <w:tcW w:w="4822" w:type="dxa"/>
            <w:noWrap w:val="0"/>
            <w:vAlign w:val="top"/>
          </w:tcPr>
          <w:p>
            <w:pPr>
              <w:keepNext w:val="0"/>
              <w:keepLines w:val="0"/>
              <w:widowControl w:val="0"/>
              <w:suppressLineNumbers w:val="0"/>
              <w:spacing w:before="0" w:beforeAutospacing="0" w:after="0" w:afterAutospacing="0" w:line="240" w:lineRule="auto"/>
              <w:ind w:left="0" w:right="0"/>
              <w:jc w:val="both"/>
              <w:rPr>
                <w:rFonts w:hint="eastAsia" w:ascii="宋体" w:hAnsi="宋体" w:cs="宋体"/>
                <w:color w:val="000000"/>
                <w:kern w:val="0"/>
                <w:sz w:val="24"/>
              </w:rPr>
            </w:pPr>
            <w:r>
              <w:rPr>
                <w:rFonts w:hint="eastAsia" w:ascii="宋体" w:hAnsi="宋体" w:cs="宋体"/>
                <w:color w:val="000000"/>
                <w:kern w:val="0"/>
                <w:sz w:val="24"/>
              </w:rPr>
              <w:t>包括：</w:t>
            </w:r>
          </w:p>
          <w:p>
            <w:pPr>
              <w:keepNext w:val="0"/>
              <w:keepLines w:val="0"/>
              <w:widowControl w:val="0"/>
              <w:suppressLineNumbers w:val="0"/>
              <w:spacing w:before="0" w:beforeAutospacing="0" w:after="0" w:afterAutospacing="0" w:line="240" w:lineRule="auto"/>
              <w:ind w:left="0" w:right="0"/>
              <w:jc w:val="both"/>
              <w:rPr>
                <w:rFonts w:hint="default" w:ascii="宋体" w:hAnsi="宋体" w:cs="宋体"/>
                <w:color w:val="000000"/>
                <w:kern w:val="0"/>
                <w:sz w:val="24"/>
              </w:rPr>
            </w:pPr>
            <w:r>
              <w:rPr>
                <w:rFonts w:hint="eastAsia" w:ascii="宋体" w:hAnsi="宋体" w:cs="宋体"/>
                <w:color w:val="000000"/>
                <w:kern w:val="0"/>
                <w:sz w:val="24"/>
              </w:rPr>
              <w:t>-启用</w:t>
            </w:r>
          </w:p>
          <w:p>
            <w:pPr>
              <w:keepNext w:val="0"/>
              <w:keepLines w:val="0"/>
              <w:widowControl w:val="0"/>
              <w:suppressLineNumbers w:val="0"/>
              <w:spacing w:before="0" w:beforeAutospacing="0" w:after="0" w:afterAutospacing="0" w:line="240" w:lineRule="auto"/>
              <w:ind w:left="0" w:right="0"/>
              <w:jc w:val="both"/>
              <w:rPr>
                <w:rFonts w:hint="eastAsia" w:ascii="宋体" w:hAnsi="宋体" w:cs="宋体"/>
                <w:color w:val="000000"/>
                <w:kern w:val="0"/>
                <w:sz w:val="24"/>
              </w:rPr>
            </w:pPr>
            <w:r>
              <w:rPr>
                <w:rFonts w:hint="eastAsia" w:ascii="宋体" w:hAnsi="宋体" w:cs="宋体"/>
                <w:color w:val="000000"/>
                <w:kern w:val="0"/>
                <w:sz w:val="24"/>
              </w:rPr>
              <w:t>-停用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8" w:type="dxa"/>
            <w:noWrap w:val="0"/>
            <w:vAlign w:val="top"/>
          </w:tcPr>
          <w:p>
            <w:pPr>
              <w:keepNext w:val="0"/>
              <w:keepLines w:val="0"/>
              <w:widowControl w:val="0"/>
              <w:suppressLineNumbers w:val="0"/>
              <w:spacing w:before="0" w:beforeAutospacing="0" w:after="0" w:afterAutospacing="0" w:line="240" w:lineRule="auto"/>
              <w:ind w:left="0" w:right="0"/>
              <w:jc w:val="both"/>
              <w:rPr>
                <w:rFonts w:hint="eastAsia" w:ascii="宋体" w:hAnsi="宋体" w:cs="宋体"/>
                <w:color w:val="000000"/>
                <w:kern w:val="0"/>
                <w:sz w:val="24"/>
              </w:rPr>
            </w:pPr>
            <w:r>
              <w:rPr>
                <w:rFonts w:hint="eastAsia" w:ascii="宋体" w:hAnsi="宋体" w:cs="宋体"/>
                <w:color w:val="000000"/>
                <w:kern w:val="0"/>
                <w:sz w:val="24"/>
              </w:rPr>
              <w:t>操作</w:t>
            </w:r>
          </w:p>
        </w:tc>
        <w:tc>
          <w:tcPr>
            <w:tcW w:w="2280" w:type="dxa"/>
            <w:noWrap w:val="0"/>
            <w:vAlign w:val="top"/>
          </w:tcPr>
          <w:p>
            <w:pPr>
              <w:keepNext w:val="0"/>
              <w:keepLines w:val="0"/>
              <w:widowControl w:val="0"/>
              <w:suppressLineNumbers w:val="0"/>
              <w:spacing w:before="0" w:beforeAutospacing="0" w:after="0" w:afterAutospacing="0" w:line="240" w:lineRule="auto"/>
              <w:ind w:left="0" w:right="0"/>
              <w:jc w:val="both"/>
              <w:rPr>
                <w:rFonts w:hint="eastAsia" w:ascii="宋体" w:hAnsi="宋体" w:cs="宋体"/>
                <w:color w:val="000000"/>
                <w:kern w:val="0"/>
                <w:sz w:val="24"/>
              </w:rPr>
            </w:pPr>
          </w:p>
        </w:tc>
        <w:tc>
          <w:tcPr>
            <w:tcW w:w="1524" w:type="dxa"/>
            <w:noWrap w:val="0"/>
            <w:vAlign w:val="top"/>
          </w:tcPr>
          <w:p>
            <w:pPr>
              <w:keepNext w:val="0"/>
              <w:keepLines w:val="0"/>
              <w:widowControl w:val="0"/>
              <w:suppressLineNumbers w:val="0"/>
              <w:spacing w:before="0" w:beforeAutospacing="0" w:after="0" w:afterAutospacing="0" w:line="240" w:lineRule="auto"/>
              <w:ind w:left="0" w:right="0"/>
              <w:jc w:val="both"/>
              <w:rPr>
                <w:rFonts w:hint="eastAsia" w:ascii="宋体" w:hAnsi="宋体" w:cs="宋体"/>
                <w:color w:val="000000"/>
                <w:kern w:val="0"/>
                <w:sz w:val="24"/>
              </w:rPr>
            </w:pPr>
            <w:r>
              <w:rPr>
                <w:rFonts w:hint="eastAsia" w:ascii="宋体" w:hAnsi="宋体" w:cs="宋体"/>
                <w:color w:val="000000"/>
                <w:kern w:val="0"/>
                <w:sz w:val="24"/>
              </w:rPr>
              <w:t>按钮</w:t>
            </w:r>
          </w:p>
        </w:tc>
        <w:tc>
          <w:tcPr>
            <w:tcW w:w="4822" w:type="dxa"/>
            <w:noWrap w:val="0"/>
            <w:vAlign w:val="top"/>
          </w:tcPr>
          <w:p>
            <w:pPr>
              <w:keepNext w:val="0"/>
              <w:keepLines w:val="0"/>
              <w:widowControl w:val="0"/>
              <w:suppressLineNumbers w:val="0"/>
              <w:spacing w:before="0" w:beforeAutospacing="0" w:after="0" w:afterAutospacing="0" w:line="240" w:lineRule="auto"/>
              <w:ind w:left="0" w:right="0"/>
              <w:jc w:val="both"/>
              <w:rPr>
                <w:rFonts w:hint="eastAsia" w:ascii="宋体" w:hAnsi="宋体" w:cs="宋体"/>
                <w:color w:val="000000"/>
                <w:kern w:val="0"/>
                <w:sz w:val="24"/>
              </w:rPr>
            </w:pPr>
            <w:r>
              <w:rPr>
                <w:rFonts w:hint="eastAsia" w:ascii="宋体" w:hAnsi="宋体" w:cs="宋体"/>
                <w:color w:val="000000"/>
                <w:kern w:val="0"/>
                <w:sz w:val="24"/>
              </w:rPr>
              <w:t>包括：</w:t>
            </w:r>
          </w:p>
          <w:p>
            <w:pPr>
              <w:keepNext w:val="0"/>
              <w:keepLines w:val="0"/>
              <w:widowControl w:val="0"/>
              <w:suppressLineNumbers w:val="0"/>
              <w:spacing w:before="0" w:beforeAutospacing="0" w:after="0" w:afterAutospacing="0" w:line="240" w:lineRule="auto"/>
              <w:ind w:left="0" w:right="0"/>
              <w:jc w:val="both"/>
              <w:rPr>
                <w:rFonts w:hint="eastAsia" w:ascii="宋体" w:hAnsi="宋体" w:cs="宋体"/>
                <w:color w:val="000000"/>
                <w:kern w:val="0"/>
                <w:sz w:val="24"/>
              </w:rPr>
            </w:pPr>
            <w:r>
              <w:rPr>
                <w:rFonts w:hint="eastAsia" w:ascii="宋体" w:hAnsi="宋体" w:cs="宋体"/>
                <w:color w:val="000000"/>
                <w:kern w:val="0"/>
                <w:sz w:val="24"/>
              </w:rPr>
              <w:t>-编辑</w:t>
            </w:r>
          </w:p>
          <w:p>
            <w:pPr>
              <w:keepNext w:val="0"/>
              <w:keepLines w:val="0"/>
              <w:widowControl w:val="0"/>
              <w:suppressLineNumbers w:val="0"/>
              <w:spacing w:before="0" w:beforeAutospacing="0" w:after="0" w:afterAutospacing="0" w:line="240" w:lineRule="auto"/>
              <w:ind w:left="0" w:right="0"/>
              <w:jc w:val="both"/>
              <w:rPr>
                <w:rFonts w:hint="eastAsia" w:ascii="宋体" w:hAnsi="宋体" w:cs="宋体"/>
                <w:color w:val="000000"/>
                <w:kern w:val="0"/>
                <w:sz w:val="24"/>
              </w:rPr>
            </w:pPr>
            <w:r>
              <w:rPr>
                <w:rFonts w:hint="eastAsia" w:ascii="宋体" w:hAnsi="宋体" w:cs="宋体"/>
                <w:color w:val="000000"/>
                <w:kern w:val="0"/>
                <w:sz w:val="24"/>
              </w:rPr>
              <w:t>-启用</w:t>
            </w:r>
          </w:p>
          <w:p>
            <w:pPr>
              <w:keepNext w:val="0"/>
              <w:keepLines w:val="0"/>
              <w:widowControl w:val="0"/>
              <w:suppressLineNumbers w:val="0"/>
              <w:spacing w:before="0" w:beforeAutospacing="0" w:after="0" w:afterAutospacing="0" w:line="240" w:lineRule="auto"/>
              <w:ind w:left="0" w:right="0"/>
              <w:jc w:val="both"/>
              <w:rPr>
                <w:rFonts w:hint="default" w:ascii="宋体" w:hAnsi="宋体" w:cs="宋体"/>
                <w:color w:val="000000"/>
                <w:kern w:val="0"/>
                <w:sz w:val="24"/>
              </w:rPr>
            </w:pPr>
            <w:r>
              <w:rPr>
                <w:rFonts w:hint="eastAsia" w:ascii="宋体" w:hAnsi="宋体" w:cs="宋体"/>
                <w:color w:val="000000"/>
                <w:kern w:val="0"/>
                <w:sz w:val="24"/>
              </w:rPr>
              <w:t>-停用</w:t>
            </w:r>
          </w:p>
        </w:tc>
      </w:tr>
    </w:tbl>
    <w:p>
      <w:pPr>
        <w:pStyle w:val="6"/>
        <w:bidi w:val="0"/>
        <w:rPr>
          <w:rFonts w:hint="eastAsia"/>
          <w:lang w:val="en-US" w:eastAsia="zh-CN"/>
        </w:rPr>
      </w:pPr>
      <w:r>
        <w:rPr>
          <w:rFonts w:hint="eastAsia"/>
          <w:lang w:val="en-US" w:eastAsia="zh-CN"/>
        </w:rPr>
        <w:t>状态扭转</w:t>
      </w:r>
    </w:p>
    <w:p>
      <w:pPr>
        <w:widowControl/>
        <w:spacing w:after="0" w:line="240" w:lineRule="auto"/>
        <w:jc w:val="left"/>
        <w:rPr>
          <w:rFonts w:hint="eastAsia" w:ascii="宋体" w:hAnsi="宋体" w:cs="宋体"/>
          <w:color w:val="000000"/>
          <w:kern w:val="0"/>
          <w:sz w:val="24"/>
        </w:rPr>
      </w:pPr>
      <w:r>
        <w:rPr>
          <w:rFonts w:hint="eastAsia" w:ascii="宋体" w:hAnsi="宋体" w:cs="宋体"/>
          <w:color w:val="000000"/>
          <w:kern w:val="0"/>
          <w:sz w:val="24"/>
        </w:rPr>
        <w:t>新增的预警信息配置状态为启用，状态扭转逻辑如下：</w:t>
      </w:r>
    </w:p>
    <w:tbl>
      <w:tblPr>
        <w:tblStyle w:val="31"/>
        <w:tblW w:w="570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25"/>
        <w:gridCol w:w="1916"/>
        <w:gridCol w:w="196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5" w:type="dxa"/>
            <w:noWrap w:val="0"/>
            <w:vAlign w:val="top"/>
          </w:tcPr>
          <w:p>
            <w:pPr>
              <w:keepNext w:val="0"/>
              <w:keepLines w:val="0"/>
              <w:widowControl/>
              <w:suppressLineNumbers w:val="0"/>
              <w:spacing w:before="0" w:beforeAutospacing="0" w:after="0" w:afterAutospacing="0" w:line="240" w:lineRule="auto"/>
              <w:ind w:left="0" w:right="0"/>
              <w:jc w:val="left"/>
              <w:rPr>
                <w:rFonts w:hint="eastAsia" w:ascii="宋体" w:hAnsi="宋体" w:cs="宋体"/>
                <w:b/>
                <w:bCs/>
                <w:color w:val="000000"/>
                <w:kern w:val="0"/>
                <w:sz w:val="24"/>
              </w:rPr>
            </w:pPr>
            <w:r>
              <w:rPr>
                <w:rFonts w:hint="eastAsia" w:ascii="宋体" w:hAnsi="宋体" w:cs="宋体"/>
                <w:b/>
                <w:bCs/>
                <w:color w:val="000000"/>
                <w:kern w:val="0"/>
                <w:sz w:val="24"/>
              </w:rPr>
              <w:t>状态（前）</w:t>
            </w:r>
          </w:p>
        </w:tc>
        <w:tc>
          <w:tcPr>
            <w:tcW w:w="1916" w:type="dxa"/>
            <w:noWrap w:val="0"/>
            <w:vAlign w:val="top"/>
          </w:tcPr>
          <w:p>
            <w:pPr>
              <w:keepNext w:val="0"/>
              <w:keepLines w:val="0"/>
              <w:widowControl/>
              <w:suppressLineNumbers w:val="0"/>
              <w:spacing w:before="0" w:beforeAutospacing="0" w:after="0" w:afterAutospacing="0" w:line="240" w:lineRule="auto"/>
              <w:ind w:left="0" w:right="0"/>
              <w:jc w:val="left"/>
              <w:rPr>
                <w:rFonts w:hint="eastAsia" w:ascii="宋体" w:hAnsi="宋体" w:cs="宋体"/>
                <w:b/>
                <w:bCs/>
                <w:color w:val="000000"/>
                <w:kern w:val="0"/>
                <w:sz w:val="24"/>
              </w:rPr>
            </w:pPr>
            <w:r>
              <w:rPr>
                <w:rFonts w:hint="eastAsia" w:ascii="宋体" w:hAnsi="宋体" w:cs="宋体"/>
                <w:b/>
                <w:bCs/>
                <w:color w:val="000000"/>
                <w:kern w:val="0"/>
                <w:sz w:val="24"/>
              </w:rPr>
              <w:t>操作</w:t>
            </w:r>
          </w:p>
        </w:tc>
        <w:tc>
          <w:tcPr>
            <w:tcW w:w="1967" w:type="dxa"/>
            <w:noWrap w:val="0"/>
            <w:vAlign w:val="top"/>
          </w:tcPr>
          <w:p>
            <w:pPr>
              <w:keepNext w:val="0"/>
              <w:keepLines w:val="0"/>
              <w:widowControl/>
              <w:suppressLineNumbers w:val="0"/>
              <w:spacing w:before="0" w:beforeAutospacing="0" w:after="0" w:afterAutospacing="0" w:line="240" w:lineRule="auto"/>
              <w:ind w:left="0" w:right="0"/>
              <w:jc w:val="left"/>
              <w:rPr>
                <w:rFonts w:hint="eastAsia" w:ascii="宋体" w:hAnsi="宋体" w:cs="宋体"/>
                <w:b/>
                <w:bCs/>
                <w:color w:val="000000"/>
                <w:kern w:val="0"/>
                <w:sz w:val="24"/>
              </w:rPr>
            </w:pPr>
            <w:r>
              <w:rPr>
                <w:rFonts w:hint="eastAsia" w:ascii="宋体" w:hAnsi="宋体" w:cs="宋体"/>
                <w:b/>
                <w:bCs/>
                <w:color w:val="000000"/>
                <w:kern w:val="0"/>
                <w:sz w:val="24"/>
              </w:rPr>
              <w:t>状态（后）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5" w:type="dxa"/>
            <w:noWrap w:val="0"/>
            <w:vAlign w:val="top"/>
          </w:tcPr>
          <w:p>
            <w:pPr>
              <w:keepNext w:val="0"/>
              <w:keepLines w:val="0"/>
              <w:widowControl/>
              <w:suppressLineNumbers w:val="0"/>
              <w:spacing w:before="0" w:beforeAutospacing="0" w:after="0" w:afterAutospacing="0" w:line="240" w:lineRule="auto"/>
              <w:ind w:left="0" w:right="0"/>
              <w:jc w:val="left"/>
              <w:rPr>
                <w:rFonts w:hint="eastAsia" w:ascii="宋体" w:hAnsi="宋体" w:cs="宋体"/>
                <w:color w:val="000000"/>
                <w:kern w:val="0"/>
                <w:sz w:val="24"/>
              </w:rPr>
            </w:pPr>
            <w:r>
              <w:rPr>
                <w:rFonts w:hint="eastAsia" w:ascii="宋体" w:hAnsi="宋体" w:cs="宋体"/>
                <w:color w:val="000000"/>
                <w:kern w:val="0"/>
                <w:sz w:val="24"/>
              </w:rPr>
              <w:t>启用</w:t>
            </w:r>
          </w:p>
        </w:tc>
        <w:tc>
          <w:tcPr>
            <w:tcW w:w="1916" w:type="dxa"/>
            <w:noWrap w:val="0"/>
            <w:vAlign w:val="top"/>
          </w:tcPr>
          <w:p>
            <w:pPr>
              <w:keepNext w:val="0"/>
              <w:keepLines w:val="0"/>
              <w:widowControl/>
              <w:suppressLineNumbers w:val="0"/>
              <w:spacing w:before="0" w:beforeAutospacing="0" w:after="0" w:afterAutospacing="0" w:line="240" w:lineRule="auto"/>
              <w:ind w:left="0" w:right="0"/>
              <w:jc w:val="left"/>
              <w:rPr>
                <w:rFonts w:hint="default" w:ascii="宋体" w:hAnsi="宋体" w:cs="宋体"/>
                <w:color w:val="000000"/>
                <w:kern w:val="0"/>
                <w:sz w:val="24"/>
              </w:rPr>
            </w:pPr>
            <w:r>
              <w:rPr>
                <w:rFonts w:hint="eastAsia" w:ascii="宋体" w:hAnsi="宋体" w:cs="宋体"/>
                <w:color w:val="000000"/>
                <w:kern w:val="0"/>
                <w:sz w:val="24"/>
              </w:rPr>
              <w:t>编辑</w:t>
            </w:r>
          </w:p>
        </w:tc>
        <w:tc>
          <w:tcPr>
            <w:tcW w:w="1967" w:type="dxa"/>
            <w:noWrap w:val="0"/>
            <w:vAlign w:val="top"/>
          </w:tcPr>
          <w:p>
            <w:pPr>
              <w:keepNext w:val="0"/>
              <w:keepLines w:val="0"/>
              <w:widowControl/>
              <w:suppressLineNumbers w:val="0"/>
              <w:spacing w:before="0" w:beforeAutospacing="0" w:after="0" w:afterAutospacing="0" w:line="240" w:lineRule="auto"/>
              <w:ind w:left="0" w:right="0"/>
              <w:jc w:val="left"/>
              <w:rPr>
                <w:rFonts w:hint="default" w:ascii="宋体" w:hAnsi="宋体" w:cs="宋体"/>
                <w:color w:val="000000"/>
                <w:kern w:val="0"/>
                <w:sz w:val="24"/>
              </w:rPr>
            </w:pPr>
            <w:r>
              <w:rPr>
                <w:rFonts w:hint="eastAsia" w:ascii="宋体" w:hAnsi="宋体" w:cs="宋体"/>
                <w:color w:val="000000"/>
                <w:kern w:val="0"/>
                <w:sz w:val="24"/>
              </w:rPr>
              <w:t>启用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825" w:type="dxa"/>
            <w:noWrap w:val="0"/>
            <w:vAlign w:val="top"/>
          </w:tcPr>
          <w:p>
            <w:pPr>
              <w:keepNext w:val="0"/>
              <w:keepLines w:val="0"/>
              <w:widowControl/>
              <w:suppressLineNumbers w:val="0"/>
              <w:spacing w:before="0" w:beforeAutospacing="0" w:after="0" w:afterAutospacing="0" w:line="240" w:lineRule="auto"/>
              <w:ind w:left="0" w:right="0"/>
              <w:jc w:val="left"/>
              <w:rPr>
                <w:rFonts w:hint="eastAsia" w:ascii="宋体" w:hAnsi="宋体" w:cs="宋体"/>
                <w:color w:val="000000"/>
                <w:kern w:val="0"/>
                <w:sz w:val="24"/>
              </w:rPr>
            </w:pPr>
            <w:r>
              <w:rPr>
                <w:rFonts w:hint="eastAsia" w:ascii="宋体" w:hAnsi="宋体" w:cs="宋体"/>
                <w:color w:val="000000"/>
                <w:kern w:val="0"/>
                <w:sz w:val="24"/>
              </w:rPr>
              <w:t>启用</w:t>
            </w:r>
          </w:p>
        </w:tc>
        <w:tc>
          <w:tcPr>
            <w:tcW w:w="1916" w:type="dxa"/>
            <w:noWrap w:val="0"/>
            <w:vAlign w:val="top"/>
          </w:tcPr>
          <w:p>
            <w:pPr>
              <w:keepNext w:val="0"/>
              <w:keepLines w:val="0"/>
              <w:widowControl/>
              <w:suppressLineNumbers w:val="0"/>
              <w:spacing w:before="0" w:beforeAutospacing="0" w:after="0" w:afterAutospacing="0" w:line="240" w:lineRule="auto"/>
              <w:ind w:left="0" w:right="0"/>
              <w:jc w:val="left"/>
              <w:rPr>
                <w:rFonts w:hint="eastAsia" w:ascii="宋体" w:hAnsi="宋体" w:cs="宋体"/>
                <w:color w:val="000000"/>
                <w:kern w:val="0"/>
                <w:sz w:val="24"/>
              </w:rPr>
            </w:pPr>
            <w:r>
              <w:rPr>
                <w:rFonts w:hint="eastAsia" w:ascii="宋体" w:hAnsi="宋体" w:cs="宋体"/>
                <w:color w:val="000000"/>
                <w:kern w:val="0"/>
                <w:sz w:val="24"/>
              </w:rPr>
              <w:t>停用</w:t>
            </w:r>
          </w:p>
        </w:tc>
        <w:tc>
          <w:tcPr>
            <w:tcW w:w="1967" w:type="dxa"/>
            <w:noWrap w:val="0"/>
            <w:vAlign w:val="top"/>
          </w:tcPr>
          <w:p>
            <w:pPr>
              <w:keepNext w:val="0"/>
              <w:keepLines w:val="0"/>
              <w:widowControl/>
              <w:suppressLineNumbers w:val="0"/>
              <w:spacing w:before="0" w:beforeAutospacing="0" w:after="0" w:afterAutospacing="0" w:line="240" w:lineRule="auto"/>
              <w:ind w:left="0" w:right="0"/>
              <w:jc w:val="left"/>
              <w:rPr>
                <w:rFonts w:hint="eastAsia" w:ascii="宋体" w:hAnsi="宋体" w:cs="宋体"/>
                <w:color w:val="000000"/>
                <w:kern w:val="0"/>
                <w:sz w:val="24"/>
              </w:rPr>
            </w:pPr>
            <w:r>
              <w:rPr>
                <w:rFonts w:hint="eastAsia" w:ascii="宋体" w:hAnsi="宋体" w:cs="宋体"/>
                <w:color w:val="000000"/>
                <w:kern w:val="0"/>
                <w:sz w:val="24"/>
              </w:rPr>
              <w:t>停用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5" w:type="dxa"/>
            <w:noWrap w:val="0"/>
            <w:vAlign w:val="top"/>
          </w:tcPr>
          <w:p>
            <w:pPr>
              <w:keepNext w:val="0"/>
              <w:keepLines w:val="0"/>
              <w:widowControl/>
              <w:suppressLineNumbers w:val="0"/>
              <w:spacing w:before="0" w:beforeAutospacing="0" w:after="0" w:afterAutospacing="0" w:line="240" w:lineRule="auto"/>
              <w:ind w:left="0" w:right="0"/>
              <w:jc w:val="left"/>
              <w:rPr>
                <w:rFonts w:hint="eastAsia" w:ascii="宋体" w:hAnsi="宋体" w:cs="宋体"/>
                <w:color w:val="000000"/>
                <w:kern w:val="0"/>
                <w:sz w:val="24"/>
              </w:rPr>
            </w:pPr>
            <w:r>
              <w:rPr>
                <w:rFonts w:hint="eastAsia" w:ascii="宋体" w:hAnsi="宋体" w:cs="宋体"/>
                <w:color w:val="000000"/>
                <w:kern w:val="0"/>
                <w:sz w:val="24"/>
              </w:rPr>
              <w:t>停用</w:t>
            </w:r>
          </w:p>
        </w:tc>
        <w:tc>
          <w:tcPr>
            <w:tcW w:w="1916" w:type="dxa"/>
            <w:noWrap w:val="0"/>
            <w:vAlign w:val="top"/>
          </w:tcPr>
          <w:p>
            <w:pPr>
              <w:keepNext w:val="0"/>
              <w:keepLines w:val="0"/>
              <w:widowControl/>
              <w:suppressLineNumbers w:val="0"/>
              <w:spacing w:before="0" w:beforeAutospacing="0" w:after="0" w:afterAutospacing="0" w:line="240" w:lineRule="auto"/>
              <w:ind w:left="0" w:right="0"/>
              <w:jc w:val="left"/>
              <w:rPr>
                <w:rFonts w:hint="eastAsia" w:ascii="宋体" w:hAnsi="宋体" w:cs="宋体"/>
                <w:color w:val="000000"/>
                <w:kern w:val="0"/>
                <w:sz w:val="24"/>
              </w:rPr>
            </w:pPr>
            <w:r>
              <w:rPr>
                <w:rFonts w:hint="eastAsia" w:ascii="宋体" w:hAnsi="宋体" w:cs="宋体"/>
                <w:color w:val="000000"/>
                <w:kern w:val="0"/>
                <w:sz w:val="24"/>
              </w:rPr>
              <w:t>编辑</w:t>
            </w:r>
          </w:p>
        </w:tc>
        <w:tc>
          <w:tcPr>
            <w:tcW w:w="1967" w:type="dxa"/>
            <w:noWrap w:val="0"/>
            <w:vAlign w:val="top"/>
          </w:tcPr>
          <w:p>
            <w:pPr>
              <w:keepNext w:val="0"/>
              <w:keepLines w:val="0"/>
              <w:widowControl/>
              <w:suppressLineNumbers w:val="0"/>
              <w:spacing w:before="0" w:beforeAutospacing="0" w:after="0" w:afterAutospacing="0" w:line="240" w:lineRule="auto"/>
              <w:ind w:left="0" w:right="0"/>
              <w:jc w:val="left"/>
              <w:rPr>
                <w:rFonts w:hint="eastAsia" w:ascii="宋体" w:hAnsi="宋体" w:cs="宋体"/>
                <w:color w:val="000000"/>
                <w:kern w:val="0"/>
                <w:sz w:val="24"/>
              </w:rPr>
            </w:pPr>
            <w:r>
              <w:rPr>
                <w:rFonts w:hint="eastAsia" w:ascii="宋体" w:hAnsi="宋体" w:cs="宋体"/>
                <w:color w:val="000000"/>
                <w:kern w:val="0"/>
                <w:sz w:val="24"/>
              </w:rPr>
              <w:t>停用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5" w:type="dxa"/>
            <w:noWrap w:val="0"/>
            <w:vAlign w:val="top"/>
          </w:tcPr>
          <w:p>
            <w:pPr>
              <w:keepNext w:val="0"/>
              <w:keepLines w:val="0"/>
              <w:widowControl/>
              <w:suppressLineNumbers w:val="0"/>
              <w:spacing w:before="0" w:beforeAutospacing="0" w:after="0" w:afterAutospacing="0" w:line="240" w:lineRule="auto"/>
              <w:ind w:left="0" w:right="0"/>
              <w:jc w:val="left"/>
              <w:rPr>
                <w:rFonts w:hint="eastAsia" w:ascii="宋体" w:hAnsi="宋体" w:cs="宋体"/>
                <w:color w:val="000000"/>
                <w:kern w:val="0"/>
                <w:sz w:val="24"/>
              </w:rPr>
            </w:pPr>
            <w:r>
              <w:rPr>
                <w:rFonts w:hint="eastAsia" w:ascii="宋体" w:hAnsi="宋体" w:cs="宋体"/>
                <w:color w:val="000000"/>
                <w:kern w:val="0"/>
                <w:sz w:val="24"/>
              </w:rPr>
              <w:t>停用</w:t>
            </w:r>
          </w:p>
        </w:tc>
        <w:tc>
          <w:tcPr>
            <w:tcW w:w="1916" w:type="dxa"/>
            <w:noWrap w:val="0"/>
            <w:vAlign w:val="top"/>
          </w:tcPr>
          <w:p>
            <w:pPr>
              <w:keepNext w:val="0"/>
              <w:keepLines w:val="0"/>
              <w:widowControl/>
              <w:suppressLineNumbers w:val="0"/>
              <w:spacing w:before="0" w:beforeAutospacing="0" w:after="0" w:afterAutospacing="0" w:line="240" w:lineRule="auto"/>
              <w:ind w:left="0" w:right="0"/>
              <w:jc w:val="left"/>
              <w:rPr>
                <w:rFonts w:hint="eastAsia" w:ascii="宋体" w:hAnsi="宋体" w:cs="宋体"/>
                <w:color w:val="000000"/>
                <w:kern w:val="0"/>
                <w:sz w:val="24"/>
              </w:rPr>
            </w:pPr>
            <w:r>
              <w:rPr>
                <w:rFonts w:hint="eastAsia" w:ascii="宋体" w:hAnsi="宋体" w:cs="宋体"/>
                <w:color w:val="000000"/>
                <w:kern w:val="0"/>
                <w:sz w:val="24"/>
              </w:rPr>
              <w:t>启用</w:t>
            </w:r>
          </w:p>
        </w:tc>
        <w:tc>
          <w:tcPr>
            <w:tcW w:w="1967" w:type="dxa"/>
            <w:noWrap w:val="0"/>
            <w:vAlign w:val="top"/>
          </w:tcPr>
          <w:p>
            <w:pPr>
              <w:keepNext w:val="0"/>
              <w:keepLines w:val="0"/>
              <w:widowControl/>
              <w:suppressLineNumbers w:val="0"/>
              <w:spacing w:before="0" w:beforeAutospacing="0" w:after="0" w:afterAutospacing="0" w:line="240" w:lineRule="auto"/>
              <w:ind w:left="0" w:right="0"/>
              <w:jc w:val="left"/>
              <w:rPr>
                <w:rFonts w:hint="eastAsia" w:ascii="宋体" w:hAnsi="宋体" w:cs="宋体"/>
                <w:color w:val="000000"/>
                <w:kern w:val="0"/>
                <w:sz w:val="24"/>
              </w:rPr>
            </w:pPr>
            <w:r>
              <w:rPr>
                <w:rFonts w:hint="eastAsia" w:ascii="宋体" w:hAnsi="宋体" w:cs="宋体"/>
                <w:color w:val="000000"/>
                <w:kern w:val="0"/>
                <w:sz w:val="24"/>
              </w:rPr>
              <w:t>启用</w:t>
            </w:r>
          </w:p>
        </w:tc>
      </w:tr>
    </w:tbl>
    <w:p>
      <w:pPr>
        <w:widowControl w:val="0"/>
        <w:spacing w:after="160" w:line="259" w:lineRule="auto"/>
        <w:jc w:val="both"/>
        <w:rPr>
          <w:rFonts w:hint="eastAsia" w:ascii="Times New Roman" w:hAnsi="Times New Roman" w:cs="Times New Roman"/>
          <w:kern w:val="2"/>
          <w:sz w:val="21"/>
        </w:rPr>
      </w:pPr>
    </w:p>
    <w:p>
      <w:pPr>
        <w:pStyle w:val="6"/>
        <w:bidi w:val="0"/>
        <w:rPr>
          <w:rFonts w:hint="eastAsia"/>
          <w:lang w:val="en-US" w:eastAsia="zh-CN"/>
        </w:rPr>
      </w:pPr>
      <w:r>
        <w:rPr>
          <w:rFonts w:hint="eastAsia"/>
          <w:lang w:val="en-US" w:eastAsia="zh-CN"/>
        </w:rPr>
        <w:t>操作</w:t>
      </w:r>
    </w:p>
    <w:p>
      <w:pPr>
        <w:pStyle w:val="7"/>
        <w:numPr>
          <w:ilvl w:val="5"/>
          <w:numId w:val="40"/>
        </w:numPr>
        <w:bidi w:val="0"/>
        <w:ind w:left="1152" w:leftChars="0" w:hanging="1152" w:firstLineChars="0"/>
        <w:rPr>
          <w:lang w:val="en-US" w:eastAsia="zh-CN"/>
        </w:rPr>
      </w:pPr>
      <w:r>
        <w:rPr>
          <w:rFonts w:hint="eastAsia"/>
          <w:lang w:val="en-US" w:eastAsia="zh-CN"/>
        </w:rPr>
        <w:t>查询</w:t>
      </w:r>
    </w:p>
    <w:p>
      <w:pPr>
        <w:widowControl w:val="0"/>
        <w:spacing w:after="160" w:line="259" w:lineRule="auto"/>
        <w:ind w:firstLine="420"/>
        <w:jc w:val="both"/>
        <w:rPr>
          <w:rFonts w:hint="eastAsia" w:ascii="Times New Roman" w:hAnsi="Times New Roman" w:cs="Times New Roman"/>
          <w:kern w:val="2"/>
          <w:sz w:val="24"/>
        </w:rPr>
      </w:pPr>
      <w:r>
        <w:rPr>
          <w:rFonts w:hint="eastAsia" w:ascii="Times New Roman" w:hAnsi="Times New Roman" w:cs="Times New Roman"/>
          <w:bCs/>
          <w:kern w:val="44"/>
          <w:sz w:val="24"/>
        </w:rPr>
        <w:t>点击列表上方“查询”按钮后刷新页面，展示根据筛选条件展示符合条件的数据。</w:t>
      </w:r>
    </w:p>
    <w:p>
      <w:pPr>
        <w:pStyle w:val="7"/>
        <w:numPr>
          <w:ilvl w:val="5"/>
          <w:numId w:val="40"/>
        </w:numPr>
        <w:bidi w:val="0"/>
        <w:ind w:left="1152" w:leftChars="0" w:hanging="1152" w:firstLineChars="0"/>
        <w:rPr>
          <w:rFonts w:hint="eastAsia"/>
          <w:lang w:val="en-US" w:eastAsia="zh-CN"/>
        </w:rPr>
      </w:pPr>
      <w:r>
        <w:rPr>
          <w:rFonts w:hint="eastAsia"/>
          <w:lang w:val="en-US" w:eastAsia="zh-CN"/>
        </w:rPr>
        <w:t>重置</w:t>
      </w:r>
    </w:p>
    <w:p>
      <w:pPr>
        <w:widowControl w:val="0"/>
        <w:spacing w:after="160" w:line="259" w:lineRule="auto"/>
        <w:ind w:firstLine="420"/>
        <w:jc w:val="both"/>
        <w:rPr>
          <w:rFonts w:hint="eastAsia" w:ascii="Times New Roman" w:hAnsi="Times New Roman" w:cs="Times New Roman"/>
          <w:kern w:val="2"/>
          <w:sz w:val="24"/>
        </w:rPr>
      </w:pPr>
      <w:r>
        <w:rPr>
          <w:rFonts w:hint="eastAsia" w:ascii="Times New Roman" w:hAnsi="Times New Roman" w:cs="Times New Roman"/>
          <w:bCs/>
          <w:kern w:val="44"/>
          <w:sz w:val="24"/>
        </w:rPr>
        <w:t>点击列表上方“重置”按钮后清空筛选条件并刷新页面展示用户有权限看到的所有数据。</w:t>
      </w:r>
    </w:p>
    <w:p>
      <w:pPr>
        <w:pStyle w:val="7"/>
        <w:numPr>
          <w:ilvl w:val="5"/>
          <w:numId w:val="40"/>
        </w:numPr>
        <w:bidi w:val="0"/>
        <w:ind w:left="1152" w:leftChars="0" w:hanging="1152" w:firstLineChars="0"/>
        <w:rPr>
          <w:rFonts w:hint="eastAsia"/>
          <w:lang w:val="en-US" w:eastAsia="zh-CN"/>
        </w:rPr>
      </w:pPr>
      <w:r>
        <w:rPr>
          <w:rFonts w:hint="eastAsia"/>
          <w:lang w:val="en-US" w:eastAsia="zh-CN"/>
        </w:rPr>
        <w:t>新建</w:t>
      </w:r>
    </w:p>
    <w:p>
      <w:pPr>
        <w:widowControl w:val="0"/>
        <w:spacing w:after="160" w:line="259" w:lineRule="auto"/>
        <w:ind w:firstLine="420"/>
        <w:jc w:val="both"/>
        <w:rPr>
          <w:rFonts w:hint="eastAsia" w:ascii="宋体" w:hAnsi="宋体" w:cs="宋体"/>
          <w:kern w:val="2"/>
          <w:sz w:val="24"/>
        </w:rPr>
      </w:pPr>
      <w:r>
        <w:rPr>
          <w:rFonts w:hint="eastAsia" w:ascii="宋体" w:hAnsi="宋体" w:cs="宋体"/>
          <w:kern w:val="2"/>
          <w:sz w:val="24"/>
        </w:rPr>
        <w:t>点击列表上方“新建”按钮后，打开新增弹窗。</w:t>
      </w:r>
    </w:p>
    <w:p>
      <w:pPr>
        <w:widowControl w:val="0"/>
        <w:spacing w:after="160" w:line="259" w:lineRule="auto"/>
        <w:ind w:firstLine="420"/>
        <w:jc w:val="both"/>
        <w:rPr>
          <w:rFonts w:hint="eastAsia" w:ascii="宋体" w:hAnsi="宋体" w:cs="宋体"/>
          <w:kern w:val="2"/>
          <w:sz w:val="24"/>
        </w:rPr>
      </w:pPr>
      <w:r>
        <w:drawing>
          <wp:inline distT="0" distB="0" distL="114300" distR="114300">
            <wp:extent cx="6118860" cy="4961890"/>
            <wp:effectExtent l="0" t="0" r="15240" b="10160"/>
            <wp:docPr id="8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10"/>
                    <pic:cNvPicPr>
                      <a:picLocks noChangeAspect="1"/>
                    </pic:cNvPicPr>
                  </pic:nvPicPr>
                  <pic:blipFill>
                    <a:blip r:embed="rId104"/>
                    <a:stretch>
                      <a:fillRect/>
                    </a:stretch>
                  </pic:blipFill>
                  <pic:spPr>
                    <a:xfrm>
                      <a:off x="0" y="0"/>
                      <a:ext cx="6118860" cy="4961890"/>
                    </a:xfrm>
                    <a:prstGeom prst="rect">
                      <a:avLst/>
                    </a:prstGeom>
                    <a:noFill/>
                    <a:ln>
                      <a:noFill/>
                    </a:ln>
                  </pic:spPr>
                </pic:pic>
              </a:graphicData>
            </a:graphic>
          </wp:inline>
        </w:drawing>
      </w:r>
    </w:p>
    <w:tbl>
      <w:tblPr>
        <w:tblStyle w:val="31"/>
        <w:tblW w:w="985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21"/>
        <w:gridCol w:w="1179"/>
        <w:gridCol w:w="847"/>
        <w:gridCol w:w="733"/>
        <w:gridCol w:w="3217"/>
        <w:gridCol w:w="29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1" w:type="dxa"/>
            <w:noWrap w:val="0"/>
            <w:vAlign w:val="top"/>
          </w:tcPr>
          <w:p>
            <w:pPr>
              <w:keepNext w:val="0"/>
              <w:keepLines w:val="0"/>
              <w:widowControl/>
              <w:suppressLineNumbers w:val="0"/>
              <w:spacing w:before="0" w:beforeAutospacing="0" w:after="160" w:afterAutospacing="0" w:line="259" w:lineRule="auto"/>
              <w:ind w:left="0" w:right="0"/>
              <w:jc w:val="both"/>
              <w:rPr>
                <w:rFonts w:hint="eastAsia" w:ascii="宋体" w:hAnsi="宋体" w:cs="宋体"/>
                <w:b/>
                <w:bCs/>
                <w:color w:val="000000"/>
                <w:kern w:val="2"/>
                <w:sz w:val="24"/>
              </w:rPr>
            </w:pPr>
            <w:r>
              <w:rPr>
                <w:rFonts w:hint="eastAsia" w:ascii="宋体" w:hAnsi="宋体" w:cs="宋体"/>
                <w:b/>
                <w:bCs/>
                <w:color w:val="000000"/>
                <w:kern w:val="2"/>
                <w:sz w:val="24"/>
              </w:rPr>
              <w:t>字段</w:t>
            </w:r>
          </w:p>
        </w:tc>
        <w:tc>
          <w:tcPr>
            <w:tcW w:w="1179" w:type="dxa"/>
            <w:noWrap w:val="0"/>
            <w:vAlign w:val="top"/>
          </w:tcPr>
          <w:p>
            <w:pPr>
              <w:keepNext w:val="0"/>
              <w:keepLines w:val="0"/>
              <w:widowControl/>
              <w:suppressLineNumbers w:val="0"/>
              <w:spacing w:before="0" w:beforeAutospacing="0" w:after="160" w:afterAutospacing="0" w:line="259" w:lineRule="auto"/>
              <w:ind w:left="0" w:right="0"/>
              <w:jc w:val="both"/>
              <w:rPr>
                <w:rFonts w:hint="eastAsia" w:ascii="宋体" w:hAnsi="宋体" w:cs="宋体"/>
                <w:b/>
                <w:bCs/>
                <w:color w:val="000000"/>
                <w:kern w:val="2"/>
                <w:sz w:val="24"/>
              </w:rPr>
            </w:pPr>
            <w:r>
              <w:rPr>
                <w:rFonts w:hint="eastAsia" w:ascii="宋体" w:hAnsi="宋体" w:cs="宋体"/>
                <w:b/>
                <w:bCs/>
                <w:color w:val="000000"/>
                <w:kern w:val="2"/>
                <w:sz w:val="24"/>
              </w:rPr>
              <w:t>描述</w:t>
            </w:r>
          </w:p>
        </w:tc>
        <w:tc>
          <w:tcPr>
            <w:tcW w:w="847" w:type="dxa"/>
            <w:noWrap w:val="0"/>
            <w:vAlign w:val="top"/>
          </w:tcPr>
          <w:p>
            <w:pPr>
              <w:keepNext w:val="0"/>
              <w:keepLines w:val="0"/>
              <w:widowControl/>
              <w:suppressLineNumbers w:val="0"/>
              <w:spacing w:before="0" w:beforeAutospacing="0" w:after="160" w:afterAutospacing="0" w:line="259" w:lineRule="auto"/>
              <w:ind w:left="0" w:right="0"/>
              <w:jc w:val="both"/>
              <w:rPr>
                <w:rFonts w:hint="eastAsia" w:ascii="宋体" w:hAnsi="宋体" w:cs="宋体"/>
                <w:b/>
                <w:bCs/>
                <w:color w:val="000000"/>
                <w:kern w:val="2"/>
                <w:sz w:val="24"/>
              </w:rPr>
            </w:pPr>
            <w:r>
              <w:rPr>
                <w:rFonts w:hint="eastAsia" w:ascii="宋体" w:hAnsi="宋体" w:cs="宋体"/>
                <w:b/>
                <w:bCs/>
                <w:color w:val="000000"/>
                <w:kern w:val="2"/>
                <w:sz w:val="24"/>
              </w:rPr>
              <w:t>字段类型</w:t>
            </w:r>
          </w:p>
        </w:tc>
        <w:tc>
          <w:tcPr>
            <w:tcW w:w="733" w:type="dxa"/>
            <w:noWrap w:val="0"/>
            <w:vAlign w:val="top"/>
          </w:tcPr>
          <w:p>
            <w:pPr>
              <w:keepNext w:val="0"/>
              <w:keepLines w:val="0"/>
              <w:widowControl/>
              <w:suppressLineNumbers w:val="0"/>
              <w:spacing w:before="0" w:beforeAutospacing="0" w:after="160" w:afterAutospacing="0" w:line="259" w:lineRule="auto"/>
              <w:ind w:left="0" w:right="0"/>
              <w:jc w:val="both"/>
              <w:rPr>
                <w:rFonts w:hint="eastAsia" w:ascii="宋体" w:hAnsi="宋体" w:cs="宋体"/>
                <w:b/>
                <w:bCs/>
                <w:kern w:val="2"/>
                <w:sz w:val="24"/>
              </w:rPr>
            </w:pPr>
            <w:r>
              <w:rPr>
                <w:rFonts w:hint="eastAsia" w:ascii="宋体" w:hAnsi="宋体" w:cs="宋体"/>
                <w:b/>
                <w:bCs/>
                <w:color w:val="000000"/>
                <w:kern w:val="2"/>
                <w:sz w:val="24"/>
              </w:rPr>
              <w:t>是否必填</w:t>
            </w:r>
          </w:p>
        </w:tc>
        <w:tc>
          <w:tcPr>
            <w:tcW w:w="3217" w:type="dxa"/>
            <w:noWrap w:val="0"/>
            <w:vAlign w:val="top"/>
          </w:tcPr>
          <w:p>
            <w:pPr>
              <w:keepNext w:val="0"/>
              <w:keepLines w:val="0"/>
              <w:widowControl/>
              <w:suppressLineNumbers w:val="0"/>
              <w:spacing w:before="0" w:beforeAutospacing="0" w:after="160" w:afterAutospacing="0" w:line="259" w:lineRule="auto"/>
              <w:ind w:left="0" w:right="0"/>
              <w:jc w:val="both"/>
              <w:rPr>
                <w:rFonts w:hint="eastAsia" w:ascii="宋体" w:hAnsi="宋体" w:cs="宋体"/>
                <w:b/>
                <w:bCs/>
                <w:color w:val="000000"/>
                <w:kern w:val="2"/>
                <w:sz w:val="24"/>
              </w:rPr>
            </w:pPr>
            <w:r>
              <w:rPr>
                <w:rFonts w:hint="eastAsia" w:ascii="宋体" w:hAnsi="宋体" w:cs="宋体"/>
                <w:b/>
                <w:bCs/>
                <w:color w:val="000000"/>
                <w:kern w:val="2"/>
                <w:sz w:val="24"/>
              </w:rPr>
              <w:t>备注</w:t>
            </w:r>
          </w:p>
        </w:tc>
        <w:tc>
          <w:tcPr>
            <w:tcW w:w="2953" w:type="dxa"/>
            <w:noWrap w:val="0"/>
            <w:vAlign w:val="top"/>
          </w:tcPr>
          <w:p>
            <w:pPr>
              <w:keepNext w:val="0"/>
              <w:keepLines w:val="0"/>
              <w:widowControl/>
              <w:suppressLineNumbers w:val="0"/>
              <w:spacing w:before="0" w:beforeAutospacing="0" w:after="160" w:afterAutospacing="0" w:line="259" w:lineRule="auto"/>
              <w:ind w:left="0" w:right="0"/>
              <w:jc w:val="both"/>
              <w:rPr>
                <w:rFonts w:hint="eastAsia" w:ascii="宋体" w:hAnsi="宋体" w:cs="宋体"/>
                <w:b/>
                <w:bCs/>
                <w:color w:val="000000"/>
                <w:kern w:val="2"/>
                <w:sz w:val="24"/>
              </w:rPr>
            </w:pPr>
            <w:r>
              <w:rPr>
                <w:rFonts w:hint="eastAsia" w:ascii="宋体" w:hAnsi="宋体" w:cs="宋体"/>
                <w:b/>
                <w:bCs/>
                <w:color w:val="000000"/>
                <w:kern w:val="2"/>
                <w:sz w:val="24"/>
              </w:rPr>
              <w:t>提示语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1" w:type="dxa"/>
            <w:noWrap w:val="0"/>
            <w:vAlign w:val="top"/>
          </w:tcPr>
          <w:p>
            <w:pPr>
              <w:keepNext w:val="0"/>
              <w:keepLines w:val="0"/>
              <w:widowControl w:val="0"/>
              <w:suppressLineNumbers w:val="0"/>
              <w:spacing w:before="0" w:beforeAutospacing="0" w:after="0" w:afterAutospacing="0" w:line="240" w:lineRule="auto"/>
              <w:ind w:left="0" w:right="0"/>
              <w:jc w:val="both"/>
              <w:rPr>
                <w:rFonts w:hint="eastAsia" w:ascii="宋体" w:hAnsi="宋体" w:cs="宋体"/>
                <w:color w:val="000000"/>
                <w:kern w:val="2"/>
                <w:sz w:val="24"/>
              </w:rPr>
            </w:pPr>
            <w:r>
              <w:rPr>
                <w:rFonts w:hint="eastAsia" w:ascii="宋体" w:hAnsi="宋体" w:cs="宋体"/>
                <w:color w:val="000000"/>
                <w:kern w:val="2"/>
                <w:sz w:val="24"/>
              </w:rPr>
              <w:t>选择指标</w:t>
            </w:r>
          </w:p>
        </w:tc>
        <w:tc>
          <w:tcPr>
            <w:tcW w:w="1179" w:type="dxa"/>
            <w:noWrap w:val="0"/>
            <w:vAlign w:val="top"/>
          </w:tcPr>
          <w:p>
            <w:pPr>
              <w:keepNext w:val="0"/>
              <w:keepLines w:val="0"/>
              <w:widowControl w:val="0"/>
              <w:suppressLineNumbers w:val="0"/>
              <w:spacing w:before="0" w:beforeAutospacing="0" w:after="0" w:afterAutospacing="0" w:line="240" w:lineRule="auto"/>
              <w:ind w:left="0" w:right="0"/>
              <w:jc w:val="both"/>
              <w:rPr>
                <w:rFonts w:hint="eastAsia" w:ascii="宋体" w:hAnsi="宋体" w:cs="宋体"/>
                <w:color w:val="000000"/>
                <w:kern w:val="2"/>
                <w:sz w:val="24"/>
              </w:rPr>
            </w:pPr>
          </w:p>
        </w:tc>
        <w:tc>
          <w:tcPr>
            <w:tcW w:w="847" w:type="dxa"/>
            <w:noWrap w:val="0"/>
            <w:vAlign w:val="top"/>
          </w:tcPr>
          <w:p>
            <w:pPr>
              <w:keepNext w:val="0"/>
              <w:keepLines w:val="0"/>
              <w:widowControl w:val="0"/>
              <w:suppressLineNumbers w:val="0"/>
              <w:spacing w:before="0" w:beforeAutospacing="0" w:after="0" w:afterAutospacing="0" w:line="240" w:lineRule="auto"/>
              <w:ind w:left="0" w:right="0"/>
              <w:jc w:val="both"/>
              <w:rPr>
                <w:rFonts w:hint="eastAsia" w:ascii="宋体" w:hAnsi="宋体" w:cs="宋体"/>
                <w:color w:val="000000"/>
                <w:kern w:val="2"/>
                <w:sz w:val="24"/>
              </w:rPr>
            </w:pPr>
            <w:r>
              <w:rPr>
                <w:rFonts w:hint="eastAsia" w:ascii="宋体" w:hAnsi="宋体" w:cs="宋体"/>
                <w:color w:val="000000"/>
                <w:kern w:val="2"/>
                <w:sz w:val="24"/>
              </w:rPr>
              <w:t>下拉选择</w:t>
            </w:r>
          </w:p>
        </w:tc>
        <w:tc>
          <w:tcPr>
            <w:tcW w:w="733" w:type="dxa"/>
            <w:noWrap w:val="0"/>
            <w:vAlign w:val="top"/>
          </w:tcPr>
          <w:p>
            <w:pPr>
              <w:keepNext w:val="0"/>
              <w:keepLines w:val="0"/>
              <w:widowControl w:val="0"/>
              <w:suppressLineNumbers w:val="0"/>
              <w:spacing w:before="0" w:beforeAutospacing="0" w:after="0" w:afterAutospacing="0" w:line="240" w:lineRule="auto"/>
              <w:ind w:left="0" w:right="0"/>
              <w:jc w:val="both"/>
              <w:rPr>
                <w:rFonts w:hint="eastAsia" w:ascii="宋体" w:hAnsi="宋体" w:cs="宋体"/>
                <w:color w:val="000000"/>
                <w:kern w:val="2"/>
                <w:sz w:val="24"/>
              </w:rPr>
            </w:pPr>
            <w:r>
              <w:rPr>
                <w:rFonts w:hint="eastAsia" w:ascii="宋体" w:hAnsi="宋体" w:cs="宋体"/>
                <w:color w:val="000000"/>
                <w:kern w:val="2"/>
                <w:sz w:val="24"/>
              </w:rPr>
              <w:t>是</w:t>
            </w:r>
          </w:p>
        </w:tc>
        <w:tc>
          <w:tcPr>
            <w:tcW w:w="3217" w:type="dxa"/>
            <w:noWrap w:val="0"/>
            <w:vAlign w:val="top"/>
          </w:tcPr>
          <w:p>
            <w:pPr>
              <w:keepNext w:val="0"/>
              <w:keepLines w:val="0"/>
              <w:widowControl w:val="0"/>
              <w:suppressLineNumbers w:val="0"/>
              <w:spacing w:before="0" w:beforeAutospacing="0" w:after="0" w:afterAutospacing="0" w:line="240" w:lineRule="auto"/>
              <w:ind w:left="0" w:right="0"/>
              <w:jc w:val="both"/>
              <w:rPr>
                <w:rFonts w:hint="eastAsia" w:ascii="宋体" w:hAnsi="宋体" w:cs="宋体"/>
                <w:color w:val="000000"/>
                <w:kern w:val="2"/>
                <w:sz w:val="24"/>
              </w:rPr>
            </w:pPr>
            <w:r>
              <w:rPr>
                <w:rFonts w:hint="eastAsia" w:ascii="宋体" w:hAnsi="宋体" w:cs="宋体"/>
                <w:color w:val="000000"/>
                <w:kern w:val="2"/>
                <w:sz w:val="24"/>
              </w:rPr>
              <w:t>1 单选</w:t>
            </w:r>
          </w:p>
          <w:p>
            <w:pPr>
              <w:keepNext w:val="0"/>
              <w:keepLines w:val="0"/>
              <w:widowControl w:val="0"/>
              <w:suppressLineNumbers w:val="0"/>
              <w:spacing w:before="0" w:beforeAutospacing="0" w:after="0" w:afterAutospacing="0" w:line="240" w:lineRule="auto"/>
              <w:ind w:left="0" w:right="0"/>
              <w:jc w:val="both"/>
              <w:rPr>
                <w:rFonts w:hint="eastAsia" w:ascii="宋体" w:hAnsi="宋体" w:cs="宋体"/>
                <w:color w:val="000000"/>
                <w:kern w:val="2"/>
                <w:sz w:val="24"/>
              </w:rPr>
            </w:pPr>
            <w:r>
              <w:rPr>
                <w:rFonts w:hint="eastAsia" w:ascii="宋体" w:hAnsi="宋体" w:cs="宋体"/>
                <w:color w:val="000000"/>
                <w:kern w:val="2"/>
                <w:sz w:val="24"/>
              </w:rPr>
              <w:t>2 选项为用户有权限看到的所有指标</w:t>
            </w:r>
          </w:p>
        </w:tc>
        <w:tc>
          <w:tcPr>
            <w:tcW w:w="2953" w:type="dxa"/>
            <w:noWrap w:val="0"/>
            <w:vAlign w:val="top"/>
          </w:tcPr>
          <w:p>
            <w:pPr>
              <w:keepNext w:val="0"/>
              <w:keepLines w:val="0"/>
              <w:widowControl w:val="0"/>
              <w:suppressLineNumbers w:val="0"/>
              <w:spacing w:before="0" w:beforeAutospacing="0" w:after="0" w:afterAutospacing="0" w:line="240" w:lineRule="auto"/>
              <w:ind w:left="0" w:right="0"/>
              <w:jc w:val="both"/>
              <w:rPr>
                <w:rFonts w:hint="eastAsia" w:ascii="宋体" w:hAnsi="宋体" w:cs="宋体"/>
                <w:color w:val="000000"/>
                <w:kern w:val="2"/>
                <w:sz w:val="24"/>
              </w:rPr>
            </w:pPr>
            <w:r>
              <w:rPr>
                <w:rFonts w:hint="eastAsia" w:ascii="宋体" w:hAnsi="宋体" w:cs="宋体"/>
                <w:color w:val="000000"/>
                <w:kern w:val="2"/>
                <w:sz w:val="24"/>
              </w:rPr>
              <w:t>-默认提示语：请选择指标名称</w:t>
            </w:r>
          </w:p>
          <w:p>
            <w:pPr>
              <w:keepNext w:val="0"/>
              <w:keepLines w:val="0"/>
              <w:widowControl w:val="0"/>
              <w:suppressLineNumbers w:val="0"/>
              <w:spacing w:before="0" w:beforeAutospacing="0" w:after="0" w:afterAutospacing="0" w:line="240" w:lineRule="auto"/>
              <w:ind w:left="0" w:right="0"/>
              <w:jc w:val="both"/>
              <w:rPr>
                <w:rFonts w:hint="eastAsia" w:ascii="宋体" w:hAnsi="宋体" w:cs="宋体"/>
                <w:color w:val="000000"/>
                <w:kern w:val="2"/>
                <w:sz w:val="24"/>
              </w:rPr>
            </w:pPr>
            <w:r>
              <w:rPr>
                <w:rFonts w:hint="eastAsia" w:ascii="宋体" w:hAnsi="宋体" w:cs="宋体"/>
                <w:color w:val="000000"/>
                <w:kern w:val="2"/>
                <w:sz w:val="24"/>
              </w:rPr>
              <w:t>-错误提示语：指标名称不能为空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1" w:type="dxa"/>
            <w:noWrap w:val="0"/>
            <w:vAlign w:val="top"/>
          </w:tcPr>
          <w:p>
            <w:pPr>
              <w:keepNext w:val="0"/>
              <w:keepLines w:val="0"/>
              <w:widowControl w:val="0"/>
              <w:suppressLineNumbers w:val="0"/>
              <w:spacing w:before="0" w:beforeAutospacing="0" w:after="0" w:afterAutospacing="0" w:line="240" w:lineRule="auto"/>
              <w:ind w:left="0" w:right="0"/>
              <w:jc w:val="both"/>
              <w:rPr>
                <w:rFonts w:hint="eastAsia" w:ascii="宋体" w:hAnsi="宋体" w:cs="宋体"/>
                <w:color w:val="000000"/>
                <w:kern w:val="2"/>
                <w:sz w:val="24"/>
              </w:rPr>
            </w:pPr>
            <w:r>
              <w:rPr>
                <w:rFonts w:hint="eastAsia" w:ascii="宋体" w:hAnsi="宋体" w:cs="宋体"/>
                <w:color w:val="000000"/>
                <w:kern w:val="2"/>
                <w:sz w:val="24"/>
              </w:rPr>
              <w:t>频率</w:t>
            </w:r>
          </w:p>
        </w:tc>
        <w:tc>
          <w:tcPr>
            <w:tcW w:w="1179" w:type="dxa"/>
            <w:noWrap w:val="0"/>
            <w:vAlign w:val="top"/>
          </w:tcPr>
          <w:p>
            <w:pPr>
              <w:keepNext w:val="0"/>
              <w:keepLines w:val="0"/>
              <w:widowControl w:val="0"/>
              <w:suppressLineNumbers w:val="0"/>
              <w:spacing w:before="0" w:beforeAutospacing="0" w:after="0" w:afterAutospacing="0" w:line="240" w:lineRule="auto"/>
              <w:ind w:left="0" w:right="0"/>
              <w:jc w:val="both"/>
              <w:rPr>
                <w:rFonts w:hint="eastAsia" w:ascii="宋体" w:hAnsi="宋体" w:cs="宋体"/>
                <w:color w:val="000000"/>
                <w:kern w:val="2"/>
                <w:sz w:val="24"/>
              </w:rPr>
            </w:pPr>
          </w:p>
        </w:tc>
        <w:tc>
          <w:tcPr>
            <w:tcW w:w="847" w:type="dxa"/>
            <w:noWrap w:val="0"/>
            <w:vAlign w:val="top"/>
          </w:tcPr>
          <w:p>
            <w:pPr>
              <w:keepNext w:val="0"/>
              <w:keepLines w:val="0"/>
              <w:widowControl w:val="0"/>
              <w:suppressLineNumbers w:val="0"/>
              <w:spacing w:before="0" w:beforeAutospacing="0" w:after="0" w:afterAutospacing="0" w:line="240" w:lineRule="auto"/>
              <w:ind w:left="0" w:right="0"/>
              <w:jc w:val="both"/>
              <w:rPr>
                <w:rFonts w:hint="eastAsia" w:ascii="宋体" w:hAnsi="宋体" w:cs="宋体"/>
                <w:color w:val="000000"/>
                <w:kern w:val="2"/>
                <w:sz w:val="24"/>
              </w:rPr>
            </w:pPr>
          </w:p>
        </w:tc>
        <w:tc>
          <w:tcPr>
            <w:tcW w:w="733" w:type="dxa"/>
            <w:noWrap w:val="0"/>
            <w:vAlign w:val="top"/>
          </w:tcPr>
          <w:p>
            <w:pPr>
              <w:keepNext w:val="0"/>
              <w:keepLines w:val="0"/>
              <w:widowControl w:val="0"/>
              <w:suppressLineNumbers w:val="0"/>
              <w:spacing w:before="0" w:beforeAutospacing="0" w:after="0" w:afterAutospacing="0" w:line="240" w:lineRule="auto"/>
              <w:ind w:left="0" w:right="0"/>
              <w:jc w:val="both"/>
              <w:rPr>
                <w:rFonts w:hint="default" w:ascii="宋体" w:hAnsi="宋体" w:cs="宋体"/>
                <w:color w:val="000000"/>
                <w:kern w:val="2"/>
                <w:sz w:val="24"/>
              </w:rPr>
            </w:pPr>
            <w:r>
              <w:rPr>
                <w:rFonts w:hint="eastAsia" w:ascii="宋体" w:hAnsi="宋体" w:cs="宋体"/>
                <w:color w:val="000000"/>
                <w:kern w:val="2"/>
                <w:sz w:val="24"/>
              </w:rPr>
              <w:t>/</w:t>
            </w:r>
          </w:p>
        </w:tc>
        <w:tc>
          <w:tcPr>
            <w:tcW w:w="3217" w:type="dxa"/>
            <w:noWrap w:val="0"/>
            <w:vAlign w:val="top"/>
          </w:tcPr>
          <w:p>
            <w:pPr>
              <w:keepNext w:val="0"/>
              <w:keepLines w:val="0"/>
              <w:widowControl w:val="0"/>
              <w:suppressLineNumbers w:val="0"/>
              <w:spacing w:before="0" w:beforeAutospacing="0" w:after="0" w:afterAutospacing="0" w:line="240" w:lineRule="auto"/>
              <w:ind w:left="0" w:right="0"/>
              <w:jc w:val="both"/>
              <w:rPr>
                <w:rFonts w:hint="eastAsia" w:ascii="宋体" w:hAnsi="宋体" w:cs="宋体"/>
                <w:color w:val="000000"/>
                <w:kern w:val="2"/>
                <w:sz w:val="24"/>
              </w:rPr>
            </w:pPr>
            <w:r>
              <w:rPr>
                <w:rFonts w:hint="eastAsia" w:ascii="宋体" w:hAnsi="宋体" w:cs="宋体"/>
                <w:color w:val="000000"/>
                <w:kern w:val="2"/>
                <w:sz w:val="24"/>
              </w:rPr>
              <w:t>只是展示所选指标对应的频率</w:t>
            </w:r>
          </w:p>
        </w:tc>
        <w:tc>
          <w:tcPr>
            <w:tcW w:w="2953" w:type="dxa"/>
            <w:noWrap w:val="0"/>
            <w:vAlign w:val="top"/>
          </w:tcPr>
          <w:p>
            <w:pPr>
              <w:keepNext w:val="0"/>
              <w:keepLines w:val="0"/>
              <w:widowControl w:val="0"/>
              <w:suppressLineNumbers w:val="0"/>
              <w:spacing w:before="0" w:beforeAutospacing="0" w:after="0" w:afterAutospacing="0" w:line="240" w:lineRule="auto"/>
              <w:ind w:left="0" w:right="0"/>
              <w:jc w:val="both"/>
              <w:rPr>
                <w:rFonts w:hint="eastAsia" w:ascii="宋体" w:hAnsi="宋体" w:cs="宋体"/>
                <w:color w:val="000000"/>
                <w:kern w:val="2"/>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1" w:type="dxa"/>
            <w:noWrap w:val="0"/>
            <w:vAlign w:val="top"/>
          </w:tcPr>
          <w:p>
            <w:pPr>
              <w:keepNext w:val="0"/>
              <w:keepLines w:val="0"/>
              <w:widowControl w:val="0"/>
              <w:suppressLineNumbers w:val="0"/>
              <w:spacing w:before="0" w:beforeAutospacing="0" w:after="0" w:afterAutospacing="0" w:line="240" w:lineRule="auto"/>
              <w:ind w:left="0" w:right="0"/>
              <w:jc w:val="both"/>
              <w:rPr>
                <w:rFonts w:hint="eastAsia" w:ascii="宋体" w:hAnsi="宋体" w:cs="宋体"/>
                <w:color w:val="000000"/>
                <w:kern w:val="2"/>
                <w:sz w:val="24"/>
              </w:rPr>
            </w:pPr>
            <w:r>
              <w:rPr>
                <w:rFonts w:hint="eastAsia" w:ascii="宋体" w:hAnsi="宋体" w:cs="宋体"/>
                <w:color w:val="000000"/>
                <w:kern w:val="2"/>
                <w:sz w:val="24"/>
              </w:rPr>
              <w:t>维度维值_选择维度</w:t>
            </w:r>
          </w:p>
        </w:tc>
        <w:tc>
          <w:tcPr>
            <w:tcW w:w="1179" w:type="dxa"/>
            <w:noWrap w:val="0"/>
            <w:vAlign w:val="top"/>
          </w:tcPr>
          <w:p>
            <w:pPr>
              <w:keepNext w:val="0"/>
              <w:keepLines w:val="0"/>
              <w:widowControl w:val="0"/>
              <w:suppressLineNumbers w:val="0"/>
              <w:spacing w:before="0" w:beforeAutospacing="0" w:after="0" w:afterAutospacing="0" w:line="240" w:lineRule="auto"/>
              <w:ind w:left="0" w:right="0"/>
              <w:jc w:val="both"/>
              <w:rPr>
                <w:rFonts w:hint="eastAsia" w:ascii="宋体" w:hAnsi="宋体" w:cs="宋体"/>
                <w:color w:val="000000"/>
                <w:kern w:val="2"/>
                <w:sz w:val="24"/>
              </w:rPr>
            </w:pPr>
          </w:p>
        </w:tc>
        <w:tc>
          <w:tcPr>
            <w:tcW w:w="847" w:type="dxa"/>
            <w:noWrap w:val="0"/>
            <w:vAlign w:val="top"/>
          </w:tcPr>
          <w:p>
            <w:pPr>
              <w:keepNext w:val="0"/>
              <w:keepLines w:val="0"/>
              <w:widowControl w:val="0"/>
              <w:suppressLineNumbers w:val="0"/>
              <w:spacing w:before="0" w:beforeAutospacing="0" w:after="0" w:afterAutospacing="0" w:line="240" w:lineRule="auto"/>
              <w:ind w:left="0" w:right="0"/>
              <w:jc w:val="both"/>
              <w:rPr>
                <w:rFonts w:hint="eastAsia" w:ascii="宋体" w:hAnsi="宋体" w:cs="宋体"/>
                <w:color w:val="000000"/>
                <w:kern w:val="2"/>
                <w:sz w:val="24"/>
              </w:rPr>
            </w:pPr>
            <w:r>
              <w:rPr>
                <w:rFonts w:hint="eastAsia" w:ascii="宋体" w:hAnsi="宋体" w:cs="宋体"/>
                <w:color w:val="000000"/>
                <w:kern w:val="2"/>
                <w:sz w:val="24"/>
              </w:rPr>
              <w:t>下拉选择</w:t>
            </w:r>
          </w:p>
        </w:tc>
        <w:tc>
          <w:tcPr>
            <w:tcW w:w="733" w:type="dxa"/>
            <w:noWrap w:val="0"/>
            <w:vAlign w:val="top"/>
          </w:tcPr>
          <w:p>
            <w:pPr>
              <w:keepNext w:val="0"/>
              <w:keepLines w:val="0"/>
              <w:widowControl w:val="0"/>
              <w:suppressLineNumbers w:val="0"/>
              <w:spacing w:before="0" w:beforeAutospacing="0" w:after="0" w:afterAutospacing="0" w:line="240" w:lineRule="auto"/>
              <w:ind w:left="0" w:right="0"/>
              <w:jc w:val="both"/>
              <w:rPr>
                <w:rFonts w:hint="eastAsia" w:ascii="宋体" w:hAnsi="宋体" w:eastAsia="宋体" w:cs="宋体"/>
                <w:color w:val="000000"/>
                <w:kern w:val="2"/>
                <w:sz w:val="24"/>
                <w:lang w:eastAsia="zh-CN"/>
              </w:rPr>
            </w:pPr>
            <w:del w:id="311" w:author="周婷" w:date="2020-11-03T22:29:50Z">
              <w:r>
                <w:rPr>
                  <w:rFonts w:hint="eastAsia" w:ascii="宋体" w:hAnsi="宋体" w:cs="宋体"/>
                  <w:color w:val="000000"/>
                  <w:kern w:val="2"/>
                  <w:sz w:val="24"/>
                </w:rPr>
                <w:delText>是</w:delText>
              </w:r>
            </w:del>
            <w:ins w:id="312" w:author="周婷" w:date="2020-11-03T22:29:50Z">
              <w:r>
                <w:rPr>
                  <w:rFonts w:hint="eastAsia" w:cs="宋体"/>
                  <w:color w:val="000000"/>
                  <w:kern w:val="2"/>
                  <w:sz w:val="24"/>
                  <w:lang w:eastAsia="zh-CN"/>
                </w:rPr>
                <w:t>否</w:t>
              </w:r>
            </w:ins>
          </w:p>
        </w:tc>
        <w:tc>
          <w:tcPr>
            <w:tcW w:w="3217" w:type="dxa"/>
            <w:noWrap w:val="0"/>
            <w:vAlign w:val="top"/>
          </w:tcPr>
          <w:p>
            <w:pPr>
              <w:keepNext w:val="0"/>
              <w:keepLines w:val="0"/>
              <w:widowControl w:val="0"/>
              <w:suppressLineNumbers w:val="0"/>
              <w:spacing w:before="0" w:beforeAutospacing="0" w:after="0" w:afterAutospacing="0" w:line="240" w:lineRule="auto"/>
              <w:ind w:left="0" w:right="0"/>
              <w:jc w:val="both"/>
              <w:rPr>
                <w:rFonts w:hint="eastAsia" w:ascii="宋体" w:hAnsi="宋体" w:cs="宋体"/>
                <w:color w:val="000000"/>
                <w:kern w:val="2"/>
                <w:sz w:val="24"/>
              </w:rPr>
            </w:pPr>
            <w:r>
              <w:rPr>
                <w:rFonts w:hint="eastAsia" w:ascii="宋体" w:hAnsi="宋体" w:cs="宋体"/>
                <w:color w:val="000000"/>
                <w:kern w:val="2"/>
                <w:sz w:val="24"/>
              </w:rPr>
              <w:t>1 单选</w:t>
            </w:r>
          </w:p>
          <w:p>
            <w:pPr>
              <w:keepNext w:val="0"/>
              <w:keepLines w:val="0"/>
              <w:widowControl w:val="0"/>
              <w:suppressLineNumbers w:val="0"/>
              <w:spacing w:before="0" w:beforeAutospacing="0" w:after="0" w:afterAutospacing="0" w:line="240" w:lineRule="auto"/>
              <w:ind w:left="0" w:right="0"/>
              <w:jc w:val="both"/>
              <w:rPr>
                <w:rFonts w:hint="eastAsia" w:ascii="宋体" w:hAnsi="宋体" w:cs="宋体"/>
                <w:color w:val="000000"/>
                <w:kern w:val="2"/>
                <w:sz w:val="24"/>
              </w:rPr>
            </w:pPr>
            <w:r>
              <w:rPr>
                <w:rFonts w:hint="eastAsia" w:ascii="宋体" w:hAnsi="宋体" w:cs="宋体"/>
                <w:color w:val="000000"/>
                <w:kern w:val="2"/>
                <w:sz w:val="24"/>
              </w:rPr>
              <w:t>2 选项为指标对应的所有维度，包括但不限于：</w:t>
            </w:r>
          </w:p>
          <w:p>
            <w:pPr>
              <w:keepNext w:val="0"/>
              <w:keepLines w:val="0"/>
              <w:widowControl w:val="0"/>
              <w:suppressLineNumbers w:val="0"/>
              <w:spacing w:before="0" w:beforeAutospacing="0" w:after="0" w:afterAutospacing="0" w:line="240" w:lineRule="auto"/>
              <w:ind w:left="0" w:right="0"/>
              <w:jc w:val="both"/>
              <w:rPr>
                <w:rFonts w:hint="eastAsia" w:ascii="宋体" w:hAnsi="宋体" w:eastAsia="宋体" w:cs="宋体"/>
                <w:color w:val="000000"/>
                <w:kern w:val="2"/>
                <w:sz w:val="24"/>
                <w:lang w:eastAsia="zh-CN"/>
              </w:rPr>
            </w:pPr>
            <w:r>
              <w:rPr>
                <w:rFonts w:hint="eastAsia" w:ascii="宋体" w:hAnsi="宋体" w:cs="宋体"/>
                <w:color w:val="000000"/>
                <w:kern w:val="2"/>
                <w:sz w:val="24"/>
              </w:rPr>
              <w:t>-</w:t>
            </w:r>
            <w:r>
              <w:rPr>
                <w:rFonts w:hint="eastAsia" w:cs="宋体"/>
                <w:color w:val="000000"/>
                <w:kern w:val="2"/>
                <w:sz w:val="24"/>
                <w:lang w:eastAsia="zh-CN"/>
              </w:rPr>
              <w:t>地域</w:t>
            </w:r>
          </w:p>
          <w:p>
            <w:pPr>
              <w:keepNext w:val="0"/>
              <w:keepLines w:val="0"/>
              <w:widowControl w:val="0"/>
              <w:suppressLineNumbers w:val="0"/>
              <w:spacing w:before="0" w:beforeAutospacing="0" w:after="0" w:afterAutospacing="0" w:line="240" w:lineRule="auto"/>
              <w:ind w:left="0" w:right="0"/>
              <w:jc w:val="both"/>
              <w:rPr>
                <w:rFonts w:hint="eastAsia" w:ascii="宋体" w:hAnsi="宋体" w:cs="宋体"/>
                <w:color w:val="000000"/>
                <w:kern w:val="2"/>
                <w:sz w:val="24"/>
              </w:rPr>
            </w:pPr>
            <w:r>
              <w:rPr>
                <w:rFonts w:hint="eastAsia" w:cs="宋体"/>
                <w:color w:val="000000"/>
                <w:kern w:val="2"/>
                <w:sz w:val="24"/>
                <w:lang w:val="en-US" w:eastAsia="zh-CN"/>
              </w:rPr>
              <w:t>-</w:t>
            </w:r>
            <w:r>
              <w:rPr>
                <w:rFonts w:hint="eastAsia" w:ascii="宋体" w:hAnsi="宋体" w:cs="宋体"/>
                <w:color w:val="000000"/>
                <w:kern w:val="2"/>
                <w:sz w:val="24"/>
              </w:rPr>
              <w:t>机构</w:t>
            </w:r>
          </w:p>
          <w:p>
            <w:pPr>
              <w:keepNext w:val="0"/>
              <w:keepLines w:val="0"/>
              <w:widowControl w:val="0"/>
              <w:suppressLineNumbers w:val="0"/>
              <w:spacing w:before="0" w:beforeAutospacing="0" w:after="0" w:afterAutospacing="0" w:line="240" w:lineRule="auto"/>
              <w:ind w:left="0" w:right="0"/>
              <w:jc w:val="both"/>
              <w:rPr>
                <w:rFonts w:hint="eastAsia" w:ascii="宋体" w:hAnsi="宋体" w:cs="宋体"/>
                <w:color w:val="000000"/>
                <w:kern w:val="2"/>
                <w:sz w:val="24"/>
              </w:rPr>
            </w:pPr>
            <w:r>
              <w:rPr>
                <w:rFonts w:hint="eastAsia" w:ascii="宋体" w:hAnsi="宋体" w:cs="宋体"/>
                <w:color w:val="000000"/>
                <w:kern w:val="2"/>
                <w:sz w:val="24"/>
              </w:rPr>
              <w:t>-险种</w:t>
            </w:r>
          </w:p>
          <w:p>
            <w:pPr>
              <w:keepNext w:val="0"/>
              <w:keepLines w:val="0"/>
              <w:widowControl w:val="0"/>
              <w:suppressLineNumbers w:val="0"/>
              <w:spacing w:before="0" w:beforeAutospacing="0" w:after="0" w:afterAutospacing="0" w:line="240" w:lineRule="auto"/>
              <w:ind w:left="0" w:right="0"/>
              <w:jc w:val="both"/>
              <w:rPr>
                <w:rFonts w:hint="eastAsia" w:ascii="宋体" w:hAnsi="宋体" w:cs="宋体"/>
                <w:color w:val="000000"/>
                <w:kern w:val="2"/>
                <w:sz w:val="24"/>
              </w:rPr>
            </w:pPr>
            <w:r>
              <w:rPr>
                <w:rFonts w:hint="eastAsia" w:ascii="宋体" w:hAnsi="宋体" w:cs="宋体"/>
                <w:color w:val="000000"/>
                <w:kern w:val="2"/>
                <w:sz w:val="24"/>
              </w:rPr>
              <w:t>-渠道</w:t>
            </w:r>
          </w:p>
          <w:p>
            <w:pPr>
              <w:keepNext w:val="0"/>
              <w:keepLines w:val="0"/>
              <w:widowControl w:val="0"/>
              <w:suppressLineNumbers w:val="0"/>
              <w:spacing w:before="0" w:beforeAutospacing="0" w:after="0" w:afterAutospacing="0" w:line="240" w:lineRule="auto"/>
              <w:ind w:left="0" w:right="0"/>
              <w:jc w:val="both"/>
              <w:rPr>
                <w:rFonts w:hint="eastAsia" w:ascii="宋体" w:hAnsi="宋体" w:cs="宋体"/>
                <w:color w:val="000000"/>
                <w:kern w:val="2"/>
                <w:sz w:val="24"/>
              </w:rPr>
            </w:pPr>
            <w:r>
              <w:rPr>
                <w:rFonts w:hint="eastAsia" w:ascii="宋体" w:hAnsi="宋体" w:cs="宋体"/>
                <w:color w:val="000000"/>
                <w:kern w:val="2"/>
                <w:sz w:val="24"/>
              </w:rPr>
              <w:t>-业务</w:t>
            </w:r>
          </w:p>
          <w:p>
            <w:pPr>
              <w:keepNext w:val="0"/>
              <w:keepLines w:val="0"/>
              <w:widowControl w:val="0"/>
              <w:suppressLineNumbers w:val="0"/>
              <w:spacing w:before="0" w:beforeAutospacing="0" w:after="0" w:afterAutospacing="0" w:line="240" w:lineRule="auto"/>
              <w:ind w:left="0" w:right="0"/>
              <w:jc w:val="both"/>
              <w:rPr>
                <w:rFonts w:hint="eastAsia" w:ascii="宋体" w:hAnsi="宋体" w:cs="宋体"/>
                <w:color w:val="000000"/>
                <w:kern w:val="2"/>
                <w:sz w:val="24"/>
              </w:rPr>
            </w:pPr>
            <w:r>
              <w:rPr>
                <w:rFonts w:hint="eastAsia" w:ascii="宋体" w:hAnsi="宋体" w:cs="宋体"/>
                <w:color w:val="000000"/>
                <w:kern w:val="2"/>
                <w:sz w:val="24"/>
              </w:rPr>
              <w:t>3 可以新增</w:t>
            </w:r>
            <w:ins w:id="313" w:author="周婷" w:date="2020-11-03T22:29:23Z">
              <w:r>
                <w:rPr>
                  <w:rFonts w:hint="eastAsia" w:cs="宋体"/>
                  <w:color w:val="000000"/>
                  <w:kern w:val="2"/>
                  <w:sz w:val="24"/>
                  <w:lang w:eastAsia="zh-CN"/>
                </w:rPr>
                <w:t>选择</w:t>
              </w:r>
            </w:ins>
            <w:ins w:id="314" w:author="周婷" w:date="2020-11-03T22:29:24Z">
              <w:r>
                <w:rPr>
                  <w:rFonts w:hint="eastAsia" w:cs="宋体"/>
                  <w:color w:val="000000"/>
                  <w:kern w:val="2"/>
                  <w:sz w:val="24"/>
                  <w:lang w:eastAsia="zh-CN"/>
                </w:rPr>
                <w:t>多组</w:t>
              </w:r>
            </w:ins>
            <w:ins w:id="315" w:author="周婷" w:date="2020-11-03T22:29:26Z">
              <w:r>
                <w:rPr>
                  <w:rFonts w:hint="eastAsia" w:cs="宋体"/>
                  <w:color w:val="000000"/>
                  <w:kern w:val="2"/>
                  <w:sz w:val="24"/>
                  <w:lang w:eastAsia="zh-CN"/>
                </w:rPr>
                <w:t>维度</w:t>
              </w:r>
            </w:ins>
            <w:r>
              <w:rPr>
                <w:rFonts w:hint="eastAsia" w:ascii="宋体" w:hAnsi="宋体" w:cs="宋体"/>
                <w:color w:val="000000"/>
                <w:kern w:val="2"/>
                <w:sz w:val="24"/>
              </w:rPr>
              <w:t>，</w:t>
            </w:r>
            <w:r>
              <w:rPr>
                <w:rFonts w:hint="eastAsia" w:cs="宋体"/>
                <w:color w:val="000000"/>
                <w:kern w:val="2"/>
                <w:sz w:val="24"/>
                <w:lang w:eastAsia="zh-CN"/>
              </w:rPr>
              <w:t>具体逻辑请看表格后的阐述</w:t>
            </w:r>
          </w:p>
        </w:tc>
        <w:tc>
          <w:tcPr>
            <w:tcW w:w="2953" w:type="dxa"/>
            <w:noWrap w:val="0"/>
            <w:vAlign w:val="top"/>
          </w:tcPr>
          <w:p>
            <w:pPr>
              <w:keepNext w:val="0"/>
              <w:keepLines w:val="0"/>
              <w:widowControl w:val="0"/>
              <w:suppressLineNumbers w:val="0"/>
              <w:spacing w:before="0" w:beforeAutospacing="0" w:after="0" w:afterAutospacing="0" w:line="240" w:lineRule="auto"/>
              <w:ind w:left="0" w:right="0"/>
              <w:jc w:val="both"/>
              <w:rPr>
                <w:del w:id="316" w:author="周婷" w:date="2020-11-03T22:29:57Z"/>
                <w:rFonts w:hint="eastAsia" w:ascii="宋体" w:hAnsi="宋体" w:cs="宋体"/>
                <w:color w:val="000000"/>
                <w:kern w:val="2"/>
                <w:sz w:val="24"/>
              </w:rPr>
            </w:pPr>
            <w:del w:id="317" w:author="周婷" w:date="2020-11-03T22:29:57Z">
              <w:r>
                <w:rPr>
                  <w:rFonts w:hint="eastAsia" w:ascii="宋体" w:hAnsi="宋体" w:cs="宋体"/>
                  <w:color w:val="000000"/>
                  <w:kern w:val="2"/>
                  <w:sz w:val="24"/>
                </w:rPr>
                <w:delText>-默认提示语：请选择维度</w:delText>
              </w:r>
            </w:del>
          </w:p>
          <w:p>
            <w:pPr>
              <w:keepNext w:val="0"/>
              <w:keepLines w:val="0"/>
              <w:widowControl w:val="0"/>
              <w:suppressLineNumbers w:val="0"/>
              <w:spacing w:before="0" w:beforeAutospacing="0" w:after="0" w:afterAutospacing="0" w:line="240" w:lineRule="auto"/>
              <w:ind w:left="0" w:right="0"/>
              <w:jc w:val="both"/>
              <w:rPr>
                <w:rFonts w:hint="eastAsia" w:ascii="宋体" w:hAnsi="宋体" w:cs="宋体"/>
                <w:color w:val="000000"/>
                <w:kern w:val="2"/>
                <w:sz w:val="24"/>
              </w:rPr>
            </w:pPr>
            <w:del w:id="318" w:author="周婷" w:date="2020-11-03T22:29:57Z">
              <w:r>
                <w:rPr>
                  <w:rFonts w:hint="eastAsia" w:ascii="宋体" w:hAnsi="宋体" w:cs="宋体"/>
                  <w:color w:val="000000"/>
                  <w:kern w:val="2"/>
                  <w:sz w:val="24"/>
                </w:rPr>
                <w:delText>-错误提示语：维度不能为空</w:delText>
              </w:r>
            </w:del>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1" w:type="dxa"/>
            <w:noWrap w:val="0"/>
            <w:vAlign w:val="top"/>
          </w:tcPr>
          <w:p>
            <w:pPr>
              <w:keepNext w:val="0"/>
              <w:keepLines w:val="0"/>
              <w:widowControl w:val="0"/>
              <w:suppressLineNumbers w:val="0"/>
              <w:spacing w:before="0" w:beforeAutospacing="0" w:after="0" w:afterAutospacing="0" w:line="240" w:lineRule="auto"/>
              <w:ind w:left="0" w:right="0"/>
              <w:jc w:val="both"/>
              <w:rPr>
                <w:rFonts w:hint="eastAsia" w:ascii="宋体" w:hAnsi="宋体" w:cs="宋体"/>
                <w:color w:val="000000"/>
                <w:kern w:val="2"/>
                <w:sz w:val="24"/>
              </w:rPr>
            </w:pPr>
            <w:r>
              <w:rPr>
                <w:rFonts w:hint="eastAsia" w:ascii="宋体" w:hAnsi="宋体" w:cs="宋体"/>
                <w:color w:val="000000"/>
                <w:kern w:val="2"/>
                <w:sz w:val="24"/>
              </w:rPr>
              <w:t>维度维值_选择维值</w:t>
            </w:r>
          </w:p>
        </w:tc>
        <w:tc>
          <w:tcPr>
            <w:tcW w:w="1179" w:type="dxa"/>
            <w:noWrap w:val="0"/>
            <w:vAlign w:val="top"/>
          </w:tcPr>
          <w:p>
            <w:pPr>
              <w:keepNext w:val="0"/>
              <w:keepLines w:val="0"/>
              <w:widowControl w:val="0"/>
              <w:suppressLineNumbers w:val="0"/>
              <w:spacing w:before="0" w:beforeAutospacing="0" w:after="0" w:afterAutospacing="0" w:line="240" w:lineRule="auto"/>
              <w:ind w:left="0" w:right="0"/>
              <w:jc w:val="both"/>
              <w:rPr>
                <w:rFonts w:hint="eastAsia" w:ascii="宋体" w:hAnsi="宋体" w:cs="宋体"/>
                <w:color w:val="000000"/>
                <w:kern w:val="2"/>
                <w:sz w:val="24"/>
              </w:rPr>
            </w:pPr>
          </w:p>
        </w:tc>
        <w:tc>
          <w:tcPr>
            <w:tcW w:w="847" w:type="dxa"/>
            <w:noWrap w:val="0"/>
            <w:vAlign w:val="top"/>
          </w:tcPr>
          <w:p>
            <w:pPr>
              <w:keepNext w:val="0"/>
              <w:keepLines w:val="0"/>
              <w:widowControl w:val="0"/>
              <w:suppressLineNumbers w:val="0"/>
              <w:spacing w:before="0" w:beforeAutospacing="0" w:after="0" w:afterAutospacing="0" w:line="240" w:lineRule="auto"/>
              <w:ind w:left="0" w:right="0"/>
              <w:jc w:val="both"/>
              <w:rPr>
                <w:rFonts w:hint="eastAsia" w:ascii="宋体" w:hAnsi="宋体" w:cs="宋体"/>
                <w:color w:val="000000"/>
                <w:kern w:val="2"/>
                <w:sz w:val="24"/>
              </w:rPr>
            </w:pPr>
            <w:r>
              <w:rPr>
                <w:rFonts w:hint="eastAsia" w:ascii="宋体" w:hAnsi="宋体" w:cs="宋体"/>
                <w:color w:val="000000"/>
                <w:kern w:val="2"/>
                <w:sz w:val="24"/>
              </w:rPr>
              <w:t>下拉选择</w:t>
            </w:r>
          </w:p>
        </w:tc>
        <w:tc>
          <w:tcPr>
            <w:tcW w:w="733" w:type="dxa"/>
            <w:noWrap w:val="0"/>
            <w:vAlign w:val="top"/>
          </w:tcPr>
          <w:p>
            <w:pPr>
              <w:keepNext w:val="0"/>
              <w:keepLines w:val="0"/>
              <w:widowControl w:val="0"/>
              <w:suppressLineNumbers w:val="0"/>
              <w:spacing w:before="0" w:beforeAutospacing="0" w:after="0" w:afterAutospacing="0" w:line="240" w:lineRule="auto"/>
              <w:ind w:left="0" w:right="0"/>
              <w:jc w:val="both"/>
              <w:rPr>
                <w:rFonts w:hint="eastAsia" w:ascii="宋体" w:hAnsi="宋体" w:cs="宋体"/>
                <w:color w:val="000000"/>
                <w:kern w:val="2"/>
                <w:sz w:val="24"/>
              </w:rPr>
            </w:pPr>
            <w:ins w:id="319" w:author="周婷" w:date="2020-11-03T22:30:02Z">
              <w:r>
                <w:rPr>
                  <w:rFonts w:hint="eastAsia" w:cs="宋体"/>
                  <w:color w:val="000000"/>
                  <w:kern w:val="2"/>
                  <w:sz w:val="24"/>
                  <w:lang w:eastAsia="zh-CN"/>
                </w:rPr>
                <w:t>否</w:t>
              </w:r>
            </w:ins>
            <w:del w:id="320" w:author="周婷" w:date="2020-11-03T22:30:01Z">
              <w:r>
                <w:rPr>
                  <w:rFonts w:hint="eastAsia" w:ascii="宋体" w:hAnsi="宋体" w:cs="宋体"/>
                  <w:color w:val="000000"/>
                  <w:kern w:val="2"/>
                  <w:sz w:val="24"/>
                </w:rPr>
                <w:delText>是</w:delText>
              </w:r>
            </w:del>
          </w:p>
        </w:tc>
        <w:tc>
          <w:tcPr>
            <w:tcW w:w="3217" w:type="dxa"/>
            <w:noWrap w:val="0"/>
            <w:vAlign w:val="top"/>
          </w:tcPr>
          <w:p>
            <w:pPr>
              <w:keepNext w:val="0"/>
              <w:keepLines w:val="0"/>
              <w:widowControl w:val="0"/>
              <w:suppressLineNumbers w:val="0"/>
              <w:spacing w:before="0" w:beforeAutospacing="0" w:after="0" w:afterAutospacing="0" w:line="240" w:lineRule="auto"/>
              <w:ind w:left="0" w:right="0"/>
              <w:jc w:val="both"/>
              <w:rPr>
                <w:rFonts w:hint="eastAsia" w:ascii="宋体" w:hAnsi="宋体" w:eastAsia="宋体" w:cs="宋体"/>
                <w:color w:val="000000"/>
                <w:kern w:val="2"/>
                <w:sz w:val="24"/>
                <w:lang w:eastAsia="zh-CN"/>
              </w:rPr>
            </w:pPr>
            <w:r>
              <w:rPr>
                <w:rFonts w:hint="eastAsia" w:ascii="宋体" w:hAnsi="宋体" w:cs="宋体"/>
                <w:color w:val="000000"/>
                <w:kern w:val="2"/>
                <w:sz w:val="24"/>
              </w:rPr>
              <w:t xml:space="preserve">1 </w:t>
            </w:r>
            <w:r>
              <w:rPr>
                <w:rFonts w:hint="eastAsia" w:cs="宋体"/>
                <w:color w:val="000000"/>
                <w:kern w:val="2"/>
                <w:sz w:val="24"/>
                <w:lang w:eastAsia="zh-CN"/>
              </w:rPr>
              <w:t>单选</w:t>
            </w:r>
          </w:p>
          <w:p>
            <w:pPr>
              <w:keepNext w:val="0"/>
              <w:keepLines w:val="0"/>
              <w:widowControl w:val="0"/>
              <w:suppressLineNumbers w:val="0"/>
              <w:spacing w:before="0" w:beforeAutospacing="0" w:after="0" w:afterAutospacing="0" w:line="240" w:lineRule="auto"/>
              <w:ind w:left="0" w:right="0"/>
              <w:jc w:val="both"/>
              <w:rPr>
                <w:rFonts w:hint="eastAsia" w:ascii="宋体" w:hAnsi="宋体" w:cs="宋体"/>
                <w:color w:val="000000"/>
                <w:kern w:val="2"/>
                <w:sz w:val="24"/>
              </w:rPr>
            </w:pPr>
            <w:r>
              <w:rPr>
                <w:rFonts w:hint="eastAsia" w:ascii="宋体" w:hAnsi="宋体" w:cs="宋体"/>
                <w:color w:val="000000"/>
                <w:kern w:val="2"/>
                <w:sz w:val="24"/>
              </w:rPr>
              <w:t>2 选项为指标对应的维度下的维值</w:t>
            </w:r>
          </w:p>
          <w:p>
            <w:pPr>
              <w:keepNext w:val="0"/>
              <w:keepLines w:val="0"/>
              <w:widowControl w:val="0"/>
              <w:suppressLineNumbers w:val="0"/>
              <w:spacing w:before="0" w:beforeAutospacing="0" w:after="0" w:afterAutospacing="0" w:line="240" w:lineRule="auto"/>
              <w:ind w:left="0" w:right="0"/>
              <w:jc w:val="both"/>
              <w:rPr>
                <w:rFonts w:hint="eastAsia" w:ascii="宋体" w:hAnsi="宋体" w:cs="宋体"/>
                <w:color w:val="000000"/>
                <w:kern w:val="2"/>
                <w:sz w:val="24"/>
              </w:rPr>
            </w:pPr>
            <w:r>
              <w:rPr>
                <w:rFonts w:hint="eastAsia" w:ascii="宋体" w:hAnsi="宋体" w:cs="宋体"/>
                <w:color w:val="000000"/>
                <w:kern w:val="2"/>
                <w:sz w:val="24"/>
              </w:rPr>
              <w:t>3 可以新增</w:t>
            </w:r>
            <w:ins w:id="321" w:author="周婷" w:date="2020-11-03T22:29:35Z">
              <w:r>
                <w:rPr>
                  <w:rFonts w:hint="eastAsia" w:cs="宋体"/>
                  <w:color w:val="000000"/>
                  <w:kern w:val="2"/>
                  <w:sz w:val="24"/>
                  <w:lang w:eastAsia="zh-CN"/>
                </w:rPr>
                <w:t>选择多组维度</w:t>
              </w:r>
            </w:ins>
            <w:r>
              <w:rPr>
                <w:rFonts w:hint="eastAsia" w:ascii="宋体" w:hAnsi="宋体" w:cs="宋体"/>
                <w:color w:val="000000"/>
                <w:kern w:val="2"/>
                <w:sz w:val="24"/>
              </w:rPr>
              <w:t>，</w:t>
            </w:r>
            <w:r>
              <w:rPr>
                <w:rFonts w:hint="eastAsia" w:cs="宋体"/>
                <w:color w:val="000000"/>
                <w:kern w:val="2"/>
                <w:sz w:val="24"/>
                <w:lang w:eastAsia="zh-CN"/>
              </w:rPr>
              <w:t>具体逻辑请看表格后的阐述</w:t>
            </w:r>
          </w:p>
        </w:tc>
        <w:tc>
          <w:tcPr>
            <w:tcW w:w="2953" w:type="dxa"/>
            <w:noWrap w:val="0"/>
            <w:vAlign w:val="top"/>
          </w:tcPr>
          <w:p>
            <w:pPr>
              <w:keepNext w:val="0"/>
              <w:keepLines w:val="0"/>
              <w:widowControl w:val="0"/>
              <w:suppressLineNumbers w:val="0"/>
              <w:spacing w:before="0" w:beforeAutospacing="0" w:after="0" w:afterAutospacing="0" w:line="240" w:lineRule="auto"/>
              <w:ind w:left="0" w:right="0"/>
              <w:jc w:val="both"/>
              <w:rPr>
                <w:del w:id="322" w:author="周婷" w:date="2020-11-03T22:30:05Z"/>
                <w:rFonts w:hint="eastAsia" w:ascii="宋体" w:hAnsi="宋体" w:cs="宋体"/>
                <w:color w:val="000000"/>
                <w:kern w:val="2"/>
                <w:sz w:val="24"/>
              </w:rPr>
            </w:pPr>
            <w:del w:id="323" w:author="周婷" w:date="2020-11-03T22:30:05Z">
              <w:r>
                <w:rPr>
                  <w:rFonts w:hint="eastAsia" w:ascii="宋体" w:hAnsi="宋体" w:cs="宋体"/>
                  <w:color w:val="000000"/>
                  <w:kern w:val="2"/>
                  <w:sz w:val="24"/>
                </w:rPr>
                <w:delText>-默认提示语：请选择维值</w:delText>
              </w:r>
            </w:del>
          </w:p>
          <w:p>
            <w:pPr>
              <w:keepNext w:val="0"/>
              <w:keepLines w:val="0"/>
              <w:widowControl w:val="0"/>
              <w:suppressLineNumbers w:val="0"/>
              <w:spacing w:before="0" w:beforeAutospacing="0" w:after="0" w:afterAutospacing="0" w:line="240" w:lineRule="auto"/>
              <w:ind w:left="0" w:right="0"/>
              <w:jc w:val="both"/>
              <w:rPr>
                <w:rFonts w:hint="eastAsia" w:ascii="宋体" w:hAnsi="宋体" w:cs="宋体"/>
                <w:color w:val="000000"/>
                <w:kern w:val="2"/>
                <w:sz w:val="24"/>
              </w:rPr>
            </w:pPr>
            <w:del w:id="324" w:author="周婷" w:date="2020-11-03T22:30:05Z">
              <w:r>
                <w:rPr>
                  <w:rFonts w:hint="eastAsia" w:ascii="宋体" w:hAnsi="宋体" w:cs="宋体"/>
                  <w:color w:val="000000"/>
                  <w:kern w:val="2"/>
                  <w:sz w:val="24"/>
                </w:rPr>
                <w:delText>-错误提示语：维值不能为空</w:delText>
              </w:r>
            </w:del>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1" w:type="dxa"/>
            <w:noWrap w:val="0"/>
            <w:vAlign w:val="top"/>
          </w:tcPr>
          <w:p>
            <w:pPr>
              <w:keepNext w:val="0"/>
              <w:keepLines w:val="0"/>
              <w:widowControl w:val="0"/>
              <w:suppressLineNumbers w:val="0"/>
              <w:spacing w:before="0" w:beforeAutospacing="0" w:after="0" w:afterAutospacing="0" w:line="240" w:lineRule="auto"/>
              <w:ind w:left="0" w:right="0"/>
              <w:jc w:val="both"/>
              <w:rPr>
                <w:rFonts w:hint="eastAsia" w:ascii="宋体" w:hAnsi="宋体" w:cs="宋体"/>
                <w:color w:val="000000"/>
                <w:kern w:val="2"/>
                <w:sz w:val="24"/>
              </w:rPr>
            </w:pPr>
            <w:r>
              <w:rPr>
                <w:rFonts w:hint="eastAsia" w:ascii="宋体" w:hAnsi="宋体" w:cs="宋体"/>
                <w:color w:val="000000"/>
                <w:kern w:val="2"/>
                <w:sz w:val="24"/>
              </w:rPr>
              <w:t>运算规则</w:t>
            </w:r>
          </w:p>
        </w:tc>
        <w:tc>
          <w:tcPr>
            <w:tcW w:w="1179" w:type="dxa"/>
            <w:noWrap w:val="0"/>
            <w:vAlign w:val="top"/>
          </w:tcPr>
          <w:p>
            <w:pPr>
              <w:keepNext w:val="0"/>
              <w:keepLines w:val="0"/>
              <w:widowControl w:val="0"/>
              <w:suppressLineNumbers w:val="0"/>
              <w:spacing w:before="0" w:beforeAutospacing="0" w:after="0" w:afterAutospacing="0" w:line="240" w:lineRule="auto"/>
              <w:ind w:left="0" w:right="0"/>
              <w:jc w:val="both"/>
              <w:rPr>
                <w:rFonts w:hint="eastAsia" w:ascii="宋体" w:hAnsi="宋体" w:cs="宋体"/>
                <w:color w:val="000000"/>
                <w:kern w:val="2"/>
                <w:sz w:val="24"/>
              </w:rPr>
            </w:pPr>
          </w:p>
        </w:tc>
        <w:tc>
          <w:tcPr>
            <w:tcW w:w="847" w:type="dxa"/>
            <w:noWrap w:val="0"/>
            <w:vAlign w:val="top"/>
          </w:tcPr>
          <w:p>
            <w:pPr>
              <w:keepNext w:val="0"/>
              <w:keepLines w:val="0"/>
              <w:widowControl w:val="0"/>
              <w:suppressLineNumbers w:val="0"/>
              <w:spacing w:before="0" w:beforeAutospacing="0" w:after="0" w:afterAutospacing="0" w:line="240" w:lineRule="auto"/>
              <w:ind w:left="0" w:right="0"/>
              <w:jc w:val="both"/>
              <w:rPr>
                <w:rFonts w:hint="eastAsia" w:ascii="宋体" w:hAnsi="宋体" w:cs="宋体"/>
                <w:color w:val="000000"/>
                <w:kern w:val="2"/>
                <w:sz w:val="24"/>
              </w:rPr>
            </w:pPr>
            <w:r>
              <w:rPr>
                <w:rFonts w:hint="eastAsia" w:ascii="宋体" w:hAnsi="宋体" w:cs="宋体"/>
                <w:color w:val="000000"/>
                <w:kern w:val="2"/>
                <w:sz w:val="24"/>
              </w:rPr>
              <w:t>下拉选择</w:t>
            </w:r>
          </w:p>
        </w:tc>
        <w:tc>
          <w:tcPr>
            <w:tcW w:w="733" w:type="dxa"/>
            <w:noWrap w:val="0"/>
            <w:vAlign w:val="top"/>
          </w:tcPr>
          <w:p>
            <w:pPr>
              <w:keepNext w:val="0"/>
              <w:keepLines w:val="0"/>
              <w:widowControl w:val="0"/>
              <w:suppressLineNumbers w:val="0"/>
              <w:spacing w:before="0" w:beforeAutospacing="0" w:after="0" w:afterAutospacing="0" w:line="240" w:lineRule="auto"/>
              <w:ind w:left="0" w:right="0"/>
              <w:jc w:val="both"/>
              <w:rPr>
                <w:rFonts w:hint="eastAsia" w:ascii="宋体" w:hAnsi="宋体" w:cs="宋体"/>
                <w:color w:val="000000"/>
                <w:kern w:val="2"/>
                <w:sz w:val="24"/>
              </w:rPr>
            </w:pPr>
            <w:r>
              <w:rPr>
                <w:rFonts w:hint="eastAsia" w:ascii="宋体" w:hAnsi="宋体" w:cs="宋体"/>
                <w:color w:val="000000"/>
                <w:kern w:val="2"/>
                <w:sz w:val="24"/>
              </w:rPr>
              <w:t>是</w:t>
            </w:r>
          </w:p>
        </w:tc>
        <w:tc>
          <w:tcPr>
            <w:tcW w:w="3217" w:type="dxa"/>
            <w:noWrap w:val="0"/>
            <w:vAlign w:val="top"/>
          </w:tcPr>
          <w:p>
            <w:pPr>
              <w:keepNext w:val="0"/>
              <w:keepLines w:val="0"/>
              <w:widowControl w:val="0"/>
              <w:suppressLineNumbers w:val="0"/>
              <w:spacing w:before="0" w:beforeAutospacing="0" w:after="0" w:afterAutospacing="0" w:line="240" w:lineRule="auto"/>
              <w:ind w:left="0" w:right="0"/>
              <w:jc w:val="both"/>
              <w:rPr>
                <w:rFonts w:hint="eastAsia" w:ascii="宋体" w:hAnsi="宋体" w:cs="宋体"/>
                <w:color w:val="000000"/>
                <w:kern w:val="2"/>
                <w:sz w:val="24"/>
              </w:rPr>
            </w:pPr>
            <w:r>
              <w:rPr>
                <w:rFonts w:hint="eastAsia" w:ascii="宋体" w:hAnsi="宋体" w:cs="宋体"/>
                <w:color w:val="000000"/>
                <w:kern w:val="2"/>
                <w:sz w:val="24"/>
              </w:rPr>
              <w:t>1单选</w:t>
            </w:r>
          </w:p>
          <w:p>
            <w:pPr>
              <w:keepNext w:val="0"/>
              <w:keepLines w:val="0"/>
              <w:widowControl w:val="0"/>
              <w:suppressLineNumbers w:val="0"/>
              <w:spacing w:before="0" w:beforeAutospacing="0" w:after="0" w:afterAutospacing="0" w:line="240" w:lineRule="auto"/>
              <w:ind w:left="0" w:right="0"/>
              <w:jc w:val="both"/>
              <w:rPr>
                <w:rFonts w:hint="eastAsia" w:ascii="宋体" w:hAnsi="宋体" w:cs="宋体"/>
                <w:color w:val="000000"/>
                <w:kern w:val="2"/>
                <w:sz w:val="24"/>
              </w:rPr>
            </w:pPr>
            <w:r>
              <w:rPr>
                <w:rFonts w:hint="eastAsia" w:ascii="宋体" w:hAnsi="宋体" w:cs="宋体"/>
                <w:color w:val="000000"/>
                <w:kern w:val="2"/>
                <w:sz w:val="24"/>
              </w:rPr>
              <w:t>2选项包括：</w:t>
            </w:r>
          </w:p>
          <w:p>
            <w:pPr>
              <w:keepNext w:val="0"/>
              <w:keepLines w:val="0"/>
              <w:widowControl w:val="0"/>
              <w:suppressLineNumbers w:val="0"/>
              <w:spacing w:before="0" w:beforeAutospacing="0" w:after="0" w:afterAutospacing="0" w:line="240" w:lineRule="auto"/>
              <w:ind w:left="0" w:right="0"/>
              <w:jc w:val="both"/>
              <w:rPr>
                <w:rFonts w:hint="eastAsia" w:cs="宋体"/>
                <w:color w:val="000000"/>
                <w:kern w:val="2"/>
                <w:sz w:val="24"/>
                <w:lang w:val="en-US" w:eastAsia="zh-CN"/>
              </w:rPr>
            </w:pPr>
            <w:r>
              <w:rPr>
                <w:rFonts w:hint="eastAsia" w:cs="宋体"/>
                <w:color w:val="000000"/>
                <w:kern w:val="2"/>
                <w:sz w:val="24"/>
                <w:lang w:val="en-US" w:eastAsia="zh-CN"/>
              </w:rPr>
              <w:t>-等于</w:t>
            </w:r>
          </w:p>
          <w:p>
            <w:pPr>
              <w:keepNext w:val="0"/>
              <w:keepLines w:val="0"/>
              <w:widowControl w:val="0"/>
              <w:suppressLineNumbers w:val="0"/>
              <w:spacing w:before="0" w:beforeAutospacing="0" w:after="0" w:afterAutospacing="0" w:line="240" w:lineRule="auto"/>
              <w:ind w:left="0" w:right="0"/>
              <w:jc w:val="both"/>
              <w:rPr>
                <w:rFonts w:hint="default" w:cs="宋体"/>
                <w:color w:val="000000"/>
                <w:kern w:val="2"/>
                <w:sz w:val="24"/>
                <w:lang w:val="en-US" w:eastAsia="zh-CN"/>
              </w:rPr>
            </w:pPr>
            <w:r>
              <w:rPr>
                <w:rFonts w:hint="eastAsia" w:cs="宋体"/>
                <w:color w:val="000000"/>
                <w:kern w:val="2"/>
                <w:sz w:val="24"/>
                <w:lang w:val="en-US" w:eastAsia="zh-CN"/>
              </w:rPr>
              <w:t>-不等于</w:t>
            </w:r>
          </w:p>
          <w:p>
            <w:pPr>
              <w:keepNext w:val="0"/>
              <w:keepLines w:val="0"/>
              <w:widowControl w:val="0"/>
              <w:suppressLineNumbers w:val="0"/>
              <w:spacing w:before="0" w:beforeAutospacing="0" w:after="0" w:afterAutospacing="0" w:line="240" w:lineRule="auto"/>
              <w:ind w:left="0" w:right="0"/>
              <w:jc w:val="both"/>
              <w:rPr>
                <w:rFonts w:hint="eastAsia" w:ascii="宋体" w:hAnsi="宋体" w:cs="宋体"/>
                <w:color w:val="000000"/>
                <w:kern w:val="2"/>
                <w:sz w:val="24"/>
              </w:rPr>
            </w:pPr>
            <w:r>
              <w:rPr>
                <w:rFonts w:hint="eastAsia" w:ascii="宋体" w:hAnsi="宋体" w:cs="宋体"/>
                <w:color w:val="000000"/>
                <w:kern w:val="2"/>
                <w:sz w:val="24"/>
              </w:rPr>
              <w:t>-大于</w:t>
            </w:r>
          </w:p>
          <w:p>
            <w:pPr>
              <w:keepNext w:val="0"/>
              <w:keepLines w:val="0"/>
              <w:widowControl w:val="0"/>
              <w:suppressLineNumbers w:val="0"/>
              <w:spacing w:before="0" w:beforeAutospacing="0" w:after="0" w:afterAutospacing="0" w:line="240" w:lineRule="auto"/>
              <w:ind w:left="0" w:right="0"/>
              <w:jc w:val="both"/>
              <w:rPr>
                <w:rFonts w:hint="eastAsia" w:ascii="宋体" w:hAnsi="宋体" w:cs="宋体"/>
                <w:color w:val="000000"/>
                <w:kern w:val="2"/>
                <w:sz w:val="24"/>
              </w:rPr>
            </w:pPr>
            <w:r>
              <w:rPr>
                <w:rFonts w:hint="eastAsia" w:ascii="宋体" w:hAnsi="宋体" w:cs="宋体"/>
                <w:color w:val="000000"/>
                <w:kern w:val="2"/>
                <w:sz w:val="24"/>
              </w:rPr>
              <w:t>-小于</w:t>
            </w:r>
          </w:p>
          <w:p>
            <w:pPr>
              <w:keepNext w:val="0"/>
              <w:keepLines w:val="0"/>
              <w:widowControl w:val="0"/>
              <w:suppressLineNumbers w:val="0"/>
              <w:spacing w:before="0" w:beforeAutospacing="0" w:after="0" w:afterAutospacing="0" w:line="240" w:lineRule="auto"/>
              <w:ind w:left="0" w:right="0"/>
              <w:jc w:val="both"/>
              <w:rPr>
                <w:rFonts w:hint="eastAsia" w:cs="宋体"/>
                <w:color w:val="000000"/>
                <w:kern w:val="2"/>
                <w:sz w:val="24"/>
                <w:lang w:val="en-US" w:eastAsia="zh-CN"/>
              </w:rPr>
            </w:pPr>
            <w:r>
              <w:rPr>
                <w:rFonts w:hint="eastAsia" w:cs="宋体"/>
                <w:color w:val="000000"/>
                <w:kern w:val="2"/>
                <w:sz w:val="24"/>
                <w:lang w:val="en-US" w:eastAsia="zh-CN"/>
              </w:rPr>
              <w:t>-区间</w:t>
            </w:r>
          </w:p>
          <w:p>
            <w:pPr>
              <w:keepNext w:val="0"/>
              <w:keepLines w:val="0"/>
              <w:widowControl w:val="0"/>
              <w:suppressLineNumbers w:val="0"/>
              <w:spacing w:before="0" w:beforeAutospacing="0" w:after="0" w:afterAutospacing="0" w:line="240" w:lineRule="auto"/>
              <w:ind w:left="0" w:right="0"/>
              <w:jc w:val="both"/>
              <w:rPr>
                <w:rFonts w:hint="eastAsia" w:cs="宋体"/>
                <w:color w:val="000000"/>
                <w:kern w:val="2"/>
                <w:sz w:val="24"/>
                <w:lang w:val="en-US" w:eastAsia="zh-CN"/>
              </w:rPr>
            </w:pPr>
            <w:r>
              <w:rPr>
                <w:rFonts w:hint="eastAsia" w:cs="宋体"/>
                <w:color w:val="000000"/>
                <w:kern w:val="2"/>
                <w:sz w:val="24"/>
                <w:lang w:val="en-US" w:eastAsia="zh-CN"/>
              </w:rPr>
              <w:t>-有值</w:t>
            </w:r>
          </w:p>
          <w:p>
            <w:pPr>
              <w:keepNext w:val="0"/>
              <w:keepLines w:val="0"/>
              <w:widowControl w:val="0"/>
              <w:suppressLineNumbers w:val="0"/>
              <w:spacing w:before="0" w:beforeAutospacing="0" w:after="0" w:afterAutospacing="0" w:line="240" w:lineRule="auto"/>
              <w:ind w:left="0" w:right="0"/>
              <w:jc w:val="both"/>
              <w:rPr>
                <w:rFonts w:hint="default" w:cs="宋体"/>
                <w:color w:val="000000"/>
                <w:kern w:val="2"/>
                <w:sz w:val="24"/>
                <w:lang w:val="en-US" w:eastAsia="zh-CN"/>
              </w:rPr>
            </w:pPr>
            <w:r>
              <w:rPr>
                <w:rFonts w:hint="eastAsia" w:cs="宋体"/>
                <w:color w:val="000000"/>
                <w:kern w:val="2"/>
                <w:sz w:val="24"/>
                <w:lang w:val="en-US" w:eastAsia="zh-CN"/>
              </w:rPr>
              <w:t>-没值</w:t>
            </w:r>
          </w:p>
        </w:tc>
        <w:tc>
          <w:tcPr>
            <w:tcW w:w="2953" w:type="dxa"/>
            <w:noWrap w:val="0"/>
            <w:vAlign w:val="top"/>
          </w:tcPr>
          <w:p>
            <w:pPr>
              <w:keepNext w:val="0"/>
              <w:keepLines w:val="0"/>
              <w:widowControl w:val="0"/>
              <w:suppressLineNumbers w:val="0"/>
              <w:spacing w:before="0" w:beforeAutospacing="0" w:after="0" w:afterAutospacing="0" w:line="240" w:lineRule="auto"/>
              <w:ind w:left="0" w:right="0"/>
              <w:jc w:val="both"/>
              <w:rPr>
                <w:rFonts w:hint="eastAsia" w:ascii="宋体" w:hAnsi="宋体" w:cs="宋体"/>
                <w:color w:val="000000"/>
                <w:kern w:val="2"/>
                <w:sz w:val="24"/>
              </w:rPr>
            </w:pPr>
            <w:r>
              <w:rPr>
                <w:rFonts w:hint="eastAsia" w:ascii="宋体" w:hAnsi="宋体" w:cs="宋体"/>
                <w:color w:val="000000"/>
                <w:kern w:val="2"/>
                <w:sz w:val="24"/>
              </w:rPr>
              <w:t>-默认提示语：请选择运算规则</w:t>
            </w:r>
          </w:p>
          <w:p>
            <w:pPr>
              <w:keepNext w:val="0"/>
              <w:keepLines w:val="0"/>
              <w:widowControl w:val="0"/>
              <w:suppressLineNumbers w:val="0"/>
              <w:spacing w:before="0" w:beforeAutospacing="0" w:after="0" w:afterAutospacing="0" w:line="240" w:lineRule="auto"/>
              <w:ind w:left="0" w:right="0"/>
              <w:jc w:val="both"/>
              <w:rPr>
                <w:rFonts w:hint="eastAsia" w:ascii="宋体" w:hAnsi="宋体" w:cs="宋体"/>
                <w:color w:val="000000"/>
                <w:kern w:val="2"/>
                <w:sz w:val="24"/>
              </w:rPr>
            </w:pPr>
            <w:r>
              <w:rPr>
                <w:rFonts w:hint="eastAsia" w:ascii="宋体" w:hAnsi="宋体" w:cs="宋体"/>
                <w:color w:val="000000"/>
                <w:kern w:val="2"/>
                <w:sz w:val="24"/>
              </w:rPr>
              <w:t>-错误提示语：运算规则不能为空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1" w:type="dxa"/>
            <w:noWrap w:val="0"/>
            <w:vAlign w:val="top"/>
          </w:tcPr>
          <w:p>
            <w:pPr>
              <w:keepNext w:val="0"/>
              <w:keepLines w:val="0"/>
              <w:widowControl w:val="0"/>
              <w:suppressLineNumbers w:val="0"/>
              <w:spacing w:before="0" w:beforeAutospacing="0" w:after="0" w:afterAutospacing="0" w:line="240" w:lineRule="auto"/>
              <w:ind w:left="0" w:right="0"/>
              <w:jc w:val="both"/>
              <w:rPr>
                <w:rFonts w:hint="eastAsia" w:ascii="宋体" w:hAnsi="宋体" w:cs="宋体"/>
                <w:color w:val="000000"/>
                <w:kern w:val="2"/>
                <w:sz w:val="24"/>
              </w:rPr>
            </w:pPr>
            <w:r>
              <w:rPr>
                <w:rFonts w:hint="eastAsia" w:cs="宋体"/>
                <w:color w:val="000000"/>
                <w:kern w:val="2"/>
                <w:sz w:val="24"/>
                <w:lang w:eastAsia="zh-CN"/>
              </w:rPr>
              <w:t>预算规则</w:t>
            </w:r>
            <w:r>
              <w:rPr>
                <w:rFonts w:hint="eastAsia" w:cs="宋体"/>
                <w:color w:val="000000"/>
                <w:kern w:val="2"/>
                <w:sz w:val="24"/>
                <w:lang w:val="en-US" w:eastAsia="zh-CN"/>
              </w:rPr>
              <w:t>_</w:t>
            </w:r>
            <w:r>
              <w:rPr>
                <w:rFonts w:hint="eastAsia" w:ascii="宋体" w:hAnsi="宋体" w:cs="宋体"/>
                <w:color w:val="000000"/>
                <w:kern w:val="2"/>
                <w:sz w:val="24"/>
              </w:rPr>
              <w:t>阈值</w:t>
            </w:r>
          </w:p>
        </w:tc>
        <w:tc>
          <w:tcPr>
            <w:tcW w:w="1179" w:type="dxa"/>
            <w:noWrap w:val="0"/>
            <w:vAlign w:val="top"/>
          </w:tcPr>
          <w:p>
            <w:pPr>
              <w:keepNext w:val="0"/>
              <w:keepLines w:val="0"/>
              <w:widowControl w:val="0"/>
              <w:suppressLineNumbers w:val="0"/>
              <w:spacing w:before="0" w:beforeAutospacing="0" w:after="0" w:afterAutospacing="0" w:line="240" w:lineRule="auto"/>
              <w:ind w:left="0" w:right="0"/>
              <w:jc w:val="both"/>
              <w:rPr>
                <w:rFonts w:hint="eastAsia" w:ascii="宋体" w:hAnsi="宋体" w:cs="宋体"/>
                <w:color w:val="000000"/>
                <w:kern w:val="2"/>
                <w:sz w:val="24"/>
              </w:rPr>
            </w:pPr>
          </w:p>
        </w:tc>
        <w:tc>
          <w:tcPr>
            <w:tcW w:w="847" w:type="dxa"/>
            <w:noWrap w:val="0"/>
            <w:vAlign w:val="top"/>
          </w:tcPr>
          <w:p>
            <w:pPr>
              <w:keepNext w:val="0"/>
              <w:keepLines w:val="0"/>
              <w:widowControl w:val="0"/>
              <w:suppressLineNumbers w:val="0"/>
              <w:spacing w:before="0" w:beforeAutospacing="0" w:after="0" w:afterAutospacing="0" w:line="240" w:lineRule="auto"/>
              <w:ind w:left="0" w:right="0"/>
              <w:jc w:val="both"/>
              <w:rPr>
                <w:rFonts w:hint="eastAsia" w:ascii="宋体" w:hAnsi="宋体" w:cs="宋体"/>
                <w:color w:val="000000"/>
                <w:kern w:val="2"/>
                <w:sz w:val="24"/>
              </w:rPr>
            </w:pPr>
            <w:r>
              <w:rPr>
                <w:rFonts w:hint="eastAsia" w:ascii="宋体" w:hAnsi="宋体" w:cs="宋体"/>
                <w:color w:val="000000"/>
                <w:kern w:val="2"/>
                <w:sz w:val="24"/>
              </w:rPr>
              <w:t>文本</w:t>
            </w:r>
          </w:p>
        </w:tc>
        <w:tc>
          <w:tcPr>
            <w:tcW w:w="733" w:type="dxa"/>
            <w:noWrap w:val="0"/>
            <w:vAlign w:val="top"/>
          </w:tcPr>
          <w:p>
            <w:pPr>
              <w:keepNext w:val="0"/>
              <w:keepLines w:val="0"/>
              <w:widowControl w:val="0"/>
              <w:suppressLineNumbers w:val="0"/>
              <w:spacing w:before="0" w:beforeAutospacing="0" w:after="0" w:afterAutospacing="0" w:line="240" w:lineRule="auto"/>
              <w:ind w:left="0" w:right="0"/>
              <w:jc w:val="both"/>
              <w:rPr>
                <w:rFonts w:hint="eastAsia" w:ascii="宋体" w:hAnsi="宋体" w:cs="宋体"/>
                <w:color w:val="000000"/>
                <w:kern w:val="2"/>
                <w:sz w:val="24"/>
              </w:rPr>
            </w:pPr>
            <w:r>
              <w:rPr>
                <w:rFonts w:hint="eastAsia" w:ascii="宋体" w:hAnsi="宋体" w:cs="宋体"/>
                <w:color w:val="000000"/>
                <w:kern w:val="2"/>
                <w:sz w:val="24"/>
              </w:rPr>
              <w:t>是</w:t>
            </w:r>
          </w:p>
        </w:tc>
        <w:tc>
          <w:tcPr>
            <w:tcW w:w="3217" w:type="dxa"/>
            <w:noWrap w:val="0"/>
            <w:vAlign w:val="top"/>
          </w:tcPr>
          <w:p>
            <w:pPr>
              <w:keepNext w:val="0"/>
              <w:keepLines w:val="0"/>
              <w:widowControl w:val="0"/>
              <w:suppressLineNumbers w:val="0"/>
              <w:spacing w:before="0" w:beforeAutospacing="0" w:after="0" w:afterAutospacing="0" w:line="240" w:lineRule="auto"/>
              <w:ind w:left="0" w:right="0"/>
              <w:jc w:val="both"/>
              <w:rPr>
                <w:rFonts w:hint="default" w:cs="宋体"/>
                <w:color w:val="000000"/>
                <w:kern w:val="2"/>
                <w:sz w:val="24"/>
                <w:lang w:val="en-US" w:eastAsia="zh-CN"/>
              </w:rPr>
            </w:pPr>
            <w:r>
              <w:rPr>
                <w:rFonts w:hint="eastAsia" w:ascii="宋体" w:hAnsi="宋体" w:cs="宋体"/>
                <w:color w:val="000000"/>
                <w:kern w:val="2"/>
                <w:sz w:val="24"/>
              </w:rPr>
              <w:t>1</w:t>
            </w:r>
            <w:r>
              <w:rPr>
                <w:rFonts w:hint="eastAsia" w:cs="宋体"/>
                <w:color w:val="000000"/>
                <w:kern w:val="2"/>
                <w:sz w:val="24"/>
                <w:lang w:eastAsia="zh-CN"/>
              </w:rPr>
              <w:t>如果选择的运算规则是等于、不等于、大于、下于则需要写</w:t>
            </w:r>
            <w:r>
              <w:rPr>
                <w:rFonts w:hint="eastAsia" w:cs="宋体"/>
                <w:color w:val="000000"/>
                <w:kern w:val="2"/>
                <w:sz w:val="24"/>
                <w:lang w:val="en-US" w:eastAsia="zh-CN"/>
              </w:rPr>
              <w:t>1个阈值；如果选择的运算规则是区间，则需要写2个阈值，最小值和最大值；如果选择的是有值、没值，则不用填写阈值；</w:t>
            </w:r>
          </w:p>
          <w:p>
            <w:pPr>
              <w:keepNext w:val="0"/>
              <w:keepLines w:val="0"/>
              <w:widowControl w:val="0"/>
              <w:suppressLineNumbers w:val="0"/>
              <w:spacing w:before="0" w:beforeAutospacing="0" w:after="0" w:afterAutospacing="0" w:line="240" w:lineRule="auto"/>
              <w:ind w:left="0" w:right="0"/>
              <w:jc w:val="both"/>
              <w:rPr>
                <w:rFonts w:hint="eastAsia" w:ascii="宋体" w:hAnsi="宋体" w:cs="宋体"/>
                <w:color w:val="000000"/>
                <w:kern w:val="2"/>
                <w:sz w:val="24"/>
              </w:rPr>
            </w:pPr>
            <w:r>
              <w:rPr>
                <w:rFonts w:hint="eastAsia" w:cs="宋体"/>
                <w:color w:val="000000"/>
                <w:kern w:val="2"/>
                <w:sz w:val="24"/>
                <w:lang w:val="en-US" w:eastAsia="zh-CN"/>
              </w:rPr>
              <w:t>2</w:t>
            </w:r>
            <w:r>
              <w:rPr>
                <w:rFonts w:hint="eastAsia" w:ascii="宋体" w:hAnsi="宋体" w:cs="宋体"/>
                <w:color w:val="000000"/>
                <w:kern w:val="2"/>
                <w:sz w:val="24"/>
              </w:rPr>
              <w:t>阈值只能输入数字，量级包括：</w:t>
            </w:r>
          </w:p>
          <w:p>
            <w:pPr>
              <w:keepNext w:val="0"/>
              <w:keepLines w:val="0"/>
              <w:widowControl w:val="0"/>
              <w:suppressLineNumbers w:val="0"/>
              <w:spacing w:before="0" w:beforeAutospacing="0" w:after="0" w:afterAutospacing="0" w:line="240" w:lineRule="auto"/>
              <w:ind w:left="0" w:right="0"/>
              <w:jc w:val="both"/>
              <w:rPr>
                <w:rFonts w:hint="default" w:ascii="宋体" w:hAnsi="宋体" w:cs="宋体"/>
                <w:color w:val="000000"/>
                <w:kern w:val="2"/>
                <w:sz w:val="24"/>
              </w:rPr>
            </w:pPr>
            <w:r>
              <w:rPr>
                <w:rFonts w:hint="eastAsia" w:ascii="宋体" w:hAnsi="宋体" w:cs="宋体"/>
                <w:color w:val="000000"/>
                <w:kern w:val="2"/>
                <w:sz w:val="24"/>
              </w:rPr>
              <w:t>--</w:t>
            </w:r>
          </w:p>
          <w:p>
            <w:pPr>
              <w:keepNext w:val="0"/>
              <w:keepLines w:val="0"/>
              <w:widowControl w:val="0"/>
              <w:suppressLineNumbers w:val="0"/>
              <w:spacing w:before="0" w:beforeAutospacing="0" w:after="0" w:afterAutospacing="0" w:line="240" w:lineRule="auto"/>
              <w:ind w:left="0" w:right="0"/>
              <w:jc w:val="both"/>
              <w:rPr>
                <w:rFonts w:hint="eastAsia" w:ascii="宋体" w:hAnsi="宋体" w:cs="宋体"/>
                <w:color w:val="000000"/>
                <w:kern w:val="2"/>
                <w:sz w:val="24"/>
              </w:rPr>
            </w:pPr>
            <w:r>
              <w:rPr>
                <w:rFonts w:hint="eastAsia" w:ascii="宋体" w:hAnsi="宋体" w:cs="宋体"/>
                <w:color w:val="000000"/>
                <w:kern w:val="2"/>
                <w:sz w:val="24"/>
              </w:rPr>
              <w:t>-万</w:t>
            </w:r>
          </w:p>
          <w:p>
            <w:pPr>
              <w:keepNext w:val="0"/>
              <w:keepLines w:val="0"/>
              <w:widowControl w:val="0"/>
              <w:suppressLineNumbers w:val="0"/>
              <w:spacing w:before="0" w:beforeAutospacing="0" w:after="0" w:afterAutospacing="0" w:line="240" w:lineRule="auto"/>
              <w:ind w:left="0" w:right="0"/>
              <w:jc w:val="both"/>
              <w:rPr>
                <w:rFonts w:hint="eastAsia" w:ascii="宋体" w:hAnsi="宋体" w:cs="宋体"/>
                <w:color w:val="000000"/>
                <w:kern w:val="2"/>
                <w:sz w:val="24"/>
              </w:rPr>
            </w:pPr>
            <w:r>
              <w:rPr>
                <w:rFonts w:hint="eastAsia" w:ascii="宋体" w:hAnsi="宋体" w:cs="宋体"/>
                <w:color w:val="000000"/>
                <w:kern w:val="2"/>
                <w:sz w:val="24"/>
              </w:rPr>
              <w:t>-百万</w:t>
            </w:r>
          </w:p>
          <w:p>
            <w:pPr>
              <w:keepNext w:val="0"/>
              <w:keepLines w:val="0"/>
              <w:widowControl w:val="0"/>
              <w:suppressLineNumbers w:val="0"/>
              <w:spacing w:before="0" w:beforeAutospacing="0" w:after="0" w:afterAutospacing="0" w:line="240" w:lineRule="auto"/>
              <w:ind w:left="0" w:right="0"/>
              <w:jc w:val="both"/>
              <w:rPr>
                <w:rFonts w:hint="eastAsia" w:ascii="宋体" w:hAnsi="宋体" w:cs="宋体"/>
                <w:color w:val="000000"/>
                <w:kern w:val="2"/>
                <w:sz w:val="24"/>
              </w:rPr>
            </w:pPr>
            <w:r>
              <w:rPr>
                <w:rFonts w:hint="eastAsia" w:ascii="宋体" w:hAnsi="宋体" w:cs="宋体"/>
                <w:color w:val="000000"/>
                <w:kern w:val="2"/>
                <w:sz w:val="24"/>
              </w:rPr>
              <w:t>-千万</w:t>
            </w:r>
          </w:p>
          <w:p>
            <w:pPr>
              <w:keepNext w:val="0"/>
              <w:keepLines w:val="0"/>
              <w:widowControl w:val="0"/>
              <w:suppressLineNumbers w:val="0"/>
              <w:spacing w:before="0" w:beforeAutospacing="0" w:after="0" w:afterAutospacing="0" w:line="240" w:lineRule="auto"/>
              <w:ind w:left="0" w:right="0"/>
              <w:jc w:val="both"/>
              <w:rPr>
                <w:rFonts w:hint="eastAsia" w:ascii="宋体" w:hAnsi="宋体" w:cs="宋体"/>
                <w:color w:val="000000"/>
                <w:kern w:val="2"/>
                <w:sz w:val="24"/>
              </w:rPr>
            </w:pPr>
            <w:r>
              <w:rPr>
                <w:rFonts w:hint="eastAsia" w:ascii="宋体" w:hAnsi="宋体" w:cs="宋体"/>
                <w:color w:val="000000"/>
                <w:kern w:val="2"/>
                <w:sz w:val="24"/>
              </w:rPr>
              <w:t>-亿</w:t>
            </w:r>
          </w:p>
          <w:p>
            <w:pPr>
              <w:keepNext w:val="0"/>
              <w:keepLines w:val="0"/>
              <w:widowControl w:val="0"/>
              <w:suppressLineNumbers w:val="0"/>
              <w:spacing w:before="0" w:beforeAutospacing="0" w:after="0" w:afterAutospacing="0" w:line="240" w:lineRule="auto"/>
              <w:ind w:left="0" w:right="0"/>
              <w:jc w:val="both"/>
              <w:rPr>
                <w:rFonts w:hint="default" w:ascii="宋体" w:hAnsi="宋体" w:cs="宋体"/>
                <w:color w:val="000000"/>
                <w:kern w:val="2"/>
                <w:sz w:val="24"/>
              </w:rPr>
            </w:pPr>
            <w:r>
              <w:rPr>
                <w:rFonts w:hint="eastAsia" w:ascii="宋体" w:hAnsi="宋体" w:cs="宋体"/>
                <w:color w:val="000000"/>
                <w:kern w:val="2"/>
                <w:sz w:val="24"/>
              </w:rPr>
              <w:t>2 量级的默认值，如果是金额类的指标，量级默认为万元；如果是数值类指标，量级默认为-；</w:t>
            </w:r>
          </w:p>
        </w:tc>
        <w:tc>
          <w:tcPr>
            <w:tcW w:w="2953" w:type="dxa"/>
            <w:noWrap w:val="0"/>
            <w:vAlign w:val="top"/>
          </w:tcPr>
          <w:p>
            <w:pPr>
              <w:keepNext w:val="0"/>
              <w:keepLines w:val="0"/>
              <w:widowControl w:val="0"/>
              <w:suppressLineNumbers w:val="0"/>
              <w:spacing w:before="0" w:beforeAutospacing="0" w:after="0" w:afterAutospacing="0" w:line="240" w:lineRule="auto"/>
              <w:ind w:left="0" w:right="0"/>
              <w:jc w:val="both"/>
              <w:rPr>
                <w:rFonts w:hint="eastAsia" w:ascii="宋体" w:hAnsi="宋体" w:cs="宋体"/>
                <w:color w:val="000000"/>
                <w:kern w:val="2"/>
                <w:sz w:val="24"/>
              </w:rPr>
            </w:pPr>
            <w:r>
              <w:rPr>
                <w:rFonts w:hint="eastAsia" w:ascii="宋体" w:hAnsi="宋体" w:cs="宋体"/>
                <w:color w:val="000000"/>
                <w:kern w:val="2"/>
                <w:sz w:val="24"/>
              </w:rPr>
              <w:t>-默认提示语：请输入阈值</w:t>
            </w:r>
          </w:p>
          <w:p>
            <w:pPr>
              <w:keepNext w:val="0"/>
              <w:keepLines w:val="0"/>
              <w:widowControl w:val="0"/>
              <w:suppressLineNumbers w:val="0"/>
              <w:spacing w:before="0" w:beforeAutospacing="0" w:after="0" w:afterAutospacing="0" w:line="240" w:lineRule="auto"/>
              <w:ind w:left="0" w:right="0"/>
              <w:jc w:val="both"/>
              <w:rPr>
                <w:rFonts w:hint="eastAsia" w:ascii="宋体" w:hAnsi="宋体" w:cs="宋体"/>
                <w:color w:val="000000"/>
                <w:kern w:val="2"/>
                <w:sz w:val="24"/>
              </w:rPr>
            </w:pPr>
            <w:r>
              <w:rPr>
                <w:rFonts w:hint="eastAsia" w:ascii="宋体" w:hAnsi="宋体" w:cs="宋体"/>
                <w:color w:val="000000"/>
                <w:kern w:val="2"/>
                <w:sz w:val="24"/>
              </w:rPr>
              <w:t>-错误提示语：阈值不能为空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1" w:type="dxa"/>
            <w:noWrap w:val="0"/>
            <w:vAlign w:val="top"/>
          </w:tcPr>
          <w:p>
            <w:pPr>
              <w:keepNext w:val="0"/>
              <w:keepLines w:val="0"/>
              <w:widowControl w:val="0"/>
              <w:suppressLineNumbers w:val="0"/>
              <w:spacing w:before="0" w:beforeAutospacing="0" w:after="0" w:afterAutospacing="0" w:line="240" w:lineRule="auto"/>
              <w:ind w:left="0" w:right="0"/>
              <w:jc w:val="both"/>
              <w:rPr>
                <w:rFonts w:hint="default" w:cs="宋体"/>
                <w:color w:val="000000"/>
                <w:kern w:val="2"/>
                <w:sz w:val="24"/>
                <w:lang w:val="en-US" w:eastAsia="zh-CN"/>
              </w:rPr>
            </w:pPr>
            <w:r>
              <w:rPr>
                <w:rFonts w:hint="eastAsia" w:cs="宋体"/>
                <w:color w:val="000000"/>
                <w:kern w:val="2"/>
                <w:sz w:val="24"/>
                <w:lang w:val="en-US" w:eastAsia="zh-CN"/>
              </w:rPr>
              <w:t>预警频率</w:t>
            </w:r>
          </w:p>
        </w:tc>
        <w:tc>
          <w:tcPr>
            <w:tcW w:w="1179" w:type="dxa"/>
            <w:noWrap w:val="0"/>
            <w:vAlign w:val="top"/>
          </w:tcPr>
          <w:p>
            <w:pPr>
              <w:keepNext w:val="0"/>
              <w:keepLines w:val="0"/>
              <w:widowControl w:val="0"/>
              <w:suppressLineNumbers w:val="0"/>
              <w:spacing w:before="0" w:beforeAutospacing="0" w:after="0" w:afterAutospacing="0" w:line="240" w:lineRule="auto"/>
              <w:ind w:left="0" w:right="0"/>
              <w:jc w:val="both"/>
              <w:rPr>
                <w:rFonts w:hint="eastAsia" w:ascii="宋体" w:hAnsi="宋体" w:cs="宋体"/>
                <w:color w:val="000000"/>
                <w:kern w:val="2"/>
                <w:sz w:val="24"/>
              </w:rPr>
            </w:pPr>
          </w:p>
        </w:tc>
        <w:tc>
          <w:tcPr>
            <w:tcW w:w="847" w:type="dxa"/>
            <w:noWrap w:val="0"/>
            <w:vAlign w:val="top"/>
          </w:tcPr>
          <w:p>
            <w:pPr>
              <w:keepNext w:val="0"/>
              <w:keepLines w:val="0"/>
              <w:widowControl w:val="0"/>
              <w:suppressLineNumbers w:val="0"/>
              <w:spacing w:before="0" w:beforeAutospacing="0" w:after="0" w:afterAutospacing="0" w:line="240" w:lineRule="auto"/>
              <w:ind w:left="0" w:leftChars="0" w:right="0" w:rightChars="0"/>
              <w:jc w:val="both"/>
              <w:rPr>
                <w:rFonts w:hint="eastAsia" w:ascii="宋体" w:hAnsi="宋体" w:eastAsia="宋体" w:cs="宋体"/>
                <w:color w:val="000000"/>
                <w:kern w:val="2"/>
                <w:sz w:val="24"/>
                <w:szCs w:val="24"/>
                <w:lang w:val="en-US" w:eastAsia="zh-CN" w:bidi="ar-SA"/>
              </w:rPr>
            </w:pPr>
            <w:r>
              <w:rPr>
                <w:rFonts w:hint="eastAsia" w:ascii="宋体" w:hAnsi="宋体" w:cs="宋体"/>
                <w:color w:val="000000"/>
                <w:kern w:val="2"/>
                <w:sz w:val="24"/>
              </w:rPr>
              <w:t>下拉选择</w:t>
            </w:r>
          </w:p>
        </w:tc>
        <w:tc>
          <w:tcPr>
            <w:tcW w:w="733" w:type="dxa"/>
            <w:noWrap w:val="0"/>
            <w:vAlign w:val="top"/>
          </w:tcPr>
          <w:p>
            <w:pPr>
              <w:keepNext w:val="0"/>
              <w:keepLines w:val="0"/>
              <w:widowControl w:val="0"/>
              <w:suppressLineNumbers w:val="0"/>
              <w:spacing w:before="0" w:beforeAutospacing="0" w:after="0" w:afterAutospacing="0" w:line="240" w:lineRule="auto"/>
              <w:ind w:left="0" w:leftChars="0" w:right="0" w:rightChars="0"/>
              <w:jc w:val="both"/>
              <w:rPr>
                <w:rFonts w:hint="eastAsia" w:ascii="宋体" w:hAnsi="宋体" w:eastAsia="宋体" w:cs="宋体"/>
                <w:color w:val="000000"/>
                <w:kern w:val="2"/>
                <w:sz w:val="24"/>
                <w:szCs w:val="24"/>
                <w:lang w:val="en-US" w:eastAsia="zh-CN" w:bidi="ar-SA"/>
              </w:rPr>
            </w:pPr>
            <w:r>
              <w:rPr>
                <w:rFonts w:hint="eastAsia" w:ascii="宋体" w:hAnsi="宋体" w:cs="宋体"/>
                <w:color w:val="000000"/>
                <w:kern w:val="2"/>
                <w:sz w:val="24"/>
              </w:rPr>
              <w:t>是</w:t>
            </w:r>
          </w:p>
        </w:tc>
        <w:tc>
          <w:tcPr>
            <w:tcW w:w="3217" w:type="dxa"/>
            <w:noWrap w:val="0"/>
            <w:vAlign w:val="top"/>
          </w:tcPr>
          <w:p>
            <w:pPr>
              <w:keepNext w:val="0"/>
              <w:keepLines w:val="0"/>
              <w:widowControl w:val="0"/>
              <w:suppressLineNumbers w:val="0"/>
              <w:spacing w:before="0" w:beforeAutospacing="0" w:after="0" w:afterAutospacing="0" w:line="240" w:lineRule="auto"/>
              <w:ind w:left="0" w:right="0"/>
              <w:jc w:val="both"/>
              <w:rPr>
                <w:rFonts w:hint="eastAsia" w:cs="宋体"/>
                <w:color w:val="000000"/>
                <w:kern w:val="2"/>
                <w:sz w:val="24"/>
                <w:lang w:val="en-US" w:eastAsia="zh-CN"/>
              </w:rPr>
            </w:pPr>
            <w:r>
              <w:rPr>
                <w:rFonts w:hint="eastAsia" w:cs="宋体"/>
                <w:color w:val="000000"/>
                <w:kern w:val="2"/>
                <w:sz w:val="24"/>
                <w:lang w:val="en-US" w:eastAsia="zh-CN"/>
              </w:rPr>
              <w:t>1 默认为指标对应的频率；</w:t>
            </w:r>
          </w:p>
          <w:p>
            <w:pPr>
              <w:keepNext w:val="0"/>
              <w:keepLines w:val="0"/>
              <w:widowControl w:val="0"/>
              <w:suppressLineNumbers w:val="0"/>
              <w:spacing w:before="0" w:beforeAutospacing="0" w:after="0" w:afterAutospacing="0" w:line="240" w:lineRule="auto"/>
              <w:ind w:left="0" w:right="0"/>
              <w:jc w:val="both"/>
              <w:rPr>
                <w:rFonts w:hint="eastAsia" w:cs="宋体"/>
                <w:color w:val="000000"/>
                <w:kern w:val="2"/>
                <w:sz w:val="24"/>
                <w:lang w:val="en-US" w:eastAsia="zh-CN"/>
              </w:rPr>
            </w:pPr>
            <w:r>
              <w:rPr>
                <w:rFonts w:hint="eastAsia" w:cs="宋体"/>
                <w:color w:val="000000"/>
                <w:kern w:val="2"/>
                <w:sz w:val="24"/>
                <w:lang w:val="en-US" w:eastAsia="zh-CN"/>
              </w:rPr>
              <w:t>2 可修改预警频率，包括：</w:t>
            </w:r>
          </w:p>
          <w:p>
            <w:pPr>
              <w:keepNext w:val="0"/>
              <w:keepLines w:val="0"/>
              <w:widowControl w:val="0"/>
              <w:suppressLineNumbers w:val="0"/>
              <w:spacing w:before="0" w:beforeAutospacing="0" w:after="0" w:afterAutospacing="0" w:line="240" w:lineRule="auto"/>
              <w:ind w:left="0" w:right="0"/>
              <w:jc w:val="both"/>
              <w:rPr>
                <w:rFonts w:hint="eastAsia" w:cs="宋体"/>
                <w:color w:val="000000"/>
                <w:kern w:val="2"/>
                <w:sz w:val="24"/>
                <w:lang w:val="en-US" w:eastAsia="zh-CN"/>
              </w:rPr>
            </w:pPr>
            <w:r>
              <w:rPr>
                <w:rFonts w:hint="eastAsia" w:cs="宋体"/>
                <w:color w:val="000000"/>
                <w:kern w:val="2"/>
                <w:sz w:val="24"/>
                <w:lang w:val="en-US" w:eastAsia="zh-CN"/>
              </w:rPr>
              <w:t>-日</w:t>
            </w:r>
          </w:p>
          <w:p>
            <w:pPr>
              <w:keepNext w:val="0"/>
              <w:keepLines w:val="0"/>
              <w:widowControl w:val="0"/>
              <w:suppressLineNumbers w:val="0"/>
              <w:spacing w:before="0" w:beforeAutospacing="0" w:after="0" w:afterAutospacing="0" w:line="240" w:lineRule="auto"/>
              <w:ind w:left="0" w:right="0"/>
              <w:jc w:val="both"/>
              <w:rPr>
                <w:rFonts w:hint="eastAsia" w:cs="宋体"/>
                <w:color w:val="000000"/>
                <w:kern w:val="2"/>
                <w:sz w:val="24"/>
                <w:lang w:val="en-US" w:eastAsia="zh-CN"/>
              </w:rPr>
            </w:pPr>
            <w:r>
              <w:rPr>
                <w:rFonts w:hint="eastAsia" w:cs="宋体"/>
                <w:color w:val="000000"/>
                <w:kern w:val="2"/>
                <w:sz w:val="24"/>
                <w:lang w:val="en-US" w:eastAsia="zh-CN"/>
              </w:rPr>
              <w:t>-周</w:t>
            </w:r>
          </w:p>
          <w:p>
            <w:pPr>
              <w:keepNext w:val="0"/>
              <w:keepLines w:val="0"/>
              <w:widowControl w:val="0"/>
              <w:suppressLineNumbers w:val="0"/>
              <w:spacing w:before="0" w:beforeAutospacing="0" w:after="0" w:afterAutospacing="0" w:line="240" w:lineRule="auto"/>
              <w:ind w:left="0" w:right="0"/>
              <w:jc w:val="both"/>
              <w:rPr>
                <w:rFonts w:hint="eastAsia" w:cs="宋体"/>
                <w:color w:val="000000"/>
                <w:kern w:val="2"/>
                <w:sz w:val="24"/>
                <w:lang w:val="en-US" w:eastAsia="zh-CN"/>
              </w:rPr>
            </w:pPr>
            <w:r>
              <w:rPr>
                <w:rFonts w:hint="eastAsia" w:cs="宋体"/>
                <w:color w:val="000000"/>
                <w:kern w:val="2"/>
                <w:sz w:val="24"/>
                <w:lang w:val="en-US" w:eastAsia="zh-CN"/>
              </w:rPr>
              <w:t>-月</w:t>
            </w:r>
          </w:p>
          <w:p>
            <w:pPr>
              <w:keepNext w:val="0"/>
              <w:keepLines w:val="0"/>
              <w:widowControl w:val="0"/>
              <w:suppressLineNumbers w:val="0"/>
              <w:spacing w:before="0" w:beforeAutospacing="0" w:after="0" w:afterAutospacing="0" w:line="240" w:lineRule="auto"/>
              <w:ind w:left="0" w:right="0"/>
              <w:jc w:val="both"/>
              <w:rPr>
                <w:rFonts w:hint="eastAsia" w:cs="宋体"/>
                <w:color w:val="000000"/>
                <w:kern w:val="2"/>
                <w:sz w:val="24"/>
                <w:lang w:val="en-US" w:eastAsia="zh-CN"/>
              </w:rPr>
            </w:pPr>
            <w:r>
              <w:rPr>
                <w:rFonts w:hint="eastAsia" w:cs="宋体"/>
                <w:color w:val="000000"/>
                <w:kern w:val="2"/>
                <w:sz w:val="24"/>
                <w:lang w:val="en-US" w:eastAsia="zh-CN"/>
              </w:rPr>
              <w:t>-季</w:t>
            </w:r>
          </w:p>
          <w:p>
            <w:pPr>
              <w:keepNext w:val="0"/>
              <w:keepLines w:val="0"/>
              <w:widowControl w:val="0"/>
              <w:suppressLineNumbers w:val="0"/>
              <w:spacing w:before="0" w:beforeAutospacing="0" w:after="0" w:afterAutospacing="0" w:line="240" w:lineRule="auto"/>
              <w:ind w:left="0" w:right="0"/>
              <w:jc w:val="both"/>
              <w:rPr>
                <w:rFonts w:hint="eastAsia" w:cs="宋体"/>
                <w:color w:val="000000"/>
                <w:kern w:val="2"/>
                <w:sz w:val="24"/>
                <w:lang w:val="en-US" w:eastAsia="zh-CN"/>
              </w:rPr>
            </w:pPr>
            <w:r>
              <w:rPr>
                <w:rFonts w:hint="eastAsia" w:cs="宋体"/>
                <w:color w:val="000000"/>
                <w:kern w:val="2"/>
                <w:sz w:val="24"/>
                <w:lang w:val="en-US" w:eastAsia="zh-CN"/>
              </w:rPr>
              <w:t>-半年</w:t>
            </w:r>
          </w:p>
          <w:p>
            <w:pPr>
              <w:keepNext w:val="0"/>
              <w:keepLines w:val="0"/>
              <w:widowControl w:val="0"/>
              <w:suppressLineNumbers w:val="0"/>
              <w:spacing w:before="0" w:beforeAutospacing="0" w:after="0" w:afterAutospacing="0" w:line="240" w:lineRule="auto"/>
              <w:ind w:left="0" w:right="0"/>
              <w:jc w:val="both"/>
              <w:rPr>
                <w:rFonts w:hint="eastAsia" w:cs="宋体"/>
                <w:color w:val="000000"/>
                <w:kern w:val="2"/>
                <w:sz w:val="24"/>
                <w:lang w:val="en-US" w:eastAsia="zh-CN"/>
              </w:rPr>
            </w:pPr>
            <w:r>
              <w:rPr>
                <w:rFonts w:hint="eastAsia" w:cs="宋体"/>
                <w:color w:val="000000"/>
                <w:kern w:val="2"/>
                <w:sz w:val="24"/>
                <w:lang w:val="en-US" w:eastAsia="zh-CN"/>
              </w:rPr>
              <w:t>-年</w:t>
            </w:r>
          </w:p>
          <w:p>
            <w:pPr>
              <w:keepNext w:val="0"/>
              <w:keepLines w:val="0"/>
              <w:widowControl w:val="0"/>
              <w:suppressLineNumbers w:val="0"/>
              <w:spacing w:before="0" w:beforeAutospacing="0" w:after="0" w:afterAutospacing="0" w:line="240" w:lineRule="auto"/>
              <w:ind w:left="0" w:right="0"/>
              <w:jc w:val="both"/>
              <w:rPr>
                <w:rFonts w:hint="default" w:cs="宋体"/>
                <w:color w:val="000000"/>
                <w:kern w:val="2"/>
                <w:sz w:val="24"/>
                <w:lang w:val="en-US" w:eastAsia="zh-CN"/>
              </w:rPr>
            </w:pPr>
            <w:r>
              <w:rPr>
                <w:rFonts w:hint="eastAsia" w:cs="宋体"/>
                <w:color w:val="000000"/>
                <w:kern w:val="2"/>
                <w:sz w:val="24"/>
                <w:lang w:val="en-US" w:eastAsia="zh-CN"/>
              </w:rPr>
              <w:t>3 可选的频率跟指标频率有关，选项只会出现大于指标频率的值，如果指标频率是月频，则预警频率选项有月、季、年、半年，而不会出现日、周</w:t>
            </w:r>
          </w:p>
        </w:tc>
        <w:tc>
          <w:tcPr>
            <w:tcW w:w="2953" w:type="dxa"/>
            <w:noWrap w:val="0"/>
            <w:vAlign w:val="top"/>
          </w:tcPr>
          <w:p>
            <w:pPr>
              <w:keepNext w:val="0"/>
              <w:keepLines w:val="0"/>
              <w:widowControl w:val="0"/>
              <w:suppressLineNumbers w:val="0"/>
              <w:spacing w:before="0" w:beforeAutospacing="0" w:after="0" w:afterAutospacing="0" w:line="240" w:lineRule="auto"/>
              <w:ind w:left="0" w:right="0"/>
              <w:jc w:val="both"/>
              <w:rPr>
                <w:rFonts w:hint="eastAsia" w:ascii="宋体" w:hAnsi="宋体" w:cs="宋体"/>
                <w:color w:val="000000"/>
                <w:kern w:val="2"/>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1" w:type="dxa"/>
            <w:noWrap w:val="0"/>
            <w:vAlign w:val="top"/>
          </w:tcPr>
          <w:p>
            <w:pPr>
              <w:keepNext w:val="0"/>
              <w:keepLines w:val="0"/>
              <w:widowControl w:val="0"/>
              <w:suppressLineNumbers w:val="0"/>
              <w:spacing w:before="0" w:beforeAutospacing="0" w:after="0" w:afterAutospacing="0" w:line="240" w:lineRule="auto"/>
              <w:ind w:left="0" w:right="0"/>
              <w:jc w:val="both"/>
              <w:rPr>
                <w:rFonts w:hint="eastAsia" w:ascii="宋体" w:hAnsi="宋体" w:cs="宋体"/>
                <w:color w:val="000000"/>
                <w:kern w:val="2"/>
                <w:sz w:val="24"/>
              </w:rPr>
            </w:pPr>
            <w:r>
              <w:rPr>
                <w:rFonts w:hint="eastAsia" w:ascii="宋体" w:hAnsi="宋体" w:cs="宋体"/>
                <w:color w:val="000000"/>
                <w:kern w:val="2"/>
                <w:sz w:val="24"/>
              </w:rPr>
              <w:t>预警</w:t>
            </w:r>
            <w:r>
              <w:rPr>
                <w:rFonts w:hint="eastAsia" w:cs="宋体"/>
                <w:color w:val="000000"/>
                <w:kern w:val="2"/>
                <w:sz w:val="24"/>
                <w:lang w:eastAsia="zh-CN"/>
              </w:rPr>
              <w:t>生效</w:t>
            </w:r>
            <w:r>
              <w:rPr>
                <w:rFonts w:hint="eastAsia" w:ascii="宋体" w:hAnsi="宋体" w:cs="宋体"/>
                <w:color w:val="000000"/>
                <w:kern w:val="2"/>
                <w:sz w:val="24"/>
              </w:rPr>
              <w:t>时间</w:t>
            </w:r>
          </w:p>
        </w:tc>
        <w:tc>
          <w:tcPr>
            <w:tcW w:w="1179" w:type="dxa"/>
            <w:noWrap w:val="0"/>
            <w:vAlign w:val="top"/>
          </w:tcPr>
          <w:p>
            <w:pPr>
              <w:keepNext w:val="0"/>
              <w:keepLines w:val="0"/>
              <w:widowControl w:val="0"/>
              <w:suppressLineNumbers w:val="0"/>
              <w:spacing w:before="0" w:beforeAutospacing="0" w:after="0" w:afterAutospacing="0" w:line="240" w:lineRule="auto"/>
              <w:ind w:left="0" w:right="0"/>
              <w:jc w:val="both"/>
              <w:rPr>
                <w:rFonts w:hint="eastAsia" w:ascii="宋体" w:hAnsi="宋体" w:cs="宋体"/>
                <w:color w:val="000000"/>
                <w:kern w:val="2"/>
                <w:sz w:val="24"/>
              </w:rPr>
            </w:pPr>
          </w:p>
        </w:tc>
        <w:tc>
          <w:tcPr>
            <w:tcW w:w="847" w:type="dxa"/>
            <w:noWrap w:val="0"/>
            <w:vAlign w:val="top"/>
          </w:tcPr>
          <w:p>
            <w:pPr>
              <w:keepNext w:val="0"/>
              <w:keepLines w:val="0"/>
              <w:widowControl w:val="0"/>
              <w:suppressLineNumbers w:val="0"/>
              <w:spacing w:before="0" w:beforeAutospacing="0" w:after="0" w:afterAutospacing="0" w:line="240" w:lineRule="auto"/>
              <w:ind w:left="0" w:right="0"/>
              <w:jc w:val="both"/>
              <w:rPr>
                <w:rFonts w:hint="eastAsia" w:ascii="宋体" w:hAnsi="宋体" w:cs="宋体"/>
                <w:color w:val="000000"/>
                <w:kern w:val="2"/>
                <w:sz w:val="24"/>
              </w:rPr>
            </w:pPr>
            <w:r>
              <w:rPr>
                <w:rFonts w:hint="eastAsia" w:ascii="宋体" w:hAnsi="宋体" w:cs="宋体"/>
                <w:color w:val="000000"/>
                <w:kern w:val="2"/>
                <w:sz w:val="24"/>
              </w:rPr>
              <w:t>时间选择</w:t>
            </w:r>
          </w:p>
        </w:tc>
        <w:tc>
          <w:tcPr>
            <w:tcW w:w="733" w:type="dxa"/>
            <w:noWrap w:val="0"/>
            <w:vAlign w:val="top"/>
          </w:tcPr>
          <w:p>
            <w:pPr>
              <w:keepNext w:val="0"/>
              <w:keepLines w:val="0"/>
              <w:widowControl w:val="0"/>
              <w:suppressLineNumbers w:val="0"/>
              <w:spacing w:before="0" w:beforeAutospacing="0" w:after="0" w:afterAutospacing="0" w:line="240" w:lineRule="auto"/>
              <w:ind w:left="0" w:right="0"/>
              <w:jc w:val="both"/>
              <w:rPr>
                <w:rFonts w:hint="eastAsia" w:ascii="宋体" w:hAnsi="宋体" w:cs="宋体"/>
                <w:color w:val="000000"/>
                <w:kern w:val="2"/>
                <w:sz w:val="24"/>
              </w:rPr>
            </w:pPr>
            <w:r>
              <w:rPr>
                <w:rFonts w:hint="eastAsia" w:ascii="宋体" w:hAnsi="宋体" w:cs="宋体"/>
                <w:color w:val="000000"/>
                <w:kern w:val="2"/>
                <w:sz w:val="24"/>
              </w:rPr>
              <w:t>是</w:t>
            </w:r>
          </w:p>
        </w:tc>
        <w:tc>
          <w:tcPr>
            <w:tcW w:w="3217" w:type="dxa"/>
            <w:noWrap w:val="0"/>
            <w:vAlign w:val="top"/>
          </w:tcPr>
          <w:p>
            <w:pPr>
              <w:keepNext w:val="0"/>
              <w:keepLines w:val="0"/>
              <w:widowControl w:val="0"/>
              <w:suppressLineNumbers w:val="0"/>
              <w:spacing w:before="0" w:beforeAutospacing="0" w:after="0" w:afterAutospacing="0" w:line="240" w:lineRule="auto"/>
              <w:ind w:left="0" w:right="0"/>
              <w:jc w:val="both"/>
              <w:rPr>
                <w:rFonts w:hint="eastAsia" w:ascii="宋体" w:hAnsi="宋体" w:cs="宋体"/>
                <w:color w:val="000000"/>
                <w:kern w:val="2"/>
                <w:sz w:val="24"/>
              </w:rPr>
            </w:pPr>
            <w:r>
              <w:rPr>
                <w:rFonts w:hint="eastAsia" w:ascii="宋体" w:hAnsi="宋体" w:cs="宋体"/>
                <w:color w:val="000000"/>
                <w:kern w:val="2"/>
                <w:sz w:val="24"/>
              </w:rPr>
              <w:t>时间为精确到小时</w:t>
            </w:r>
          </w:p>
        </w:tc>
        <w:tc>
          <w:tcPr>
            <w:tcW w:w="2953" w:type="dxa"/>
            <w:noWrap w:val="0"/>
            <w:vAlign w:val="top"/>
          </w:tcPr>
          <w:p>
            <w:pPr>
              <w:keepNext w:val="0"/>
              <w:keepLines w:val="0"/>
              <w:widowControl w:val="0"/>
              <w:suppressLineNumbers w:val="0"/>
              <w:spacing w:before="0" w:beforeAutospacing="0" w:after="0" w:afterAutospacing="0" w:line="240" w:lineRule="auto"/>
              <w:ind w:left="0" w:right="0"/>
              <w:jc w:val="both"/>
              <w:rPr>
                <w:rFonts w:hint="eastAsia" w:ascii="宋体" w:hAnsi="宋体" w:cs="宋体"/>
                <w:color w:val="000000"/>
                <w:kern w:val="2"/>
                <w:sz w:val="24"/>
              </w:rPr>
            </w:pPr>
            <w:r>
              <w:rPr>
                <w:rFonts w:hint="eastAsia" w:ascii="宋体" w:hAnsi="宋体" w:cs="宋体"/>
                <w:color w:val="000000"/>
                <w:kern w:val="2"/>
                <w:sz w:val="24"/>
              </w:rPr>
              <w:t>-默认提示语：请选择预警</w:t>
            </w:r>
            <w:r>
              <w:rPr>
                <w:rFonts w:hint="eastAsia" w:cs="宋体"/>
                <w:color w:val="000000"/>
                <w:kern w:val="2"/>
                <w:sz w:val="24"/>
                <w:lang w:eastAsia="zh-CN"/>
              </w:rPr>
              <w:t>生效</w:t>
            </w:r>
            <w:r>
              <w:rPr>
                <w:rFonts w:hint="eastAsia" w:ascii="宋体" w:hAnsi="宋体" w:cs="宋体"/>
                <w:color w:val="000000"/>
                <w:kern w:val="2"/>
                <w:sz w:val="24"/>
              </w:rPr>
              <w:t>时间</w:t>
            </w:r>
          </w:p>
          <w:p>
            <w:pPr>
              <w:keepNext w:val="0"/>
              <w:keepLines w:val="0"/>
              <w:widowControl w:val="0"/>
              <w:suppressLineNumbers w:val="0"/>
              <w:spacing w:before="0" w:beforeAutospacing="0" w:after="0" w:afterAutospacing="0" w:line="240" w:lineRule="auto"/>
              <w:ind w:left="0" w:right="0"/>
              <w:jc w:val="both"/>
              <w:rPr>
                <w:rFonts w:hint="eastAsia" w:ascii="宋体" w:hAnsi="宋体" w:cs="宋体"/>
                <w:color w:val="000000"/>
                <w:kern w:val="2"/>
                <w:sz w:val="24"/>
              </w:rPr>
            </w:pPr>
            <w:r>
              <w:rPr>
                <w:rFonts w:hint="eastAsia" w:ascii="宋体" w:hAnsi="宋体" w:cs="宋体"/>
                <w:color w:val="000000"/>
                <w:kern w:val="2"/>
                <w:sz w:val="24"/>
              </w:rPr>
              <w:t>-错误提示语：预警</w:t>
            </w:r>
            <w:r>
              <w:rPr>
                <w:rFonts w:hint="eastAsia" w:cs="宋体"/>
                <w:color w:val="000000"/>
                <w:kern w:val="2"/>
                <w:sz w:val="24"/>
                <w:lang w:eastAsia="zh-CN"/>
              </w:rPr>
              <w:t>生效</w:t>
            </w:r>
            <w:r>
              <w:rPr>
                <w:rFonts w:hint="eastAsia" w:ascii="宋体" w:hAnsi="宋体" w:cs="宋体"/>
                <w:color w:val="000000"/>
                <w:kern w:val="2"/>
                <w:sz w:val="24"/>
              </w:rPr>
              <w:t>时间不能为空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1" w:type="dxa"/>
            <w:noWrap w:val="0"/>
            <w:vAlign w:val="top"/>
          </w:tcPr>
          <w:p>
            <w:pPr>
              <w:keepNext w:val="0"/>
              <w:keepLines w:val="0"/>
              <w:widowControl w:val="0"/>
              <w:suppressLineNumbers w:val="0"/>
              <w:spacing w:before="0" w:beforeAutospacing="0" w:after="0" w:afterAutospacing="0" w:line="240" w:lineRule="auto"/>
              <w:ind w:left="0" w:right="0"/>
              <w:jc w:val="both"/>
              <w:rPr>
                <w:rFonts w:hint="eastAsia" w:ascii="宋体" w:hAnsi="宋体" w:cs="宋体"/>
                <w:color w:val="000000"/>
                <w:kern w:val="2"/>
                <w:sz w:val="24"/>
              </w:rPr>
            </w:pPr>
            <w:r>
              <w:rPr>
                <w:rFonts w:hint="eastAsia" w:ascii="宋体" w:hAnsi="宋体" w:cs="宋体"/>
                <w:color w:val="000000"/>
                <w:kern w:val="2"/>
                <w:sz w:val="24"/>
              </w:rPr>
              <w:t>预警</w:t>
            </w:r>
            <w:r>
              <w:rPr>
                <w:rFonts w:hint="eastAsia" w:cs="宋体"/>
                <w:color w:val="000000"/>
                <w:kern w:val="2"/>
                <w:sz w:val="24"/>
                <w:lang w:eastAsia="zh-CN"/>
              </w:rPr>
              <w:t>失效</w:t>
            </w:r>
            <w:r>
              <w:rPr>
                <w:rFonts w:hint="eastAsia" w:ascii="宋体" w:hAnsi="宋体" w:cs="宋体"/>
                <w:color w:val="000000"/>
                <w:kern w:val="2"/>
                <w:sz w:val="24"/>
              </w:rPr>
              <w:t>时间</w:t>
            </w:r>
          </w:p>
        </w:tc>
        <w:tc>
          <w:tcPr>
            <w:tcW w:w="1179" w:type="dxa"/>
            <w:noWrap w:val="0"/>
            <w:vAlign w:val="top"/>
          </w:tcPr>
          <w:p>
            <w:pPr>
              <w:keepNext w:val="0"/>
              <w:keepLines w:val="0"/>
              <w:widowControl w:val="0"/>
              <w:suppressLineNumbers w:val="0"/>
              <w:spacing w:before="0" w:beforeAutospacing="0" w:after="0" w:afterAutospacing="0" w:line="240" w:lineRule="auto"/>
              <w:ind w:left="0" w:right="0"/>
              <w:jc w:val="both"/>
              <w:rPr>
                <w:rFonts w:hint="eastAsia" w:ascii="宋体" w:hAnsi="宋体" w:cs="宋体"/>
                <w:color w:val="000000"/>
                <w:kern w:val="2"/>
                <w:sz w:val="24"/>
              </w:rPr>
            </w:pPr>
          </w:p>
        </w:tc>
        <w:tc>
          <w:tcPr>
            <w:tcW w:w="847" w:type="dxa"/>
            <w:noWrap w:val="0"/>
            <w:vAlign w:val="top"/>
          </w:tcPr>
          <w:p>
            <w:pPr>
              <w:keepNext w:val="0"/>
              <w:keepLines w:val="0"/>
              <w:widowControl w:val="0"/>
              <w:suppressLineNumbers w:val="0"/>
              <w:spacing w:before="0" w:beforeAutospacing="0" w:after="0" w:afterAutospacing="0" w:line="240" w:lineRule="auto"/>
              <w:ind w:left="0" w:right="0"/>
              <w:jc w:val="both"/>
              <w:rPr>
                <w:rFonts w:hint="eastAsia" w:ascii="宋体" w:hAnsi="宋体" w:cs="宋体"/>
                <w:color w:val="000000"/>
                <w:kern w:val="2"/>
                <w:sz w:val="24"/>
              </w:rPr>
            </w:pPr>
            <w:r>
              <w:rPr>
                <w:rFonts w:hint="eastAsia" w:ascii="宋体" w:hAnsi="宋体" w:cs="宋体"/>
                <w:color w:val="000000"/>
                <w:kern w:val="2"/>
                <w:sz w:val="24"/>
              </w:rPr>
              <w:t>时间选择</w:t>
            </w:r>
          </w:p>
        </w:tc>
        <w:tc>
          <w:tcPr>
            <w:tcW w:w="733" w:type="dxa"/>
            <w:noWrap w:val="0"/>
            <w:vAlign w:val="top"/>
          </w:tcPr>
          <w:p>
            <w:pPr>
              <w:keepNext w:val="0"/>
              <w:keepLines w:val="0"/>
              <w:widowControl w:val="0"/>
              <w:suppressLineNumbers w:val="0"/>
              <w:spacing w:before="0" w:beforeAutospacing="0" w:after="0" w:afterAutospacing="0" w:line="240" w:lineRule="auto"/>
              <w:ind w:left="0" w:right="0"/>
              <w:jc w:val="both"/>
              <w:rPr>
                <w:rFonts w:hint="eastAsia" w:ascii="宋体" w:hAnsi="宋体" w:cs="宋体"/>
                <w:color w:val="000000"/>
                <w:kern w:val="2"/>
                <w:sz w:val="24"/>
              </w:rPr>
            </w:pPr>
            <w:r>
              <w:rPr>
                <w:rFonts w:hint="eastAsia" w:ascii="宋体" w:hAnsi="宋体" w:cs="宋体"/>
                <w:color w:val="000000"/>
                <w:kern w:val="2"/>
                <w:sz w:val="24"/>
              </w:rPr>
              <w:t>是</w:t>
            </w:r>
          </w:p>
        </w:tc>
        <w:tc>
          <w:tcPr>
            <w:tcW w:w="3217" w:type="dxa"/>
            <w:noWrap w:val="0"/>
            <w:vAlign w:val="top"/>
          </w:tcPr>
          <w:p>
            <w:pPr>
              <w:keepNext w:val="0"/>
              <w:keepLines w:val="0"/>
              <w:widowControl w:val="0"/>
              <w:suppressLineNumbers w:val="0"/>
              <w:spacing w:before="0" w:beforeAutospacing="0" w:after="0" w:afterAutospacing="0" w:line="240" w:lineRule="auto"/>
              <w:ind w:left="0" w:right="0"/>
              <w:jc w:val="both"/>
              <w:rPr>
                <w:rFonts w:hint="eastAsia" w:ascii="宋体" w:hAnsi="宋体" w:cs="宋体"/>
                <w:color w:val="000000"/>
                <w:kern w:val="2"/>
                <w:sz w:val="24"/>
              </w:rPr>
            </w:pPr>
            <w:r>
              <w:rPr>
                <w:rFonts w:hint="eastAsia" w:ascii="宋体" w:hAnsi="宋体" w:cs="宋体"/>
                <w:color w:val="000000"/>
                <w:kern w:val="2"/>
                <w:sz w:val="24"/>
              </w:rPr>
              <w:t>1 时间为精确到小时</w:t>
            </w:r>
          </w:p>
          <w:p>
            <w:pPr>
              <w:keepNext w:val="0"/>
              <w:keepLines w:val="0"/>
              <w:widowControl w:val="0"/>
              <w:suppressLineNumbers w:val="0"/>
              <w:spacing w:before="0" w:beforeAutospacing="0" w:after="0" w:afterAutospacing="0" w:line="240" w:lineRule="auto"/>
              <w:ind w:left="0" w:right="0"/>
              <w:jc w:val="both"/>
              <w:rPr>
                <w:rFonts w:hint="eastAsia" w:ascii="宋体" w:hAnsi="宋体" w:cs="宋体"/>
                <w:color w:val="000000"/>
                <w:kern w:val="2"/>
                <w:sz w:val="24"/>
              </w:rPr>
            </w:pPr>
            <w:r>
              <w:rPr>
                <w:rFonts w:hint="eastAsia" w:ascii="宋体" w:hAnsi="宋体" w:cs="宋体"/>
                <w:color w:val="000000"/>
                <w:kern w:val="2"/>
                <w:sz w:val="24"/>
              </w:rPr>
              <w:t>2 必须大于预警</w:t>
            </w:r>
            <w:r>
              <w:rPr>
                <w:rFonts w:hint="eastAsia" w:cs="宋体"/>
                <w:color w:val="000000"/>
                <w:kern w:val="2"/>
                <w:sz w:val="24"/>
                <w:lang w:eastAsia="zh-CN"/>
              </w:rPr>
              <w:t>生效</w:t>
            </w:r>
            <w:r>
              <w:rPr>
                <w:rFonts w:hint="eastAsia" w:ascii="宋体" w:hAnsi="宋体" w:cs="宋体"/>
                <w:color w:val="000000"/>
                <w:kern w:val="2"/>
                <w:sz w:val="24"/>
              </w:rPr>
              <w:t>时间</w:t>
            </w:r>
          </w:p>
          <w:p>
            <w:pPr>
              <w:keepNext w:val="0"/>
              <w:keepLines w:val="0"/>
              <w:widowControl w:val="0"/>
              <w:suppressLineNumbers w:val="0"/>
              <w:spacing w:before="0" w:beforeAutospacing="0" w:after="0" w:afterAutospacing="0" w:line="240" w:lineRule="auto"/>
              <w:ind w:left="0" w:right="0"/>
              <w:jc w:val="both"/>
              <w:rPr>
                <w:rFonts w:hint="eastAsia" w:cs="宋体"/>
                <w:color w:val="000000"/>
                <w:kern w:val="2"/>
                <w:sz w:val="24"/>
                <w:lang w:val="en-US" w:eastAsia="zh-CN"/>
              </w:rPr>
            </w:pPr>
            <w:r>
              <w:rPr>
                <w:rFonts w:hint="eastAsia" w:cs="宋体"/>
                <w:color w:val="000000"/>
                <w:kern w:val="2"/>
                <w:sz w:val="24"/>
                <w:lang w:val="en-US" w:eastAsia="zh-CN"/>
              </w:rPr>
              <w:t>3 预警失效时间减去预警生效时间必须大于预警频率的一个周期，如</w:t>
            </w:r>
          </w:p>
          <w:p>
            <w:pPr>
              <w:keepNext w:val="0"/>
              <w:keepLines w:val="0"/>
              <w:widowControl w:val="0"/>
              <w:suppressLineNumbers w:val="0"/>
              <w:spacing w:before="0" w:beforeAutospacing="0" w:after="0" w:afterAutospacing="0" w:line="240" w:lineRule="auto"/>
              <w:ind w:left="0" w:right="0"/>
              <w:jc w:val="both"/>
              <w:rPr>
                <w:rFonts w:hint="eastAsia" w:cs="宋体"/>
                <w:color w:val="000000"/>
                <w:kern w:val="2"/>
                <w:sz w:val="24"/>
                <w:lang w:val="en-US" w:eastAsia="zh-CN"/>
              </w:rPr>
            </w:pPr>
            <w:r>
              <w:rPr>
                <w:rFonts w:hint="eastAsia" w:cs="宋体"/>
                <w:color w:val="000000"/>
                <w:kern w:val="2"/>
                <w:sz w:val="24"/>
                <w:lang w:val="en-US" w:eastAsia="zh-CN"/>
              </w:rPr>
              <w:t>-日频：预警失效减去预警生效时间大于1天</w:t>
            </w:r>
          </w:p>
          <w:p>
            <w:pPr>
              <w:keepNext w:val="0"/>
              <w:keepLines w:val="0"/>
              <w:widowControl w:val="0"/>
              <w:suppressLineNumbers w:val="0"/>
              <w:spacing w:before="0" w:beforeAutospacing="0" w:after="0" w:afterAutospacing="0" w:line="240" w:lineRule="auto"/>
              <w:ind w:left="0" w:right="0"/>
              <w:jc w:val="both"/>
              <w:rPr>
                <w:rFonts w:hint="eastAsia" w:cs="宋体"/>
                <w:color w:val="000000"/>
                <w:kern w:val="2"/>
                <w:sz w:val="24"/>
                <w:lang w:val="en-US" w:eastAsia="zh-CN"/>
              </w:rPr>
            </w:pPr>
            <w:r>
              <w:rPr>
                <w:rFonts w:hint="eastAsia" w:cs="宋体"/>
                <w:color w:val="000000"/>
                <w:kern w:val="2"/>
                <w:sz w:val="24"/>
                <w:lang w:val="en-US" w:eastAsia="zh-CN"/>
              </w:rPr>
              <w:t>-周频：预警失效减去预警生效时间大于7天</w:t>
            </w:r>
          </w:p>
          <w:p>
            <w:pPr>
              <w:keepNext w:val="0"/>
              <w:keepLines w:val="0"/>
              <w:widowControl w:val="0"/>
              <w:suppressLineNumbers w:val="0"/>
              <w:spacing w:before="0" w:beforeAutospacing="0" w:after="0" w:afterAutospacing="0" w:line="240" w:lineRule="auto"/>
              <w:ind w:left="0" w:right="0"/>
              <w:jc w:val="both"/>
              <w:rPr>
                <w:rFonts w:hint="eastAsia" w:cs="宋体"/>
                <w:color w:val="000000"/>
                <w:kern w:val="2"/>
                <w:sz w:val="24"/>
                <w:lang w:val="en-US" w:eastAsia="zh-CN"/>
              </w:rPr>
            </w:pPr>
            <w:r>
              <w:rPr>
                <w:rFonts w:hint="eastAsia" w:cs="宋体"/>
                <w:color w:val="000000"/>
                <w:kern w:val="2"/>
                <w:sz w:val="24"/>
                <w:lang w:val="en-US" w:eastAsia="zh-CN"/>
              </w:rPr>
              <w:t>-月频：预警失效减去预警生效时间大于31天</w:t>
            </w:r>
          </w:p>
          <w:p>
            <w:pPr>
              <w:keepNext w:val="0"/>
              <w:keepLines w:val="0"/>
              <w:widowControl w:val="0"/>
              <w:suppressLineNumbers w:val="0"/>
              <w:spacing w:before="0" w:beforeAutospacing="0" w:after="0" w:afterAutospacing="0" w:line="240" w:lineRule="auto"/>
              <w:ind w:left="0" w:right="0"/>
              <w:jc w:val="both"/>
              <w:rPr>
                <w:rFonts w:hint="eastAsia" w:cs="宋体"/>
                <w:color w:val="000000"/>
                <w:kern w:val="2"/>
                <w:sz w:val="24"/>
                <w:lang w:val="en-US" w:eastAsia="zh-CN"/>
              </w:rPr>
            </w:pPr>
            <w:r>
              <w:rPr>
                <w:rFonts w:hint="eastAsia" w:cs="宋体"/>
                <w:color w:val="000000"/>
                <w:kern w:val="2"/>
                <w:sz w:val="24"/>
                <w:lang w:val="en-US" w:eastAsia="zh-CN"/>
              </w:rPr>
              <w:t>-季频：预警失效减去预警生效时间大于92天</w:t>
            </w:r>
          </w:p>
          <w:p>
            <w:pPr>
              <w:keepNext w:val="0"/>
              <w:keepLines w:val="0"/>
              <w:widowControl w:val="0"/>
              <w:suppressLineNumbers w:val="0"/>
              <w:spacing w:before="0" w:beforeAutospacing="0" w:after="0" w:afterAutospacing="0" w:line="240" w:lineRule="auto"/>
              <w:ind w:left="0" w:right="0"/>
              <w:jc w:val="both"/>
              <w:rPr>
                <w:rFonts w:hint="eastAsia" w:cs="宋体"/>
                <w:color w:val="000000"/>
                <w:kern w:val="2"/>
                <w:sz w:val="24"/>
                <w:lang w:val="en-US" w:eastAsia="zh-CN"/>
              </w:rPr>
            </w:pPr>
            <w:r>
              <w:rPr>
                <w:rFonts w:hint="eastAsia" w:cs="宋体"/>
                <w:color w:val="000000"/>
                <w:kern w:val="2"/>
                <w:sz w:val="24"/>
                <w:lang w:val="en-US" w:eastAsia="zh-CN"/>
              </w:rPr>
              <w:t>-半年频：预警失效减去预警生效时间大于184天</w:t>
            </w:r>
          </w:p>
          <w:p>
            <w:pPr>
              <w:keepNext w:val="0"/>
              <w:keepLines w:val="0"/>
              <w:widowControl w:val="0"/>
              <w:suppressLineNumbers w:val="0"/>
              <w:spacing w:before="0" w:beforeAutospacing="0" w:after="0" w:afterAutospacing="0" w:line="240" w:lineRule="auto"/>
              <w:ind w:left="0" w:right="0"/>
              <w:jc w:val="both"/>
              <w:rPr>
                <w:rFonts w:hint="default" w:cs="宋体"/>
                <w:color w:val="000000"/>
                <w:kern w:val="2"/>
                <w:sz w:val="24"/>
                <w:lang w:val="en-US" w:eastAsia="zh-CN"/>
              </w:rPr>
            </w:pPr>
            <w:r>
              <w:rPr>
                <w:rFonts w:hint="eastAsia" w:cs="宋体"/>
                <w:color w:val="000000"/>
                <w:kern w:val="2"/>
                <w:sz w:val="24"/>
                <w:lang w:val="en-US" w:eastAsia="zh-CN"/>
              </w:rPr>
              <w:t>-半年频：预警失效减去预警生效时间大于366天</w:t>
            </w:r>
          </w:p>
        </w:tc>
        <w:tc>
          <w:tcPr>
            <w:tcW w:w="2953" w:type="dxa"/>
            <w:noWrap w:val="0"/>
            <w:vAlign w:val="top"/>
          </w:tcPr>
          <w:p>
            <w:pPr>
              <w:keepNext w:val="0"/>
              <w:keepLines w:val="0"/>
              <w:widowControl w:val="0"/>
              <w:suppressLineNumbers w:val="0"/>
              <w:spacing w:before="0" w:beforeAutospacing="0" w:after="0" w:afterAutospacing="0" w:line="240" w:lineRule="auto"/>
              <w:ind w:left="0" w:right="0"/>
              <w:jc w:val="both"/>
              <w:rPr>
                <w:rFonts w:hint="eastAsia" w:ascii="宋体" w:hAnsi="宋体" w:cs="宋体"/>
                <w:color w:val="000000"/>
                <w:kern w:val="2"/>
                <w:sz w:val="24"/>
              </w:rPr>
            </w:pPr>
            <w:r>
              <w:rPr>
                <w:rFonts w:hint="eastAsia" w:ascii="宋体" w:hAnsi="宋体" w:cs="宋体"/>
                <w:color w:val="000000"/>
                <w:kern w:val="2"/>
                <w:sz w:val="24"/>
              </w:rPr>
              <w:t>-默认提示语：请选择预警</w:t>
            </w:r>
            <w:r>
              <w:rPr>
                <w:rFonts w:hint="eastAsia" w:cs="宋体"/>
                <w:color w:val="000000"/>
                <w:kern w:val="2"/>
                <w:sz w:val="24"/>
                <w:lang w:eastAsia="zh-CN"/>
              </w:rPr>
              <w:t>失效</w:t>
            </w:r>
            <w:r>
              <w:rPr>
                <w:rFonts w:hint="eastAsia" w:ascii="宋体" w:hAnsi="宋体" w:cs="宋体"/>
                <w:color w:val="000000"/>
                <w:kern w:val="2"/>
                <w:sz w:val="24"/>
              </w:rPr>
              <w:t>时间</w:t>
            </w:r>
          </w:p>
          <w:p>
            <w:pPr>
              <w:keepNext w:val="0"/>
              <w:keepLines w:val="0"/>
              <w:widowControl w:val="0"/>
              <w:suppressLineNumbers w:val="0"/>
              <w:spacing w:before="0" w:beforeAutospacing="0" w:after="0" w:afterAutospacing="0" w:line="240" w:lineRule="auto"/>
              <w:ind w:left="0" w:right="0"/>
              <w:jc w:val="both"/>
              <w:rPr>
                <w:rFonts w:hint="eastAsia" w:ascii="宋体" w:hAnsi="宋体" w:eastAsia="宋体" w:cs="宋体"/>
                <w:color w:val="000000"/>
                <w:kern w:val="2"/>
                <w:sz w:val="24"/>
                <w:lang w:eastAsia="zh-CN"/>
              </w:rPr>
            </w:pPr>
            <w:r>
              <w:rPr>
                <w:rFonts w:hint="eastAsia" w:ascii="宋体" w:hAnsi="宋体" w:cs="宋体"/>
                <w:color w:val="000000"/>
                <w:kern w:val="2"/>
                <w:sz w:val="24"/>
              </w:rPr>
              <w:t>-错误提示语：预警</w:t>
            </w:r>
            <w:r>
              <w:rPr>
                <w:rFonts w:hint="eastAsia" w:cs="宋体"/>
                <w:color w:val="000000"/>
                <w:kern w:val="2"/>
                <w:sz w:val="24"/>
                <w:lang w:eastAsia="zh-CN"/>
              </w:rPr>
              <w:t>失效</w:t>
            </w:r>
            <w:r>
              <w:rPr>
                <w:rFonts w:hint="eastAsia" w:ascii="宋体" w:hAnsi="宋体" w:cs="宋体"/>
                <w:color w:val="000000"/>
                <w:kern w:val="2"/>
                <w:sz w:val="24"/>
              </w:rPr>
              <w:t>时间不能为空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1" w:type="dxa"/>
            <w:noWrap w:val="0"/>
            <w:vAlign w:val="top"/>
          </w:tcPr>
          <w:p>
            <w:pPr>
              <w:keepNext w:val="0"/>
              <w:keepLines w:val="0"/>
              <w:widowControl w:val="0"/>
              <w:suppressLineNumbers w:val="0"/>
              <w:spacing w:before="0" w:beforeAutospacing="0" w:after="0" w:afterAutospacing="0" w:line="240" w:lineRule="auto"/>
              <w:ind w:left="0" w:right="0"/>
              <w:jc w:val="both"/>
              <w:rPr>
                <w:rFonts w:hint="eastAsia" w:ascii="宋体" w:hAnsi="宋体" w:cs="宋体"/>
                <w:color w:val="000000"/>
                <w:kern w:val="2"/>
                <w:sz w:val="24"/>
              </w:rPr>
            </w:pPr>
            <w:r>
              <w:rPr>
                <w:rFonts w:hint="eastAsia" w:ascii="宋体" w:hAnsi="宋体" w:cs="宋体"/>
                <w:color w:val="000000"/>
                <w:kern w:val="2"/>
                <w:sz w:val="24"/>
              </w:rPr>
              <w:t>预警通知人员</w:t>
            </w:r>
          </w:p>
        </w:tc>
        <w:tc>
          <w:tcPr>
            <w:tcW w:w="1179" w:type="dxa"/>
            <w:noWrap w:val="0"/>
            <w:vAlign w:val="top"/>
          </w:tcPr>
          <w:p>
            <w:pPr>
              <w:keepNext w:val="0"/>
              <w:keepLines w:val="0"/>
              <w:widowControl w:val="0"/>
              <w:suppressLineNumbers w:val="0"/>
              <w:spacing w:before="0" w:beforeAutospacing="0" w:after="0" w:afterAutospacing="0" w:line="240" w:lineRule="auto"/>
              <w:ind w:left="0" w:right="0"/>
              <w:jc w:val="both"/>
              <w:rPr>
                <w:rFonts w:hint="eastAsia" w:ascii="宋体" w:hAnsi="宋体" w:cs="宋体"/>
                <w:color w:val="000000"/>
                <w:kern w:val="2"/>
                <w:sz w:val="24"/>
              </w:rPr>
            </w:pPr>
          </w:p>
        </w:tc>
        <w:tc>
          <w:tcPr>
            <w:tcW w:w="847" w:type="dxa"/>
            <w:noWrap w:val="0"/>
            <w:vAlign w:val="top"/>
          </w:tcPr>
          <w:p>
            <w:pPr>
              <w:keepNext w:val="0"/>
              <w:keepLines w:val="0"/>
              <w:widowControl w:val="0"/>
              <w:suppressLineNumbers w:val="0"/>
              <w:spacing w:before="0" w:beforeAutospacing="0" w:after="0" w:afterAutospacing="0" w:line="240" w:lineRule="auto"/>
              <w:ind w:left="0" w:right="0"/>
              <w:jc w:val="both"/>
              <w:rPr>
                <w:rFonts w:hint="eastAsia" w:ascii="宋体" w:hAnsi="宋体" w:cs="宋体"/>
                <w:color w:val="000000"/>
                <w:kern w:val="2"/>
                <w:sz w:val="24"/>
              </w:rPr>
            </w:pPr>
            <w:r>
              <w:rPr>
                <w:rFonts w:hint="eastAsia" w:ascii="宋体" w:hAnsi="宋体" w:cs="宋体"/>
                <w:color w:val="000000"/>
                <w:kern w:val="2"/>
                <w:sz w:val="24"/>
              </w:rPr>
              <w:t>下拉选择</w:t>
            </w:r>
          </w:p>
        </w:tc>
        <w:tc>
          <w:tcPr>
            <w:tcW w:w="733" w:type="dxa"/>
            <w:noWrap w:val="0"/>
            <w:vAlign w:val="top"/>
          </w:tcPr>
          <w:p>
            <w:pPr>
              <w:keepNext w:val="0"/>
              <w:keepLines w:val="0"/>
              <w:widowControl w:val="0"/>
              <w:suppressLineNumbers w:val="0"/>
              <w:spacing w:before="0" w:beforeAutospacing="0" w:after="0" w:afterAutospacing="0" w:line="240" w:lineRule="auto"/>
              <w:ind w:left="0" w:right="0"/>
              <w:jc w:val="both"/>
              <w:rPr>
                <w:rFonts w:hint="eastAsia" w:ascii="宋体" w:hAnsi="宋体" w:cs="宋体"/>
                <w:color w:val="000000"/>
                <w:kern w:val="2"/>
                <w:sz w:val="24"/>
              </w:rPr>
            </w:pPr>
            <w:r>
              <w:rPr>
                <w:rFonts w:hint="eastAsia" w:ascii="宋体" w:hAnsi="宋体" w:cs="宋体"/>
                <w:color w:val="000000"/>
                <w:kern w:val="2"/>
                <w:sz w:val="24"/>
              </w:rPr>
              <w:t>是</w:t>
            </w:r>
          </w:p>
        </w:tc>
        <w:tc>
          <w:tcPr>
            <w:tcW w:w="3217" w:type="dxa"/>
            <w:noWrap w:val="0"/>
            <w:vAlign w:val="top"/>
          </w:tcPr>
          <w:p>
            <w:pPr>
              <w:keepNext w:val="0"/>
              <w:keepLines w:val="0"/>
              <w:widowControl w:val="0"/>
              <w:suppressLineNumbers w:val="0"/>
              <w:spacing w:before="0" w:beforeAutospacing="0" w:after="0" w:afterAutospacing="0" w:line="240" w:lineRule="auto"/>
              <w:ind w:left="0" w:right="0"/>
              <w:jc w:val="both"/>
              <w:rPr>
                <w:rFonts w:hint="eastAsia" w:ascii="宋体" w:hAnsi="宋体" w:cs="宋体"/>
                <w:color w:val="000000"/>
                <w:kern w:val="2"/>
                <w:sz w:val="24"/>
              </w:rPr>
            </w:pPr>
            <w:r>
              <w:rPr>
                <w:rFonts w:hint="eastAsia" w:ascii="宋体" w:hAnsi="宋体" w:cs="宋体"/>
                <w:color w:val="000000"/>
                <w:kern w:val="2"/>
                <w:sz w:val="24"/>
              </w:rPr>
              <w:t>1可多选</w:t>
            </w:r>
          </w:p>
          <w:p>
            <w:pPr>
              <w:keepNext w:val="0"/>
              <w:keepLines w:val="0"/>
              <w:widowControl w:val="0"/>
              <w:suppressLineNumbers w:val="0"/>
              <w:spacing w:before="0" w:beforeAutospacing="0" w:after="0" w:afterAutospacing="0" w:line="240" w:lineRule="auto"/>
              <w:ind w:left="0" w:right="0"/>
              <w:jc w:val="both"/>
              <w:rPr>
                <w:rFonts w:hint="eastAsia" w:cs="宋体"/>
                <w:color w:val="000000"/>
                <w:kern w:val="2"/>
                <w:sz w:val="24"/>
                <w:lang w:eastAsia="zh-CN"/>
              </w:rPr>
            </w:pPr>
            <w:r>
              <w:rPr>
                <w:rFonts w:hint="eastAsia" w:ascii="宋体" w:hAnsi="宋体" w:cs="宋体"/>
                <w:color w:val="000000"/>
                <w:kern w:val="2"/>
                <w:sz w:val="24"/>
              </w:rPr>
              <w:t xml:space="preserve">2 </w:t>
            </w:r>
            <w:r>
              <w:rPr>
                <w:rFonts w:hint="eastAsia" w:cs="宋体"/>
                <w:color w:val="000000"/>
                <w:kern w:val="2"/>
                <w:sz w:val="24"/>
                <w:lang w:eastAsia="zh-CN"/>
              </w:rPr>
              <w:t>默认会选择创建预警通知的用户，即该用户一定会收到通知</w:t>
            </w:r>
          </w:p>
          <w:p>
            <w:pPr>
              <w:keepNext w:val="0"/>
              <w:keepLines w:val="0"/>
              <w:widowControl w:val="0"/>
              <w:suppressLineNumbers w:val="0"/>
              <w:spacing w:before="0" w:beforeAutospacing="0" w:after="0" w:afterAutospacing="0" w:line="240" w:lineRule="auto"/>
              <w:ind w:left="0" w:right="0"/>
              <w:jc w:val="both"/>
              <w:rPr>
                <w:rFonts w:hint="default" w:cs="宋体"/>
                <w:color w:val="000000"/>
                <w:kern w:val="2"/>
                <w:sz w:val="24"/>
                <w:lang w:val="en-US" w:eastAsia="zh-CN"/>
              </w:rPr>
            </w:pPr>
            <w:r>
              <w:rPr>
                <w:rFonts w:hint="eastAsia" w:cs="宋体"/>
                <w:color w:val="000000"/>
                <w:kern w:val="2"/>
                <w:sz w:val="24"/>
                <w:lang w:val="en-US" w:eastAsia="zh-CN"/>
              </w:rPr>
              <w:t>3如果预警信息配置中没有选择专业公司，则人员</w:t>
            </w:r>
            <w:r>
              <w:rPr>
                <w:rFonts w:hint="eastAsia" w:ascii="宋体" w:hAnsi="宋体" w:cs="宋体"/>
                <w:color w:val="000000"/>
                <w:kern w:val="2"/>
                <w:sz w:val="24"/>
              </w:rPr>
              <w:t>选项</w:t>
            </w:r>
            <w:r>
              <w:rPr>
                <w:rFonts w:hint="eastAsia" w:cs="宋体"/>
                <w:color w:val="000000"/>
                <w:kern w:val="2"/>
                <w:sz w:val="24"/>
                <w:lang w:eastAsia="zh-CN"/>
              </w:rPr>
              <w:t>为有指标权限的同级或下级所有经分用户；</w:t>
            </w:r>
            <w:r>
              <w:rPr>
                <w:rFonts w:hint="eastAsia" w:cs="宋体"/>
                <w:color w:val="000000"/>
                <w:kern w:val="2"/>
                <w:sz w:val="24"/>
                <w:lang w:val="en-US" w:eastAsia="zh-CN"/>
              </w:rPr>
              <w:t>如果预警信息配置中有选择专业公司，则人员</w:t>
            </w:r>
            <w:r>
              <w:rPr>
                <w:rFonts w:hint="eastAsia" w:ascii="宋体" w:hAnsi="宋体" w:cs="宋体"/>
                <w:color w:val="000000"/>
                <w:kern w:val="2"/>
                <w:sz w:val="24"/>
              </w:rPr>
              <w:t>选项</w:t>
            </w:r>
            <w:r>
              <w:rPr>
                <w:rFonts w:hint="eastAsia" w:cs="宋体"/>
                <w:color w:val="000000"/>
                <w:kern w:val="2"/>
                <w:sz w:val="24"/>
                <w:lang w:eastAsia="zh-CN"/>
              </w:rPr>
              <w:t>为所选专业公司同级或下级有指标权限的所有经分用户</w:t>
            </w:r>
          </w:p>
        </w:tc>
        <w:tc>
          <w:tcPr>
            <w:tcW w:w="2953" w:type="dxa"/>
            <w:noWrap w:val="0"/>
            <w:vAlign w:val="top"/>
          </w:tcPr>
          <w:p>
            <w:pPr>
              <w:keepNext w:val="0"/>
              <w:keepLines w:val="0"/>
              <w:widowControl w:val="0"/>
              <w:suppressLineNumbers w:val="0"/>
              <w:spacing w:before="0" w:beforeAutospacing="0" w:after="0" w:afterAutospacing="0" w:line="240" w:lineRule="auto"/>
              <w:ind w:left="0" w:right="0"/>
              <w:jc w:val="both"/>
              <w:rPr>
                <w:rFonts w:hint="eastAsia" w:ascii="宋体" w:hAnsi="宋体" w:cs="宋体"/>
                <w:color w:val="000000"/>
                <w:kern w:val="2"/>
                <w:sz w:val="24"/>
              </w:rPr>
            </w:pPr>
            <w:r>
              <w:rPr>
                <w:rFonts w:hint="eastAsia" w:ascii="宋体" w:hAnsi="宋体" w:cs="宋体"/>
                <w:color w:val="000000"/>
                <w:kern w:val="2"/>
                <w:sz w:val="24"/>
              </w:rPr>
              <w:t>-默认提示语：请选择通知人员</w:t>
            </w:r>
          </w:p>
          <w:p>
            <w:pPr>
              <w:keepNext w:val="0"/>
              <w:keepLines w:val="0"/>
              <w:widowControl w:val="0"/>
              <w:suppressLineNumbers w:val="0"/>
              <w:spacing w:before="0" w:beforeAutospacing="0" w:after="0" w:afterAutospacing="0" w:line="240" w:lineRule="auto"/>
              <w:ind w:left="0" w:right="0"/>
              <w:jc w:val="both"/>
              <w:rPr>
                <w:rFonts w:hint="eastAsia" w:ascii="宋体" w:hAnsi="宋体" w:cs="宋体"/>
                <w:color w:val="000000"/>
                <w:kern w:val="2"/>
                <w:sz w:val="24"/>
              </w:rPr>
            </w:pPr>
            <w:r>
              <w:rPr>
                <w:rFonts w:hint="eastAsia" w:ascii="宋体" w:hAnsi="宋体" w:cs="宋体"/>
                <w:color w:val="000000"/>
                <w:kern w:val="2"/>
                <w:sz w:val="24"/>
              </w:rPr>
              <w:t>-错误提示语：通知人员不能为空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921" w:type="dxa"/>
            <w:noWrap w:val="0"/>
            <w:vAlign w:val="top"/>
          </w:tcPr>
          <w:p>
            <w:pPr>
              <w:keepNext w:val="0"/>
              <w:keepLines w:val="0"/>
              <w:widowControl w:val="0"/>
              <w:suppressLineNumbers w:val="0"/>
              <w:spacing w:before="0" w:beforeAutospacing="0" w:after="0" w:afterAutospacing="0" w:line="240" w:lineRule="auto"/>
              <w:ind w:left="0" w:right="0"/>
              <w:jc w:val="both"/>
              <w:rPr>
                <w:rFonts w:hint="eastAsia" w:ascii="宋体" w:hAnsi="宋体" w:cs="宋体"/>
                <w:color w:val="000000"/>
                <w:kern w:val="0"/>
                <w:sz w:val="24"/>
              </w:rPr>
            </w:pPr>
            <w:r>
              <w:rPr>
                <w:rFonts w:hint="eastAsia" w:ascii="宋体" w:hAnsi="宋体" w:cs="宋体"/>
                <w:color w:val="000000"/>
                <w:kern w:val="0"/>
                <w:sz w:val="24"/>
              </w:rPr>
              <w:t>取消</w:t>
            </w:r>
          </w:p>
        </w:tc>
        <w:tc>
          <w:tcPr>
            <w:tcW w:w="1179" w:type="dxa"/>
            <w:noWrap w:val="0"/>
            <w:vAlign w:val="top"/>
          </w:tcPr>
          <w:p>
            <w:pPr>
              <w:keepNext w:val="0"/>
              <w:keepLines w:val="0"/>
              <w:widowControl w:val="0"/>
              <w:suppressLineNumbers w:val="0"/>
              <w:spacing w:before="0" w:beforeAutospacing="0" w:after="0" w:afterAutospacing="0" w:line="240" w:lineRule="auto"/>
              <w:ind w:left="0" w:right="0"/>
              <w:jc w:val="both"/>
              <w:rPr>
                <w:rFonts w:hint="eastAsia" w:ascii="宋体" w:hAnsi="宋体" w:cs="宋体"/>
                <w:color w:val="000000"/>
                <w:kern w:val="0"/>
                <w:sz w:val="24"/>
              </w:rPr>
            </w:pPr>
          </w:p>
        </w:tc>
        <w:tc>
          <w:tcPr>
            <w:tcW w:w="847" w:type="dxa"/>
            <w:noWrap w:val="0"/>
            <w:vAlign w:val="top"/>
          </w:tcPr>
          <w:p>
            <w:pPr>
              <w:keepNext w:val="0"/>
              <w:keepLines w:val="0"/>
              <w:widowControl w:val="0"/>
              <w:suppressLineNumbers w:val="0"/>
              <w:spacing w:before="0" w:beforeAutospacing="0" w:after="0" w:afterAutospacing="0" w:line="240" w:lineRule="auto"/>
              <w:ind w:left="0" w:right="0"/>
              <w:jc w:val="both"/>
              <w:rPr>
                <w:rFonts w:hint="eastAsia" w:ascii="宋体" w:hAnsi="宋体" w:cs="宋体"/>
                <w:color w:val="000000"/>
                <w:kern w:val="0"/>
                <w:sz w:val="24"/>
              </w:rPr>
            </w:pPr>
            <w:r>
              <w:rPr>
                <w:rFonts w:hint="eastAsia" w:ascii="宋体" w:hAnsi="宋体" w:cs="宋体"/>
                <w:color w:val="000000"/>
                <w:kern w:val="0"/>
                <w:sz w:val="24"/>
              </w:rPr>
              <w:t>按钮</w:t>
            </w:r>
          </w:p>
        </w:tc>
        <w:tc>
          <w:tcPr>
            <w:tcW w:w="733" w:type="dxa"/>
            <w:noWrap w:val="0"/>
            <w:vAlign w:val="top"/>
          </w:tcPr>
          <w:p>
            <w:pPr>
              <w:keepNext w:val="0"/>
              <w:keepLines w:val="0"/>
              <w:widowControl w:val="0"/>
              <w:suppressLineNumbers w:val="0"/>
              <w:spacing w:before="0" w:beforeAutospacing="0" w:after="0" w:afterAutospacing="0" w:line="240" w:lineRule="auto"/>
              <w:ind w:left="0" w:right="0"/>
              <w:jc w:val="both"/>
              <w:rPr>
                <w:rFonts w:hint="eastAsia" w:ascii="宋体" w:hAnsi="宋体" w:cs="宋体"/>
                <w:color w:val="000000"/>
                <w:kern w:val="0"/>
                <w:sz w:val="24"/>
              </w:rPr>
            </w:pPr>
            <w:r>
              <w:rPr>
                <w:rFonts w:hint="eastAsia" w:ascii="宋体" w:hAnsi="宋体" w:cs="宋体"/>
                <w:color w:val="000000"/>
                <w:kern w:val="0"/>
                <w:sz w:val="24"/>
              </w:rPr>
              <w:t>否</w:t>
            </w:r>
          </w:p>
        </w:tc>
        <w:tc>
          <w:tcPr>
            <w:tcW w:w="3217" w:type="dxa"/>
            <w:noWrap w:val="0"/>
            <w:vAlign w:val="top"/>
          </w:tcPr>
          <w:p>
            <w:pPr>
              <w:keepNext w:val="0"/>
              <w:keepLines w:val="0"/>
              <w:widowControl w:val="0"/>
              <w:suppressLineNumbers w:val="0"/>
              <w:spacing w:before="0" w:beforeAutospacing="0" w:after="0" w:afterAutospacing="0" w:line="240" w:lineRule="auto"/>
              <w:ind w:left="0" w:right="0"/>
              <w:jc w:val="both"/>
              <w:rPr>
                <w:rFonts w:hint="eastAsia" w:ascii="宋体" w:hAnsi="宋体" w:cs="宋体"/>
                <w:color w:val="000000"/>
                <w:kern w:val="0"/>
                <w:sz w:val="24"/>
              </w:rPr>
            </w:pPr>
            <w:r>
              <w:rPr>
                <w:rFonts w:hint="eastAsia" w:ascii="宋体" w:hAnsi="宋体" w:cs="宋体"/>
                <w:color w:val="000000"/>
                <w:kern w:val="0"/>
                <w:sz w:val="24"/>
              </w:rPr>
              <w:t>取消则不会新增配置，取消后弹窗会消失</w:t>
            </w:r>
          </w:p>
        </w:tc>
        <w:tc>
          <w:tcPr>
            <w:tcW w:w="2953" w:type="dxa"/>
            <w:noWrap w:val="0"/>
            <w:vAlign w:val="top"/>
          </w:tcPr>
          <w:p>
            <w:pPr>
              <w:keepNext w:val="0"/>
              <w:keepLines w:val="0"/>
              <w:widowControl w:val="0"/>
              <w:suppressLineNumbers w:val="0"/>
              <w:spacing w:before="0" w:beforeAutospacing="0" w:after="0" w:afterAutospacing="0" w:line="240" w:lineRule="auto"/>
              <w:ind w:left="0" w:right="0"/>
              <w:jc w:val="both"/>
              <w:rPr>
                <w:rFonts w:hint="eastAsia" w:ascii="宋体" w:hAnsi="宋体" w:cs="宋体"/>
                <w:color w:val="000000"/>
                <w:kern w:val="0"/>
                <w:sz w:val="24"/>
              </w:rPr>
            </w:pPr>
            <w:r>
              <w:rPr>
                <w:rFonts w:hint="eastAsia" w:ascii="宋体" w:hAnsi="宋体" w:cs="宋体"/>
                <w:color w:val="000000"/>
                <w:kern w:val="0"/>
                <w:sz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1" w:type="dxa"/>
            <w:noWrap w:val="0"/>
            <w:vAlign w:val="top"/>
          </w:tcPr>
          <w:p>
            <w:pPr>
              <w:keepNext w:val="0"/>
              <w:keepLines w:val="0"/>
              <w:widowControl w:val="0"/>
              <w:suppressLineNumbers w:val="0"/>
              <w:spacing w:before="0" w:beforeAutospacing="0" w:after="0" w:afterAutospacing="0" w:line="240" w:lineRule="auto"/>
              <w:ind w:left="0" w:right="0"/>
              <w:jc w:val="both"/>
              <w:rPr>
                <w:rFonts w:hint="eastAsia" w:ascii="宋体" w:hAnsi="宋体" w:cs="宋体"/>
                <w:color w:val="000000"/>
                <w:kern w:val="0"/>
                <w:sz w:val="24"/>
              </w:rPr>
            </w:pPr>
            <w:r>
              <w:rPr>
                <w:rFonts w:hint="eastAsia" w:ascii="宋体" w:hAnsi="宋体" w:cs="宋体"/>
                <w:color w:val="000000"/>
                <w:kern w:val="0"/>
                <w:sz w:val="24"/>
              </w:rPr>
              <w:t>确认</w:t>
            </w:r>
          </w:p>
        </w:tc>
        <w:tc>
          <w:tcPr>
            <w:tcW w:w="1179" w:type="dxa"/>
            <w:noWrap w:val="0"/>
            <w:vAlign w:val="top"/>
          </w:tcPr>
          <w:p>
            <w:pPr>
              <w:keepNext w:val="0"/>
              <w:keepLines w:val="0"/>
              <w:widowControl w:val="0"/>
              <w:suppressLineNumbers w:val="0"/>
              <w:spacing w:before="0" w:beforeAutospacing="0" w:after="0" w:afterAutospacing="0" w:line="240" w:lineRule="auto"/>
              <w:ind w:left="0" w:right="0"/>
              <w:jc w:val="both"/>
              <w:rPr>
                <w:rFonts w:hint="eastAsia" w:ascii="宋体" w:hAnsi="宋体" w:cs="宋体"/>
                <w:color w:val="000000"/>
                <w:kern w:val="0"/>
                <w:sz w:val="24"/>
              </w:rPr>
            </w:pPr>
          </w:p>
        </w:tc>
        <w:tc>
          <w:tcPr>
            <w:tcW w:w="847" w:type="dxa"/>
            <w:noWrap w:val="0"/>
            <w:vAlign w:val="top"/>
          </w:tcPr>
          <w:p>
            <w:pPr>
              <w:keepNext w:val="0"/>
              <w:keepLines w:val="0"/>
              <w:widowControl w:val="0"/>
              <w:suppressLineNumbers w:val="0"/>
              <w:spacing w:before="0" w:beforeAutospacing="0" w:after="0" w:afterAutospacing="0" w:line="240" w:lineRule="auto"/>
              <w:ind w:left="0" w:right="0"/>
              <w:jc w:val="both"/>
              <w:rPr>
                <w:rFonts w:hint="eastAsia" w:ascii="宋体" w:hAnsi="宋体" w:cs="宋体"/>
                <w:color w:val="000000"/>
                <w:kern w:val="0"/>
                <w:sz w:val="24"/>
              </w:rPr>
            </w:pPr>
            <w:r>
              <w:rPr>
                <w:rFonts w:hint="eastAsia" w:ascii="宋体" w:hAnsi="宋体" w:cs="宋体"/>
                <w:color w:val="000000"/>
                <w:kern w:val="0"/>
                <w:sz w:val="24"/>
              </w:rPr>
              <w:t>按钮</w:t>
            </w:r>
          </w:p>
        </w:tc>
        <w:tc>
          <w:tcPr>
            <w:tcW w:w="733" w:type="dxa"/>
            <w:noWrap w:val="0"/>
            <w:vAlign w:val="top"/>
          </w:tcPr>
          <w:p>
            <w:pPr>
              <w:keepNext w:val="0"/>
              <w:keepLines w:val="0"/>
              <w:widowControl w:val="0"/>
              <w:suppressLineNumbers w:val="0"/>
              <w:spacing w:before="0" w:beforeAutospacing="0" w:after="0" w:afterAutospacing="0" w:line="240" w:lineRule="auto"/>
              <w:ind w:left="0" w:right="0"/>
              <w:jc w:val="both"/>
              <w:rPr>
                <w:rFonts w:hint="eastAsia" w:ascii="宋体" w:hAnsi="宋体" w:cs="宋体"/>
                <w:color w:val="000000"/>
                <w:kern w:val="0"/>
                <w:sz w:val="24"/>
              </w:rPr>
            </w:pPr>
            <w:r>
              <w:rPr>
                <w:rFonts w:hint="eastAsia" w:ascii="宋体" w:hAnsi="宋体" w:cs="宋体"/>
                <w:color w:val="000000"/>
                <w:kern w:val="0"/>
                <w:sz w:val="24"/>
              </w:rPr>
              <w:t>否</w:t>
            </w:r>
          </w:p>
        </w:tc>
        <w:tc>
          <w:tcPr>
            <w:tcW w:w="3217" w:type="dxa"/>
            <w:noWrap w:val="0"/>
            <w:vAlign w:val="top"/>
          </w:tcPr>
          <w:p>
            <w:pPr>
              <w:pStyle w:val="14"/>
              <w:keepNext w:val="0"/>
              <w:keepLines w:val="0"/>
              <w:widowControl/>
              <w:suppressLineNumbers w:val="0"/>
              <w:spacing w:before="0" w:beforeAutospacing="0" w:after="0" w:afterAutospacing="0"/>
              <w:ind w:left="0" w:right="0"/>
              <w:rPr>
                <w:rFonts w:hint="eastAsia" w:cs="宋体"/>
                <w:color w:val="000000"/>
                <w:kern w:val="0"/>
                <w:sz w:val="24"/>
                <w:lang w:eastAsia="zh-CN"/>
              </w:rPr>
            </w:pPr>
            <w:r>
              <w:rPr>
                <w:rFonts w:hint="eastAsia" w:cs="宋体"/>
                <w:color w:val="000000"/>
                <w:kern w:val="0"/>
                <w:sz w:val="24"/>
                <w:lang w:val="en-US" w:eastAsia="zh-CN"/>
              </w:rPr>
              <w:t>1</w:t>
            </w:r>
            <w:r>
              <w:rPr>
                <w:rFonts w:hint="eastAsia" w:ascii="宋体" w:hAnsi="宋体" w:cs="宋体"/>
                <w:color w:val="000000"/>
                <w:kern w:val="0"/>
                <w:sz w:val="24"/>
              </w:rPr>
              <w:t>点击后完成新增，成功后会弹窗提示新增成功，新增弹窗消失</w:t>
            </w:r>
            <w:r>
              <w:rPr>
                <w:rFonts w:hint="eastAsia" w:cs="宋体"/>
                <w:color w:val="000000"/>
                <w:kern w:val="0"/>
                <w:sz w:val="24"/>
                <w:lang w:eastAsia="zh-CN"/>
              </w:rPr>
              <w:t>。</w:t>
            </w:r>
          </w:p>
          <w:p>
            <w:pPr>
              <w:pStyle w:val="14"/>
              <w:keepNext w:val="0"/>
              <w:keepLines w:val="0"/>
              <w:widowControl/>
              <w:suppressLineNumbers w:val="0"/>
              <w:spacing w:before="0" w:beforeAutospacing="0" w:after="0" w:afterAutospacing="0"/>
              <w:ind w:left="0" w:right="0"/>
              <w:rPr>
                <w:rFonts w:hint="eastAsia" w:cs="宋体"/>
                <w:kern w:val="2"/>
                <w:sz w:val="24"/>
                <w:lang w:eastAsia="zh-CN"/>
              </w:rPr>
            </w:pPr>
            <w:r>
              <w:rPr>
                <w:rFonts w:hint="eastAsia"/>
                <w:lang w:val="en-US" w:eastAsia="zh-CN"/>
              </w:rPr>
              <w:t>2新建后，则系统会根据预警频率</w:t>
            </w:r>
            <w:r>
              <w:rPr>
                <w:rFonts w:hint="eastAsia" w:cs="宋体"/>
                <w:kern w:val="2"/>
                <w:sz w:val="24"/>
                <w:lang w:eastAsia="zh-CN"/>
              </w:rPr>
              <w:t>按照预警信息配置的要求自动去监控，数据生成之后，则作监控；</w:t>
            </w:r>
          </w:p>
          <w:p>
            <w:pPr>
              <w:pStyle w:val="14"/>
              <w:keepNext w:val="0"/>
              <w:keepLines w:val="0"/>
              <w:widowControl/>
              <w:suppressLineNumbers w:val="0"/>
              <w:spacing w:before="0" w:beforeAutospacing="0" w:after="0" w:afterAutospacing="0"/>
              <w:ind w:left="0" w:right="0"/>
              <w:rPr>
                <w:rFonts w:hint="default" w:cs="宋体"/>
                <w:kern w:val="2"/>
                <w:sz w:val="24"/>
                <w:lang w:val="en-US" w:eastAsia="zh-CN"/>
              </w:rPr>
            </w:pPr>
          </w:p>
        </w:tc>
        <w:tc>
          <w:tcPr>
            <w:tcW w:w="2953" w:type="dxa"/>
            <w:noWrap w:val="0"/>
            <w:vAlign w:val="top"/>
          </w:tcPr>
          <w:p>
            <w:pPr>
              <w:keepNext w:val="0"/>
              <w:keepLines w:val="0"/>
              <w:widowControl w:val="0"/>
              <w:suppressLineNumbers w:val="0"/>
              <w:spacing w:before="0" w:beforeAutospacing="0" w:after="0" w:afterAutospacing="0" w:line="240" w:lineRule="auto"/>
              <w:ind w:left="0" w:right="0"/>
              <w:jc w:val="both"/>
              <w:rPr>
                <w:rFonts w:hint="eastAsia" w:ascii="宋体" w:hAnsi="宋体" w:cs="宋体"/>
                <w:color w:val="000000"/>
                <w:kern w:val="0"/>
                <w:sz w:val="24"/>
              </w:rPr>
            </w:pPr>
            <w:r>
              <w:rPr>
                <w:rFonts w:hint="eastAsia" w:ascii="宋体" w:hAnsi="宋体" w:cs="宋体"/>
                <w:color w:val="000000"/>
                <w:kern w:val="0"/>
                <w:sz w:val="24"/>
              </w:rPr>
              <w:t>/</w:t>
            </w:r>
          </w:p>
        </w:tc>
      </w:tr>
    </w:tbl>
    <w:p>
      <w:pPr>
        <w:pStyle w:val="7"/>
        <w:numPr>
          <w:ilvl w:val="5"/>
          <w:numId w:val="40"/>
        </w:numPr>
        <w:bidi w:val="0"/>
        <w:ind w:left="1152" w:leftChars="0" w:hanging="1152" w:firstLineChars="0"/>
        <w:rPr>
          <w:rFonts w:hint="eastAsia"/>
          <w:lang w:val="en-US" w:eastAsia="zh-CN"/>
        </w:rPr>
      </w:pPr>
      <w:r>
        <w:rPr>
          <w:rFonts w:hint="eastAsia"/>
          <w:lang w:val="en-US" w:eastAsia="zh-CN"/>
        </w:rPr>
        <w:t>维度位值设置规则</w:t>
      </w:r>
    </w:p>
    <w:p>
      <w:pPr>
        <w:keepNext w:val="0"/>
        <w:keepLines w:val="0"/>
        <w:widowControl w:val="0"/>
        <w:suppressLineNumbers w:val="0"/>
        <w:spacing w:before="0" w:beforeAutospacing="0" w:after="0" w:afterAutospacing="0" w:line="240" w:lineRule="auto"/>
        <w:ind w:left="0" w:right="0"/>
        <w:jc w:val="both"/>
        <w:rPr>
          <w:rFonts w:hint="eastAsia" w:cs="宋体"/>
          <w:color w:val="000000"/>
          <w:kern w:val="2"/>
          <w:sz w:val="24"/>
          <w:lang w:eastAsia="zh-CN"/>
        </w:rPr>
      </w:pPr>
      <w:r>
        <w:rPr>
          <w:rFonts w:hint="eastAsia"/>
          <w:lang w:val="en-US" w:eastAsia="zh-CN"/>
        </w:rPr>
        <w:t>1 第一组维度的可选项是指标对应的所有维度，只能单选一个维度，选择维度后，维值的可选性为</w:t>
      </w:r>
      <w:r>
        <w:rPr>
          <w:rFonts w:hint="eastAsia" w:ascii="宋体" w:hAnsi="宋体" w:cs="宋体"/>
          <w:color w:val="000000"/>
          <w:kern w:val="2"/>
          <w:sz w:val="24"/>
        </w:rPr>
        <w:t>指标对应的维度下的</w:t>
      </w:r>
      <w:r>
        <w:rPr>
          <w:rFonts w:hint="eastAsia" w:cs="宋体"/>
          <w:color w:val="000000"/>
          <w:kern w:val="2"/>
          <w:sz w:val="24"/>
          <w:lang w:eastAsia="zh-CN"/>
        </w:rPr>
        <w:t>所有</w:t>
      </w:r>
      <w:r>
        <w:rPr>
          <w:rFonts w:hint="eastAsia" w:ascii="宋体" w:hAnsi="宋体" w:cs="宋体"/>
          <w:color w:val="000000"/>
          <w:kern w:val="2"/>
          <w:sz w:val="24"/>
        </w:rPr>
        <w:t>维值</w:t>
      </w:r>
      <w:r>
        <w:rPr>
          <w:rFonts w:hint="eastAsia" w:cs="宋体"/>
          <w:color w:val="000000"/>
          <w:kern w:val="2"/>
          <w:sz w:val="24"/>
          <w:lang w:eastAsia="zh-CN"/>
        </w:rPr>
        <w:t>，只能单选一个维度值。</w:t>
      </w:r>
    </w:p>
    <w:p>
      <w:pPr>
        <w:keepNext w:val="0"/>
        <w:keepLines w:val="0"/>
        <w:widowControl w:val="0"/>
        <w:suppressLineNumbers w:val="0"/>
        <w:spacing w:before="0" w:beforeAutospacing="0" w:after="0" w:afterAutospacing="0" w:line="240" w:lineRule="auto"/>
        <w:ind w:left="0" w:right="0"/>
        <w:jc w:val="both"/>
        <w:rPr>
          <w:rFonts w:hint="eastAsia" w:cs="宋体"/>
          <w:color w:val="000000"/>
          <w:kern w:val="2"/>
          <w:sz w:val="24"/>
          <w:lang w:val="en-US" w:eastAsia="zh-CN"/>
        </w:rPr>
      </w:pPr>
      <w:r>
        <w:rPr>
          <w:rFonts w:hint="eastAsia" w:cs="宋体"/>
          <w:color w:val="000000"/>
          <w:kern w:val="2"/>
          <w:sz w:val="24"/>
          <w:lang w:val="en-US" w:eastAsia="zh-CN"/>
        </w:rPr>
        <w:t>2 第二组维度的可选项需要满足以下要求：</w:t>
      </w:r>
    </w:p>
    <w:p>
      <w:pPr>
        <w:keepNext w:val="0"/>
        <w:keepLines w:val="0"/>
        <w:widowControl w:val="0"/>
        <w:suppressLineNumbers w:val="0"/>
        <w:spacing w:before="0" w:beforeAutospacing="0" w:after="0" w:afterAutospacing="0" w:line="240" w:lineRule="auto"/>
        <w:ind w:left="0" w:right="0" w:firstLine="420"/>
        <w:jc w:val="both"/>
        <w:rPr>
          <w:rFonts w:hint="eastAsia" w:cs="宋体"/>
          <w:color w:val="000000"/>
          <w:kern w:val="2"/>
          <w:sz w:val="24"/>
          <w:lang w:val="en-US" w:eastAsia="zh-CN"/>
        </w:rPr>
      </w:pPr>
      <w:r>
        <w:rPr>
          <w:rFonts w:hint="eastAsia" w:cs="宋体"/>
          <w:color w:val="000000"/>
          <w:kern w:val="2"/>
          <w:sz w:val="24"/>
          <w:lang w:val="en-US" w:eastAsia="zh-CN"/>
        </w:rPr>
        <w:t>①指标对应的所有维度减去之前设置的维度（如第一组维度），例子：</w:t>
      </w:r>
    </w:p>
    <w:p>
      <w:pPr>
        <w:keepNext w:val="0"/>
        <w:keepLines w:val="0"/>
        <w:widowControl w:val="0"/>
        <w:suppressLineNumbers w:val="0"/>
        <w:spacing w:before="0" w:beforeAutospacing="0" w:after="0" w:afterAutospacing="0" w:line="240" w:lineRule="auto"/>
        <w:ind w:left="0" w:right="0"/>
        <w:jc w:val="both"/>
        <w:rPr>
          <w:rFonts w:hint="eastAsia" w:cs="宋体"/>
          <w:color w:val="000000"/>
          <w:kern w:val="2"/>
          <w:sz w:val="24"/>
          <w:lang w:eastAsia="zh-CN"/>
        </w:rPr>
      </w:pPr>
      <w:r>
        <w:rPr>
          <w:rFonts w:hint="eastAsia" w:cs="宋体"/>
          <w:color w:val="000000"/>
          <w:kern w:val="2"/>
          <w:sz w:val="24"/>
          <w:lang w:val="en-US" w:eastAsia="zh-CN"/>
        </w:rPr>
        <w:t>如果指标A的维度有5个，</w:t>
      </w:r>
      <w:r>
        <w:rPr>
          <w:rFonts w:hint="eastAsia" w:cs="宋体"/>
          <w:color w:val="000000"/>
          <w:kern w:val="2"/>
          <w:sz w:val="24"/>
          <w:lang w:eastAsia="zh-CN"/>
        </w:rPr>
        <w:t>地域、专业公司、</w:t>
      </w:r>
      <w:r>
        <w:rPr>
          <w:rFonts w:hint="eastAsia" w:ascii="宋体" w:hAnsi="宋体" w:cs="宋体"/>
          <w:color w:val="000000"/>
          <w:kern w:val="2"/>
          <w:sz w:val="24"/>
        </w:rPr>
        <w:t>险种</w:t>
      </w:r>
      <w:r>
        <w:rPr>
          <w:rFonts w:hint="eastAsia" w:cs="宋体"/>
          <w:color w:val="000000"/>
          <w:kern w:val="2"/>
          <w:sz w:val="24"/>
          <w:lang w:eastAsia="zh-CN"/>
        </w:rPr>
        <w:t>、</w:t>
      </w:r>
      <w:r>
        <w:rPr>
          <w:rFonts w:hint="eastAsia" w:ascii="宋体" w:hAnsi="宋体" w:cs="宋体"/>
          <w:color w:val="000000"/>
          <w:kern w:val="2"/>
          <w:sz w:val="24"/>
        </w:rPr>
        <w:t>渠道</w:t>
      </w:r>
      <w:r>
        <w:rPr>
          <w:rFonts w:hint="eastAsia" w:cs="宋体"/>
          <w:color w:val="000000"/>
          <w:kern w:val="2"/>
          <w:sz w:val="24"/>
          <w:lang w:eastAsia="zh-CN"/>
        </w:rPr>
        <w:t>、</w:t>
      </w:r>
      <w:r>
        <w:rPr>
          <w:rFonts w:hint="eastAsia" w:ascii="宋体" w:hAnsi="宋体" w:cs="宋体"/>
          <w:color w:val="000000"/>
          <w:kern w:val="2"/>
          <w:sz w:val="24"/>
        </w:rPr>
        <w:t>业务</w:t>
      </w:r>
      <w:r>
        <w:rPr>
          <w:rFonts w:hint="eastAsia" w:cs="宋体"/>
          <w:color w:val="000000"/>
          <w:kern w:val="2"/>
          <w:sz w:val="24"/>
          <w:lang w:eastAsia="zh-CN"/>
        </w:rPr>
        <w:t>，第一组维度已经选择地域，则第二组维度只能选择专业公司、险种、</w:t>
      </w:r>
      <w:r>
        <w:rPr>
          <w:rFonts w:hint="eastAsia" w:ascii="宋体" w:hAnsi="宋体" w:cs="宋体"/>
          <w:color w:val="000000"/>
          <w:kern w:val="2"/>
          <w:sz w:val="24"/>
        </w:rPr>
        <w:t>渠道</w:t>
      </w:r>
      <w:r>
        <w:rPr>
          <w:rFonts w:hint="eastAsia" w:cs="宋体"/>
          <w:color w:val="000000"/>
          <w:kern w:val="2"/>
          <w:sz w:val="24"/>
          <w:lang w:eastAsia="zh-CN"/>
        </w:rPr>
        <w:t>、</w:t>
      </w:r>
      <w:r>
        <w:rPr>
          <w:rFonts w:hint="eastAsia" w:ascii="宋体" w:hAnsi="宋体" w:cs="宋体"/>
          <w:color w:val="000000"/>
          <w:kern w:val="2"/>
          <w:sz w:val="24"/>
        </w:rPr>
        <w:t>业务</w:t>
      </w:r>
      <w:r>
        <w:rPr>
          <w:rFonts w:hint="eastAsia" w:cs="宋体"/>
          <w:color w:val="000000"/>
          <w:kern w:val="2"/>
          <w:sz w:val="24"/>
          <w:lang w:eastAsia="zh-CN"/>
        </w:rPr>
        <w:t>中的任一个维度。</w:t>
      </w:r>
    </w:p>
    <w:p>
      <w:pPr>
        <w:keepNext w:val="0"/>
        <w:keepLines w:val="0"/>
        <w:widowControl w:val="0"/>
        <w:suppressLineNumbers w:val="0"/>
        <w:spacing w:before="0" w:beforeAutospacing="0" w:after="0" w:afterAutospacing="0" w:line="240" w:lineRule="auto"/>
        <w:ind w:left="0" w:right="0" w:firstLine="420"/>
        <w:jc w:val="both"/>
        <w:rPr>
          <w:rFonts w:hint="eastAsia" w:cs="宋体"/>
          <w:color w:val="000000"/>
          <w:kern w:val="2"/>
          <w:sz w:val="24"/>
          <w:lang w:eastAsia="zh-CN"/>
        </w:rPr>
      </w:pPr>
      <w:r>
        <w:rPr>
          <w:rFonts w:hint="eastAsia" w:cs="宋体"/>
          <w:color w:val="000000"/>
          <w:kern w:val="2"/>
          <w:sz w:val="24"/>
          <w:lang w:eastAsia="zh-CN"/>
        </w:rPr>
        <w:t>②如果选择维度</w:t>
      </w:r>
      <w:r>
        <w:rPr>
          <w:rFonts w:hint="eastAsia" w:cs="宋体"/>
          <w:kern w:val="2"/>
          <w:sz w:val="24"/>
          <w:lang w:eastAsia="zh-CN"/>
        </w:rPr>
        <w:t>有上下级关系，则只能按照顺序先选上级维度，再选择下级维度，不能逆向排序</w:t>
      </w:r>
      <w:r>
        <w:rPr>
          <w:rFonts w:hint="eastAsia" w:cs="宋体"/>
          <w:color w:val="000000"/>
          <w:kern w:val="2"/>
          <w:sz w:val="24"/>
          <w:lang w:eastAsia="zh-CN"/>
        </w:rPr>
        <w:t>，如需要先选择一级机构、再选择二级机构，而不能倒置选择。</w:t>
      </w:r>
    </w:p>
    <w:p>
      <w:pPr>
        <w:keepNext w:val="0"/>
        <w:keepLines w:val="0"/>
        <w:widowControl w:val="0"/>
        <w:suppressLineNumbers w:val="0"/>
        <w:spacing w:before="0" w:beforeAutospacing="0" w:after="0" w:afterAutospacing="0" w:line="240" w:lineRule="auto"/>
        <w:ind w:left="0" w:right="0" w:firstLine="0"/>
        <w:jc w:val="both"/>
        <w:rPr>
          <w:rFonts w:hint="eastAsia" w:cs="宋体"/>
          <w:color w:val="000000"/>
          <w:kern w:val="2"/>
          <w:sz w:val="24"/>
          <w:lang w:eastAsia="zh-CN"/>
        </w:rPr>
      </w:pPr>
      <w:r>
        <w:rPr>
          <w:rFonts w:hint="eastAsia" w:cs="宋体"/>
          <w:color w:val="000000"/>
          <w:kern w:val="2"/>
          <w:sz w:val="24"/>
          <w:lang w:val="en-US" w:eastAsia="zh-CN"/>
        </w:rPr>
        <w:t>3 两组维度之间如果有级联关系，则后面维度可选的维值受之前所选维值的限制，例子：</w:t>
      </w:r>
    </w:p>
    <w:p>
      <w:pPr>
        <w:keepNext w:val="0"/>
        <w:keepLines w:val="0"/>
        <w:widowControl w:val="0"/>
        <w:suppressLineNumbers w:val="0"/>
        <w:spacing w:before="0" w:beforeAutospacing="0" w:after="0" w:afterAutospacing="0" w:line="240" w:lineRule="auto"/>
        <w:ind w:left="0" w:right="0" w:firstLine="420"/>
        <w:jc w:val="both"/>
        <w:rPr>
          <w:rFonts w:hint="eastAsia" w:cs="宋体"/>
          <w:color w:val="000000"/>
          <w:kern w:val="2"/>
          <w:sz w:val="24"/>
          <w:lang w:val="en-US" w:eastAsia="zh-CN"/>
        </w:rPr>
      </w:pPr>
      <w:r>
        <w:rPr>
          <w:rFonts w:hint="eastAsia" w:cs="宋体"/>
          <w:color w:val="000000"/>
          <w:kern w:val="2"/>
          <w:sz w:val="24"/>
          <w:lang w:eastAsia="zh-CN"/>
        </w:rPr>
        <w:t>如果有</w:t>
      </w:r>
      <w:r>
        <w:rPr>
          <w:rFonts w:hint="eastAsia" w:cs="宋体"/>
          <w:color w:val="000000"/>
          <w:kern w:val="2"/>
          <w:sz w:val="24"/>
          <w:lang w:val="en-US" w:eastAsia="zh-CN"/>
        </w:rPr>
        <w:t>2个维度，地域和专业公司，</w:t>
      </w:r>
    </w:p>
    <w:tbl>
      <w:tblPr>
        <w:tblStyle w:val="32"/>
        <w:tblW w:w="0" w:type="auto"/>
        <w:tblInd w:w="104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25"/>
        <w:gridCol w:w="55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25" w:type="dxa"/>
          </w:tcPr>
          <w:p>
            <w:pPr>
              <w:keepNext w:val="0"/>
              <w:keepLines w:val="0"/>
              <w:widowControl w:val="0"/>
              <w:suppressLineNumbers w:val="0"/>
              <w:spacing w:before="0" w:beforeAutospacing="0" w:after="0" w:afterAutospacing="0" w:line="240" w:lineRule="auto"/>
              <w:ind w:left="0" w:right="0"/>
              <w:jc w:val="both"/>
              <w:rPr>
                <w:rFonts w:hint="eastAsia" w:cs="宋体"/>
                <w:color w:val="000000"/>
                <w:kern w:val="2"/>
                <w:sz w:val="24"/>
                <w:vertAlign w:val="baseline"/>
                <w:lang w:val="en-US" w:eastAsia="zh-CN"/>
              </w:rPr>
            </w:pPr>
            <w:r>
              <w:rPr>
                <w:rFonts w:hint="eastAsia" w:cs="宋体"/>
                <w:color w:val="000000"/>
                <w:kern w:val="2"/>
                <w:sz w:val="24"/>
                <w:vertAlign w:val="baseline"/>
                <w:lang w:val="en-US" w:eastAsia="zh-CN"/>
              </w:rPr>
              <w:t>维度</w:t>
            </w:r>
          </w:p>
        </w:tc>
        <w:tc>
          <w:tcPr>
            <w:tcW w:w="5580" w:type="dxa"/>
          </w:tcPr>
          <w:p>
            <w:pPr>
              <w:keepNext w:val="0"/>
              <w:keepLines w:val="0"/>
              <w:widowControl w:val="0"/>
              <w:suppressLineNumbers w:val="0"/>
              <w:spacing w:before="0" w:beforeAutospacing="0" w:after="0" w:afterAutospacing="0" w:line="240" w:lineRule="auto"/>
              <w:ind w:left="0" w:right="0"/>
              <w:jc w:val="both"/>
              <w:rPr>
                <w:rFonts w:hint="eastAsia" w:cs="宋体"/>
                <w:color w:val="000000"/>
                <w:kern w:val="2"/>
                <w:sz w:val="24"/>
                <w:vertAlign w:val="baseline"/>
                <w:lang w:val="en-US" w:eastAsia="zh-CN"/>
              </w:rPr>
            </w:pPr>
            <w:r>
              <w:rPr>
                <w:rFonts w:hint="eastAsia" w:cs="宋体"/>
                <w:color w:val="000000"/>
                <w:kern w:val="2"/>
                <w:sz w:val="24"/>
                <w:vertAlign w:val="baseline"/>
                <w:lang w:val="en-US" w:eastAsia="zh-CN"/>
              </w:rPr>
              <w:t>维值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25" w:type="dxa"/>
          </w:tcPr>
          <w:p>
            <w:pPr>
              <w:keepNext w:val="0"/>
              <w:keepLines w:val="0"/>
              <w:widowControl w:val="0"/>
              <w:suppressLineNumbers w:val="0"/>
              <w:spacing w:before="0" w:beforeAutospacing="0" w:after="0" w:afterAutospacing="0" w:line="240" w:lineRule="auto"/>
              <w:ind w:left="0" w:right="0"/>
              <w:jc w:val="both"/>
              <w:rPr>
                <w:rFonts w:hint="eastAsia" w:cs="宋体"/>
                <w:color w:val="000000"/>
                <w:kern w:val="2"/>
                <w:sz w:val="24"/>
                <w:vertAlign w:val="baseline"/>
                <w:lang w:val="en-US" w:eastAsia="zh-CN"/>
              </w:rPr>
            </w:pPr>
            <w:r>
              <w:rPr>
                <w:rFonts w:hint="eastAsia" w:cs="宋体"/>
                <w:color w:val="000000"/>
                <w:kern w:val="2"/>
                <w:sz w:val="24"/>
                <w:vertAlign w:val="baseline"/>
                <w:lang w:val="en-US" w:eastAsia="zh-CN"/>
              </w:rPr>
              <w:t>地域</w:t>
            </w:r>
          </w:p>
        </w:tc>
        <w:tc>
          <w:tcPr>
            <w:tcW w:w="5580" w:type="dxa"/>
          </w:tcPr>
          <w:p>
            <w:pPr>
              <w:keepNext w:val="0"/>
              <w:keepLines w:val="0"/>
              <w:widowControl w:val="0"/>
              <w:suppressLineNumbers w:val="0"/>
              <w:spacing w:before="0" w:beforeAutospacing="0" w:after="0" w:afterAutospacing="0" w:line="240" w:lineRule="auto"/>
              <w:ind w:left="0" w:right="0"/>
              <w:jc w:val="both"/>
              <w:rPr>
                <w:rFonts w:hint="eastAsia" w:cs="宋体"/>
                <w:color w:val="000000"/>
                <w:kern w:val="2"/>
                <w:sz w:val="24"/>
                <w:vertAlign w:val="baseline"/>
                <w:lang w:val="en-US" w:eastAsia="zh-CN"/>
              </w:rPr>
            </w:pPr>
            <w:r>
              <w:rPr>
                <w:rFonts w:hint="eastAsia" w:cs="宋体"/>
                <w:color w:val="000000"/>
                <w:kern w:val="2"/>
                <w:sz w:val="24"/>
                <w:vertAlign w:val="baseline"/>
                <w:lang w:val="en-US" w:eastAsia="zh-CN"/>
              </w:rPr>
              <w:t>境内、境外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25" w:type="dxa"/>
          </w:tcPr>
          <w:p>
            <w:pPr>
              <w:keepNext w:val="0"/>
              <w:keepLines w:val="0"/>
              <w:widowControl w:val="0"/>
              <w:suppressLineNumbers w:val="0"/>
              <w:spacing w:before="0" w:beforeAutospacing="0" w:after="0" w:afterAutospacing="0" w:line="240" w:lineRule="auto"/>
              <w:ind w:left="0" w:right="0"/>
              <w:jc w:val="both"/>
              <w:rPr>
                <w:rFonts w:hint="eastAsia" w:cs="宋体"/>
                <w:color w:val="000000"/>
                <w:kern w:val="2"/>
                <w:sz w:val="24"/>
                <w:vertAlign w:val="baseline"/>
                <w:lang w:val="en-US" w:eastAsia="zh-CN"/>
              </w:rPr>
            </w:pPr>
            <w:r>
              <w:rPr>
                <w:rFonts w:hint="eastAsia" w:cs="宋体"/>
                <w:color w:val="000000"/>
                <w:kern w:val="2"/>
                <w:sz w:val="24"/>
                <w:vertAlign w:val="baseline"/>
                <w:lang w:val="en-US" w:eastAsia="zh-CN"/>
              </w:rPr>
              <w:t>专业公司</w:t>
            </w:r>
          </w:p>
        </w:tc>
        <w:tc>
          <w:tcPr>
            <w:tcW w:w="5580" w:type="dxa"/>
          </w:tcPr>
          <w:p>
            <w:pPr>
              <w:keepNext w:val="0"/>
              <w:keepLines w:val="0"/>
              <w:widowControl w:val="0"/>
              <w:suppressLineNumbers w:val="0"/>
              <w:spacing w:before="0" w:beforeAutospacing="0" w:after="0" w:afterAutospacing="0" w:line="240" w:lineRule="auto"/>
              <w:ind w:left="0" w:right="0"/>
              <w:jc w:val="both"/>
              <w:rPr>
                <w:rFonts w:hint="eastAsia" w:cs="宋体"/>
                <w:color w:val="000000"/>
                <w:kern w:val="2"/>
                <w:sz w:val="24"/>
                <w:vertAlign w:val="baseline"/>
                <w:lang w:val="en-US" w:eastAsia="zh-CN"/>
              </w:rPr>
            </w:pPr>
            <w:r>
              <w:rPr>
                <w:rFonts w:hint="eastAsia" w:cs="宋体"/>
                <w:color w:val="000000"/>
                <w:kern w:val="2"/>
                <w:sz w:val="24"/>
                <w:vertAlign w:val="baseline"/>
                <w:lang w:val="en-US" w:eastAsia="zh-CN"/>
              </w:rPr>
              <w:t>太平财险、太平金服、太平金科（属于境内）</w:t>
            </w:r>
          </w:p>
          <w:p>
            <w:pPr>
              <w:keepNext w:val="0"/>
              <w:keepLines w:val="0"/>
              <w:widowControl w:val="0"/>
              <w:suppressLineNumbers w:val="0"/>
              <w:spacing w:before="0" w:beforeAutospacing="0" w:after="0" w:afterAutospacing="0" w:line="240" w:lineRule="auto"/>
              <w:ind w:left="0" w:right="0"/>
              <w:jc w:val="both"/>
              <w:rPr>
                <w:rFonts w:hint="eastAsia" w:cs="宋体"/>
                <w:color w:val="000000"/>
                <w:kern w:val="2"/>
                <w:sz w:val="24"/>
                <w:vertAlign w:val="baseline"/>
                <w:lang w:val="en-US" w:eastAsia="zh-CN"/>
              </w:rPr>
            </w:pPr>
            <w:r>
              <w:rPr>
                <w:rFonts w:hint="eastAsia" w:cs="宋体"/>
                <w:color w:val="000000"/>
                <w:kern w:val="2"/>
                <w:sz w:val="24"/>
                <w:vertAlign w:val="baseline"/>
                <w:lang w:val="en-US" w:eastAsia="zh-CN"/>
              </w:rPr>
              <w:t>太平日本、太平新加坡（属于境外）</w:t>
            </w:r>
          </w:p>
        </w:tc>
      </w:tr>
    </w:tbl>
    <w:p>
      <w:pPr>
        <w:keepNext w:val="0"/>
        <w:keepLines w:val="0"/>
        <w:widowControl w:val="0"/>
        <w:suppressLineNumbers w:val="0"/>
        <w:spacing w:before="0" w:beforeAutospacing="0" w:after="0" w:afterAutospacing="0" w:line="240" w:lineRule="auto"/>
        <w:ind w:left="0" w:right="0" w:firstLine="420"/>
        <w:jc w:val="both"/>
        <w:rPr>
          <w:rFonts w:hint="eastAsia" w:cs="宋体"/>
          <w:color w:val="000000"/>
          <w:kern w:val="2"/>
          <w:sz w:val="24"/>
          <w:lang w:val="en-US" w:eastAsia="zh-CN"/>
        </w:rPr>
      </w:pPr>
    </w:p>
    <w:p>
      <w:pPr>
        <w:keepNext w:val="0"/>
        <w:keepLines w:val="0"/>
        <w:widowControl w:val="0"/>
        <w:suppressLineNumbers w:val="0"/>
        <w:spacing w:before="0" w:beforeAutospacing="0" w:after="0" w:afterAutospacing="0" w:line="240" w:lineRule="auto"/>
        <w:ind w:left="0" w:right="0" w:firstLine="420"/>
        <w:jc w:val="both"/>
        <w:rPr>
          <w:rFonts w:hint="eastAsia" w:cs="宋体"/>
          <w:color w:val="000000"/>
          <w:kern w:val="2"/>
          <w:sz w:val="24"/>
          <w:vertAlign w:val="baseline"/>
          <w:lang w:val="en-US" w:eastAsia="zh-CN"/>
        </w:rPr>
      </w:pPr>
      <w:r>
        <w:rPr>
          <w:rFonts w:hint="eastAsia" w:cs="宋体"/>
          <w:color w:val="000000"/>
          <w:kern w:val="2"/>
          <w:sz w:val="24"/>
          <w:lang w:eastAsia="zh-CN"/>
        </w:rPr>
        <w:t>先选择第一组维度为地域，维值选择境内，然后选择第二组维度为专业公司，则可选的选项只有</w:t>
      </w:r>
      <w:r>
        <w:rPr>
          <w:rFonts w:hint="eastAsia" w:cs="宋体"/>
          <w:color w:val="000000"/>
          <w:kern w:val="2"/>
          <w:sz w:val="24"/>
          <w:vertAlign w:val="baseline"/>
          <w:lang w:val="en-US" w:eastAsia="zh-CN"/>
        </w:rPr>
        <w:t>太平财险、太平金服、太平金科。</w:t>
      </w:r>
    </w:p>
    <w:p>
      <w:pPr>
        <w:keepNext w:val="0"/>
        <w:keepLines w:val="0"/>
        <w:widowControl w:val="0"/>
        <w:suppressLineNumbers w:val="0"/>
        <w:spacing w:before="0" w:beforeAutospacing="0" w:after="0" w:afterAutospacing="0" w:line="240" w:lineRule="auto"/>
        <w:ind w:left="0" w:right="0" w:firstLine="0"/>
        <w:jc w:val="both"/>
        <w:rPr>
          <w:rFonts w:hint="eastAsia" w:cs="宋体"/>
          <w:color w:val="000000"/>
          <w:kern w:val="2"/>
          <w:sz w:val="24"/>
          <w:vertAlign w:val="baseline"/>
          <w:lang w:val="en-US" w:eastAsia="zh-CN"/>
        </w:rPr>
      </w:pPr>
      <w:r>
        <w:rPr>
          <w:rFonts w:hint="eastAsia" w:cs="宋体"/>
          <w:color w:val="000000"/>
          <w:kern w:val="2"/>
          <w:sz w:val="24"/>
          <w:vertAlign w:val="baseline"/>
          <w:lang w:val="en-US" w:eastAsia="zh-CN"/>
        </w:rPr>
        <w:t>4 如果选了多组维度维值，则表示要同时满足设置维度维值的所有条件，且达到阈值时，才会发起预警，例子：</w:t>
      </w:r>
    </w:p>
    <w:p>
      <w:pPr>
        <w:keepNext w:val="0"/>
        <w:keepLines w:val="0"/>
        <w:widowControl w:val="0"/>
        <w:suppressLineNumbers w:val="0"/>
        <w:spacing w:before="0" w:beforeAutospacing="0" w:after="0" w:afterAutospacing="0" w:line="240" w:lineRule="auto"/>
        <w:ind w:left="0" w:right="0" w:firstLine="0"/>
        <w:jc w:val="both"/>
        <w:rPr>
          <w:rFonts w:hint="eastAsia" w:cs="宋体"/>
          <w:color w:val="000000"/>
          <w:kern w:val="2"/>
          <w:sz w:val="24"/>
          <w:vertAlign w:val="baseline"/>
          <w:lang w:val="en-US" w:eastAsia="zh-CN"/>
        </w:rPr>
      </w:pPr>
      <w:r>
        <w:drawing>
          <wp:inline distT="0" distB="0" distL="114300" distR="114300">
            <wp:extent cx="5324475" cy="790575"/>
            <wp:effectExtent l="0" t="0" r="9525" b="9525"/>
            <wp:docPr id="1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6"/>
                    <pic:cNvPicPr>
                      <a:picLocks noChangeAspect="1"/>
                    </pic:cNvPicPr>
                  </pic:nvPicPr>
                  <pic:blipFill>
                    <a:blip r:embed="rId105"/>
                    <a:stretch>
                      <a:fillRect/>
                    </a:stretch>
                  </pic:blipFill>
                  <pic:spPr>
                    <a:xfrm>
                      <a:off x="0" y="0"/>
                      <a:ext cx="5324475" cy="790575"/>
                    </a:xfrm>
                    <a:prstGeom prst="rect">
                      <a:avLst/>
                    </a:prstGeom>
                    <a:noFill/>
                    <a:ln>
                      <a:noFill/>
                    </a:ln>
                  </pic:spPr>
                </pic:pic>
              </a:graphicData>
            </a:graphic>
          </wp:inline>
        </w:drawing>
      </w:r>
    </w:p>
    <w:p>
      <w:pPr>
        <w:keepNext w:val="0"/>
        <w:keepLines w:val="0"/>
        <w:widowControl w:val="0"/>
        <w:suppressLineNumbers w:val="0"/>
        <w:spacing w:before="0" w:beforeAutospacing="0" w:after="0" w:afterAutospacing="0" w:line="240" w:lineRule="auto"/>
        <w:ind w:left="0" w:right="0" w:firstLine="420"/>
        <w:jc w:val="both"/>
        <w:rPr>
          <w:rFonts w:hint="default" w:cs="宋体"/>
          <w:color w:val="000000"/>
          <w:kern w:val="2"/>
          <w:sz w:val="24"/>
          <w:vertAlign w:val="baseline"/>
          <w:lang w:val="en-US" w:eastAsia="zh-CN"/>
        </w:rPr>
      </w:pPr>
      <w:r>
        <w:rPr>
          <w:rFonts w:hint="eastAsia" w:cs="宋体"/>
          <w:color w:val="000000"/>
          <w:kern w:val="2"/>
          <w:sz w:val="24"/>
          <w:vertAlign w:val="baseline"/>
          <w:lang w:val="en-US" w:eastAsia="zh-CN"/>
        </w:rPr>
        <w:t>如果设置2组维度维值（如上图），则当境内的指标达到阈值时，不会发起预警；当人身保险业务的指标达到阈值时，也不会发起预警；当境内的人身保险业务达到阈值时，才会发起预警。</w:t>
      </w:r>
    </w:p>
    <w:p>
      <w:pPr>
        <w:rPr>
          <w:rFonts w:hint="default"/>
          <w:lang w:val="en-US" w:eastAsia="zh-CN"/>
        </w:rPr>
      </w:pPr>
    </w:p>
    <w:p>
      <w:pPr>
        <w:pStyle w:val="7"/>
        <w:numPr>
          <w:ilvl w:val="5"/>
          <w:numId w:val="40"/>
        </w:numPr>
        <w:bidi w:val="0"/>
        <w:ind w:left="1152" w:leftChars="0" w:hanging="1152" w:firstLineChars="0"/>
        <w:rPr>
          <w:rFonts w:hint="eastAsia"/>
          <w:lang w:val="en-US" w:eastAsia="zh-CN"/>
        </w:rPr>
      </w:pPr>
      <w:r>
        <w:rPr>
          <w:rFonts w:hint="eastAsia"/>
          <w:lang w:val="en-US" w:eastAsia="zh-CN"/>
        </w:rPr>
        <w:t>启用</w:t>
      </w:r>
    </w:p>
    <w:p>
      <w:pPr>
        <w:widowControl w:val="0"/>
        <w:spacing w:after="160" w:line="259" w:lineRule="auto"/>
        <w:ind w:firstLine="420"/>
        <w:jc w:val="both"/>
        <w:rPr>
          <w:rFonts w:hint="eastAsia" w:ascii="宋体" w:hAnsi="宋体" w:cs="宋体"/>
          <w:kern w:val="2"/>
          <w:sz w:val="24"/>
        </w:rPr>
      </w:pPr>
      <w:r>
        <w:rPr>
          <w:rFonts w:hint="eastAsia" w:ascii="宋体" w:hAnsi="宋体" w:cs="宋体"/>
          <w:kern w:val="2"/>
          <w:sz w:val="24"/>
        </w:rPr>
        <w:t>前提：只有停用状态的预警信息配置可以进行启用操作。</w:t>
      </w:r>
    </w:p>
    <w:p>
      <w:pPr>
        <w:widowControl w:val="0"/>
        <w:spacing w:after="160" w:line="259" w:lineRule="auto"/>
        <w:ind w:firstLine="420"/>
        <w:jc w:val="both"/>
        <w:rPr>
          <w:rFonts w:hint="eastAsia" w:ascii="Times New Roman" w:hAnsi="Times New Roman" w:cs="Times New Roman"/>
          <w:kern w:val="2"/>
          <w:sz w:val="21"/>
        </w:rPr>
      </w:pPr>
      <w:r>
        <w:rPr>
          <w:rFonts w:hint="eastAsia" w:ascii="宋体" w:hAnsi="宋体" w:cs="宋体"/>
          <w:kern w:val="2"/>
          <w:sz w:val="24"/>
        </w:rPr>
        <w:t>勾选数据后，点击“启用”按钮，弹窗展示启用确认框</w:t>
      </w:r>
      <w:ins w:id="325" w:author="周婷" w:date="2020-11-03T22:42:11Z">
        <w:r>
          <w:rPr>
            <w:rFonts w:hint="eastAsia" w:cs="宋体"/>
            <w:kern w:val="2"/>
            <w:sz w:val="24"/>
            <w:lang w:eastAsia="zh-CN"/>
          </w:rPr>
          <w:t>“确认启用</w:t>
        </w:r>
      </w:ins>
      <w:ins w:id="326" w:author="周婷" w:date="2020-11-03T22:42:17Z">
        <w:r>
          <w:rPr>
            <w:rFonts w:hint="eastAsia" w:cs="宋体"/>
            <w:kern w:val="2"/>
            <w:sz w:val="24"/>
            <w:lang w:eastAsia="zh-CN"/>
          </w:rPr>
          <w:t>预警信息</w:t>
        </w:r>
      </w:ins>
      <w:ins w:id="327" w:author="周婷" w:date="2020-11-03T22:42:24Z">
        <w:r>
          <w:rPr>
            <w:rFonts w:hint="eastAsia" w:cs="宋体"/>
            <w:kern w:val="2"/>
            <w:sz w:val="24"/>
            <w:lang w:eastAsia="zh-CN"/>
          </w:rPr>
          <w:t>配置</w:t>
        </w:r>
      </w:ins>
      <w:ins w:id="328" w:author="周婷" w:date="2020-11-03T22:42:11Z">
        <w:r>
          <w:rPr>
            <w:rFonts w:hint="eastAsia" w:cs="宋体"/>
            <w:kern w:val="2"/>
            <w:sz w:val="24"/>
            <w:lang w:eastAsia="zh-CN"/>
          </w:rPr>
          <w:t>？”</w:t>
        </w:r>
      </w:ins>
      <w:r>
        <w:rPr>
          <w:rFonts w:hint="eastAsia" w:ascii="宋体" w:hAnsi="宋体" w:cs="宋体"/>
          <w:kern w:val="2"/>
          <w:sz w:val="24"/>
        </w:rPr>
        <w:t>，确认后对应数据状态变为启用，系统后续则会根据预警规则进行监控。</w:t>
      </w:r>
    </w:p>
    <w:p>
      <w:pPr>
        <w:pStyle w:val="7"/>
        <w:numPr>
          <w:ilvl w:val="5"/>
          <w:numId w:val="40"/>
        </w:numPr>
        <w:bidi w:val="0"/>
        <w:ind w:left="1152" w:leftChars="0" w:hanging="1152" w:firstLineChars="0"/>
        <w:rPr>
          <w:rFonts w:hint="eastAsia"/>
          <w:lang w:val="en-US" w:eastAsia="zh-CN"/>
        </w:rPr>
      </w:pPr>
      <w:r>
        <w:rPr>
          <w:rFonts w:hint="eastAsia"/>
          <w:lang w:val="en-US" w:eastAsia="zh-CN"/>
        </w:rPr>
        <w:t>停用</w:t>
      </w:r>
    </w:p>
    <w:p>
      <w:pPr>
        <w:widowControl w:val="0"/>
        <w:spacing w:after="160" w:line="259" w:lineRule="auto"/>
        <w:ind w:firstLine="420"/>
        <w:jc w:val="both"/>
        <w:rPr>
          <w:rFonts w:hint="eastAsia" w:ascii="宋体" w:hAnsi="宋体" w:cs="宋体"/>
          <w:kern w:val="2"/>
          <w:sz w:val="24"/>
        </w:rPr>
      </w:pPr>
      <w:r>
        <w:rPr>
          <w:rFonts w:hint="eastAsia" w:ascii="宋体" w:hAnsi="宋体" w:cs="宋体"/>
          <w:kern w:val="2"/>
          <w:sz w:val="24"/>
        </w:rPr>
        <w:t>前提：只有启用状态的预警信息配置可以进行停用操作。</w:t>
      </w:r>
    </w:p>
    <w:p>
      <w:pPr>
        <w:widowControl w:val="0"/>
        <w:spacing w:after="160" w:line="259" w:lineRule="auto"/>
        <w:ind w:firstLine="420"/>
        <w:jc w:val="both"/>
        <w:rPr>
          <w:rFonts w:hint="eastAsia" w:ascii="Times New Roman" w:hAnsi="Times New Roman" w:cs="Times New Roman"/>
          <w:kern w:val="2"/>
          <w:sz w:val="21"/>
        </w:rPr>
      </w:pPr>
      <w:r>
        <w:rPr>
          <w:rFonts w:hint="eastAsia" w:ascii="宋体" w:hAnsi="宋体" w:cs="宋体"/>
          <w:kern w:val="2"/>
          <w:sz w:val="24"/>
        </w:rPr>
        <w:t>勾选数据后，点击“停用”按钮，弹窗展示停用确认框</w:t>
      </w:r>
      <w:ins w:id="329" w:author="周婷" w:date="2020-11-03T22:42:47Z">
        <w:r>
          <w:rPr>
            <w:rFonts w:hint="eastAsia" w:cs="宋体"/>
            <w:kern w:val="2"/>
            <w:sz w:val="24"/>
            <w:lang w:eastAsia="zh-CN"/>
          </w:rPr>
          <w:t>“</w:t>
        </w:r>
      </w:ins>
      <w:ins w:id="330" w:author="周婷" w:date="2020-11-03T22:42:48Z">
        <w:r>
          <w:rPr>
            <w:rFonts w:hint="eastAsia" w:cs="宋体"/>
            <w:kern w:val="2"/>
            <w:sz w:val="24"/>
            <w:vertAlign w:val="baseline"/>
            <w:lang w:eastAsia="zh-CN"/>
          </w:rPr>
          <w:t>确认停用</w:t>
        </w:r>
      </w:ins>
      <w:ins w:id="331" w:author="周婷" w:date="2020-11-03T22:42:53Z">
        <w:r>
          <w:rPr>
            <w:rFonts w:hint="eastAsia" w:cs="宋体"/>
            <w:kern w:val="2"/>
            <w:sz w:val="24"/>
            <w:vertAlign w:val="baseline"/>
            <w:lang w:eastAsia="zh-CN"/>
          </w:rPr>
          <w:t>预警</w:t>
        </w:r>
      </w:ins>
      <w:ins w:id="332" w:author="周婷" w:date="2020-11-03T22:42:54Z">
        <w:r>
          <w:rPr>
            <w:rFonts w:hint="eastAsia" w:cs="宋体"/>
            <w:kern w:val="2"/>
            <w:sz w:val="24"/>
            <w:vertAlign w:val="baseline"/>
            <w:lang w:eastAsia="zh-CN"/>
          </w:rPr>
          <w:t>信息</w:t>
        </w:r>
      </w:ins>
      <w:ins w:id="333" w:author="周婷" w:date="2020-11-03T22:42:55Z">
        <w:r>
          <w:rPr>
            <w:rFonts w:hint="eastAsia" w:cs="宋体"/>
            <w:kern w:val="2"/>
            <w:sz w:val="24"/>
            <w:vertAlign w:val="baseline"/>
            <w:lang w:eastAsia="zh-CN"/>
          </w:rPr>
          <w:t>配置</w:t>
        </w:r>
      </w:ins>
      <w:ins w:id="334" w:author="周婷" w:date="2020-11-03T22:42:48Z">
        <w:r>
          <w:rPr>
            <w:rFonts w:hint="eastAsia" w:cs="宋体"/>
            <w:kern w:val="2"/>
            <w:sz w:val="24"/>
            <w:vertAlign w:val="baseline"/>
            <w:lang w:eastAsia="zh-CN"/>
          </w:rPr>
          <w:t>？</w:t>
        </w:r>
      </w:ins>
      <w:ins w:id="335" w:author="周婷" w:date="2020-11-03T22:42:47Z">
        <w:r>
          <w:rPr>
            <w:rFonts w:hint="eastAsia" w:cs="宋体"/>
            <w:kern w:val="2"/>
            <w:sz w:val="24"/>
            <w:lang w:eastAsia="zh-CN"/>
          </w:rPr>
          <w:t>”</w:t>
        </w:r>
      </w:ins>
      <w:r>
        <w:rPr>
          <w:rFonts w:hint="eastAsia" w:ascii="宋体" w:hAnsi="宋体" w:cs="宋体"/>
          <w:kern w:val="2"/>
          <w:sz w:val="24"/>
        </w:rPr>
        <w:t>，确认后对应数据状态变为停用，系统后续则不会根据该预警规则进行监控。</w:t>
      </w:r>
    </w:p>
    <w:p>
      <w:pPr>
        <w:pStyle w:val="7"/>
        <w:numPr>
          <w:ilvl w:val="5"/>
          <w:numId w:val="40"/>
        </w:numPr>
        <w:bidi w:val="0"/>
        <w:ind w:left="1152" w:leftChars="0" w:hanging="1152" w:firstLineChars="0"/>
        <w:rPr>
          <w:rFonts w:hint="eastAsia"/>
          <w:lang w:val="en-US" w:eastAsia="zh-CN"/>
        </w:rPr>
      </w:pPr>
      <w:r>
        <w:rPr>
          <w:rFonts w:hint="eastAsia"/>
          <w:lang w:val="en-US" w:eastAsia="zh-CN"/>
        </w:rPr>
        <w:t>编辑</w:t>
      </w:r>
    </w:p>
    <w:p>
      <w:pPr>
        <w:widowControl/>
        <w:spacing w:after="160" w:line="259" w:lineRule="auto"/>
        <w:ind w:firstLine="420"/>
        <w:jc w:val="both"/>
        <w:rPr>
          <w:rFonts w:hint="eastAsia" w:ascii="宋体" w:hAnsi="宋体" w:cs="宋体"/>
          <w:kern w:val="0"/>
          <w:sz w:val="24"/>
        </w:rPr>
      </w:pPr>
      <w:r>
        <w:rPr>
          <w:rFonts w:hint="eastAsia" w:ascii="宋体" w:hAnsi="宋体" w:cs="宋体"/>
          <w:kern w:val="0"/>
          <w:sz w:val="24"/>
        </w:rPr>
        <w:t>前提：页面有展示的指标预警规则。</w:t>
      </w:r>
    </w:p>
    <w:p>
      <w:pPr>
        <w:widowControl w:val="0"/>
        <w:spacing w:after="160" w:line="259" w:lineRule="auto"/>
        <w:ind w:firstLine="420"/>
        <w:jc w:val="both"/>
        <w:rPr>
          <w:rFonts w:hint="eastAsia" w:ascii="宋体" w:hAnsi="宋体" w:eastAsia="宋体" w:cs="宋体"/>
          <w:kern w:val="0"/>
          <w:sz w:val="24"/>
          <w:lang w:eastAsia="zh-CN"/>
        </w:rPr>
      </w:pPr>
      <w:r>
        <w:rPr>
          <w:rFonts w:hint="eastAsia" w:ascii="宋体" w:hAnsi="宋体" w:cs="宋体"/>
          <w:kern w:val="0"/>
          <w:sz w:val="24"/>
        </w:rPr>
        <w:t>点击“编辑”图标，弹窗展示上次填写的信息，可以对已有信息进行编辑，编辑页面和新增页面保持一致，包括校验规则。</w:t>
      </w:r>
      <w:r>
        <w:rPr>
          <w:rFonts w:hint="eastAsia" w:cs="宋体"/>
          <w:kern w:val="0"/>
          <w:sz w:val="24"/>
          <w:lang w:eastAsia="zh-CN"/>
        </w:rPr>
        <w:t>编辑预警通知人员后，只有后续指标</w:t>
      </w:r>
      <w:r>
        <w:rPr>
          <w:rFonts w:hint="eastAsia" w:cs="宋体"/>
          <w:color w:val="000000"/>
          <w:kern w:val="0"/>
          <w:sz w:val="24"/>
          <w:lang w:val="en-US" w:eastAsia="zh-CN"/>
        </w:rPr>
        <w:t>触发预警规则</w:t>
      </w:r>
      <w:r>
        <w:rPr>
          <w:rFonts w:hint="eastAsia" w:cs="宋体"/>
          <w:kern w:val="0"/>
          <w:sz w:val="24"/>
          <w:lang w:eastAsia="zh-CN"/>
        </w:rPr>
        <w:t>时，才会生效，不对之前的预警通知做改变。</w:t>
      </w:r>
    </w:p>
    <w:p>
      <w:pPr>
        <w:pStyle w:val="7"/>
        <w:numPr>
          <w:ilvl w:val="5"/>
          <w:numId w:val="40"/>
        </w:numPr>
        <w:bidi w:val="0"/>
        <w:ind w:left="1152" w:leftChars="0" w:hanging="1152" w:firstLineChars="0"/>
        <w:rPr>
          <w:rFonts w:hint="eastAsia"/>
          <w:lang w:val="en-US" w:eastAsia="zh-CN"/>
        </w:rPr>
      </w:pPr>
      <w:r>
        <w:rPr>
          <w:rFonts w:hint="eastAsia"/>
          <w:lang w:val="en-US" w:eastAsia="zh-CN"/>
        </w:rPr>
        <w:t>删除</w:t>
      </w:r>
    </w:p>
    <w:p>
      <w:pPr>
        <w:widowControl/>
        <w:spacing w:after="160" w:line="259" w:lineRule="auto"/>
        <w:ind w:firstLine="420"/>
        <w:jc w:val="both"/>
        <w:rPr>
          <w:rFonts w:hint="eastAsia" w:ascii="宋体" w:hAnsi="宋体" w:cs="宋体"/>
          <w:kern w:val="0"/>
          <w:sz w:val="24"/>
        </w:rPr>
      </w:pPr>
      <w:r>
        <w:rPr>
          <w:rFonts w:hint="eastAsia" w:ascii="宋体" w:hAnsi="宋体" w:cs="宋体"/>
          <w:kern w:val="0"/>
          <w:sz w:val="24"/>
        </w:rPr>
        <w:t>前提：页面有展示的指标预警规则</w:t>
      </w:r>
    </w:p>
    <w:p>
      <w:pPr>
        <w:widowControl/>
        <w:spacing w:after="160" w:line="259" w:lineRule="auto"/>
        <w:ind w:firstLine="420"/>
        <w:jc w:val="both"/>
        <w:rPr>
          <w:rFonts w:hint="eastAsia" w:ascii="宋体" w:hAnsi="宋体" w:cs="宋体"/>
          <w:kern w:val="0"/>
          <w:sz w:val="24"/>
        </w:rPr>
      </w:pPr>
      <w:r>
        <w:rPr>
          <w:rFonts w:hint="eastAsia" w:ascii="宋体" w:hAnsi="宋体" w:cs="宋体"/>
          <w:kern w:val="2"/>
          <w:sz w:val="24"/>
        </w:rPr>
        <w:t>点击页面中“删除”</w:t>
      </w:r>
      <w:r>
        <w:rPr>
          <w:rFonts w:hint="eastAsia" w:ascii="宋体" w:hAnsi="宋体" w:cs="宋体"/>
          <w:kern w:val="0"/>
          <w:sz w:val="24"/>
        </w:rPr>
        <w:t>按钮，弹窗展示删除确认框</w:t>
      </w:r>
      <w:ins w:id="336" w:author="周婷" w:date="2020-11-03T22:43:47Z">
        <w:r>
          <w:rPr>
            <w:rFonts w:hint="eastAsia" w:cs="宋体"/>
            <w:kern w:val="0"/>
            <w:sz w:val="24"/>
            <w:lang w:eastAsia="zh-CN"/>
          </w:rPr>
          <w:t>“</w:t>
        </w:r>
      </w:ins>
      <w:ins w:id="337" w:author="周婷" w:date="2020-11-03T22:43:50Z">
        <w:r>
          <w:rPr>
            <w:rFonts w:hint="eastAsia" w:cs="宋体"/>
            <w:kern w:val="0"/>
            <w:sz w:val="24"/>
            <w:lang w:eastAsia="zh-CN"/>
          </w:rPr>
          <w:t>确</w:t>
        </w:r>
      </w:ins>
      <w:ins w:id="338" w:author="周婷" w:date="2020-11-03T22:43:52Z">
        <w:r>
          <w:rPr>
            <w:rFonts w:hint="eastAsia" w:cs="宋体"/>
            <w:kern w:val="0"/>
            <w:sz w:val="24"/>
            <w:lang w:eastAsia="zh-CN"/>
          </w:rPr>
          <w:t>删除</w:t>
        </w:r>
      </w:ins>
      <w:ins w:id="339" w:author="周婷" w:date="2020-11-03T22:43:53Z">
        <w:r>
          <w:rPr>
            <w:rFonts w:hint="eastAsia" w:cs="宋体"/>
            <w:kern w:val="0"/>
            <w:sz w:val="24"/>
            <w:lang w:eastAsia="zh-CN"/>
          </w:rPr>
          <w:t>预</w:t>
        </w:r>
      </w:ins>
      <w:ins w:id="340" w:author="周婷" w:date="2020-11-03T22:43:54Z">
        <w:r>
          <w:rPr>
            <w:rFonts w:hint="eastAsia" w:cs="宋体"/>
            <w:kern w:val="0"/>
            <w:sz w:val="24"/>
            <w:lang w:eastAsia="zh-CN"/>
          </w:rPr>
          <w:t>警信息</w:t>
        </w:r>
      </w:ins>
      <w:ins w:id="341" w:author="周婷" w:date="2020-11-03T22:43:55Z">
        <w:r>
          <w:rPr>
            <w:rFonts w:hint="eastAsia" w:cs="宋体"/>
            <w:kern w:val="0"/>
            <w:sz w:val="24"/>
            <w:lang w:eastAsia="zh-CN"/>
          </w:rPr>
          <w:t>配置</w:t>
        </w:r>
      </w:ins>
      <w:ins w:id="342" w:author="周婷" w:date="2020-11-03T22:43:57Z">
        <w:r>
          <w:rPr>
            <w:rFonts w:hint="eastAsia" w:cs="宋体"/>
            <w:kern w:val="0"/>
            <w:sz w:val="24"/>
            <w:lang w:eastAsia="zh-CN"/>
          </w:rPr>
          <w:t>？</w:t>
        </w:r>
      </w:ins>
      <w:ins w:id="343" w:author="周婷" w:date="2020-11-03T22:43:47Z">
        <w:r>
          <w:rPr>
            <w:rFonts w:hint="eastAsia" w:cs="宋体"/>
            <w:kern w:val="0"/>
            <w:sz w:val="24"/>
            <w:lang w:eastAsia="zh-CN"/>
          </w:rPr>
          <w:t>”</w:t>
        </w:r>
      </w:ins>
      <w:r>
        <w:rPr>
          <w:rFonts w:hint="eastAsia" w:ascii="宋体" w:hAnsi="宋体" w:cs="宋体"/>
          <w:kern w:val="0"/>
          <w:sz w:val="24"/>
        </w:rPr>
        <w:t>，确认后删除指标预警规则</w:t>
      </w:r>
    </w:p>
    <w:p>
      <w:pPr>
        <w:pStyle w:val="4"/>
        <w:bidi w:val="0"/>
        <w:rPr>
          <w:rFonts w:hint="eastAsia" w:ascii="Arial" w:hAnsi="Arial"/>
          <w:lang w:val="en-US" w:eastAsia="zh-CN"/>
        </w:rPr>
      </w:pPr>
      <w:bookmarkStart w:id="59" w:name="_Toc54365903"/>
      <w:r>
        <w:rPr>
          <w:rFonts w:hint="eastAsia" w:ascii="Arial" w:hAnsi="Arial"/>
          <w:lang w:val="en-US" w:eastAsia="zh-CN"/>
        </w:rPr>
        <w:t>预警追踪-指标预警</w:t>
      </w:r>
      <w:bookmarkEnd w:id="59"/>
    </w:p>
    <w:p>
      <w:pPr>
        <w:widowControl w:val="0"/>
        <w:spacing w:after="160" w:line="259" w:lineRule="auto"/>
        <w:ind w:firstLine="560"/>
        <w:jc w:val="both"/>
        <w:rPr>
          <w:rFonts w:hint="eastAsia" w:ascii="宋体" w:hAnsi="宋体" w:cs="宋体"/>
          <w:kern w:val="2"/>
          <w:sz w:val="24"/>
        </w:rPr>
      </w:pPr>
      <w:r>
        <w:rPr>
          <w:rFonts w:hint="eastAsia" w:ascii="宋体" w:hAnsi="宋体" w:cs="宋体"/>
          <w:kern w:val="2"/>
          <w:sz w:val="24"/>
        </w:rPr>
        <w:t>系统根据</w:t>
      </w:r>
      <w:r>
        <w:rPr>
          <w:rFonts w:hint="eastAsia" w:cs="宋体"/>
          <w:kern w:val="2"/>
          <w:sz w:val="24"/>
          <w:lang w:eastAsia="zh-CN"/>
        </w:rPr>
        <w:t>预警频率按照预警信息配置的要求自动去监控，当到达预警要求时，系统会</w:t>
      </w:r>
      <w:r>
        <w:rPr>
          <w:rFonts w:hint="eastAsia" w:ascii="宋体" w:hAnsi="宋体" w:cs="宋体"/>
          <w:kern w:val="2"/>
          <w:sz w:val="24"/>
        </w:rPr>
        <w:t>自动</w:t>
      </w:r>
      <w:r>
        <w:rPr>
          <w:rFonts w:hint="eastAsia" w:cs="宋体"/>
          <w:kern w:val="2"/>
          <w:sz w:val="24"/>
          <w:lang w:eastAsia="zh-CN"/>
        </w:rPr>
        <w:t>对预警通知人员</w:t>
      </w:r>
      <w:r>
        <w:rPr>
          <w:rFonts w:hint="eastAsia" w:ascii="宋体" w:hAnsi="宋体" w:cs="宋体"/>
          <w:kern w:val="2"/>
          <w:sz w:val="24"/>
        </w:rPr>
        <w:t>进行预警推送。预警信息在工作台展现，也在具体的指标展示页面提醒。</w:t>
      </w:r>
    </w:p>
    <w:p>
      <w:pPr>
        <w:pStyle w:val="5"/>
        <w:bidi w:val="0"/>
        <w:rPr>
          <w:rFonts w:hint="eastAsia"/>
        </w:rPr>
      </w:pPr>
      <w:r>
        <w:rPr>
          <w:rFonts w:hint="eastAsia"/>
        </w:rPr>
        <w:t>参与者</w:t>
      </w:r>
    </w:p>
    <w:p>
      <w:pPr>
        <w:widowControl/>
        <w:spacing w:after="0" w:line="360" w:lineRule="auto"/>
        <w:ind w:firstLine="480" w:firstLineChars="200"/>
        <w:jc w:val="left"/>
        <w:rPr>
          <w:rFonts w:hint="eastAsia" w:ascii="宋体" w:hAnsi="宋体" w:eastAsia="宋体" w:cs="宋体"/>
          <w:kern w:val="0"/>
          <w:sz w:val="24"/>
          <w:lang w:eastAsia="zh-CN"/>
        </w:rPr>
      </w:pPr>
      <w:r>
        <w:rPr>
          <w:rFonts w:hint="eastAsia" w:cs="宋体"/>
          <w:kern w:val="0"/>
          <w:sz w:val="24"/>
          <w:lang w:eastAsia="zh-CN"/>
        </w:rPr>
        <w:t>经分全部</w:t>
      </w:r>
      <w:r>
        <w:rPr>
          <w:rFonts w:hint="eastAsia" w:ascii="宋体" w:hAnsi="宋体" w:cs="宋体"/>
          <w:kern w:val="0"/>
          <w:sz w:val="24"/>
        </w:rPr>
        <w:t>用户。</w:t>
      </w:r>
      <w:r>
        <w:rPr>
          <w:rFonts w:hint="eastAsia" w:cs="宋体"/>
          <w:kern w:val="0"/>
          <w:sz w:val="24"/>
          <w:lang w:eastAsia="zh-CN"/>
        </w:rPr>
        <w:t>如果没有预警信息则列表为空。</w:t>
      </w:r>
    </w:p>
    <w:p>
      <w:pPr>
        <w:pStyle w:val="5"/>
        <w:bidi w:val="0"/>
        <w:rPr>
          <w:rFonts w:hint="eastAsia"/>
        </w:rPr>
      </w:pPr>
      <w:r>
        <w:rPr>
          <w:rFonts w:hint="eastAsia"/>
        </w:rPr>
        <w:t>输入与输出</w:t>
      </w:r>
    </w:p>
    <w:p>
      <w:pPr>
        <w:widowControl/>
        <w:spacing w:after="0" w:line="360" w:lineRule="auto"/>
        <w:ind w:firstLine="480" w:firstLineChars="200"/>
        <w:jc w:val="left"/>
        <w:rPr>
          <w:rFonts w:hint="eastAsia" w:ascii="宋体" w:hAnsi="宋体" w:cs="宋体"/>
          <w:kern w:val="0"/>
          <w:sz w:val="24"/>
        </w:rPr>
      </w:pPr>
      <w:r>
        <w:rPr>
          <w:rFonts w:hint="eastAsia" w:ascii="宋体" w:hAnsi="宋体" w:cs="宋体"/>
          <w:kern w:val="0"/>
          <w:sz w:val="24"/>
        </w:rPr>
        <w:t>输入：配置指标预警规则、</w:t>
      </w:r>
      <w:r>
        <w:rPr>
          <w:rFonts w:hint="eastAsia" w:ascii="宋体" w:hAnsi="宋体" w:cs="宋体"/>
          <w:kern w:val="2"/>
          <w:sz w:val="24"/>
        </w:rPr>
        <w:t>指标监测维度</w:t>
      </w:r>
      <w:r>
        <w:rPr>
          <w:rFonts w:hint="eastAsia" w:ascii="宋体" w:hAnsi="宋体" w:cs="宋体"/>
          <w:kern w:val="0"/>
          <w:sz w:val="24"/>
        </w:rPr>
        <w:t>。</w:t>
      </w:r>
    </w:p>
    <w:p>
      <w:pPr>
        <w:widowControl/>
        <w:spacing w:after="0" w:line="360" w:lineRule="auto"/>
        <w:ind w:firstLine="480" w:firstLineChars="200"/>
        <w:jc w:val="left"/>
        <w:rPr>
          <w:rFonts w:hint="eastAsia" w:ascii="宋体" w:hAnsi="宋体" w:cs="宋体"/>
          <w:kern w:val="0"/>
          <w:sz w:val="24"/>
        </w:rPr>
      </w:pPr>
      <w:r>
        <w:rPr>
          <w:rFonts w:hint="eastAsia" w:ascii="宋体" w:hAnsi="宋体" w:cs="宋体"/>
          <w:kern w:val="0"/>
          <w:sz w:val="24"/>
        </w:rPr>
        <w:t>输出：</w:t>
      </w:r>
      <w:r>
        <w:rPr>
          <w:rFonts w:hint="eastAsia" w:cs="宋体"/>
          <w:color w:val="000000"/>
          <w:kern w:val="0"/>
          <w:sz w:val="24"/>
          <w:lang w:val="en-US" w:eastAsia="zh-CN"/>
        </w:rPr>
        <w:t>触发</w:t>
      </w:r>
      <w:r>
        <w:rPr>
          <w:rFonts w:hint="eastAsia" w:ascii="宋体" w:hAnsi="宋体" w:cs="宋体"/>
          <w:kern w:val="0"/>
          <w:sz w:val="24"/>
        </w:rPr>
        <w:t>预警规则系统</w:t>
      </w:r>
      <w:r>
        <w:rPr>
          <w:rFonts w:hint="eastAsia" w:ascii="宋体" w:hAnsi="宋体" w:cs="宋体"/>
          <w:kern w:val="2"/>
          <w:sz w:val="24"/>
        </w:rPr>
        <w:t>推送异常预警信息通知。</w:t>
      </w:r>
    </w:p>
    <w:p>
      <w:pPr>
        <w:pStyle w:val="5"/>
        <w:bidi w:val="0"/>
        <w:rPr>
          <w:rFonts w:hint="eastAsia"/>
        </w:rPr>
      </w:pPr>
      <w:r>
        <w:rPr>
          <w:rFonts w:hint="eastAsia"/>
        </w:rPr>
        <w:t>前置条件与后置条件</w:t>
      </w:r>
    </w:p>
    <w:p>
      <w:pPr>
        <w:widowControl/>
        <w:spacing w:after="0" w:line="360" w:lineRule="auto"/>
        <w:ind w:firstLine="480" w:firstLineChars="200"/>
        <w:jc w:val="left"/>
        <w:rPr>
          <w:rFonts w:hint="eastAsia" w:ascii="宋体" w:hAnsi="宋体" w:cs="宋体"/>
          <w:kern w:val="0"/>
          <w:sz w:val="24"/>
        </w:rPr>
      </w:pPr>
      <w:r>
        <w:rPr>
          <w:rFonts w:hint="eastAsia" w:ascii="宋体" w:hAnsi="宋体" w:cs="宋体"/>
          <w:kern w:val="0"/>
          <w:sz w:val="24"/>
        </w:rPr>
        <w:t>前置条件：配置了</w:t>
      </w:r>
      <w:r>
        <w:rPr>
          <w:rFonts w:hint="eastAsia" w:cs="宋体"/>
          <w:kern w:val="0"/>
          <w:sz w:val="24"/>
          <w:lang w:eastAsia="zh-CN"/>
        </w:rPr>
        <w:t>预警信息，且用户在预警同时人员名单内</w:t>
      </w:r>
      <w:r>
        <w:rPr>
          <w:rFonts w:hint="eastAsia" w:ascii="宋体" w:hAnsi="宋体" w:cs="宋体"/>
          <w:kern w:val="0"/>
          <w:sz w:val="24"/>
        </w:rPr>
        <w:t>。</w:t>
      </w:r>
    </w:p>
    <w:p>
      <w:pPr>
        <w:widowControl/>
        <w:spacing w:after="0" w:line="360" w:lineRule="auto"/>
        <w:ind w:firstLine="480" w:firstLineChars="200"/>
        <w:jc w:val="left"/>
        <w:rPr>
          <w:rFonts w:hint="eastAsia" w:ascii="宋体" w:hAnsi="宋体" w:cs="宋体"/>
          <w:kern w:val="0"/>
          <w:sz w:val="24"/>
        </w:rPr>
      </w:pPr>
      <w:r>
        <w:rPr>
          <w:rFonts w:hint="eastAsia" w:ascii="宋体" w:hAnsi="宋体" w:cs="宋体"/>
          <w:kern w:val="0"/>
          <w:sz w:val="24"/>
        </w:rPr>
        <w:t>后置条件：无。</w:t>
      </w:r>
    </w:p>
    <w:p>
      <w:pPr>
        <w:pStyle w:val="5"/>
        <w:bidi w:val="0"/>
        <w:rPr>
          <w:rFonts w:hint="eastAsia"/>
        </w:rPr>
      </w:pPr>
      <w:r>
        <w:rPr>
          <w:rFonts w:hint="eastAsia"/>
        </w:rPr>
        <w:t>业务规则</w:t>
      </w:r>
    </w:p>
    <w:p>
      <w:pPr>
        <w:widowControl/>
        <w:numPr>
          <w:ilvl w:val="0"/>
          <w:numId w:val="41"/>
        </w:numPr>
        <w:spacing w:after="0" w:line="360" w:lineRule="auto"/>
        <w:ind w:left="425" w:hanging="425"/>
        <w:jc w:val="left"/>
        <w:rPr>
          <w:rFonts w:hint="eastAsia" w:ascii="宋体" w:hAnsi="宋体" w:cs="宋体"/>
          <w:color w:val="000000"/>
          <w:kern w:val="0"/>
          <w:sz w:val="24"/>
        </w:rPr>
      </w:pPr>
      <w:r>
        <w:rPr>
          <w:rFonts w:hint="eastAsia" w:ascii="宋体" w:hAnsi="宋体" w:cs="宋体"/>
          <w:color w:val="000000"/>
          <w:kern w:val="0"/>
          <w:sz w:val="24"/>
        </w:rPr>
        <w:t>监控指标计算</w:t>
      </w:r>
    </w:p>
    <w:p>
      <w:pPr>
        <w:widowControl w:val="0"/>
        <w:spacing w:after="160" w:line="259" w:lineRule="auto"/>
        <w:ind w:firstLine="480" w:firstLineChars="200"/>
        <w:jc w:val="both"/>
        <w:rPr>
          <w:rFonts w:hint="eastAsia" w:ascii="宋体" w:hAnsi="宋体" w:cs="宋体"/>
          <w:kern w:val="2"/>
          <w:sz w:val="24"/>
        </w:rPr>
      </w:pPr>
      <w:r>
        <w:rPr>
          <w:rFonts w:hint="eastAsia" w:ascii="宋体" w:hAnsi="宋体" w:cs="宋体"/>
          <w:kern w:val="2"/>
          <w:sz w:val="24"/>
        </w:rPr>
        <w:t>指标动态监控：在预警期间内，系统根据预警信息预设或默认的预警规则，周期性（根据指标频率）解读指标信息，通过预警规则进行比对校验，实现主动预警，展示在预警追踪的指标预警页面，并自动推送异常指标给用户。指标预警页面显示基本信息，包括但不限于指标名称、阈值、实际值、差值等。</w:t>
      </w:r>
    </w:p>
    <w:p>
      <w:pPr>
        <w:widowControl/>
        <w:numPr>
          <w:ilvl w:val="0"/>
          <w:numId w:val="41"/>
        </w:numPr>
        <w:spacing w:after="0" w:line="360" w:lineRule="auto"/>
        <w:ind w:left="425" w:hanging="425"/>
        <w:jc w:val="left"/>
        <w:rPr>
          <w:rFonts w:hint="eastAsia" w:ascii="宋体" w:hAnsi="宋体" w:cs="宋体"/>
          <w:color w:val="000000"/>
          <w:kern w:val="0"/>
          <w:sz w:val="24"/>
        </w:rPr>
      </w:pPr>
      <w:r>
        <w:rPr>
          <w:rFonts w:hint="eastAsia" w:ascii="宋体" w:hAnsi="宋体" w:cs="宋体"/>
          <w:color w:val="000000"/>
          <w:kern w:val="0"/>
          <w:sz w:val="24"/>
        </w:rPr>
        <w:t>监控信息推送查看</w:t>
      </w:r>
    </w:p>
    <w:p>
      <w:pPr>
        <w:widowControl w:val="0"/>
        <w:spacing w:after="160" w:line="259" w:lineRule="auto"/>
        <w:ind w:firstLine="480" w:firstLineChars="200"/>
        <w:jc w:val="both"/>
        <w:rPr>
          <w:rFonts w:hint="eastAsia" w:ascii="宋体" w:hAnsi="宋体" w:cs="宋体"/>
          <w:kern w:val="0"/>
          <w:sz w:val="24"/>
        </w:rPr>
      </w:pPr>
      <w:r>
        <w:rPr>
          <w:rFonts w:hint="eastAsia" w:ascii="宋体" w:hAnsi="宋体" w:cs="宋体"/>
          <w:kern w:val="2"/>
          <w:sz w:val="24"/>
        </w:rPr>
        <w:t>该功能满足用户查看系统上报的异常预警，异常预警为当实际结果不符合预设规则的时候向用户推送异常预警信息通知，用户可登录平台指标预警查看预警详细信息，并对预警问题进行分析处理。其中预警来源的预设规则分为系统固定规则和用户自定义规则两类。监控信息接收人按权限接受通知信息。</w:t>
      </w:r>
    </w:p>
    <w:p>
      <w:pPr>
        <w:pStyle w:val="5"/>
        <w:bidi w:val="0"/>
        <w:rPr>
          <w:rFonts w:hint="eastAsia"/>
        </w:rPr>
      </w:pPr>
      <w:r>
        <w:rPr>
          <w:rFonts w:hint="eastAsia"/>
        </w:rPr>
        <w:t>页面原型及页面规则</w:t>
      </w:r>
    </w:p>
    <w:p>
      <w:pPr>
        <w:widowControl w:val="0"/>
        <w:spacing w:after="160" w:line="259" w:lineRule="auto"/>
        <w:jc w:val="both"/>
        <w:rPr>
          <w:rFonts w:hint="eastAsia" w:ascii="宋体" w:hAnsi="宋体" w:cs="宋体"/>
          <w:kern w:val="2"/>
          <w:sz w:val="24"/>
        </w:rPr>
      </w:pPr>
      <w:r>
        <w:rPr>
          <w:rFonts w:hint="eastAsia" w:ascii="宋体" w:hAnsi="宋体" w:cs="宋体"/>
          <w:kern w:val="2"/>
          <w:sz w:val="24"/>
          <w:lang w:val="zh-CN"/>
        </w:rPr>
        <w:t>新增一级菜单【预警追踪</w:t>
      </w:r>
      <w:r>
        <w:rPr>
          <w:rFonts w:hint="eastAsia" w:cs="宋体"/>
          <w:kern w:val="2"/>
          <w:sz w:val="24"/>
          <w:lang w:val="zh-CN"/>
        </w:rPr>
        <w:t>管理</w:t>
      </w:r>
      <w:r>
        <w:rPr>
          <w:rFonts w:hint="eastAsia" w:ascii="宋体" w:hAnsi="宋体" w:cs="宋体"/>
          <w:kern w:val="2"/>
          <w:sz w:val="24"/>
          <w:lang w:val="zh-CN"/>
        </w:rPr>
        <w:t>】</w:t>
      </w:r>
      <w:r>
        <w:rPr>
          <w:rFonts w:hint="eastAsia" w:cs="宋体"/>
          <w:kern w:val="2"/>
          <w:sz w:val="24"/>
          <w:lang w:val="zh-CN"/>
        </w:rPr>
        <w:t>的二级菜单【预警追踪】</w:t>
      </w:r>
      <w:r>
        <w:rPr>
          <w:rFonts w:hint="eastAsia" w:ascii="宋体" w:hAnsi="宋体" w:cs="宋体"/>
          <w:kern w:val="2"/>
          <w:sz w:val="24"/>
          <w:lang w:val="zh-CN"/>
        </w:rPr>
        <w:t>，默认展示指标预警</w:t>
      </w:r>
      <w:r>
        <w:rPr>
          <w:rFonts w:hint="eastAsia" w:ascii="宋体" w:hAnsi="宋体" w:cs="宋体"/>
          <w:kern w:val="2"/>
          <w:sz w:val="24"/>
        </w:rPr>
        <w:t>tab页。</w:t>
      </w:r>
    </w:p>
    <w:p>
      <w:pPr>
        <w:widowControl w:val="0"/>
        <w:spacing w:after="160" w:line="259" w:lineRule="auto"/>
        <w:jc w:val="both"/>
        <w:rPr>
          <w:rFonts w:hint="eastAsia" w:ascii="宋体" w:hAnsi="宋体" w:cs="宋体"/>
          <w:kern w:val="2"/>
          <w:sz w:val="24"/>
        </w:rPr>
      </w:pPr>
      <w:r>
        <w:rPr>
          <w:rFonts w:hint="eastAsia" w:eastAsia="宋体"/>
          <w:b w:val="0"/>
          <w:bCs w:val="0"/>
          <w:i w:val="0"/>
          <w:iCs w:val="0"/>
          <w:sz w:val="24"/>
          <w:szCs w:val="24"/>
          <w:lang w:eastAsia="zh-CN"/>
        </w:rPr>
        <w:t>列表中</w:t>
      </w:r>
      <w:r>
        <w:rPr>
          <w:rFonts w:hint="eastAsia"/>
          <w:b w:val="0"/>
          <w:bCs w:val="0"/>
          <w:i w:val="0"/>
          <w:iCs w:val="0"/>
          <w:sz w:val="24"/>
          <w:szCs w:val="24"/>
          <w:lang w:eastAsia="zh-CN"/>
        </w:rPr>
        <w:t>数据</w:t>
      </w:r>
      <w:r>
        <w:rPr>
          <w:rFonts w:hint="eastAsia" w:eastAsia="宋体"/>
          <w:b w:val="0"/>
          <w:bCs w:val="0"/>
          <w:i w:val="0"/>
          <w:iCs w:val="0"/>
          <w:sz w:val="24"/>
          <w:szCs w:val="24"/>
          <w:lang w:eastAsia="zh-CN"/>
        </w:rPr>
        <w:t>的排序按照</w:t>
      </w:r>
      <w:r>
        <w:rPr>
          <w:rFonts w:hint="eastAsia"/>
          <w:b w:val="0"/>
          <w:bCs w:val="0"/>
          <w:i w:val="0"/>
          <w:iCs w:val="0"/>
          <w:sz w:val="24"/>
          <w:szCs w:val="24"/>
          <w:lang w:eastAsia="zh-CN"/>
        </w:rPr>
        <w:t>更新时间降序</w:t>
      </w:r>
      <w:r>
        <w:rPr>
          <w:rFonts w:hint="eastAsia" w:eastAsia="宋体"/>
          <w:b w:val="0"/>
          <w:bCs w:val="0"/>
          <w:i w:val="0"/>
          <w:iCs w:val="0"/>
          <w:sz w:val="24"/>
          <w:szCs w:val="24"/>
          <w:lang w:eastAsia="zh-CN"/>
        </w:rPr>
        <w:t>排序（即</w:t>
      </w:r>
      <w:r>
        <w:rPr>
          <w:rFonts w:hint="eastAsia"/>
          <w:b w:val="0"/>
          <w:bCs w:val="0"/>
          <w:i w:val="0"/>
          <w:iCs w:val="0"/>
          <w:sz w:val="24"/>
          <w:szCs w:val="24"/>
          <w:lang w:eastAsia="zh-CN"/>
        </w:rPr>
        <w:t>更新</w:t>
      </w:r>
      <w:r>
        <w:rPr>
          <w:rFonts w:hint="eastAsia" w:eastAsia="宋体"/>
          <w:b w:val="0"/>
          <w:bCs w:val="0"/>
          <w:i w:val="0"/>
          <w:iCs w:val="0"/>
          <w:sz w:val="24"/>
          <w:szCs w:val="24"/>
          <w:lang w:eastAsia="zh-CN"/>
        </w:rPr>
        <w:t>时间</w:t>
      </w:r>
      <w:r>
        <w:rPr>
          <w:rFonts w:hint="eastAsia"/>
          <w:b w:val="0"/>
          <w:bCs w:val="0"/>
          <w:i w:val="0"/>
          <w:iCs w:val="0"/>
          <w:sz w:val="24"/>
          <w:szCs w:val="24"/>
          <w:lang w:eastAsia="zh-CN"/>
        </w:rPr>
        <w:t>晚</w:t>
      </w:r>
      <w:r>
        <w:rPr>
          <w:rFonts w:hint="eastAsia" w:eastAsia="宋体"/>
          <w:b w:val="0"/>
          <w:bCs w:val="0"/>
          <w:i w:val="0"/>
          <w:iCs w:val="0"/>
          <w:sz w:val="24"/>
          <w:szCs w:val="24"/>
          <w:lang w:eastAsia="zh-CN"/>
        </w:rPr>
        <w:t>的在前，</w:t>
      </w:r>
      <w:r>
        <w:rPr>
          <w:rFonts w:hint="eastAsia"/>
          <w:b w:val="0"/>
          <w:bCs w:val="0"/>
          <w:i w:val="0"/>
          <w:iCs w:val="0"/>
          <w:sz w:val="24"/>
          <w:szCs w:val="24"/>
          <w:lang w:eastAsia="zh-CN"/>
        </w:rPr>
        <w:t>更新</w:t>
      </w:r>
      <w:r>
        <w:rPr>
          <w:rFonts w:hint="eastAsia" w:eastAsia="宋体"/>
          <w:b w:val="0"/>
          <w:bCs w:val="0"/>
          <w:i w:val="0"/>
          <w:iCs w:val="0"/>
          <w:sz w:val="24"/>
          <w:szCs w:val="24"/>
          <w:lang w:eastAsia="zh-CN"/>
        </w:rPr>
        <w:t>时间</w:t>
      </w:r>
      <w:r>
        <w:rPr>
          <w:rFonts w:hint="eastAsia"/>
          <w:b w:val="0"/>
          <w:bCs w:val="0"/>
          <w:i w:val="0"/>
          <w:iCs w:val="0"/>
          <w:sz w:val="24"/>
          <w:szCs w:val="24"/>
          <w:lang w:eastAsia="zh-CN"/>
        </w:rPr>
        <w:t>早</w:t>
      </w:r>
      <w:r>
        <w:rPr>
          <w:rFonts w:hint="eastAsia" w:eastAsia="宋体"/>
          <w:b w:val="0"/>
          <w:bCs w:val="0"/>
          <w:i w:val="0"/>
          <w:iCs w:val="0"/>
          <w:sz w:val="24"/>
          <w:szCs w:val="24"/>
          <w:lang w:eastAsia="zh-CN"/>
        </w:rPr>
        <w:t>的在后</w:t>
      </w:r>
      <w:r>
        <w:rPr>
          <w:rFonts w:hint="eastAsia"/>
          <w:b w:val="0"/>
          <w:bCs w:val="0"/>
          <w:i w:val="0"/>
          <w:iCs w:val="0"/>
          <w:sz w:val="24"/>
          <w:szCs w:val="24"/>
          <w:lang w:eastAsia="zh-CN"/>
        </w:rPr>
        <w:t>）</w:t>
      </w:r>
      <w:r>
        <w:rPr>
          <w:rFonts w:hint="eastAsia" w:eastAsia="宋体"/>
          <w:b w:val="0"/>
          <w:bCs w:val="0"/>
          <w:i w:val="0"/>
          <w:iCs w:val="0"/>
          <w:sz w:val="24"/>
          <w:szCs w:val="24"/>
          <w:lang w:eastAsia="zh-CN"/>
        </w:rPr>
        <w:t>。</w:t>
      </w:r>
    </w:p>
    <w:p>
      <w:pPr>
        <w:widowControl w:val="0"/>
        <w:spacing w:after="160" w:line="259" w:lineRule="auto"/>
        <w:jc w:val="both"/>
        <w:rPr>
          <w:rFonts w:hint="eastAsia" w:ascii="Times New Roman" w:hAnsi="Times New Roman" w:eastAsia="宋体" w:cs="Times New Roman"/>
          <w:kern w:val="2"/>
          <w:sz w:val="21"/>
          <w:lang w:eastAsia="zh-CN"/>
        </w:rPr>
      </w:pPr>
      <w:r>
        <w:rPr>
          <w:rFonts w:hint="eastAsia" w:ascii="Times New Roman" w:hAnsi="Times New Roman" w:eastAsia="宋体" w:cs="Times New Roman"/>
          <w:kern w:val="2"/>
          <w:sz w:val="21"/>
          <w:lang w:eastAsia="zh-CN"/>
        </w:rPr>
        <w:drawing>
          <wp:inline distT="0" distB="0" distL="114300" distR="114300">
            <wp:extent cx="6118225" cy="3347720"/>
            <wp:effectExtent l="0" t="0" r="15875" b="5080"/>
            <wp:docPr id="82" name="图片 82" descr="a23c044a47b0357dcdb1c60c434344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a23c044a47b0357dcdb1c60c434344d"/>
                    <pic:cNvPicPr>
                      <a:picLocks noChangeAspect="1"/>
                    </pic:cNvPicPr>
                  </pic:nvPicPr>
                  <pic:blipFill>
                    <a:blip r:embed="rId106"/>
                    <a:stretch>
                      <a:fillRect/>
                    </a:stretch>
                  </pic:blipFill>
                  <pic:spPr>
                    <a:xfrm>
                      <a:off x="0" y="0"/>
                      <a:ext cx="6118225" cy="3347720"/>
                    </a:xfrm>
                    <a:prstGeom prst="rect">
                      <a:avLst/>
                    </a:prstGeom>
                  </pic:spPr>
                </pic:pic>
              </a:graphicData>
            </a:graphic>
          </wp:inline>
        </w:drawing>
      </w:r>
    </w:p>
    <w:p>
      <w:pPr>
        <w:pStyle w:val="6"/>
        <w:bidi w:val="0"/>
        <w:rPr>
          <w:rFonts w:hint="eastAsia"/>
          <w:lang w:val="en-US" w:eastAsia="zh-CN"/>
        </w:rPr>
      </w:pPr>
      <w:r>
        <w:rPr>
          <w:lang w:val="en-US" w:eastAsia="zh-CN"/>
        </w:rPr>
        <w:t>筛选内容</w:t>
      </w:r>
    </w:p>
    <w:p>
      <w:pPr>
        <w:widowControl w:val="0"/>
        <w:spacing w:after="160" w:line="259" w:lineRule="auto"/>
        <w:jc w:val="both"/>
        <w:rPr>
          <w:rFonts w:ascii="Times New Roman" w:hAnsi="Times New Roman" w:cs="Times New Roman"/>
          <w:color w:val="000000"/>
          <w:kern w:val="2"/>
          <w:sz w:val="24"/>
        </w:rPr>
      </w:pPr>
      <w:r>
        <w:rPr>
          <w:rFonts w:hint="eastAsia" w:ascii="Times New Roman" w:hAnsi="Times New Roman" w:cs="Times New Roman"/>
          <w:color w:val="000000"/>
          <w:kern w:val="2"/>
          <w:sz w:val="24"/>
        </w:rPr>
        <w:t>列表上方支持筛选的内容有以下：</w:t>
      </w:r>
    </w:p>
    <w:tbl>
      <w:tblPr>
        <w:tblStyle w:val="31"/>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6"/>
        <w:gridCol w:w="1575"/>
        <w:gridCol w:w="537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576" w:type="dxa"/>
            <w:noWrap w:val="0"/>
            <w:vAlign w:val="top"/>
          </w:tcPr>
          <w:p>
            <w:pPr>
              <w:keepNext w:val="0"/>
              <w:keepLines w:val="0"/>
              <w:widowControl w:val="0"/>
              <w:suppressLineNumbers w:val="0"/>
              <w:spacing w:before="0" w:beforeAutospacing="0" w:after="160" w:afterAutospacing="0" w:line="259" w:lineRule="auto"/>
              <w:ind w:left="0" w:right="0"/>
              <w:jc w:val="both"/>
              <w:rPr>
                <w:rFonts w:hint="default" w:ascii="Times New Roman" w:hAnsi="Times New Roman" w:cs="Times New Roman"/>
                <w:b/>
                <w:bCs/>
                <w:color w:val="000000"/>
                <w:kern w:val="2"/>
                <w:sz w:val="24"/>
              </w:rPr>
            </w:pPr>
            <w:r>
              <w:rPr>
                <w:rFonts w:hint="eastAsia" w:ascii="Times New Roman" w:hAnsi="Times New Roman" w:cs="Times New Roman"/>
                <w:b/>
                <w:bCs/>
                <w:color w:val="000000"/>
                <w:kern w:val="2"/>
                <w:sz w:val="24"/>
              </w:rPr>
              <w:t>可筛选字段</w:t>
            </w:r>
          </w:p>
        </w:tc>
        <w:tc>
          <w:tcPr>
            <w:tcW w:w="1575" w:type="dxa"/>
            <w:noWrap w:val="0"/>
            <w:vAlign w:val="top"/>
          </w:tcPr>
          <w:p>
            <w:pPr>
              <w:keepNext w:val="0"/>
              <w:keepLines w:val="0"/>
              <w:widowControl w:val="0"/>
              <w:suppressLineNumbers w:val="0"/>
              <w:spacing w:before="0" w:beforeAutospacing="0" w:after="160" w:afterAutospacing="0" w:line="259" w:lineRule="auto"/>
              <w:ind w:left="0" w:right="0"/>
              <w:jc w:val="both"/>
              <w:rPr>
                <w:rFonts w:hint="default" w:ascii="Times New Roman" w:hAnsi="Times New Roman" w:cs="Times New Roman"/>
                <w:b/>
                <w:bCs/>
                <w:color w:val="000000"/>
                <w:kern w:val="2"/>
                <w:sz w:val="24"/>
              </w:rPr>
            </w:pPr>
            <w:r>
              <w:rPr>
                <w:rFonts w:hint="eastAsia" w:ascii="Times New Roman" w:hAnsi="Times New Roman" w:cs="Times New Roman"/>
                <w:b/>
                <w:bCs/>
                <w:color w:val="000000"/>
                <w:kern w:val="2"/>
                <w:sz w:val="24"/>
              </w:rPr>
              <w:t>控件类型</w:t>
            </w:r>
          </w:p>
        </w:tc>
        <w:tc>
          <w:tcPr>
            <w:tcW w:w="5371" w:type="dxa"/>
            <w:noWrap w:val="0"/>
            <w:vAlign w:val="top"/>
          </w:tcPr>
          <w:p>
            <w:pPr>
              <w:keepNext w:val="0"/>
              <w:keepLines w:val="0"/>
              <w:widowControl w:val="0"/>
              <w:suppressLineNumbers w:val="0"/>
              <w:spacing w:before="0" w:beforeAutospacing="0" w:after="160" w:afterAutospacing="0" w:line="259" w:lineRule="auto"/>
              <w:ind w:left="0" w:right="0"/>
              <w:jc w:val="both"/>
              <w:rPr>
                <w:rFonts w:hint="default" w:ascii="Times New Roman" w:hAnsi="Times New Roman" w:cs="Times New Roman"/>
                <w:b/>
                <w:bCs/>
                <w:color w:val="000000"/>
                <w:kern w:val="2"/>
                <w:sz w:val="24"/>
              </w:rPr>
            </w:pPr>
            <w:r>
              <w:rPr>
                <w:rFonts w:hint="eastAsia" w:ascii="Times New Roman" w:hAnsi="Times New Roman" w:cs="Times New Roman"/>
                <w:b/>
                <w:bCs/>
                <w:color w:val="000000"/>
                <w:kern w:val="2"/>
                <w:sz w:val="24"/>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576" w:type="dxa"/>
            <w:noWrap w:val="0"/>
            <w:vAlign w:val="top"/>
          </w:tcPr>
          <w:p>
            <w:pPr>
              <w:keepNext w:val="0"/>
              <w:keepLines w:val="0"/>
              <w:widowControl w:val="0"/>
              <w:suppressLineNumbers w:val="0"/>
              <w:spacing w:before="0" w:beforeAutospacing="0" w:after="0" w:afterAutospacing="0" w:line="240" w:lineRule="auto"/>
              <w:ind w:left="0" w:right="0"/>
              <w:jc w:val="both"/>
              <w:rPr>
                <w:rFonts w:hint="eastAsia" w:ascii="宋体" w:hAnsi="宋体" w:cs="宋体"/>
                <w:color w:val="000000"/>
                <w:kern w:val="0"/>
                <w:sz w:val="24"/>
              </w:rPr>
            </w:pPr>
            <w:r>
              <w:rPr>
                <w:rFonts w:hint="eastAsia" w:ascii="宋体" w:hAnsi="宋体" w:cs="宋体"/>
                <w:color w:val="000000"/>
                <w:kern w:val="0"/>
                <w:sz w:val="24"/>
              </w:rPr>
              <w:t>指标名称</w:t>
            </w:r>
          </w:p>
        </w:tc>
        <w:tc>
          <w:tcPr>
            <w:tcW w:w="1575" w:type="dxa"/>
            <w:noWrap w:val="0"/>
            <w:vAlign w:val="top"/>
          </w:tcPr>
          <w:p>
            <w:pPr>
              <w:keepNext w:val="0"/>
              <w:keepLines w:val="0"/>
              <w:widowControl w:val="0"/>
              <w:suppressLineNumbers w:val="0"/>
              <w:spacing w:before="0" w:beforeAutospacing="0" w:after="0" w:afterAutospacing="0" w:line="240" w:lineRule="auto"/>
              <w:ind w:left="0" w:right="0"/>
              <w:jc w:val="both"/>
              <w:rPr>
                <w:rFonts w:hint="eastAsia" w:ascii="宋体" w:hAnsi="宋体" w:cs="宋体"/>
                <w:color w:val="000000"/>
                <w:kern w:val="0"/>
                <w:sz w:val="24"/>
              </w:rPr>
            </w:pPr>
            <w:r>
              <w:rPr>
                <w:rFonts w:hint="eastAsia" w:ascii="宋体" w:hAnsi="宋体" w:cs="宋体"/>
                <w:color w:val="000000"/>
                <w:kern w:val="0"/>
                <w:sz w:val="24"/>
              </w:rPr>
              <w:t>文本输入框</w:t>
            </w:r>
          </w:p>
        </w:tc>
        <w:tc>
          <w:tcPr>
            <w:tcW w:w="5371" w:type="dxa"/>
            <w:noWrap w:val="0"/>
            <w:vAlign w:val="top"/>
          </w:tcPr>
          <w:p>
            <w:pPr>
              <w:keepNext w:val="0"/>
              <w:keepLines w:val="0"/>
              <w:widowControl w:val="0"/>
              <w:suppressLineNumbers w:val="0"/>
              <w:spacing w:before="0" w:beforeAutospacing="0" w:after="0" w:afterAutospacing="0" w:line="240" w:lineRule="auto"/>
              <w:ind w:left="0" w:right="0"/>
              <w:jc w:val="both"/>
              <w:rPr>
                <w:rFonts w:hint="default" w:ascii="宋体" w:hAnsi="宋体" w:cs="宋体"/>
                <w:color w:val="000000"/>
                <w:kern w:val="0"/>
                <w:sz w:val="24"/>
              </w:rPr>
            </w:pPr>
            <w:r>
              <w:rPr>
                <w:rFonts w:hint="eastAsia" w:ascii="宋体" w:hAnsi="宋体" w:cs="宋体"/>
                <w:color w:val="000000"/>
                <w:kern w:val="0"/>
                <w:sz w:val="24"/>
              </w:rPr>
              <w:t>支持模糊搜索，如果没有匹配的则提示：没有搜索到“XXX”匹配的结果</w:t>
            </w:r>
            <w:r>
              <w:rPr>
                <w:rFonts w:hint="eastAsia" w:cs="宋体"/>
                <w:color w:val="000000"/>
                <w:kern w:val="0"/>
                <w:sz w:val="24"/>
                <w:lang w:val="en-US" w:eastAsia="zh-CN"/>
              </w:rPr>
              <w:t>,如果输入“保费”，则包含“保费”的指标名称会在列表展示，如总保费收入、已赚保费会出现在列表中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576" w:type="dxa"/>
            <w:noWrap w:val="0"/>
            <w:vAlign w:val="top"/>
          </w:tcPr>
          <w:p>
            <w:pPr>
              <w:keepNext w:val="0"/>
              <w:keepLines w:val="0"/>
              <w:widowControl w:val="0"/>
              <w:suppressLineNumbers w:val="0"/>
              <w:spacing w:before="0" w:beforeAutospacing="0" w:after="0" w:afterAutospacing="0" w:line="240" w:lineRule="auto"/>
              <w:ind w:left="0" w:right="0"/>
              <w:jc w:val="both"/>
              <w:rPr>
                <w:rFonts w:hint="eastAsia" w:ascii="宋体" w:hAnsi="宋体" w:eastAsia="宋体" w:cs="宋体"/>
                <w:color w:val="000000"/>
                <w:kern w:val="0"/>
                <w:sz w:val="24"/>
                <w:lang w:eastAsia="zh-CN"/>
              </w:rPr>
            </w:pPr>
            <w:r>
              <w:rPr>
                <w:rFonts w:hint="eastAsia" w:cs="宋体"/>
                <w:color w:val="000000"/>
                <w:kern w:val="0"/>
                <w:sz w:val="24"/>
                <w:lang w:eastAsia="zh-CN"/>
              </w:rPr>
              <w:t>指标频率</w:t>
            </w:r>
          </w:p>
        </w:tc>
        <w:tc>
          <w:tcPr>
            <w:tcW w:w="1575" w:type="dxa"/>
            <w:noWrap w:val="0"/>
            <w:vAlign w:val="top"/>
          </w:tcPr>
          <w:p>
            <w:pPr>
              <w:keepNext w:val="0"/>
              <w:keepLines w:val="0"/>
              <w:widowControl w:val="0"/>
              <w:suppressLineNumbers w:val="0"/>
              <w:spacing w:before="0" w:beforeAutospacing="0" w:after="0" w:afterAutospacing="0" w:line="240" w:lineRule="auto"/>
              <w:ind w:left="0" w:right="0"/>
              <w:jc w:val="both"/>
              <w:rPr>
                <w:rFonts w:hint="eastAsia" w:ascii="宋体" w:hAnsi="宋体" w:cs="宋体"/>
                <w:color w:val="000000"/>
                <w:kern w:val="0"/>
                <w:sz w:val="24"/>
              </w:rPr>
            </w:pPr>
            <w:r>
              <w:rPr>
                <w:rFonts w:hint="eastAsia" w:ascii="宋体" w:hAnsi="宋体" w:cs="宋体"/>
                <w:color w:val="000000"/>
                <w:kern w:val="0"/>
                <w:sz w:val="24"/>
              </w:rPr>
              <w:t>下拉选择</w:t>
            </w:r>
          </w:p>
        </w:tc>
        <w:tc>
          <w:tcPr>
            <w:tcW w:w="5371" w:type="dxa"/>
            <w:noWrap w:val="0"/>
            <w:vAlign w:val="top"/>
          </w:tcPr>
          <w:p>
            <w:pPr>
              <w:keepNext w:val="0"/>
              <w:keepLines w:val="0"/>
              <w:widowControl w:val="0"/>
              <w:suppressLineNumbers w:val="0"/>
              <w:spacing w:before="0" w:beforeAutospacing="0" w:after="0" w:afterAutospacing="0" w:line="240" w:lineRule="auto"/>
              <w:ind w:left="0" w:right="0"/>
              <w:jc w:val="both"/>
              <w:rPr>
                <w:rFonts w:hint="eastAsia" w:cs="宋体"/>
                <w:color w:val="000000"/>
                <w:kern w:val="0"/>
                <w:sz w:val="24"/>
                <w:lang w:eastAsia="zh-CN"/>
              </w:rPr>
            </w:pPr>
            <w:r>
              <w:rPr>
                <w:rFonts w:hint="eastAsia" w:cs="宋体"/>
                <w:color w:val="000000"/>
                <w:kern w:val="0"/>
                <w:sz w:val="24"/>
                <w:lang w:eastAsia="zh-CN"/>
              </w:rPr>
              <w:t>包括</w:t>
            </w:r>
          </w:p>
          <w:p>
            <w:pPr>
              <w:keepNext w:val="0"/>
              <w:keepLines w:val="0"/>
              <w:widowControl w:val="0"/>
              <w:suppressLineNumbers w:val="0"/>
              <w:spacing w:before="0" w:beforeAutospacing="0" w:after="0" w:afterAutospacing="0" w:line="240" w:lineRule="auto"/>
              <w:ind w:left="0" w:right="0"/>
              <w:jc w:val="both"/>
              <w:rPr>
                <w:rFonts w:hint="eastAsia" w:cs="宋体"/>
                <w:color w:val="000000"/>
                <w:kern w:val="0"/>
                <w:sz w:val="24"/>
                <w:lang w:val="en-US" w:eastAsia="zh-CN"/>
              </w:rPr>
            </w:pPr>
            <w:r>
              <w:rPr>
                <w:rFonts w:hint="eastAsia" w:cs="宋体"/>
                <w:color w:val="000000"/>
                <w:kern w:val="0"/>
                <w:sz w:val="24"/>
                <w:lang w:val="en-US" w:eastAsia="zh-CN"/>
              </w:rPr>
              <w:t>-日</w:t>
            </w:r>
          </w:p>
          <w:p>
            <w:pPr>
              <w:keepNext w:val="0"/>
              <w:keepLines w:val="0"/>
              <w:widowControl w:val="0"/>
              <w:suppressLineNumbers w:val="0"/>
              <w:spacing w:before="0" w:beforeAutospacing="0" w:after="0" w:afterAutospacing="0" w:line="240" w:lineRule="auto"/>
              <w:ind w:left="0" w:right="0"/>
              <w:jc w:val="both"/>
              <w:rPr>
                <w:rFonts w:hint="eastAsia" w:cs="宋体"/>
                <w:color w:val="000000"/>
                <w:kern w:val="0"/>
                <w:sz w:val="24"/>
                <w:lang w:val="en-US" w:eastAsia="zh-CN"/>
              </w:rPr>
            </w:pPr>
            <w:r>
              <w:rPr>
                <w:rFonts w:hint="eastAsia" w:cs="宋体"/>
                <w:color w:val="000000"/>
                <w:kern w:val="0"/>
                <w:sz w:val="24"/>
                <w:lang w:val="en-US" w:eastAsia="zh-CN"/>
              </w:rPr>
              <w:t>-周</w:t>
            </w:r>
          </w:p>
          <w:p>
            <w:pPr>
              <w:keepNext w:val="0"/>
              <w:keepLines w:val="0"/>
              <w:widowControl w:val="0"/>
              <w:suppressLineNumbers w:val="0"/>
              <w:spacing w:before="0" w:beforeAutospacing="0" w:after="0" w:afterAutospacing="0" w:line="240" w:lineRule="auto"/>
              <w:ind w:left="0" w:right="0"/>
              <w:jc w:val="both"/>
              <w:rPr>
                <w:rFonts w:hint="eastAsia" w:cs="宋体"/>
                <w:color w:val="000000"/>
                <w:kern w:val="0"/>
                <w:sz w:val="24"/>
                <w:lang w:val="en-US" w:eastAsia="zh-CN"/>
              </w:rPr>
            </w:pPr>
            <w:r>
              <w:rPr>
                <w:rFonts w:hint="eastAsia" w:cs="宋体"/>
                <w:color w:val="000000"/>
                <w:kern w:val="0"/>
                <w:sz w:val="24"/>
                <w:lang w:val="en-US" w:eastAsia="zh-CN"/>
              </w:rPr>
              <w:t>-月</w:t>
            </w:r>
          </w:p>
          <w:p>
            <w:pPr>
              <w:keepNext w:val="0"/>
              <w:keepLines w:val="0"/>
              <w:widowControl w:val="0"/>
              <w:suppressLineNumbers w:val="0"/>
              <w:spacing w:before="0" w:beforeAutospacing="0" w:after="0" w:afterAutospacing="0" w:line="240" w:lineRule="auto"/>
              <w:ind w:left="0" w:right="0"/>
              <w:jc w:val="both"/>
              <w:rPr>
                <w:rFonts w:hint="eastAsia" w:cs="宋体"/>
                <w:color w:val="000000"/>
                <w:kern w:val="0"/>
                <w:sz w:val="24"/>
                <w:lang w:val="en-US" w:eastAsia="zh-CN"/>
              </w:rPr>
            </w:pPr>
            <w:r>
              <w:rPr>
                <w:rFonts w:hint="eastAsia" w:cs="宋体"/>
                <w:color w:val="000000"/>
                <w:kern w:val="0"/>
                <w:sz w:val="24"/>
                <w:lang w:val="en-US" w:eastAsia="zh-CN"/>
              </w:rPr>
              <w:t>-季</w:t>
            </w:r>
          </w:p>
          <w:p>
            <w:pPr>
              <w:keepNext w:val="0"/>
              <w:keepLines w:val="0"/>
              <w:widowControl w:val="0"/>
              <w:suppressLineNumbers w:val="0"/>
              <w:spacing w:before="0" w:beforeAutospacing="0" w:after="0" w:afterAutospacing="0" w:line="240" w:lineRule="auto"/>
              <w:ind w:left="0" w:right="0"/>
              <w:jc w:val="both"/>
              <w:rPr>
                <w:rFonts w:hint="eastAsia" w:cs="宋体"/>
                <w:color w:val="000000"/>
                <w:kern w:val="0"/>
                <w:sz w:val="24"/>
                <w:lang w:val="en-US" w:eastAsia="zh-CN"/>
              </w:rPr>
            </w:pPr>
            <w:r>
              <w:rPr>
                <w:rFonts w:hint="eastAsia" w:cs="宋体"/>
                <w:color w:val="000000"/>
                <w:kern w:val="0"/>
                <w:sz w:val="24"/>
                <w:lang w:val="en-US" w:eastAsia="zh-CN"/>
              </w:rPr>
              <w:t>-半年</w:t>
            </w:r>
          </w:p>
          <w:p>
            <w:pPr>
              <w:keepNext w:val="0"/>
              <w:keepLines w:val="0"/>
              <w:widowControl w:val="0"/>
              <w:suppressLineNumbers w:val="0"/>
              <w:spacing w:before="0" w:beforeAutospacing="0" w:after="0" w:afterAutospacing="0" w:line="240" w:lineRule="auto"/>
              <w:ind w:left="0" w:right="0"/>
              <w:jc w:val="both"/>
              <w:rPr>
                <w:rFonts w:hint="default" w:cs="宋体"/>
                <w:color w:val="000000"/>
                <w:kern w:val="0"/>
                <w:sz w:val="24"/>
                <w:lang w:val="en-US" w:eastAsia="zh-CN"/>
              </w:rPr>
            </w:pPr>
            <w:r>
              <w:rPr>
                <w:rFonts w:hint="eastAsia" w:cs="宋体"/>
                <w:color w:val="000000"/>
                <w:kern w:val="0"/>
                <w:sz w:val="24"/>
                <w:lang w:val="en-US" w:eastAsia="zh-CN"/>
              </w:rPr>
              <w:t>-年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576" w:type="dxa"/>
            <w:noWrap w:val="0"/>
            <w:vAlign w:val="top"/>
          </w:tcPr>
          <w:p>
            <w:pPr>
              <w:keepNext w:val="0"/>
              <w:keepLines w:val="0"/>
              <w:widowControl w:val="0"/>
              <w:suppressLineNumbers w:val="0"/>
              <w:spacing w:before="0" w:beforeAutospacing="0" w:after="0" w:afterAutospacing="0" w:line="240" w:lineRule="auto"/>
              <w:ind w:left="0" w:right="0"/>
              <w:jc w:val="both"/>
              <w:rPr>
                <w:rFonts w:hint="eastAsia" w:cs="宋体"/>
                <w:color w:val="000000"/>
                <w:kern w:val="0"/>
                <w:sz w:val="24"/>
                <w:lang w:eastAsia="zh-CN"/>
              </w:rPr>
            </w:pPr>
            <w:r>
              <w:rPr>
                <w:rFonts w:hint="eastAsia" w:cs="宋体"/>
                <w:color w:val="000000"/>
                <w:kern w:val="0"/>
                <w:sz w:val="24"/>
                <w:lang w:eastAsia="zh-CN"/>
              </w:rPr>
              <w:t>数据期间</w:t>
            </w:r>
          </w:p>
        </w:tc>
        <w:tc>
          <w:tcPr>
            <w:tcW w:w="1575" w:type="dxa"/>
            <w:noWrap w:val="0"/>
            <w:vAlign w:val="top"/>
          </w:tcPr>
          <w:p>
            <w:pPr>
              <w:keepNext w:val="0"/>
              <w:keepLines w:val="0"/>
              <w:widowControl w:val="0"/>
              <w:suppressLineNumbers w:val="0"/>
              <w:spacing w:before="0" w:beforeAutospacing="0" w:after="0" w:afterAutospacing="0" w:line="240" w:lineRule="auto"/>
              <w:ind w:left="0" w:right="0"/>
              <w:jc w:val="both"/>
              <w:rPr>
                <w:rFonts w:hint="eastAsia" w:ascii="宋体" w:hAnsi="宋体" w:cs="宋体"/>
                <w:color w:val="000000"/>
                <w:kern w:val="0"/>
                <w:sz w:val="24"/>
              </w:rPr>
            </w:pPr>
            <w:r>
              <w:rPr>
                <w:rFonts w:hint="eastAsia" w:eastAsia="宋体"/>
                <w:color w:val="000000"/>
                <w:lang w:eastAsia="zh-CN"/>
              </w:rPr>
              <w:t>时间控件</w:t>
            </w:r>
          </w:p>
        </w:tc>
        <w:tc>
          <w:tcPr>
            <w:tcW w:w="5371" w:type="dxa"/>
            <w:noWrap w:val="0"/>
            <w:vAlign w:val="top"/>
          </w:tcPr>
          <w:p>
            <w:pPr>
              <w:keepNext w:val="0"/>
              <w:keepLines w:val="0"/>
              <w:widowControl w:val="0"/>
              <w:suppressLineNumbers w:val="0"/>
              <w:spacing w:before="0" w:beforeAutospacing="0" w:after="0" w:afterAutospacing="0"/>
              <w:ind w:left="0" w:right="0"/>
              <w:jc w:val="both"/>
              <w:rPr>
                <w:rFonts w:hint="eastAsia"/>
                <w:bCs/>
                <w:kern w:val="44"/>
                <w:szCs w:val="21"/>
                <w:lang w:val="en-US" w:eastAsia="zh-CN"/>
              </w:rPr>
            </w:pPr>
            <w:r>
              <w:rPr>
                <w:rFonts w:hint="eastAsia" w:eastAsia="宋体"/>
                <w:bCs/>
                <w:kern w:val="44"/>
                <w:szCs w:val="21"/>
                <w:lang w:val="en-US" w:eastAsia="zh-CN"/>
              </w:rPr>
              <w:t>1只有筛选了</w:t>
            </w:r>
            <w:r>
              <w:rPr>
                <w:rFonts w:hint="eastAsia"/>
                <w:bCs/>
                <w:kern w:val="44"/>
                <w:szCs w:val="21"/>
                <w:lang w:val="en-US" w:eastAsia="zh-CN"/>
              </w:rPr>
              <w:t>指标频率</w:t>
            </w:r>
            <w:r>
              <w:rPr>
                <w:rFonts w:hint="eastAsia" w:eastAsia="宋体"/>
                <w:bCs/>
                <w:kern w:val="44"/>
                <w:szCs w:val="21"/>
                <w:lang w:val="en-US" w:eastAsia="zh-CN"/>
              </w:rPr>
              <w:t>以后数据期间筛选控件</w:t>
            </w:r>
            <w:r>
              <w:rPr>
                <w:rFonts w:hint="eastAsia"/>
                <w:bCs/>
                <w:kern w:val="44"/>
                <w:szCs w:val="21"/>
                <w:lang w:val="en-US" w:eastAsia="zh-CN"/>
              </w:rPr>
              <w:t>才可以选择</w:t>
            </w:r>
          </w:p>
          <w:p>
            <w:pPr>
              <w:keepNext w:val="0"/>
              <w:keepLines w:val="0"/>
              <w:widowControl w:val="0"/>
              <w:suppressLineNumbers w:val="0"/>
              <w:spacing w:before="0" w:beforeAutospacing="0" w:after="0" w:afterAutospacing="0"/>
              <w:ind w:left="0" w:right="0"/>
              <w:jc w:val="both"/>
              <w:rPr>
                <w:rFonts w:hint="eastAsia" w:eastAsia="宋体"/>
                <w:bCs/>
                <w:kern w:val="44"/>
                <w:szCs w:val="21"/>
                <w:lang w:val="en-US" w:eastAsia="zh-CN"/>
              </w:rPr>
            </w:pPr>
            <w:r>
              <w:rPr>
                <w:rFonts w:hint="eastAsia" w:eastAsia="宋体"/>
                <w:bCs/>
                <w:kern w:val="44"/>
                <w:szCs w:val="21"/>
                <w:lang w:val="en-US" w:eastAsia="zh-CN"/>
              </w:rPr>
              <w:t>2 数据期间筛选控件跟频率有关：</w:t>
            </w:r>
          </w:p>
          <w:p>
            <w:pPr>
              <w:keepNext w:val="0"/>
              <w:keepLines w:val="0"/>
              <w:widowControl w:val="0"/>
              <w:suppressLineNumbers w:val="0"/>
              <w:spacing w:before="0" w:beforeAutospacing="0" w:after="0" w:afterAutospacing="0"/>
              <w:ind w:left="0" w:right="0"/>
              <w:jc w:val="both"/>
              <w:rPr>
                <w:rFonts w:hint="default" w:eastAsia="宋体"/>
                <w:bCs/>
                <w:kern w:val="44"/>
                <w:szCs w:val="21"/>
                <w:lang w:val="en-US" w:eastAsia="zh-CN"/>
              </w:rPr>
            </w:pPr>
            <w:r>
              <w:rPr>
                <w:rFonts w:hint="eastAsia"/>
                <w:bCs/>
                <w:kern w:val="44"/>
                <w:szCs w:val="21"/>
                <w:lang w:val="en-US" w:eastAsia="zh-CN"/>
              </w:rPr>
              <w:t>日-</w:t>
            </w:r>
            <w:r>
              <w:rPr>
                <w:rFonts w:hint="eastAsia" w:eastAsia="宋体"/>
                <w:bCs/>
                <w:kern w:val="44"/>
                <w:szCs w:val="21"/>
                <w:lang w:val="en-US" w:eastAsia="zh-CN"/>
              </w:rPr>
              <w:t>先选择年，再选择月，再选择</w:t>
            </w:r>
            <w:r>
              <w:rPr>
                <w:rFonts w:hint="eastAsia"/>
                <w:bCs/>
                <w:kern w:val="44"/>
                <w:szCs w:val="21"/>
                <w:lang w:val="en-US" w:eastAsia="zh-CN"/>
              </w:rPr>
              <w:t>日</w:t>
            </w:r>
          </w:p>
          <w:p>
            <w:pPr>
              <w:keepNext w:val="0"/>
              <w:keepLines w:val="0"/>
              <w:widowControl w:val="0"/>
              <w:suppressLineNumbers w:val="0"/>
              <w:spacing w:before="0" w:beforeAutospacing="0" w:after="0" w:afterAutospacing="0"/>
              <w:ind w:left="0" w:right="0"/>
              <w:jc w:val="both"/>
              <w:rPr>
                <w:rFonts w:hint="eastAsia"/>
                <w:bCs/>
                <w:kern w:val="44"/>
                <w:szCs w:val="21"/>
                <w:lang w:val="en-US" w:eastAsia="zh-CN"/>
              </w:rPr>
            </w:pPr>
            <w:r>
              <w:rPr>
                <w:rFonts w:hint="eastAsia" w:eastAsia="宋体"/>
                <w:bCs/>
                <w:kern w:val="44"/>
                <w:szCs w:val="21"/>
                <w:lang w:val="en-US" w:eastAsia="zh-CN"/>
              </w:rPr>
              <w:t>周-先选择年，再选择周</w:t>
            </w:r>
          </w:p>
          <w:p>
            <w:pPr>
              <w:keepNext w:val="0"/>
              <w:keepLines w:val="0"/>
              <w:widowControl w:val="0"/>
              <w:suppressLineNumbers w:val="0"/>
              <w:spacing w:before="0" w:beforeAutospacing="0" w:after="0" w:afterAutospacing="0"/>
              <w:ind w:left="0" w:right="0"/>
              <w:jc w:val="both"/>
              <w:rPr>
                <w:rFonts w:hint="eastAsia"/>
                <w:bCs/>
                <w:kern w:val="44"/>
                <w:szCs w:val="21"/>
                <w:lang w:val="en-US" w:eastAsia="zh-CN"/>
              </w:rPr>
            </w:pPr>
            <w:r>
              <w:rPr>
                <w:rFonts w:hint="eastAsia" w:eastAsia="宋体"/>
                <w:bCs/>
                <w:kern w:val="44"/>
                <w:szCs w:val="21"/>
                <w:lang w:val="en-US" w:eastAsia="zh-CN"/>
              </w:rPr>
              <w:t>月-先选择年，再选择月</w:t>
            </w:r>
          </w:p>
          <w:p>
            <w:pPr>
              <w:keepNext w:val="0"/>
              <w:keepLines w:val="0"/>
              <w:widowControl w:val="0"/>
              <w:suppressLineNumbers w:val="0"/>
              <w:spacing w:before="0" w:beforeAutospacing="0" w:after="0" w:afterAutospacing="0"/>
              <w:ind w:left="0" w:right="0"/>
              <w:jc w:val="both"/>
              <w:rPr>
                <w:rFonts w:hint="eastAsia"/>
                <w:bCs/>
                <w:kern w:val="44"/>
                <w:szCs w:val="21"/>
                <w:lang w:val="en-US" w:eastAsia="zh-CN"/>
              </w:rPr>
            </w:pPr>
            <w:r>
              <w:rPr>
                <w:rFonts w:hint="eastAsia" w:eastAsia="宋体"/>
                <w:bCs/>
                <w:kern w:val="44"/>
                <w:szCs w:val="21"/>
                <w:lang w:val="en-US" w:eastAsia="zh-CN"/>
              </w:rPr>
              <w:t>季-先选择年，再选择第几季度</w:t>
            </w:r>
          </w:p>
          <w:p>
            <w:pPr>
              <w:keepNext w:val="0"/>
              <w:keepLines w:val="0"/>
              <w:widowControl w:val="0"/>
              <w:suppressLineNumbers w:val="0"/>
              <w:spacing w:before="0" w:beforeAutospacing="0" w:after="0" w:afterAutospacing="0"/>
              <w:ind w:left="0" w:right="0"/>
              <w:jc w:val="both"/>
              <w:rPr>
                <w:rFonts w:hint="default"/>
                <w:bCs/>
                <w:kern w:val="44"/>
                <w:szCs w:val="21"/>
                <w:lang w:val="en-US" w:eastAsia="zh-CN"/>
              </w:rPr>
            </w:pPr>
            <w:r>
              <w:rPr>
                <w:rFonts w:hint="eastAsia" w:eastAsia="宋体"/>
                <w:bCs/>
                <w:kern w:val="44"/>
                <w:szCs w:val="21"/>
                <w:lang w:val="en-US" w:eastAsia="zh-CN"/>
              </w:rPr>
              <w:t>半年-先选择年，再选择上半年或下半年</w:t>
            </w:r>
          </w:p>
          <w:p>
            <w:pPr>
              <w:keepNext w:val="0"/>
              <w:keepLines w:val="0"/>
              <w:widowControl w:val="0"/>
              <w:suppressLineNumbers w:val="0"/>
              <w:spacing w:before="0" w:beforeAutospacing="0" w:after="0" w:afterAutospacing="0" w:line="240" w:lineRule="auto"/>
              <w:ind w:left="0" w:right="0"/>
              <w:jc w:val="both"/>
              <w:rPr>
                <w:rFonts w:hint="eastAsia" w:cs="宋体"/>
                <w:color w:val="000000"/>
                <w:kern w:val="0"/>
                <w:sz w:val="24"/>
                <w:lang w:val="en-US" w:eastAsia="zh-CN"/>
              </w:rPr>
            </w:pPr>
            <w:r>
              <w:rPr>
                <w:rFonts w:hint="eastAsia" w:eastAsia="宋体"/>
                <w:bCs/>
                <w:kern w:val="44"/>
                <w:szCs w:val="21"/>
                <w:lang w:val="en-US" w:eastAsia="zh-CN"/>
              </w:rPr>
              <w:t>年-选择年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576" w:type="dxa"/>
            <w:noWrap w:val="0"/>
            <w:vAlign w:val="top"/>
          </w:tcPr>
          <w:p>
            <w:pPr>
              <w:keepNext w:val="0"/>
              <w:keepLines w:val="0"/>
              <w:widowControl w:val="0"/>
              <w:suppressLineNumbers w:val="0"/>
              <w:spacing w:before="0" w:beforeAutospacing="0" w:after="0" w:afterAutospacing="0" w:line="240" w:lineRule="auto"/>
              <w:ind w:left="0" w:right="0"/>
              <w:jc w:val="both"/>
              <w:rPr>
                <w:rFonts w:hint="eastAsia" w:ascii="宋体" w:hAnsi="宋体" w:cs="宋体"/>
                <w:color w:val="000000"/>
                <w:kern w:val="0"/>
                <w:sz w:val="24"/>
              </w:rPr>
            </w:pPr>
            <w:r>
              <w:rPr>
                <w:rFonts w:hint="eastAsia" w:ascii="宋体" w:hAnsi="宋体" w:cs="宋体"/>
                <w:color w:val="000000"/>
                <w:kern w:val="0"/>
                <w:sz w:val="24"/>
              </w:rPr>
              <w:t>维度</w:t>
            </w:r>
          </w:p>
        </w:tc>
        <w:tc>
          <w:tcPr>
            <w:tcW w:w="1575" w:type="dxa"/>
            <w:noWrap w:val="0"/>
            <w:vAlign w:val="top"/>
          </w:tcPr>
          <w:p>
            <w:pPr>
              <w:keepNext w:val="0"/>
              <w:keepLines w:val="0"/>
              <w:widowControl w:val="0"/>
              <w:suppressLineNumbers w:val="0"/>
              <w:spacing w:before="0" w:beforeAutospacing="0" w:after="0" w:afterAutospacing="0" w:line="240" w:lineRule="auto"/>
              <w:ind w:left="0" w:right="0"/>
              <w:jc w:val="both"/>
              <w:rPr>
                <w:rFonts w:hint="eastAsia" w:ascii="宋体" w:hAnsi="宋体" w:cs="宋体"/>
                <w:color w:val="000000"/>
                <w:kern w:val="0"/>
                <w:sz w:val="24"/>
              </w:rPr>
            </w:pPr>
            <w:r>
              <w:rPr>
                <w:rFonts w:hint="eastAsia" w:ascii="宋体" w:hAnsi="宋体" w:cs="宋体"/>
                <w:color w:val="000000"/>
                <w:kern w:val="0"/>
                <w:sz w:val="24"/>
              </w:rPr>
              <w:t>下拉选择</w:t>
            </w:r>
          </w:p>
        </w:tc>
        <w:tc>
          <w:tcPr>
            <w:tcW w:w="5371" w:type="dxa"/>
            <w:noWrap w:val="0"/>
            <w:vAlign w:val="top"/>
          </w:tcPr>
          <w:p>
            <w:pPr>
              <w:keepNext w:val="0"/>
              <w:keepLines w:val="0"/>
              <w:widowControl w:val="0"/>
              <w:suppressLineNumbers w:val="0"/>
              <w:spacing w:before="0" w:beforeAutospacing="0" w:after="0" w:afterAutospacing="0" w:line="240" w:lineRule="auto"/>
              <w:ind w:left="0" w:right="0"/>
              <w:jc w:val="both"/>
              <w:rPr>
                <w:rFonts w:hint="eastAsia" w:ascii="宋体" w:hAnsi="宋体" w:cs="宋体"/>
                <w:color w:val="000000"/>
                <w:kern w:val="0"/>
                <w:sz w:val="24"/>
              </w:rPr>
            </w:pPr>
            <w:r>
              <w:rPr>
                <w:rFonts w:hint="eastAsia" w:ascii="宋体" w:hAnsi="宋体" w:cs="宋体"/>
                <w:color w:val="000000"/>
                <w:kern w:val="0"/>
                <w:sz w:val="24"/>
              </w:rPr>
              <w:t>1展示列表中已有的维度，包括但不限于：</w:t>
            </w:r>
          </w:p>
          <w:p>
            <w:pPr>
              <w:keepNext w:val="0"/>
              <w:keepLines w:val="0"/>
              <w:widowControl w:val="0"/>
              <w:suppressLineNumbers w:val="0"/>
              <w:spacing w:before="0" w:beforeAutospacing="0" w:after="0" w:afterAutospacing="0" w:line="240" w:lineRule="auto"/>
              <w:ind w:left="0" w:right="0"/>
              <w:jc w:val="both"/>
              <w:rPr>
                <w:rFonts w:hint="eastAsia" w:ascii="宋体" w:hAnsi="宋体" w:cs="宋体"/>
                <w:color w:val="000000"/>
                <w:kern w:val="0"/>
                <w:sz w:val="24"/>
              </w:rPr>
            </w:pPr>
            <w:r>
              <w:rPr>
                <w:rFonts w:hint="eastAsia" w:ascii="宋体" w:hAnsi="宋体" w:cs="宋体"/>
                <w:color w:val="000000"/>
                <w:kern w:val="0"/>
                <w:sz w:val="24"/>
              </w:rPr>
              <w:t>-专业公司</w:t>
            </w:r>
          </w:p>
          <w:p>
            <w:pPr>
              <w:keepNext w:val="0"/>
              <w:keepLines w:val="0"/>
              <w:widowControl w:val="0"/>
              <w:suppressLineNumbers w:val="0"/>
              <w:spacing w:before="0" w:beforeAutospacing="0" w:after="0" w:afterAutospacing="0" w:line="240" w:lineRule="auto"/>
              <w:ind w:left="0" w:right="0"/>
              <w:jc w:val="both"/>
              <w:rPr>
                <w:rFonts w:hint="eastAsia" w:ascii="宋体" w:hAnsi="宋体" w:cs="宋体"/>
                <w:color w:val="000000"/>
                <w:kern w:val="0"/>
                <w:sz w:val="24"/>
              </w:rPr>
            </w:pPr>
            <w:r>
              <w:rPr>
                <w:rFonts w:hint="eastAsia" w:ascii="宋体" w:hAnsi="宋体" w:cs="宋体"/>
                <w:color w:val="000000"/>
                <w:kern w:val="0"/>
                <w:sz w:val="24"/>
              </w:rPr>
              <w:t>-渠道</w:t>
            </w:r>
          </w:p>
          <w:p>
            <w:pPr>
              <w:keepNext w:val="0"/>
              <w:keepLines w:val="0"/>
              <w:widowControl w:val="0"/>
              <w:suppressLineNumbers w:val="0"/>
              <w:spacing w:before="0" w:beforeAutospacing="0" w:after="0" w:afterAutospacing="0" w:line="240" w:lineRule="auto"/>
              <w:ind w:left="0" w:right="0"/>
              <w:jc w:val="both"/>
              <w:rPr>
                <w:rFonts w:hint="eastAsia" w:ascii="宋体" w:hAnsi="宋体" w:cs="宋体"/>
                <w:color w:val="000000"/>
                <w:kern w:val="0"/>
                <w:sz w:val="24"/>
              </w:rPr>
            </w:pPr>
            <w:r>
              <w:rPr>
                <w:rFonts w:hint="eastAsia" w:ascii="宋体" w:hAnsi="宋体" w:cs="宋体"/>
                <w:color w:val="000000"/>
                <w:kern w:val="0"/>
                <w:sz w:val="24"/>
              </w:rPr>
              <w:t>...</w:t>
            </w:r>
          </w:p>
          <w:p>
            <w:pPr>
              <w:keepNext w:val="0"/>
              <w:keepLines w:val="0"/>
              <w:widowControl w:val="0"/>
              <w:suppressLineNumbers w:val="0"/>
              <w:spacing w:before="0" w:beforeAutospacing="0" w:after="0" w:afterAutospacing="0" w:line="240" w:lineRule="auto"/>
              <w:ind w:left="0" w:right="0"/>
              <w:jc w:val="both"/>
              <w:rPr>
                <w:rFonts w:hint="default" w:ascii="宋体" w:hAnsi="宋体" w:cs="宋体"/>
                <w:color w:val="000000"/>
                <w:kern w:val="0"/>
                <w:sz w:val="24"/>
              </w:rPr>
            </w:pPr>
            <w:r>
              <w:rPr>
                <w:rFonts w:hint="eastAsia" w:ascii="宋体" w:hAnsi="宋体" w:cs="宋体"/>
                <w:color w:val="000000"/>
                <w:kern w:val="0"/>
                <w:sz w:val="24"/>
              </w:rPr>
              <w:t>2 单选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576" w:type="dxa"/>
            <w:noWrap w:val="0"/>
            <w:vAlign w:val="top"/>
          </w:tcPr>
          <w:p>
            <w:pPr>
              <w:keepNext w:val="0"/>
              <w:keepLines w:val="0"/>
              <w:widowControl w:val="0"/>
              <w:suppressLineNumbers w:val="0"/>
              <w:spacing w:before="0" w:beforeAutospacing="0" w:after="0" w:afterAutospacing="0" w:line="240" w:lineRule="auto"/>
              <w:ind w:left="0" w:right="0"/>
              <w:jc w:val="both"/>
              <w:rPr>
                <w:rFonts w:hint="eastAsia" w:ascii="宋体" w:hAnsi="宋体" w:cs="宋体"/>
                <w:color w:val="000000"/>
                <w:kern w:val="0"/>
                <w:sz w:val="24"/>
              </w:rPr>
            </w:pPr>
            <w:r>
              <w:rPr>
                <w:rFonts w:hint="eastAsia" w:ascii="宋体" w:hAnsi="宋体" w:cs="宋体"/>
                <w:color w:val="000000"/>
                <w:kern w:val="0"/>
                <w:sz w:val="24"/>
              </w:rPr>
              <w:t>维值</w:t>
            </w:r>
          </w:p>
        </w:tc>
        <w:tc>
          <w:tcPr>
            <w:tcW w:w="1575" w:type="dxa"/>
            <w:noWrap w:val="0"/>
            <w:vAlign w:val="top"/>
          </w:tcPr>
          <w:p>
            <w:pPr>
              <w:keepNext w:val="0"/>
              <w:keepLines w:val="0"/>
              <w:widowControl w:val="0"/>
              <w:suppressLineNumbers w:val="0"/>
              <w:spacing w:before="0" w:beforeAutospacing="0" w:after="0" w:afterAutospacing="0" w:line="240" w:lineRule="auto"/>
              <w:ind w:left="0" w:right="0"/>
              <w:jc w:val="both"/>
              <w:rPr>
                <w:rFonts w:hint="eastAsia" w:ascii="宋体" w:hAnsi="宋体" w:cs="宋体"/>
                <w:color w:val="000000"/>
                <w:kern w:val="0"/>
                <w:sz w:val="24"/>
              </w:rPr>
            </w:pPr>
            <w:r>
              <w:rPr>
                <w:rFonts w:hint="eastAsia" w:ascii="宋体" w:hAnsi="宋体" w:cs="宋体"/>
                <w:color w:val="000000"/>
                <w:kern w:val="0"/>
                <w:sz w:val="24"/>
              </w:rPr>
              <w:t>下拉选择</w:t>
            </w:r>
          </w:p>
        </w:tc>
        <w:tc>
          <w:tcPr>
            <w:tcW w:w="5371" w:type="dxa"/>
            <w:noWrap w:val="0"/>
            <w:vAlign w:val="top"/>
          </w:tcPr>
          <w:p>
            <w:pPr>
              <w:keepNext w:val="0"/>
              <w:keepLines w:val="0"/>
              <w:widowControl w:val="0"/>
              <w:suppressLineNumbers w:val="0"/>
              <w:spacing w:before="0" w:beforeAutospacing="0" w:after="0" w:afterAutospacing="0" w:line="240" w:lineRule="auto"/>
              <w:ind w:left="0" w:right="0"/>
              <w:jc w:val="both"/>
              <w:rPr>
                <w:rFonts w:hint="eastAsia" w:ascii="宋体" w:hAnsi="宋体" w:cs="宋体"/>
                <w:color w:val="000000"/>
                <w:kern w:val="0"/>
                <w:sz w:val="24"/>
              </w:rPr>
            </w:pPr>
            <w:r>
              <w:rPr>
                <w:rFonts w:hint="eastAsia" w:ascii="宋体" w:hAnsi="宋体" w:cs="宋体"/>
                <w:color w:val="000000"/>
                <w:kern w:val="0"/>
                <w:sz w:val="24"/>
              </w:rPr>
              <w:t>1 跟所选维度有联动关系，如果选择了专业公司，则维值可以选择太平香港、太平澳门等</w:t>
            </w:r>
          </w:p>
          <w:p>
            <w:pPr>
              <w:keepNext w:val="0"/>
              <w:keepLines w:val="0"/>
              <w:widowControl w:val="0"/>
              <w:suppressLineNumbers w:val="0"/>
              <w:spacing w:before="0" w:beforeAutospacing="0" w:after="0" w:afterAutospacing="0" w:line="240" w:lineRule="auto"/>
              <w:ind w:left="0" w:right="0"/>
              <w:jc w:val="both"/>
              <w:rPr>
                <w:rFonts w:hint="default" w:ascii="宋体" w:hAnsi="宋体" w:cs="宋体"/>
                <w:color w:val="000000"/>
                <w:kern w:val="0"/>
                <w:sz w:val="24"/>
              </w:rPr>
            </w:pPr>
            <w:r>
              <w:rPr>
                <w:rFonts w:hint="eastAsia" w:ascii="宋体" w:hAnsi="宋体" w:cs="宋体"/>
                <w:color w:val="000000"/>
                <w:kern w:val="0"/>
                <w:sz w:val="24"/>
              </w:rPr>
              <w:t>2 可多选，如果选择多个，如选择了“太平香港”和“太平新加坡”，则报送单位中只要包含“太平香港”或“太平新加坡”的报送配置都会展示在列表中</w:t>
            </w:r>
          </w:p>
        </w:tc>
      </w:tr>
    </w:tbl>
    <w:p>
      <w:pPr>
        <w:pStyle w:val="6"/>
        <w:bidi w:val="0"/>
        <w:rPr>
          <w:lang w:val="en-US" w:eastAsia="zh-CN"/>
        </w:rPr>
      </w:pPr>
      <w:r>
        <w:rPr>
          <w:rFonts w:hint="eastAsia"/>
          <w:lang w:val="en-US" w:eastAsia="zh-CN"/>
        </w:rPr>
        <w:t>表格内容</w:t>
      </w:r>
    </w:p>
    <w:p>
      <w:pPr>
        <w:widowControl w:val="0"/>
        <w:spacing w:after="160" w:line="259" w:lineRule="auto"/>
        <w:jc w:val="both"/>
        <w:rPr>
          <w:rFonts w:hint="eastAsia" w:ascii="Times New Roman" w:hAnsi="Times New Roman" w:cs="Times New Roman"/>
          <w:color w:val="000000"/>
          <w:kern w:val="2"/>
          <w:sz w:val="24"/>
        </w:rPr>
      </w:pPr>
      <w:r>
        <w:rPr>
          <w:rFonts w:hint="eastAsia" w:ascii="Times New Roman" w:hAnsi="Times New Roman" w:cs="Times New Roman"/>
          <w:color w:val="000000"/>
          <w:kern w:val="2"/>
          <w:sz w:val="24"/>
        </w:rPr>
        <w:t>列表中展示的内容有以下：</w:t>
      </w:r>
    </w:p>
    <w:tbl>
      <w:tblPr>
        <w:tblStyle w:val="31"/>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28"/>
        <w:gridCol w:w="2280"/>
        <w:gridCol w:w="1524"/>
        <w:gridCol w:w="48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8" w:type="dxa"/>
            <w:noWrap w:val="0"/>
            <w:vAlign w:val="top"/>
          </w:tcPr>
          <w:p>
            <w:pPr>
              <w:keepNext w:val="0"/>
              <w:keepLines w:val="0"/>
              <w:widowControl w:val="0"/>
              <w:suppressLineNumbers w:val="0"/>
              <w:spacing w:before="0" w:beforeAutospacing="0" w:after="160" w:afterAutospacing="0" w:line="259" w:lineRule="auto"/>
              <w:ind w:left="0" w:right="0"/>
              <w:jc w:val="both"/>
              <w:rPr>
                <w:rFonts w:hint="eastAsia" w:ascii="Times New Roman" w:hAnsi="Times New Roman" w:cs="Times New Roman"/>
                <w:b/>
                <w:bCs/>
                <w:color w:val="000000"/>
                <w:kern w:val="2"/>
                <w:sz w:val="21"/>
              </w:rPr>
            </w:pPr>
            <w:r>
              <w:rPr>
                <w:rFonts w:hint="eastAsia" w:ascii="Times New Roman" w:hAnsi="Times New Roman" w:cs="Times New Roman"/>
                <w:b/>
                <w:bCs/>
                <w:color w:val="000000"/>
                <w:kern w:val="2"/>
                <w:sz w:val="21"/>
              </w:rPr>
              <w:t>字段</w:t>
            </w:r>
          </w:p>
        </w:tc>
        <w:tc>
          <w:tcPr>
            <w:tcW w:w="2280" w:type="dxa"/>
            <w:noWrap w:val="0"/>
            <w:vAlign w:val="top"/>
          </w:tcPr>
          <w:p>
            <w:pPr>
              <w:keepNext w:val="0"/>
              <w:keepLines w:val="0"/>
              <w:widowControl w:val="0"/>
              <w:suppressLineNumbers w:val="0"/>
              <w:spacing w:before="0" w:beforeAutospacing="0" w:after="160" w:afterAutospacing="0" w:line="259" w:lineRule="auto"/>
              <w:ind w:left="0" w:right="0"/>
              <w:jc w:val="both"/>
              <w:rPr>
                <w:rFonts w:hint="eastAsia" w:ascii="Times New Roman" w:hAnsi="Times New Roman" w:cs="Times New Roman"/>
                <w:b/>
                <w:bCs/>
                <w:color w:val="000000"/>
                <w:kern w:val="2"/>
                <w:sz w:val="21"/>
              </w:rPr>
            </w:pPr>
            <w:r>
              <w:rPr>
                <w:rFonts w:hint="eastAsia" w:ascii="Times New Roman" w:hAnsi="Times New Roman" w:cs="Times New Roman"/>
                <w:b/>
                <w:bCs/>
                <w:color w:val="000000"/>
                <w:kern w:val="2"/>
                <w:sz w:val="21"/>
              </w:rPr>
              <w:t>描述</w:t>
            </w:r>
          </w:p>
        </w:tc>
        <w:tc>
          <w:tcPr>
            <w:tcW w:w="1524" w:type="dxa"/>
            <w:noWrap w:val="0"/>
            <w:vAlign w:val="top"/>
          </w:tcPr>
          <w:p>
            <w:pPr>
              <w:keepNext w:val="0"/>
              <w:keepLines w:val="0"/>
              <w:widowControl w:val="0"/>
              <w:suppressLineNumbers w:val="0"/>
              <w:spacing w:before="0" w:beforeAutospacing="0" w:after="160" w:afterAutospacing="0" w:line="259" w:lineRule="auto"/>
              <w:ind w:left="0" w:right="0"/>
              <w:jc w:val="both"/>
              <w:rPr>
                <w:rFonts w:hint="eastAsia" w:ascii="Times New Roman" w:hAnsi="Times New Roman" w:cs="Times New Roman"/>
                <w:b/>
                <w:bCs/>
                <w:color w:val="000000"/>
                <w:kern w:val="2"/>
                <w:sz w:val="21"/>
              </w:rPr>
            </w:pPr>
            <w:r>
              <w:rPr>
                <w:rFonts w:hint="eastAsia" w:ascii="Times New Roman" w:hAnsi="Times New Roman" w:cs="Times New Roman"/>
                <w:b/>
                <w:bCs/>
                <w:color w:val="000000"/>
                <w:kern w:val="2"/>
                <w:sz w:val="21"/>
              </w:rPr>
              <w:t>字段类型</w:t>
            </w:r>
          </w:p>
        </w:tc>
        <w:tc>
          <w:tcPr>
            <w:tcW w:w="4822" w:type="dxa"/>
            <w:noWrap w:val="0"/>
            <w:vAlign w:val="top"/>
          </w:tcPr>
          <w:p>
            <w:pPr>
              <w:keepNext w:val="0"/>
              <w:keepLines w:val="0"/>
              <w:widowControl w:val="0"/>
              <w:suppressLineNumbers w:val="0"/>
              <w:spacing w:before="0" w:beforeAutospacing="0" w:after="160" w:afterAutospacing="0" w:line="259" w:lineRule="auto"/>
              <w:ind w:left="0" w:right="0"/>
              <w:jc w:val="both"/>
              <w:rPr>
                <w:rFonts w:hint="eastAsia" w:ascii="Times New Roman" w:hAnsi="Times New Roman" w:cs="Times New Roman"/>
                <w:b/>
                <w:bCs/>
                <w:color w:val="000000"/>
                <w:kern w:val="2"/>
                <w:sz w:val="21"/>
              </w:rPr>
            </w:pPr>
            <w:r>
              <w:rPr>
                <w:rFonts w:hint="eastAsia" w:ascii="Times New Roman" w:hAnsi="Times New Roman" w:cs="Times New Roman"/>
                <w:b/>
                <w:bCs/>
                <w:color w:val="000000"/>
                <w:kern w:val="2"/>
                <w:sz w:val="21"/>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8" w:type="dxa"/>
            <w:noWrap w:val="0"/>
            <w:vAlign w:val="top"/>
          </w:tcPr>
          <w:p>
            <w:pPr>
              <w:keepNext w:val="0"/>
              <w:keepLines w:val="0"/>
              <w:widowControl w:val="0"/>
              <w:suppressLineNumbers w:val="0"/>
              <w:spacing w:before="0" w:beforeAutospacing="0" w:after="0" w:afterAutospacing="0" w:line="240" w:lineRule="auto"/>
              <w:ind w:left="0" w:right="0"/>
              <w:jc w:val="both"/>
              <w:rPr>
                <w:rFonts w:hint="eastAsia" w:ascii="宋体" w:hAnsi="宋体" w:eastAsia="宋体" w:cs="宋体"/>
                <w:color w:val="000000"/>
                <w:kern w:val="0"/>
                <w:sz w:val="24"/>
                <w:lang w:eastAsia="zh-CN"/>
              </w:rPr>
            </w:pPr>
            <w:r>
              <w:rPr>
                <w:rFonts w:hint="eastAsia" w:cs="宋体"/>
                <w:color w:val="000000"/>
                <w:kern w:val="0"/>
                <w:sz w:val="24"/>
                <w:lang w:eastAsia="zh-CN"/>
              </w:rPr>
              <w:t>编号</w:t>
            </w:r>
          </w:p>
        </w:tc>
        <w:tc>
          <w:tcPr>
            <w:tcW w:w="2280" w:type="dxa"/>
            <w:noWrap w:val="0"/>
            <w:vAlign w:val="top"/>
          </w:tcPr>
          <w:p>
            <w:pPr>
              <w:keepNext w:val="0"/>
              <w:keepLines w:val="0"/>
              <w:widowControl w:val="0"/>
              <w:suppressLineNumbers w:val="0"/>
              <w:spacing w:before="0" w:beforeAutospacing="0" w:after="0" w:afterAutospacing="0" w:line="240" w:lineRule="auto"/>
              <w:ind w:left="0" w:right="0"/>
              <w:jc w:val="both"/>
              <w:rPr>
                <w:rFonts w:hint="eastAsia" w:ascii="宋体" w:hAnsi="宋体" w:eastAsia="宋体" w:cs="宋体"/>
                <w:color w:val="000000"/>
                <w:kern w:val="0"/>
                <w:sz w:val="24"/>
                <w:lang w:eastAsia="zh-CN"/>
              </w:rPr>
            </w:pPr>
            <w:r>
              <w:rPr>
                <w:rFonts w:hint="eastAsia" w:cs="宋体"/>
                <w:color w:val="000000"/>
                <w:kern w:val="0"/>
                <w:sz w:val="24"/>
                <w:lang w:eastAsia="zh-CN"/>
              </w:rPr>
              <w:t>作为主键值</w:t>
            </w:r>
          </w:p>
        </w:tc>
        <w:tc>
          <w:tcPr>
            <w:tcW w:w="1524" w:type="dxa"/>
            <w:noWrap w:val="0"/>
            <w:vAlign w:val="top"/>
          </w:tcPr>
          <w:p>
            <w:pPr>
              <w:keepNext w:val="0"/>
              <w:keepLines w:val="0"/>
              <w:widowControl w:val="0"/>
              <w:suppressLineNumbers w:val="0"/>
              <w:spacing w:before="0" w:beforeAutospacing="0" w:after="0" w:afterAutospacing="0" w:line="240" w:lineRule="auto"/>
              <w:ind w:left="0" w:right="0"/>
              <w:jc w:val="both"/>
              <w:rPr>
                <w:rFonts w:hint="eastAsia" w:ascii="宋体" w:hAnsi="宋体" w:eastAsia="宋体" w:cs="宋体"/>
                <w:color w:val="000000"/>
                <w:kern w:val="0"/>
                <w:sz w:val="24"/>
                <w:lang w:eastAsia="zh-CN"/>
              </w:rPr>
            </w:pPr>
            <w:r>
              <w:rPr>
                <w:rFonts w:hint="eastAsia" w:cs="宋体"/>
                <w:color w:val="000000"/>
                <w:kern w:val="0"/>
                <w:sz w:val="24"/>
                <w:lang w:eastAsia="zh-CN"/>
              </w:rPr>
              <w:t>字符串</w:t>
            </w:r>
          </w:p>
        </w:tc>
        <w:tc>
          <w:tcPr>
            <w:tcW w:w="4822" w:type="dxa"/>
            <w:noWrap w:val="0"/>
            <w:vAlign w:val="top"/>
          </w:tcPr>
          <w:p>
            <w:pPr>
              <w:keepNext w:val="0"/>
              <w:keepLines w:val="0"/>
              <w:widowControl w:val="0"/>
              <w:suppressLineNumbers w:val="0"/>
              <w:spacing w:before="0" w:beforeAutospacing="0" w:after="0" w:afterAutospacing="0" w:line="240" w:lineRule="auto"/>
              <w:ind w:left="0" w:right="0"/>
              <w:jc w:val="both"/>
              <w:rPr>
                <w:rFonts w:hint="default" w:ascii="宋体" w:hAnsi="宋体" w:eastAsia="宋体" w:cs="宋体"/>
                <w:color w:val="000000"/>
                <w:kern w:val="0"/>
                <w:sz w:val="24"/>
                <w:lang w:val="en-US" w:eastAsia="zh-CN"/>
              </w:rPr>
            </w:pPr>
            <w:r>
              <w:rPr>
                <w:rFonts w:hint="eastAsia" w:cs="宋体"/>
                <w:color w:val="000000"/>
                <w:kern w:val="0"/>
                <w:sz w:val="24"/>
                <w:lang w:val="en-US" w:eastAsia="zh-CN"/>
              </w:rPr>
              <w:t>1 编号规则为生成日期+6位数字，从000001自增，例子：如果生成日期是2020年10月01日，且时当天创建的第一条，则编号为20201001000001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8" w:type="dxa"/>
            <w:noWrap w:val="0"/>
            <w:vAlign w:val="top"/>
          </w:tcPr>
          <w:p>
            <w:pPr>
              <w:keepNext w:val="0"/>
              <w:keepLines w:val="0"/>
              <w:widowControl w:val="0"/>
              <w:suppressLineNumbers w:val="0"/>
              <w:spacing w:before="0" w:beforeAutospacing="0" w:after="0" w:afterAutospacing="0" w:line="240" w:lineRule="auto"/>
              <w:ind w:left="0" w:leftChars="0" w:right="0" w:rightChars="0"/>
              <w:jc w:val="both"/>
              <w:rPr>
                <w:rFonts w:hint="eastAsia" w:ascii="宋体" w:hAnsi="宋体" w:eastAsia="宋体" w:cs="宋体"/>
                <w:color w:val="000000"/>
                <w:kern w:val="0"/>
                <w:sz w:val="24"/>
                <w:szCs w:val="24"/>
                <w:lang w:val="en-US" w:eastAsia="zh-CN" w:bidi="ar-SA"/>
              </w:rPr>
            </w:pPr>
            <w:r>
              <w:rPr>
                <w:rFonts w:hint="eastAsia" w:ascii="宋体" w:hAnsi="宋体" w:cs="宋体"/>
                <w:color w:val="000000"/>
                <w:kern w:val="0"/>
                <w:sz w:val="24"/>
              </w:rPr>
              <w:t>指标名称</w:t>
            </w:r>
          </w:p>
        </w:tc>
        <w:tc>
          <w:tcPr>
            <w:tcW w:w="2280" w:type="dxa"/>
            <w:noWrap w:val="0"/>
            <w:vAlign w:val="top"/>
          </w:tcPr>
          <w:p>
            <w:pPr>
              <w:keepNext w:val="0"/>
              <w:keepLines w:val="0"/>
              <w:widowControl w:val="0"/>
              <w:suppressLineNumbers w:val="0"/>
              <w:spacing w:before="0" w:beforeAutospacing="0" w:after="0" w:afterAutospacing="0" w:line="240" w:lineRule="auto"/>
              <w:ind w:left="0" w:leftChars="0" w:right="0" w:rightChars="0"/>
              <w:jc w:val="both"/>
              <w:rPr>
                <w:rFonts w:hint="eastAsia" w:ascii="宋体" w:hAnsi="宋体" w:eastAsia="宋体" w:cs="宋体"/>
                <w:color w:val="000000"/>
                <w:kern w:val="0"/>
                <w:sz w:val="24"/>
                <w:szCs w:val="24"/>
                <w:lang w:val="en-US" w:eastAsia="zh-CN" w:bidi="ar-SA"/>
              </w:rPr>
            </w:pPr>
          </w:p>
        </w:tc>
        <w:tc>
          <w:tcPr>
            <w:tcW w:w="1524" w:type="dxa"/>
            <w:noWrap w:val="0"/>
            <w:vAlign w:val="top"/>
          </w:tcPr>
          <w:p>
            <w:pPr>
              <w:keepNext w:val="0"/>
              <w:keepLines w:val="0"/>
              <w:widowControl w:val="0"/>
              <w:suppressLineNumbers w:val="0"/>
              <w:spacing w:before="0" w:beforeAutospacing="0" w:after="0" w:afterAutospacing="0" w:line="240" w:lineRule="auto"/>
              <w:ind w:left="0" w:leftChars="0" w:right="0" w:rightChars="0"/>
              <w:jc w:val="both"/>
              <w:rPr>
                <w:rFonts w:hint="eastAsia" w:ascii="宋体" w:hAnsi="宋体" w:eastAsia="宋体" w:cs="宋体"/>
                <w:color w:val="000000"/>
                <w:kern w:val="0"/>
                <w:sz w:val="24"/>
                <w:szCs w:val="24"/>
                <w:lang w:val="en-US" w:eastAsia="zh-CN" w:bidi="ar-SA"/>
              </w:rPr>
            </w:pPr>
            <w:r>
              <w:rPr>
                <w:rFonts w:hint="eastAsia" w:ascii="宋体" w:hAnsi="宋体" w:cs="宋体"/>
                <w:color w:val="000000"/>
                <w:kern w:val="0"/>
                <w:sz w:val="24"/>
              </w:rPr>
              <w:t>字符串</w:t>
            </w:r>
          </w:p>
        </w:tc>
        <w:tc>
          <w:tcPr>
            <w:tcW w:w="4822" w:type="dxa"/>
            <w:noWrap w:val="0"/>
            <w:vAlign w:val="top"/>
          </w:tcPr>
          <w:p>
            <w:pPr>
              <w:keepNext w:val="0"/>
              <w:keepLines w:val="0"/>
              <w:widowControl w:val="0"/>
              <w:suppressLineNumbers w:val="0"/>
              <w:spacing w:before="0" w:beforeAutospacing="0" w:after="0" w:afterAutospacing="0" w:line="240" w:lineRule="auto"/>
              <w:ind w:left="0" w:leftChars="0" w:right="0" w:rightChars="0"/>
              <w:jc w:val="both"/>
              <w:rPr>
                <w:rFonts w:hint="eastAsia" w:ascii="宋体" w:hAnsi="宋体" w:eastAsia="宋体" w:cs="宋体"/>
                <w:color w:val="000000"/>
                <w:kern w:val="0"/>
                <w:sz w:val="24"/>
                <w:szCs w:val="24"/>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8" w:type="dxa"/>
            <w:noWrap w:val="0"/>
            <w:vAlign w:val="top"/>
          </w:tcPr>
          <w:p>
            <w:pPr>
              <w:keepNext w:val="0"/>
              <w:keepLines w:val="0"/>
              <w:widowControl w:val="0"/>
              <w:suppressLineNumbers w:val="0"/>
              <w:spacing w:before="0" w:beforeAutospacing="0" w:after="0" w:afterAutospacing="0" w:line="240" w:lineRule="auto"/>
              <w:ind w:left="0" w:leftChars="0" w:right="0" w:rightChars="0"/>
              <w:jc w:val="both"/>
              <w:rPr>
                <w:rFonts w:hint="eastAsia" w:ascii="宋体" w:hAnsi="宋体" w:eastAsia="宋体" w:cs="宋体"/>
                <w:color w:val="000000"/>
                <w:kern w:val="0"/>
                <w:sz w:val="24"/>
                <w:lang w:eastAsia="zh-CN"/>
              </w:rPr>
            </w:pPr>
            <w:r>
              <w:rPr>
                <w:rFonts w:hint="eastAsia" w:cs="宋体"/>
                <w:color w:val="000000"/>
                <w:kern w:val="0"/>
                <w:sz w:val="24"/>
                <w:lang w:eastAsia="zh-CN"/>
              </w:rPr>
              <w:t>指标频率</w:t>
            </w:r>
          </w:p>
        </w:tc>
        <w:tc>
          <w:tcPr>
            <w:tcW w:w="2280" w:type="dxa"/>
            <w:noWrap w:val="0"/>
            <w:vAlign w:val="top"/>
          </w:tcPr>
          <w:p>
            <w:pPr>
              <w:keepNext w:val="0"/>
              <w:keepLines w:val="0"/>
              <w:widowControl w:val="0"/>
              <w:suppressLineNumbers w:val="0"/>
              <w:spacing w:before="0" w:beforeAutospacing="0" w:after="0" w:afterAutospacing="0" w:line="240" w:lineRule="auto"/>
              <w:ind w:left="0" w:leftChars="0" w:right="0" w:rightChars="0"/>
              <w:jc w:val="both"/>
              <w:rPr>
                <w:rFonts w:hint="eastAsia" w:ascii="宋体" w:hAnsi="宋体" w:eastAsia="宋体" w:cs="宋体"/>
                <w:color w:val="000000"/>
                <w:kern w:val="0"/>
                <w:sz w:val="24"/>
                <w:szCs w:val="24"/>
                <w:lang w:val="en-US" w:eastAsia="zh-CN" w:bidi="ar-SA"/>
              </w:rPr>
            </w:pPr>
          </w:p>
        </w:tc>
        <w:tc>
          <w:tcPr>
            <w:tcW w:w="1524" w:type="dxa"/>
            <w:noWrap w:val="0"/>
            <w:vAlign w:val="top"/>
          </w:tcPr>
          <w:p>
            <w:pPr>
              <w:keepNext w:val="0"/>
              <w:keepLines w:val="0"/>
              <w:widowControl w:val="0"/>
              <w:suppressLineNumbers w:val="0"/>
              <w:spacing w:before="0" w:beforeAutospacing="0" w:after="0" w:afterAutospacing="0" w:line="240" w:lineRule="auto"/>
              <w:ind w:left="0" w:leftChars="0" w:right="0" w:rightChars="0"/>
              <w:jc w:val="both"/>
              <w:rPr>
                <w:rFonts w:hint="eastAsia" w:ascii="宋体" w:hAnsi="宋体" w:eastAsia="宋体" w:cs="宋体"/>
                <w:color w:val="000000"/>
                <w:kern w:val="0"/>
                <w:sz w:val="24"/>
                <w:lang w:eastAsia="zh-CN"/>
              </w:rPr>
            </w:pPr>
            <w:r>
              <w:rPr>
                <w:rFonts w:hint="eastAsia" w:cs="宋体"/>
                <w:color w:val="000000"/>
                <w:kern w:val="0"/>
                <w:sz w:val="24"/>
                <w:lang w:eastAsia="zh-CN"/>
              </w:rPr>
              <w:t>字符串</w:t>
            </w:r>
          </w:p>
        </w:tc>
        <w:tc>
          <w:tcPr>
            <w:tcW w:w="4822" w:type="dxa"/>
            <w:noWrap w:val="0"/>
            <w:vAlign w:val="top"/>
          </w:tcPr>
          <w:p>
            <w:pPr>
              <w:keepNext w:val="0"/>
              <w:keepLines w:val="0"/>
              <w:widowControl w:val="0"/>
              <w:suppressLineNumbers w:val="0"/>
              <w:spacing w:before="0" w:beforeAutospacing="0" w:after="0" w:afterAutospacing="0" w:line="240" w:lineRule="auto"/>
              <w:ind w:left="0" w:right="0"/>
              <w:jc w:val="both"/>
              <w:rPr>
                <w:rFonts w:hint="eastAsia" w:cs="宋体"/>
                <w:color w:val="000000"/>
                <w:kern w:val="0"/>
                <w:sz w:val="24"/>
                <w:lang w:eastAsia="zh-CN"/>
              </w:rPr>
            </w:pPr>
            <w:r>
              <w:rPr>
                <w:rFonts w:hint="eastAsia" w:cs="宋体"/>
                <w:color w:val="000000"/>
                <w:kern w:val="0"/>
                <w:sz w:val="24"/>
                <w:lang w:eastAsia="zh-CN"/>
              </w:rPr>
              <w:t>包括</w:t>
            </w:r>
          </w:p>
          <w:p>
            <w:pPr>
              <w:keepNext w:val="0"/>
              <w:keepLines w:val="0"/>
              <w:widowControl w:val="0"/>
              <w:suppressLineNumbers w:val="0"/>
              <w:spacing w:before="0" w:beforeAutospacing="0" w:after="0" w:afterAutospacing="0" w:line="240" w:lineRule="auto"/>
              <w:ind w:left="0" w:right="0"/>
              <w:jc w:val="both"/>
              <w:rPr>
                <w:rFonts w:hint="eastAsia" w:cs="宋体"/>
                <w:color w:val="000000"/>
                <w:kern w:val="0"/>
                <w:sz w:val="24"/>
                <w:lang w:val="en-US" w:eastAsia="zh-CN"/>
              </w:rPr>
            </w:pPr>
            <w:r>
              <w:rPr>
                <w:rFonts w:hint="eastAsia" w:cs="宋体"/>
                <w:color w:val="000000"/>
                <w:kern w:val="0"/>
                <w:sz w:val="24"/>
                <w:lang w:val="en-US" w:eastAsia="zh-CN"/>
              </w:rPr>
              <w:t>-日</w:t>
            </w:r>
          </w:p>
          <w:p>
            <w:pPr>
              <w:keepNext w:val="0"/>
              <w:keepLines w:val="0"/>
              <w:widowControl w:val="0"/>
              <w:suppressLineNumbers w:val="0"/>
              <w:spacing w:before="0" w:beforeAutospacing="0" w:after="0" w:afterAutospacing="0" w:line="240" w:lineRule="auto"/>
              <w:ind w:left="0" w:right="0"/>
              <w:jc w:val="both"/>
              <w:rPr>
                <w:rFonts w:hint="eastAsia" w:cs="宋体"/>
                <w:color w:val="000000"/>
                <w:kern w:val="0"/>
                <w:sz w:val="24"/>
                <w:lang w:val="en-US" w:eastAsia="zh-CN"/>
              </w:rPr>
            </w:pPr>
            <w:r>
              <w:rPr>
                <w:rFonts w:hint="eastAsia" w:cs="宋体"/>
                <w:color w:val="000000"/>
                <w:kern w:val="0"/>
                <w:sz w:val="24"/>
                <w:lang w:val="en-US" w:eastAsia="zh-CN"/>
              </w:rPr>
              <w:t>-周</w:t>
            </w:r>
          </w:p>
          <w:p>
            <w:pPr>
              <w:keepNext w:val="0"/>
              <w:keepLines w:val="0"/>
              <w:widowControl w:val="0"/>
              <w:suppressLineNumbers w:val="0"/>
              <w:spacing w:before="0" w:beforeAutospacing="0" w:after="0" w:afterAutospacing="0" w:line="240" w:lineRule="auto"/>
              <w:ind w:left="0" w:right="0"/>
              <w:jc w:val="both"/>
              <w:rPr>
                <w:rFonts w:hint="eastAsia" w:cs="宋体"/>
                <w:color w:val="000000"/>
                <w:kern w:val="0"/>
                <w:sz w:val="24"/>
                <w:lang w:val="en-US" w:eastAsia="zh-CN"/>
              </w:rPr>
            </w:pPr>
            <w:r>
              <w:rPr>
                <w:rFonts w:hint="eastAsia" w:cs="宋体"/>
                <w:color w:val="000000"/>
                <w:kern w:val="0"/>
                <w:sz w:val="24"/>
                <w:lang w:val="en-US" w:eastAsia="zh-CN"/>
              </w:rPr>
              <w:t>-月</w:t>
            </w:r>
          </w:p>
          <w:p>
            <w:pPr>
              <w:keepNext w:val="0"/>
              <w:keepLines w:val="0"/>
              <w:widowControl w:val="0"/>
              <w:suppressLineNumbers w:val="0"/>
              <w:spacing w:before="0" w:beforeAutospacing="0" w:after="0" w:afterAutospacing="0" w:line="240" w:lineRule="auto"/>
              <w:ind w:left="0" w:right="0"/>
              <w:jc w:val="both"/>
              <w:rPr>
                <w:rFonts w:hint="eastAsia" w:cs="宋体"/>
                <w:color w:val="000000"/>
                <w:kern w:val="0"/>
                <w:sz w:val="24"/>
                <w:lang w:val="en-US" w:eastAsia="zh-CN"/>
              </w:rPr>
            </w:pPr>
            <w:r>
              <w:rPr>
                <w:rFonts w:hint="eastAsia" w:cs="宋体"/>
                <w:color w:val="000000"/>
                <w:kern w:val="0"/>
                <w:sz w:val="24"/>
                <w:lang w:val="en-US" w:eastAsia="zh-CN"/>
              </w:rPr>
              <w:t>-季</w:t>
            </w:r>
          </w:p>
          <w:p>
            <w:pPr>
              <w:keepNext w:val="0"/>
              <w:keepLines w:val="0"/>
              <w:widowControl w:val="0"/>
              <w:suppressLineNumbers w:val="0"/>
              <w:spacing w:before="0" w:beforeAutospacing="0" w:after="0" w:afterAutospacing="0" w:line="240" w:lineRule="auto"/>
              <w:ind w:left="0" w:right="0"/>
              <w:jc w:val="both"/>
              <w:rPr>
                <w:rFonts w:hint="eastAsia" w:cs="宋体"/>
                <w:color w:val="000000"/>
                <w:kern w:val="0"/>
                <w:sz w:val="24"/>
                <w:lang w:val="en-US" w:eastAsia="zh-CN"/>
              </w:rPr>
            </w:pPr>
            <w:r>
              <w:rPr>
                <w:rFonts w:hint="eastAsia" w:cs="宋体"/>
                <w:color w:val="000000"/>
                <w:kern w:val="0"/>
                <w:sz w:val="24"/>
                <w:lang w:val="en-US" w:eastAsia="zh-CN"/>
              </w:rPr>
              <w:t>-半年</w:t>
            </w:r>
          </w:p>
          <w:p>
            <w:pPr>
              <w:keepNext w:val="0"/>
              <w:keepLines w:val="0"/>
              <w:widowControl w:val="0"/>
              <w:suppressLineNumbers w:val="0"/>
              <w:spacing w:before="0" w:beforeAutospacing="0" w:after="0" w:afterAutospacing="0" w:line="240" w:lineRule="auto"/>
              <w:ind w:left="0" w:leftChars="0" w:right="0" w:rightChars="0"/>
              <w:jc w:val="both"/>
              <w:rPr>
                <w:rFonts w:hint="eastAsia" w:ascii="宋体" w:hAnsi="宋体" w:eastAsia="宋体" w:cs="宋体"/>
                <w:color w:val="000000"/>
                <w:kern w:val="0"/>
                <w:sz w:val="24"/>
                <w:szCs w:val="24"/>
                <w:lang w:val="en-US" w:eastAsia="zh-CN" w:bidi="ar-SA"/>
              </w:rPr>
            </w:pPr>
            <w:r>
              <w:rPr>
                <w:rFonts w:hint="eastAsia" w:cs="宋体"/>
                <w:color w:val="000000"/>
                <w:kern w:val="0"/>
                <w:sz w:val="24"/>
                <w:lang w:val="en-US" w:eastAsia="zh-CN"/>
              </w:rPr>
              <w:t>-年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8" w:type="dxa"/>
            <w:noWrap w:val="0"/>
            <w:vAlign w:val="top"/>
          </w:tcPr>
          <w:p>
            <w:pPr>
              <w:keepNext w:val="0"/>
              <w:keepLines w:val="0"/>
              <w:widowControl w:val="0"/>
              <w:suppressLineNumbers w:val="0"/>
              <w:spacing w:before="0" w:beforeAutospacing="0" w:after="0" w:afterAutospacing="0" w:line="240" w:lineRule="auto"/>
              <w:ind w:left="0" w:leftChars="0" w:right="0" w:rightChars="0"/>
              <w:jc w:val="both"/>
              <w:rPr>
                <w:rFonts w:hint="eastAsia" w:ascii="宋体" w:hAnsi="宋体" w:eastAsia="宋体" w:cs="宋体"/>
                <w:color w:val="000000"/>
                <w:kern w:val="0"/>
                <w:sz w:val="24"/>
                <w:szCs w:val="24"/>
                <w:lang w:val="en-US" w:eastAsia="zh-CN" w:bidi="ar-SA"/>
              </w:rPr>
            </w:pPr>
            <w:r>
              <w:rPr>
                <w:rFonts w:hint="eastAsia" w:ascii="宋体" w:hAnsi="宋体" w:cs="宋体"/>
                <w:color w:val="000000"/>
                <w:kern w:val="0"/>
                <w:sz w:val="24"/>
              </w:rPr>
              <w:t>数据期间</w:t>
            </w:r>
          </w:p>
        </w:tc>
        <w:tc>
          <w:tcPr>
            <w:tcW w:w="2280" w:type="dxa"/>
            <w:noWrap w:val="0"/>
            <w:vAlign w:val="top"/>
          </w:tcPr>
          <w:p>
            <w:pPr>
              <w:keepNext w:val="0"/>
              <w:keepLines w:val="0"/>
              <w:widowControl w:val="0"/>
              <w:suppressLineNumbers w:val="0"/>
              <w:spacing w:before="0" w:beforeAutospacing="0" w:after="0" w:afterAutospacing="0" w:line="240" w:lineRule="auto"/>
              <w:ind w:left="0" w:leftChars="0" w:right="0" w:rightChars="0"/>
              <w:jc w:val="both"/>
              <w:rPr>
                <w:rFonts w:hint="eastAsia" w:ascii="宋体" w:hAnsi="宋体" w:eastAsia="宋体" w:cs="宋体"/>
                <w:color w:val="000000"/>
                <w:kern w:val="0"/>
                <w:sz w:val="24"/>
                <w:szCs w:val="24"/>
                <w:lang w:val="en-US" w:eastAsia="zh-CN" w:bidi="ar-SA"/>
              </w:rPr>
            </w:pPr>
          </w:p>
        </w:tc>
        <w:tc>
          <w:tcPr>
            <w:tcW w:w="1524" w:type="dxa"/>
            <w:noWrap w:val="0"/>
            <w:vAlign w:val="top"/>
          </w:tcPr>
          <w:p>
            <w:pPr>
              <w:keepNext w:val="0"/>
              <w:keepLines w:val="0"/>
              <w:widowControl w:val="0"/>
              <w:suppressLineNumbers w:val="0"/>
              <w:spacing w:before="0" w:beforeAutospacing="0" w:after="0" w:afterAutospacing="0" w:line="240" w:lineRule="auto"/>
              <w:ind w:left="0" w:leftChars="0" w:right="0" w:rightChars="0"/>
              <w:jc w:val="both"/>
              <w:rPr>
                <w:rFonts w:hint="eastAsia" w:ascii="宋体" w:hAnsi="宋体" w:eastAsia="宋体" w:cs="宋体"/>
                <w:color w:val="000000"/>
                <w:kern w:val="0"/>
                <w:sz w:val="24"/>
                <w:szCs w:val="24"/>
                <w:lang w:val="en-US" w:eastAsia="zh-CN" w:bidi="ar-SA"/>
              </w:rPr>
            </w:pPr>
            <w:r>
              <w:rPr>
                <w:rFonts w:hint="eastAsia" w:ascii="宋体" w:hAnsi="宋体" w:cs="宋体"/>
                <w:color w:val="000000"/>
                <w:kern w:val="0"/>
                <w:sz w:val="24"/>
              </w:rPr>
              <w:t>字符串</w:t>
            </w:r>
          </w:p>
        </w:tc>
        <w:tc>
          <w:tcPr>
            <w:tcW w:w="4822" w:type="dxa"/>
            <w:noWrap w:val="0"/>
            <w:vAlign w:val="top"/>
          </w:tcPr>
          <w:p>
            <w:pPr>
              <w:keepNext w:val="0"/>
              <w:keepLines w:val="0"/>
              <w:widowControl w:val="0"/>
              <w:suppressLineNumbers w:val="0"/>
              <w:spacing w:before="0" w:beforeAutospacing="0" w:after="0" w:afterAutospacing="0" w:line="240" w:lineRule="auto"/>
              <w:ind w:left="0" w:right="0"/>
              <w:jc w:val="both"/>
              <w:rPr>
                <w:rFonts w:hint="eastAsia" w:ascii="宋体" w:hAnsi="宋体" w:cs="宋体"/>
                <w:color w:val="000000"/>
                <w:kern w:val="0"/>
                <w:sz w:val="24"/>
              </w:rPr>
            </w:pPr>
            <w:r>
              <w:rPr>
                <w:rFonts w:hint="eastAsia" w:cs="宋体"/>
                <w:color w:val="000000"/>
                <w:kern w:val="0"/>
                <w:sz w:val="24"/>
                <w:lang w:val="en-US" w:eastAsia="zh-CN"/>
              </w:rPr>
              <w:t>1</w:t>
            </w:r>
            <w:r>
              <w:rPr>
                <w:rFonts w:hint="eastAsia" w:ascii="宋体" w:hAnsi="宋体" w:cs="宋体"/>
                <w:color w:val="000000"/>
                <w:kern w:val="0"/>
                <w:sz w:val="24"/>
              </w:rPr>
              <w:t>跟</w:t>
            </w:r>
            <w:r>
              <w:rPr>
                <w:rFonts w:hint="eastAsia" w:cs="宋体"/>
                <w:color w:val="000000"/>
                <w:kern w:val="0"/>
                <w:sz w:val="24"/>
                <w:lang w:eastAsia="zh-CN"/>
              </w:rPr>
              <w:t>指标</w:t>
            </w:r>
            <w:r>
              <w:rPr>
                <w:rFonts w:hint="eastAsia" w:ascii="宋体" w:hAnsi="宋体" w:cs="宋体"/>
                <w:color w:val="000000"/>
                <w:kern w:val="0"/>
                <w:sz w:val="24"/>
              </w:rPr>
              <w:t>频率有关，例：</w:t>
            </w:r>
          </w:p>
          <w:p>
            <w:pPr>
              <w:keepNext w:val="0"/>
              <w:keepLines w:val="0"/>
              <w:widowControl w:val="0"/>
              <w:suppressLineNumbers w:val="0"/>
              <w:spacing w:before="0" w:beforeAutospacing="0" w:after="0" w:afterAutospacing="0" w:line="240" w:lineRule="auto"/>
              <w:ind w:left="0" w:right="0"/>
              <w:jc w:val="both"/>
              <w:rPr>
                <w:rFonts w:hint="eastAsia" w:ascii="宋体" w:hAnsi="宋体" w:cs="宋体"/>
                <w:color w:val="000000"/>
                <w:kern w:val="0"/>
                <w:sz w:val="24"/>
              </w:rPr>
            </w:pPr>
            <w:r>
              <w:rPr>
                <w:rFonts w:hint="eastAsia" w:cs="宋体"/>
                <w:color w:val="000000"/>
                <w:kern w:val="0"/>
                <w:sz w:val="24"/>
                <w:lang w:eastAsia="zh-CN"/>
              </w:rPr>
              <w:t>日</w:t>
            </w:r>
            <w:r>
              <w:rPr>
                <w:rFonts w:hint="eastAsia" w:ascii="宋体" w:hAnsi="宋体" w:cs="宋体"/>
                <w:color w:val="000000"/>
                <w:kern w:val="0"/>
                <w:sz w:val="24"/>
              </w:rPr>
              <w:t>-2020年06月27日</w:t>
            </w:r>
          </w:p>
          <w:p>
            <w:pPr>
              <w:keepNext w:val="0"/>
              <w:keepLines w:val="0"/>
              <w:widowControl w:val="0"/>
              <w:suppressLineNumbers w:val="0"/>
              <w:spacing w:before="0" w:beforeAutospacing="0" w:after="0" w:afterAutospacing="0" w:line="240" w:lineRule="auto"/>
              <w:ind w:left="0" w:right="0"/>
              <w:jc w:val="both"/>
              <w:rPr>
                <w:rFonts w:hint="eastAsia" w:ascii="宋体" w:hAnsi="宋体" w:cs="宋体"/>
                <w:color w:val="000000"/>
                <w:kern w:val="0"/>
                <w:sz w:val="24"/>
              </w:rPr>
            </w:pPr>
            <w:r>
              <w:rPr>
                <w:rFonts w:hint="eastAsia" w:ascii="宋体" w:hAnsi="宋体" w:cs="宋体"/>
                <w:color w:val="000000"/>
                <w:kern w:val="0"/>
                <w:sz w:val="24"/>
              </w:rPr>
              <w:t>周-2020年第一周</w:t>
            </w:r>
          </w:p>
          <w:p>
            <w:pPr>
              <w:keepNext w:val="0"/>
              <w:keepLines w:val="0"/>
              <w:widowControl w:val="0"/>
              <w:suppressLineNumbers w:val="0"/>
              <w:spacing w:before="0" w:beforeAutospacing="0" w:after="0" w:afterAutospacing="0" w:line="240" w:lineRule="auto"/>
              <w:ind w:left="0" w:right="0"/>
              <w:jc w:val="both"/>
              <w:rPr>
                <w:rFonts w:hint="eastAsia" w:ascii="宋体" w:hAnsi="宋体" w:cs="宋体"/>
                <w:color w:val="000000"/>
                <w:kern w:val="0"/>
                <w:sz w:val="24"/>
              </w:rPr>
            </w:pPr>
            <w:r>
              <w:rPr>
                <w:rFonts w:hint="eastAsia" w:ascii="宋体" w:hAnsi="宋体" w:cs="宋体"/>
                <w:color w:val="000000"/>
                <w:kern w:val="0"/>
                <w:sz w:val="24"/>
              </w:rPr>
              <w:t>月-2020年06月</w:t>
            </w:r>
          </w:p>
          <w:p>
            <w:pPr>
              <w:keepNext w:val="0"/>
              <w:keepLines w:val="0"/>
              <w:widowControl w:val="0"/>
              <w:suppressLineNumbers w:val="0"/>
              <w:spacing w:before="0" w:beforeAutospacing="0" w:after="0" w:afterAutospacing="0" w:line="240" w:lineRule="auto"/>
              <w:ind w:left="0" w:right="0"/>
              <w:jc w:val="both"/>
              <w:rPr>
                <w:rFonts w:hint="eastAsia" w:ascii="宋体" w:hAnsi="宋体" w:cs="宋体"/>
                <w:color w:val="000000"/>
                <w:kern w:val="0"/>
                <w:sz w:val="24"/>
              </w:rPr>
            </w:pPr>
            <w:r>
              <w:rPr>
                <w:rFonts w:hint="eastAsia" w:ascii="宋体" w:hAnsi="宋体" w:cs="宋体"/>
                <w:color w:val="000000"/>
                <w:kern w:val="0"/>
                <w:sz w:val="24"/>
              </w:rPr>
              <w:t>季-2020年第四季</w:t>
            </w:r>
          </w:p>
          <w:p>
            <w:pPr>
              <w:keepNext w:val="0"/>
              <w:keepLines w:val="0"/>
              <w:widowControl w:val="0"/>
              <w:suppressLineNumbers w:val="0"/>
              <w:spacing w:before="0" w:beforeAutospacing="0" w:after="0" w:afterAutospacing="0" w:line="240" w:lineRule="auto"/>
              <w:ind w:left="0" w:right="0"/>
              <w:jc w:val="both"/>
              <w:rPr>
                <w:rFonts w:hint="eastAsia" w:ascii="宋体" w:hAnsi="宋体" w:cs="宋体"/>
                <w:color w:val="000000"/>
                <w:kern w:val="0"/>
                <w:sz w:val="24"/>
              </w:rPr>
            </w:pPr>
            <w:r>
              <w:rPr>
                <w:rFonts w:hint="eastAsia" w:ascii="宋体" w:hAnsi="宋体" w:cs="宋体"/>
                <w:color w:val="000000"/>
                <w:kern w:val="0"/>
                <w:sz w:val="24"/>
              </w:rPr>
              <w:t>半年-2020年上半年</w:t>
            </w:r>
          </w:p>
          <w:p>
            <w:pPr>
              <w:keepNext w:val="0"/>
              <w:keepLines w:val="0"/>
              <w:widowControl w:val="0"/>
              <w:suppressLineNumbers w:val="0"/>
              <w:spacing w:before="0" w:beforeAutospacing="0" w:after="0" w:afterAutospacing="0" w:line="240" w:lineRule="auto"/>
              <w:ind w:left="0" w:leftChars="0" w:right="0" w:rightChars="0"/>
              <w:jc w:val="both"/>
              <w:rPr>
                <w:rFonts w:hint="eastAsia" w:ascii="宋体" w:hAnsi="宋体" w:cs="宋体"/>
                <w:color w:val="000000"/>
                <w:kern w:val="0"/>
                <w:sz w:val="24"/>
              </w:rPr>
            </w:pPr>
            <w:r>
              <w:rPr>
                <w:rFonts w:hint="eastAsia" w:ascii="宋体" w:hAnsi="宋体" w:cs="宋体"/>
                <w:color w:val="000000"/>
                <w:kern w:val="0"/>
                <w:sz w:val="24"/>
              </w:rPr>
              <w:t>年-2020年</w:t>
            </w:r>
          </w:p>
          <w:p>
            <w:pPr>
              <w:keepNext w:val="0"/>
              <w:keepLines w:val="0"/>
              <w:widowControl w:val="0"/>
              <w:suppressLineNumbers w:val="0"/>
              <w:spacing w:before="0" w:beforeAutospacing="0" w:after="0" w:afterAutospacing="0" w:line="240" w:lineRule="auto"/>
              <w:ind w:left="0" w:leftChars="0" w:right="0" w:rightChars="0"/>
              <w:jc w:val="both"/>
              <w:rPr>
                <w:rFonts w:hint="default" w:ascii="宋体" w:hAnsi="宋体" w:eastAsia="宋体" w:cs="宋体"/>
                <w:color w:val="000000"/>
                <w:kern w:val="0"/>
                <w:sz w:val="24"/>
                <w:lang w:val="en-US" w:eastAsia="zh-CN"/>
              </w:rPr>
            </w:pPr>
            <w:r>
              <w:rPr>
                <w:rFonts w:hint="eastAsia" w:cs="宋体"/>
                <w:color w:val="000000"/>
                <w:kern w:val="0"/>
                <w:sz w:val="24"/>
                <w:lang w:val="en-US" w:eastAsia="zh-CN"/>
              </w:rPr>
              <w:t>2 如果预警频率跟指标的频率不一致，可能会多个数据期间都出现预警，则同时展示多个数据期间。例子：如果指标频率是月频，预警频率是半年，则如果监测到在2020年上半年，有1月、2月、4月的值都触发预警规则，则展示2020年01月,2020年02月,2020年04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8" w:type="dxa"/>
            <w:noWrap w:val="0"/>
            <w:vAlign w:val="top"/>
          </w:tcPr>
          <w:p>
            <w:pPr>
              <w:keepNext w:val="0"/>
              <w:keepLines w:val="0"/>
              <w:widowControl w:val="0"/>
              <w:suppressLineNumbers w:val="0"/>
              <w:spacing w:before="0" w:beforeAutospacing="0" w:after="0" w:afterAutospacing="0" w:line="240" w:lineRule="auto"/>
              <w:ind w:left="0" w:right="0"/>
              <w:jc w:val="both"/>
              <w:rPr>
                <w:rFonts w:hint="eastAsia" w:ascii="宋体" w:hAnsi="宋体" w:cs="宋体"/>
                <w:color w:val="000000"/>
                <w:kern w:val="0"/>
                <w:sz w:val="24"/>
              </w:rPr>
            </w:pPr>
            <w:r>
              <w:rPr>
                <w:rFonts w:hint="eastAsia" w:ascii="宋体" w:hAnsi="宋体" w:cs="宋体"/>
                <w:color w:val="000000"/>
                <w:kern w:val="0"/>
                <w:sz w:val="24"/>
              </w:rPr>
              <w:t>预警维度维值</w:t>
            </w:r>
          </w:p>
        </w:tc>
        <w:tc>
          <w:tcPr>
            <w:tcW w:w="2280" w:type="dxa"/>
            <w:noWrap w:val="0"/>
            <w:vAlign w:val="top"/>
          </w:tcPr>
          <w:p>
            <w:pPr>
              <w:keepNext w:val="0"/>
              <w:keepLines w:val="0"/>
              <w:widowControl w:val="0"/>
              <w:suppressLineNumbers w:val="0"/>
              <w:spacing w:before="0" w:beforeAutospacing="0" w:after="0" w:afterAutospacing="0" w:line="240" w:lineRule="auto"/>
              <w:ind w:left="0" w:right="0"/>
              <w:jc w:val="both"/>
              <w:rPr>
                <w:rFonts w:hint="eastAsia" w:ascii="宋体" w:hAnsi="宋体" w:cs="宋体"/>
                <w:color w:val="000000"/>
                <w:kern w:val="0"/>
                <w:sz w:val="24"/>
              </w:rPr>
            </w:pPr>
            <w:r>
              <w:rPr>
                <w:rFonts w:hint="eastAsia" w:ascii="宋体" w:hAnsi="宋体" w:cs="宋体"/>
                <w:color w:val="000000"/>
                <w:kern w:val="0"/>
                <w:sz w:val="24"/>
              </w:rPr>
              <w:t>设置预警的维度和维值</w:t>
            </w:r>
          </w:p>
        </w:tc>
        <w:tc>
          <w:tcPr>
            <w:tcW w:w="1524" w:type="dxa"/>
            <w:noWrap w:val="0"/>
            <w:vAlign w:val="top"/>
          </w:tcPr>
          <w:p>
            <w:pPr>
              <w:keepNext w:val="0"/>
              <w:keepLines w:val="0"/>
              <w:widowControl w:val="0"/>
              <w:suppressLineNumbers w:val="0"/>
              <w:spacing w:before="0" w:beforeAutospacing="0" w:after="0" w:afterAutospacing="0" w:line="240" w:lineRule="auto"/>
              <w:ind w:left="0" w:right="0"/>
              <w:jc w:val="both"/>
              <w:rPr>
                <w:rFonts w:hint="eastAsia" w:ascii="宋体" w:hAnsi="宋体" w:cs="宋体"/>
                <w:color w:val="000000"/>
                <w:kern w:val="0"/>
                <w:sz w:val="24"/>
              </w:rPr>
            </w:pPr>
            <w:r>
              <w:rPr>
                <w:rFonts w:hint="eastAsia" w:ascii="宋体" w:hAnsi="宋体" w:cs="宋体"/>
                <w:color w:val="000000"/>
                <w:kern w:val="0"/>
                <w:sz w:val="24"/>
              </w:rPr>
              <w:t>字符串</w:t>
            </w:r>
          </w:p>
        </w:tc>
        <w:tc>
          <w:tcPr>
            <w:tcW w:w="4822" w:type="dxa"/>
            <w:noWrap w:val="0"/>
            <w:vAlign w:val="top"/>
          </w:tcPr>
          <w:p>
            <w:pPr>
              <w:keepNext w:val="0"/>
              <w:keepLines w:val="0"/>
              <w:widowControl w:val="0"/>
              <w:suppressLineNumbers w:val="0"/>
              <w:spacing w:before="0" w:beforeAutospacing="0" w:after="0" w:afterAutospacing="0" w:line="240" w:lineRule="auto"/>
              <w:ind w:left="0" w:right="0"/>
              <w:jc w:val="both"/>
              <w:rPr>
                <w:rFonts w:hint="eastAsia" w:ascii="宋体" w:hAnsi="宋体" w:cs="宋体"/>
                <w:color w:val="000000"/>
                <w:kern w:val="0"/>
                <w:sz w:val="24"/>
              </w:rPr>
            </w:pPr>
            <w:r>
              <w:rPr>
                <w:rFonts w:hint="eastAsia" w:ascii="宋体" w:hAnsi="宋体" w:cs="宋体"/>
                <w:color w:val="000000"/>
                <w:kern w:val="0"/>
                <w:sz w:val="24"/>
              </w:rPr>
              <w:t>1如果没有选择维度，则展示-</w:t>
            </w:r>
          </w:p>
          <w:p>
            <w:pPr>
              <w:keepNext w:val="0"/>
              <w:keepLines w:val="0"/>
              <w:widowControl w:val="0"/>
              <w:suppressLineNumbers w:val="0"/>
              <w:spacing w:before="0" w:beforeAutospacing="0" w:after="0" w:afterAutospacing="0" w:line="240" w:lineRule="auto"/>
              <w:ind w:left="0" w:right="0"/>
              <w:jc w:val="both"/>
              <w:rPr>
                <w:rFonts w:hint="eastAsia" w:ascii="宋体" w:hAnsi="宋体" w:cs="宋体"/>
                <w:color w:val="000000"/>
                <w:kern w:val="0"/>
                <w:sz w:val="24"/>
              </w:rPr>
            </w:pPr>
            <w:r>
              <w:rPr>
                <w:rFonts w:hint="eastAsia" w:ascii="宋体" w:hAnsi="宋体" w:cs="宋体"/>
                <w:color w:val="000000"/>
                <w:kern w:val="0"/>
                <w:sz w:val="24"/>
              </w:rPr>
              <w:t>2如果设置了一组维度和维值，则用“-”连接维度和维值；如果有都多组维度维值，则用“</w:t>
            </w:r>
            <w:r>
              <w:rPr>
                <w:rFonts w:hint="eastAsia" w:cs="宋体"/>
                <w:color w:val="000000"/>
                <w:kern w:val="0"/>
                <w:sz w:val="24"/>
                <w:lang w:eastAsia="zh-CN"/>
              </w:rPr>
              <w:t>且</w:t>
            </w:r>
            <w:r>
              <w:rPr>
                <w:rFonts w:hint="eastAsia" w:ascii="宋体" w:hAnsi="宋体" w:cs="宋体"/>
                <w:color w:val="000000"/>
                <w:kern w:val="0"/>
                <w:sz w:val="24"/>
              </w:rPr>
              <w:t>”</w:t>
            </w:r>
            <w:r>
              <w:rPr>
                <w:rFonts w:hint="eastAsia" w:cs="宋体"/>
                <w:color w:val="000000"/>
                <w:kern w:val="0"/>
                <w:sz w:val="24"/>
                <w:lang w:eastAsia="zh-CN"/>
              </w:rPr>
              <w:t>连接</w:t>
            </w:r>
            <w:r>
              <w:rPr>
                <w:rFonts w:hint="eastAsia" w:ascii="宋体" w:hAnsi="宋体" w:cs="宋体"/>
                <w:color w:val="000000"/>
                <w:kern w:val="0"/>
                <w:sz w:val="24"/>
              </w:rPr>
              <w:t>，示例：</w:t>
            </w:r>
          </w:p>
          <w:p>
            <w:pPr>
              <w:keepNext w:val="0"/>
              <w:keepLines w:val="0"/>
              <w:widowControl w:val="0"/>
              <w:suppressLineNumbers w:val="0"/>
              <w:spacing w:before="0" w:beforeAutospacing="0" w:after="0" w:afterAutospacing="0" w:line="240" w:lineRule="auto"/>
              <w:ind w:left="0" w:right="0"/>
              <w:jc w:val="both"/>
              <w:rPr>
                <w:rFonts w:hint="eastAsia" w:ascii="宋体" w:hAnsi="宋体" w:eastAsia="宋体" w:cs="宋体"/>
                <w:color w:val="000000"/>
                <w:kern w:val="0"/>
                <w:sz w:val="24"/>
                <w:lang w:eastAsia="zh-CN"/>
              </w:rPr>
            </w:pPr>
            <w:r>
              <w:rPr>
                <w:rFonts w:hint="eastAsia" w:ascii="宋体" w:hAnsi="宋体" w:cs="宋体"/>
                <w:color w:val="000000"/>
                <w:kern w:val="0"/>
                <w:sz w:val="24"/>
              </w:rPr>
              <w:t>①</w:t>
            </w:r>
            <w:r>
              <w:rPr>
                <w:rFonts w:hint="eastAsia" w:cs="宋体"/>
                <w:color w:val="000000"/>
                <w:kern w:val="0"/>
                <w:sz w:val="24"/>
                <w:lang w:eastAsia="zh-CN"/>
              </w:rPr>
              <w:t>业务类型</w:t>
            </w:r>
            <w:r>
              <w:rPr>
                <w:rFonts w:hint="eastAsia" w:ascii="宋体" w:hAnsi="宋体" w:cs="宋体"/>
                <w:color w:val="000000"/>
                <w:kern w:val="0"/>
                <w:sz w:val="24"/>
              </w:rPr>
              <w:t>-</w:t>
            </w:r>
            <w:r>
              <w:rPr>
                <w:rFonts w:hint="eastAsia" w:cs="宋体"/>
                <w:color w:val="000000"/>
                <w:kern w:val="0"/>
                <w:sz w:val="24"/>
                <w:lang w:eastAsia="zh-CN"/>
              </w:rPr>
              <w:t>境内</w:t>
            </w:r>
          </w:p>
          <w:p>
            <w:pPr>
              <w:keepNext w:val="0"/>
              <w:keepLines w:val="0"/>
              <w:widowControl w:val="0"/>
              <w:suppressLineNumbers w:val="0"/>
              <w:spacing w:before="0" w:beforeAutospacing="0" w:after="0" w:afterAutospacing="0" w:line="240" w:lineRule="auto"/>
              <w:ind w:left="0" w:right="0"/>
              <w:jc w:val="both"/>
              <w:rPr>
                <w:rFonts w:hint="default" w:ascii="宋体" w:hAnsi="宋体" w:cs="宋体"/>
                <w:color w:val="000000"/>
                <w:kern w:val="0"/>
                <w:sz w:val="24"/>
              </w:rPr>
            </w:pPr>
            <w:r>
              <w:rPr>
                <w:rFonts w:hint="eastAsia" w:ascii="宋体" w:hAnsi="宋体" w:cs="宋体"/>
                <w:color w:val="000000"/>
                <w:kern w:val="0"/>
                <w:sz w:val="24"/>
              </w:rPr>
              <w:t>②</w:t>
            </w:r>
            <w:r>
              <w:rPr>
                <w:rFonts w:hint="eastAsia" w:cs="宋体"/>
                <w:color w:val="000000"/>
                <w:kern w:val="0"/>
                <w:sz w:val="24"/>
                <w:lang w:eastAsia="zh-CN"/>
              </w:rPr>
              <w:t>业务类型</w:t>
            </w:r>
            <w:r>
              <w:rPr>
                <w:rFonts w:hint="eastAsia" w:ascii="宋体" w:hAnsi="宋体" w:cs="宋体"/>
                <w:color w:val="000000"/>
                <w:kern w:val="0"/>
                <w:sz w:val="24"/>
              </w:rPr>
              <w:t>-</w:t>
            </w:r>
            <w:r>
              <w:rPr>
                <w:rFonts w:hint="eastAsia" w:cs="宋体"/>
                <w:color w:val="000000"/>
                <w:kern w:val="0"/>
                <w:sz w:val="24"/>
                <w:lang w:eastAsia="zh-CN"/>
              </w:rPr>
              <w:t>境内且</w:t>
            </w:r>
            <w:r>
              <w:rPr>
                <w:rFonts w:hint="eastAsia" w:ascii="宋体" w:hAnsi="宋体" w:cs="宋体"/>
                <w:color w:val="000000"/>
                <w:kern w:val="0"/>
                <w:sz w:val="24"/>
              </w:rPr>
              <w:t>专业公司-太平新加坡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8" w:type="dxa"/>
            <w:noWrap w:val="0"/>
            <w:vAlign w:val="top"/>
          </w:tcPr>
          <w:p>
            <w:pPr>
              <w:keepNext w:val="0"/>
              <w:keepLines w:val="0"/>
              <w:widowControl w:val="0"/>
              <w:suppressLineNumbers w:val="0"/>
              <w:spacing w:before="0" w:beforeAutospacing="0" w:after="0" w:afterAutospacing="0" w:line="240" w:lineRule="auto"/>
              <w:ind w:left="0" w:right="0"/>
              <w:jc w:val="both"/>
              <w:rPr>
                <w:rFonts w:hint="eastAsia" w:ascii="宋体" w:hAnsi="宋体" w:cs="宋体"/>
                <w:color w:val="000000"/>
                <w:kern w:val="0"/>
                <w:sz w:val="24"/>
              </w:rPr>
            </w:pPr>
            <w:r>
              <w:rPr>
                <w:rFonts w:hint="eastAsia" w:ascii="宋体" w:hAnsi="宋体" w:cs="宋体"/>
                <w:color w:val="000000"/>
                <w:kern w:val="0"/>
                <w:sz w:val="24"/>
              </w:rPr>
              <w:t>运算规则</w:t>
            </w:r>
          </w:p>
        </w:tc>
        <w:tc>
          <w:tcPr>
            <w:tcW w:w="2280" w:type="dxa"/>
            <w:noWrap w:val="0"/>
            <w:vAlign w:val="top"/>
          </w:tcPr>
          <w:p>
            <w:pPr>
              <w:keepNext w:val="0"/>
              <w:keepLines w:val="0"/>
              <w:widowControl w:val="0"/>
              <w:suppressLineNumbers w:val="0"/>
              <w:spacing w:before="0" w:beforeAutospacing="0" w:after="0" w:afterAutospacing="0" w:line="240" w:lineRule="auto"/>
              <w:ind w:left="0" w:right="0"/>
              <w:jc w:val="both"/>
              <w:rPr>
                <w:rFonts w:hint="eastAsia" w:ascii="宋体" w:hAnsi="宋体" w:cs="宋体"/>
                <w:color w:val="000000"/>
                <w:kern w:val="0"/>
                <w:sz w:val="24"/>
              </w:rPr>
            </w:pPr>
          </w:p>
        </w:tc>
        <w:tc>
          <w:tcPr>
            <w:tcW w:w="1524" w:type="dxa"/>
            <w:noWrap w:val="0"/>
            <w:vAlign w:val="top"/>
          </w:tcPr>
          <w:p>
            <w:pPr>
              <w:keepNext w:val="0"/>
              <w:keepLines w:val="0"/>
              <w:widowControl w:val="0"/>
              <w:suppressLineNumbers w:val="0"/>
              <w:spacing w:before="0" w:beforeAutospacing="0" w:after="0" w:afterAutospacing="0" w:line="240" w:lineRule="auto"/>
              <w:ind w:left="0" w:right="0"/>
              <w:jc w:val="both"/>
              <w:rPr>
                <w:rFonts w:hint="eastAsia" w:ascii="宋体" w:hAnsi="宋体" w:cs="宋体"/>
                <w:color w:val="000000"/>
                <w:kern w:val="0"/>
                <w:sz w:val="24"/>
              </w:rPr>
            </w:pPr>
            <w:r>
              <w:rPr>
                <w:rFonts w:hint="eastAsia" w:ascii="宋体" w:hAnsi="宋体" w:cs="宋体"/>
                <w:color w:val="000000"/>
                <w:kern w:val="0"/>
                <w:sz w:val="24"/>
              </w:rPr>
              <w:t>字符串</w:t>
            </w:r>
          </w:p>
        </w:tc>
        <w:tc>
          <w:tcPr>
            <w:tcW w:w="4822" w:type="dxa"/>
            <w:noWrap w:val="0"/>
            <w:vAlign w:val="top"/>
          </w:tcPr>
          <w:p>
            <w:pPr>
              <w:keepNext w:val="0"/>
              <w:keepLines w:val="0"/>
              <w:widowControl w:val="0"/>
              <w:suppressLineNumbers w:val="0"/>
              <w:spacing w:before="0" w:beforeAutospacing="0" w:after="0" w:afterAutospacing="0" w:line="240" w:lineRule="auto"/>
              <w:ind w:left="0" w:right="0"/>
              <w:jc w:val="both"/>
              <w:rPr>
                <w:rFonts w:hint="eastAsia" w:ascii="宋体" w:hAnsi="宋体" w:cs="宋体"/>
                <w:color w:val="000000"/>
                <w:kern w:val="2"/>
                <w:sz w:val="24"/>
              </w:rPr>
            </w:pPr>
            <w:r>
              <w:rPr>
                <w:rFonts w:hint="eastAsia" w:cs="宋体"/>
                <w:color w:val="000000"/>
                <w:kern w:val="2"/>
                <w:sz w:val="24"/>
                <w:lang w:eastAsia="zh-CN"/>
              </w:rPr>
              <w:t>跟新增时所选运算规则有关，以下数字均为会根据设置的运算规则动态取值</w:t>
            </w:r>
            <w:r>
              <w:rPr>
                <w:rFonts w:hint="eastAsia" w:ascii="宋体" w:hAnsi="宋体" w:cs="宋体"/>
                <w:color w:val="000000"/>
                <w:kern w:val="2"/>
                <w:sz w:val="24"/>
              </w:rPr>
              <w:t>：</w:t>
            </w:r>
          </w:p>
          <w:p>
            <w:pPr>
              <w:keepNext w:val="0"/>
              <w:keepLines w:val="0"/>
              <w:widowControl w:val="0"/>
              <w:suppressLineNumbers w:val="0"/>
              <w:spacing w:before="0" w:beforeAutospacing="0" w:after="0" w:afterAutospacing="0" w:line="240" w:lineRule="auto"/>
              <w:ind w:left="0" w:right="0"/>
              <w:jc w:val="both"/>
              <w:rPr>
                <w:rFonts w:hint="default" w:cs="宋体"/>
                <w:color w:val="000000"/>
                <w:kern w:val="2"/>
                <w:sz w:val="24"/>
                <w:lang w:val="en-US" w:eastAsia="zh-CN"/>
              </w:rPr>
            </w:pPr>
            <w:r>
              <w:rPr>
                <w:rFonts w:hint="eastAsia" w:cs="宋体"/>
                <w:color w:val="000000"/>
                <w:kern w:val="2"/>
                <w:sz w:val="24"/>
                <w:lang w:val="en-US" w:eastAsia="zh-CN"/>
              </w:rPr>
              <w:t>-等于：等于50万</w:t>
            </w:r>
          </w:p>
          <w:p>
            <w:pPr>
              <w:keepNext w:val="0"/>
              <w:keepLines w:val="0"/>
              <w:widowControl w:val="0"/>
              <w:suppressLineNumbers w:val="0"/>
              <w:spacing w:before="0" w:beforeAutospacing="0" w:after="0" w:afterAutospacing="0" w:line="240" w:lineRule="auto"/>
              <w:ind w:left="0" w:right="0"/>
              <w:jc w:val="both"/>
              <w:rPr>
                <w:rFonts w:hint="default" w:cs="宋体"/>
                <w:color w:val="000000"/>
                <w:kern w:val="2"/>
                <w:sz w:val="24"/>
                <w:lang w:val="en-US" w:eastAsia="zh-CN"/>
              </w:rPr>
            </w:pPr>
            <w:r>
              <w:rPr>
                <w:rFonts w:hint="eastAsia" w:cs="宋体"/>
                <w:color w:val="000000"/>
                <w:kern w:val="2"/>
                <w:sz w:val="24"/>
                <w:lang w:val="en-US" w:eastAsia="zh-CN"/>
              </w:rPr>
              <w:t>-不等于：不等于50万</w:t>
            </w:r>
          </w:p>
          <w:p>
            <w:pPr>
              <w:keepNext w:val="0"/>
              <w:keepLines w:val="0"/>
              <w:widowControl w:val="0"/>
              <w:suppressLineNumbers w:val="0"/>
              <w:spacing w:before="0" w:beforeAutospacing="0" w:after="0" w:afterAutospacing="0"/>
              <w:ind w:left="0" w:right="0"/>
              <w:jc w:val="both"/>
              <w:rPr>
                <w:rFonts w:hint="default" w:eastAsia="宋体"/>
                <w:lang w:val="en-US" w:eastAsia="zh-CN"/>
              </w:rPr>
            </w:pPr>
            <w:r>
              <w:rPr>
                <w:rFonts w:hint="eastAsia" w:ascii="宋体" w:hAnsi="宋体" w:cs="宋体"/>
                <w:color w:val="000000"/>
                <w:kern w:val="2"/>
                <w:sz w:val="24"/>
              </w:rPr>
              <w:t>-大于</w:t>
            </w:r>
            <w:r>
              <w:rPr>
                <w:rFonts w:hint="eastAsia" w:cs="宋体"/>
                <w:color w:val="000000"/>
                <w:kern w:val="2"/>
                <w:sz w:val="24"/>
                <w:lang w:eastAsia="zh-CN"/>
              </w:rPr>
              <w:t>：大于</w:t>
            </w:r>
            <w:r>
              <w:rPr>
                <w:rFonts w:hint="eastAsia" w:cs="宋体"/>
                <w:color w:val="000000"/>
                <w:kern w:val="2"/>
                <w:sz w:val="24"/>
                <w:lang w:val="en-US" w:eastAsia="zh-CN"/>
              </w:rPr>
              <w:t>50万</w:t>
            </w:r>
          </w:p>
          <w:p>
            <w:pPr>
              <w:keepNext w:val="0"/>
              <w:keepLines w:val="0"/>
              <w:widowControl w:val="0"/>
              <w:suppressLineNumbers w:val="0"/>
              <w:spacing w:before="0" w:beforeAutospacing="0" w:after="0" w:afterAutospacing="0" w:line="240" w:lineRule="auto"/>
              <w:ind w:left="0" w:right="0"/>
              <w:jc w:val="both"/>
              <w:rPr>
                <w:rFonts w:hint="default" w:ascii="宋体" w:hAnsi="宋体" w:eastAsia="宋体" w:cs="宋体"/>
                <w:color w:val="000000"/>
                <w:kern w:val="2"/>
                <w:sz w:val="24"/>
                <w:lang w:val="en-US" w:eastAsia="zh-CN"/>
              </w:rPr>
            </w:pPr>
            <w:r>
              <w:rPr>
                <w:rFonts w:hint="eastAsia" w:ascii="宋体" w:hAnsi="宋体" w:cs="宋体"/>
                <w:color w:val="000000"/>
                <w:kern w:val="2"/>
                <w:sz w:val="24"/>
              </w:rPr>
              <w:t>-小于</w:t>
            </w:r>
            <w:r>
              <w:rPr>
                <w:rFonts w:hint="eastAsia" w:cs="宋体"/>
                <w:color w:val="000000"/>
                <w:kern w:val="2"/>
                <w:sz w:val="24"/>
                <w:lang w:eastAsia="zh-CN"/>
              </w:rPr>
              <w:t>：小于</w:t>
            </w:r>
            <w:r>
              <w:rPr>
                <w:rFonts w:hint="eastAsia" w:cs="宋体"/>
                <w:color w:val="000000"/>
                <w:kern w:val="2"/>
                <w:sz w:val="24"/>
                <w:lang w:val="en-US" w:eastAsia="zh-CN"/>
              </w:rPr>
              <w:t>50万</w:t>
            </w:r>
          </w:p>
          <w:p>
            <w:pPr>
              <w:keepNext w:val="0"/>
              <w:keepLines w:val="0"/>
              <w:widowControl w:val="0"/>
              <w:suppressLineNumbers w:val="0"/>
              <w:spacing w:before="0" w:beforeAutospacing="0" w:after="0" w:afterAutospacing="0" w:line="240" w:lineRule="auto"/>
              <w:ind w:left="0" w:right="0"/>
              <w:jc w:val="both"/>
              <w:rPr>
                <w:rFonts w:hint="default" w:cs="宋体"/>
                <w:color w:val="000000"/>
                <w:kern w:val="2"/>
                <w:sz w:val="24"/>
                <w:lang w:val="en-US" w:eastAsia="zh-CN"/>
              </w:rPr>
            </w:pPr>
            <w:r>
              <w:rPr>
                <w:rFonts w:hint="eastAsia" w:cs="宋体"/>
                <w:color w:val="000000"/>
                <w:kern w:val="2"/>
                <w:sz w:val="24"/>
                <w:lang w:val="en-US" w:eastAsia="zh-CN"/>
              </w:rPr>
              <w:t>-区间：大于等于20万且小于等于50万</w:t>
            </w:r>
          </w:p>
          <w:p>
            <w:pPr>
              <w:keepNext w:val="0"/>
              <w:keepLines w:val="0"/>
              <w:widowControl w:val="0"/>
              <w:suppressLineNumbers w:val="0"/>
              <w:spacing w:before="0" w:beforeAutospacing="0" w:after="0" w:afterAutospacing="0" w:line="240" w:lineRule="auto"/>
              <w:ind w:left="0" w:right="0"/>
              <w:jc w:val="both"/>
              <w:rPr>
                <w:rFonts w:hint="eastAsia" w:cs="宋体"/>
                <w:color w:val="000000"/>
                <w:kern w:val="2"/>
                <w:sz w:val="24"/>
                <w:lang w:val="en-US" w:eastAsia="zh-CN"/>
              </w:rPr>
            </w:pPr>
            <w:r>
              <w:rPr>
                <w:rFonts w:hint="eastAsia" w:cs="宋体"/>
                <w:color w:val="000000"/>
                <w:kern w:val="2"/>
                <w:sz w:val="24"/>
                <w:lang w:val="en-US" w:eastAsia="zh-CN"/>
              </w:rPr>
              <w:t>-有值：有值</w:t>
            </w:r>
          </w:p>
          <w:p>
            <w:pPr>
              <w:keepNext w:val="0"/>
              <w:keepLines w:val="0"/>
              <w:widowControl w:val="0"/>
              <w:suppressLineNumbers w:val="0"/>
              <w:spacing w:before="0" w:beforeAutospacing="0" w:after="0" w:afterAutospacing="0" w:line="240" w:lineRule="auto"/>
              <w:ind w:left="0" w:right="0"/>
              <w:jc w:val="both"/>
              <w:rPr>
                <w:rFonts w:hint="default" w:ascii="宋体" w:hAnsi="宋体" w:cs="宋体"/>
                <w:color w:val="000000"/>
                <w:kern w:val="0"/>
                <w:sz w:val="24"/>
              </w:rPr>
            </w:pPr>
            <w:r>
              <w:rPr>
                <w:rFonts w:hint="eastAsia" w:cs="宋体"/>
                <w:color w:val="000000"/>
                <w:kern w:val="2"/>
                <w:sz w:val="24"/>
                <w:lang w:val="en-US" w:eastAsia="zh-CN"/>
              </w:rPr>
              <w:t>-没值：没值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8" w:type="dxa"/>
            <w:noWrap w:val="0"/>
            <w:vAlign w:val="top"/>
          </w:tcPr>
          <w:p>
            <w:pPr>
              <w:keepNext w:val="0"/>
              <w:keepLines w:val="0"/>
              <w:widowControl w:val="0"/>
              <w:suppressLineNumbers w:val="0"/>
              <w:spacing w:before="0" w:beforeAutospacing="0" w:after="0" w:afterAutospacing="0" w:line="240" w:lineRule="auto"/>
              <w:ind w:left="0" w:right="0"/>
              <w:jc w:val="both"/>
              <w:rPr>
                <w:rFonts w:hint="eastAsia" w:ascii="宋体" w:hAnsi="宋体" w:cs="宋体"/>
                <w:color w:val="000000"/>
                <w:kern w:val="0"/>
                <w:sz w:val="24"/>
              </w:rPr>
            </w:pPr>
            <w:r>
              <w:rPr>
                <w:rFonts w:hint="eastAsia" w:ascii="宋体" w:hAnsi="宋体" w:cs="宋体"/>
                <w:color w:val="000000"/>
                <w:kern w:val="0"/>
                <w:sz w:val="24"/>
              </w:rPr>
              <w:t>实际值</w:t>
            </w:r>
          </w:p>
        </w:tc>
        <w:tc>
          <w:tcPr>
            <w:tcW w:w="2280" w:type="dxa"/>
            <w:noWrap w:val="0"/>
            <w:vAlign w:val="top"/>
          </w:tcPr>
          <w:p>
            <w:pPr>
              <w:keepNext w:val="0"/>
              <w:keepLines w:val="0"/>
              <w:widowControl w:val="0"/>
              <w:suppressLineNumbers w:val="0"/>
              <w:spacing w:before="0" w:beforeAutospacing="0" w:after="0" w:afterAutospacing="0" w:line="240" w:lineRule="auto"/>
              <w:ind w:left="0" w:right="0"/>
              <w:jc w:val="both"/>
              <w:rPr>
                <w:rFonts w:hint="eastAsia" w:ascii="宋体" w:hAnsi="宋体" w:cs="宋体"/>
                <w:color w:val="000000"/>
                <w:kern w:val="0"/>
                <w:sz w:val="24"/>
              </w:rPr>
            </w:pPr>
          </w:p>
        </w:tc>
        <w:tc>
          <w:tcPr>
            <w:tcW w:w="1524" w:type="dxa"/>
            <w:noWrap w:val="0"/>
            <w:vAlign w:val="top"/>
          </w:tcPr>
          <w:p>
            <w:pPr>
              <w:keepNext w:val="0"/>
              <w:keepLines w:val="0"/>
              <w:widowControl w:val="0"/>
              <w:suppressLineNumbers w:val="0"/>
              <w:spacing w:before="0" w:beforeAutospacing="0" w:after="0" w:afterAutospacing="0" w:line="240" w:lineRule="auto"/>
              <w:ind w:left="0" w:right="0"/>
              <w:jc w:val="both"/>
              <w:rPr>
                <w:rFonts w:hint="eastAsia" w:ascii="宋体" w:hAnsi="宋体" w:cs="宋体"/>
                <w:color w:val="000000"/>
                <w:kern w:val="0"/>
                <w:sz w:val="24"/>
              </w:rPr>
            </w:pPr>
            <w:r>
              <w:rPr>
                <w:rFonts w:hint="eastAsia" w:ascii="宋体" w:hAnsi="宋体" w:cs="宋体"/>
                <w:color w:val="000000"/>
                <w:kern w:val="0"/>
                <w:sz w:val="24"/>
              </w:rPr>
              <w:t>数值</w:t>
            </w:r>
          </w:p>
        </w:tc>
        <w:tc>
          <w:tcPr>
            <w:tcW w:w="4822" w:type="dxa"/>
            <w:noWrap w:val="0"/>
            <w:vAlign w:val="top"/>
          </w:tcPr>
          <w:p>
            <w:pPr>
              <w:keepNext w:val="0"/>
              <w:keepLines w:val="0"/>
              <w:widowControl w:val="0"/>
              <w:suppressLineNumbers w:val="0"/>
              <w:spacing w:before="0" w:beforeAutospacing="0" w:after="0" w:afterAutospacing="0" w:line="240" w:lineRule="auto"/>
              <w:ind w:left="0" w:right="0"/>
              <w:jc w:val="both"/>
              <w:rPr>
                <w:rFonts w:hint="eastAsia" w:ascii="宋体" w:hAnsi="宋体" w:cs="宋体"/>
                <w:color w:val="000000"/>
                <w:kern w:val="0"/>
                <w:sz w:val="24"/>
              </w:rPr>
            </w:pPr>
            <w:r>
              <w:rPr>
                <w:rFonts w:hint="eastAsia" w:cs="宋体"/>
                <w:color w:val="000000"/>
                <w:kern w:val="0"/>
                <w:sz w:val="24"/>
                <w:lang w:val="en-US" w:eastAsia="zh-CN"/>
              </w:rPr>
              <w:t>1</w:t>
            </w:r>
            <w:r>
              <w:rPr>
                <w:rFonts w:hint="eastAsia" w:ascii="宋体" w:hAnsi="宋体" w:cs="宋体"/>
                <w:color w:val="000000"/>
                <w:kern w:val="0"/>
                <w:sz w:val="24"/>
              </w:rPr>
              <w:t>展示对应指标对应数据期间的实际值</w:t>
            </w:r>
          </w:p>
          <w:p>
            <w:pPr>
              <w:keepNext w:val="0"/>
              <w:keepLines w:val="0"/>
              <w:widowControl w:val="0"/>
              <w:suppressLineNumbers w:val="0"/>
              <w:spacing w:before="0" w:beforeAutospacing="0" w:after="0" w:afterAutospacing="0" w:line="240" w:lineRule="auto"/>
              <w:ind w:left="0" w:right="0"/>
              <w:jc w:val="both"/>
              <w:rPr>
                <w:rFonts w:hint="default" w:ascii="宋体" w:hAnsi="宋体" w:eastAsia="宋体" w:cs="宋体"/>
                <w:color w:val="000000"/>
                <w:kern w:val="0"/>
                <w:sz w:val="24"/>
                <w:lang w:val="en-US" w:eastAsia="zh-CN"/>
              </w:rPr>
            </w:pPr>
            <w:r>
              <w:rPr>
                <w:rFonts w:hint="eastAsia" w:cs="宋体"/>
                <w:color w:val="000000"/>
                <w:kern w:val="0"/>
                <w:sz w:val="24"/>
                <w:lang w:val="en-US" w:eastAsia="zh-CN"/>
              </w:rPr>
              <w:t>2如果预警频率跟指标的频率不一致，可能会多个数据期间都出现预警，则同时展示多个数据期间的实际值。例子：如果指标频率是月频，预警频率是半年，则如果监测到在2020年上半年，有1月、2月、4月的值都触发预警规则，则展示对应月份的实际值：50万,40万,54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8" w:type="dxa"/>
            <w:noWrap w:val="0"/>
            <w:vAlign w:val="top"/>
          </w:tcPr>
          <w:p>
            <w:pPr>
              <w:keepNext w:val="0"/>
              <w:keepLines w:val="0"/>
              <w:widowControl w:val="0"/>
              <w:suppressLineNumbers w:val="0"/>
              <w:spacing w:before="0" w:beforeAutospacing="0" w:after="0" w:afterAutospacing="0" w:line="240" w:lineRule="auto"/>
              <w:ind w:left="0" w:right="0"/>
              <w:jc w:val="both"/>
              <w:rPr>
                <w:rFonts w:hint="eastAsia" w:ascii="宋体" w:hAnsi="宋体" w:cs="宋体"/>
                <w:color w:val="000000"/>
                <w:kern w:val="0"/>
                <w:sz w:val="24"/>
              </w:rPr>
            </w:pPr>
            <w:r>
              <w:rPr>
                <w:rFonts w:hint="eastAsia" w:ascii="宋体" w:hAnsi="宋体" w:cs="宋体"/>
                <w:color w:val="000000"/>
                <w:kern w:val="0"/>
                <w:sz w:val="24"/>
              </w:rPr>
              <w:t>差值</w:t>
            </w:r>
          </w:p>
        </w:tc>
        <w:tc>
          <w:tcPr>
            <w:tcW w:w="2280" w:type="dxa"/>
            <w:noWrap w:val="0"/>
            <w:vAlign w:val="top"/>
          </w:tcPr>
          <w:p>
            <w:pPr>
              <w:keepNext w:val="0"/>
              <w:keepLines w:val="0"/>
              <w:widowControl w:val="0"/>
              <w:suppressLineNumbers w:val="0"/>
              <w:spacing w:before="0" w:beforeAutospacing="0" w:after="0" w:afterAutospacing="0" w:line="240" w:lineRule="auto"/>
              <w:ind w:left="0" w:right="0"/>
              <w:jc w:val="both"/>
              <w:rPr>
                <w:rFonts w:hint="eastAsia" w:ascii="宋体" w:hAnsi="宋体" w:cs="宋体"/>
                <w:color w:val="000000"/>
                <w:kern w:val="0"/>
                <w:sz w:val="24"/>
              </w:rPr>
            </w:pPr>
          </w:p>
        </w:tc>
        <w:tc>
          <w:tcPr>
            <w:tcW w:w="1524" w:type="dxa"/>
            <w:noWrap w:val="0"/>
            <w:vAlign w:val="top"/>
          </w:tcPr>
          <w:p>
            <w:pPr>
              <w:keepNext w:val="0"/>
              <w:keepLines w:val="0"/>
              <w:widowControl w:val="0"/>
              <w:suppressLineNumbers w:val="0"/>
              <w:spacing w:before="0" w:beforeAutospacing="0" w:after="0" w:afterAutospacing="0" w:line="240" w:lineRule="auto"/>
              <w:ind w:left="0" w:right="0"/>
              <w:jc w:val="both"/>
              <w:rPr>
                <w:rFonts w:hint="eastAsia" w:ascii="宋体" w:hAnsi="宋体" w:cs="宋体"/>
                <w:color w:val="000000"/>
                <w:kern w:val="0"/>
                <w:sz w:val="24"/>
              </w:rPr>
            </w:pPr>
            <w:r>
              <w:rPr>
                <w:rFonts w:hint="eastAsia" w:ascii="宋体" w:hAnsi="宋体" w:cs="宋体"/>
                <w:color w:val="000000"/>
                <w:kern w:val="0"/>
                <w:sz w:val="24"/>
              </w:rPr>
              <w:t>数值</w:t>
            </w:r>
          </w:p>
        </w:tc>
        <w:tc>
          <w:tcPr>
            <w:tcW w:w="4822" w:type="dxa"/>
            <w:noWrap w:val="0"/>
            <w:vAlign w:val="top"/>
          </w:tcPr>
          <w:p>
            <w:pPr>
              <w:keepNext w:val="0"/>
              <w:keepLines w:val="0"/>
              <w:widowControl w:val="0"/>
              <w:suppressLineNumbers w:val="0"/>
              <w:spacing w:before="0" w:beforeAutospacing="0" w:after="0" w:afterAutospacing="0" w:line="240" w:lineRule="auto"/>
              <w:ind w:left="0" w:right="0"/>
              <w:jc w:val="both"/>
              <w:rPr>
                <w:rFonts w:hint="eastAsia" w:ascii="宋体" w:hAnsi="宋体" w:cs="宋体"/>
                <w:color w:val="000000"/>
                <w:kern w:val="2"/>
                <w:sz w:val="24"/>
              </w:rPr>
            </w:pPr>
            <w:r>
              <w:rPr>
                <w:rFonts w:hint="eastAsia" w:cs="宋体"/>
                <w:color w:val="000000"/>
                <w:kern w:val="2"/>
                <w:sz w:val="24"/>
                <w:lang w:val="en-US" w:eastAsia="zh-CN"/>
              </w:rPr>
              <w:t>1</w:t>
            </w:r>
            <w:r>
              <w:rPr>
                <w:rFonts w:hint="eastAsia" w:cs="宋体"/>
                <w:color w:val="000000"/>
                <w:kern w:val="2"/>
                <w:sz w:val="24"/>
                <w:lang w:eastAsia="zh-CN"/>
              </w:rPr>
              <w:t>跟新增时所选运算规则有关，以下数字均为会根据设置的运算规则动态取值</w:t>
            </w:r>
            <w:r>
              <w:rPr>
                <w:rFonts w:hint="eastAsia" w:ascii="宋体" w:hAnsi="宋体" w:cs="宋体"/>
                <w:color w:val="000000"/>
                <w:kern w:val="2"/>
                <w:sz w:val="24"/>
              </w:rPr>
              <w:t>：</w:t>
            </w:r>
          </w:p>
          <w:p>
            <w:pPr>
              <w:keepNext w:val="0"/>
              <w:keepLines w:val="0"/>
              <w:widowControl w:val="0"/>
              <w:suppressLineNumbers w:val="0"/>
              <w:spacing w:before="0" w:beforeAutospacing="0" w:after="0" w:afterAutospacing="0" w:line="240" w:lineRule="auto"/>
              <w:ind w:left="0" w:right="0"/>
              <w:jc w:val="both"/>
              <w:rPr>
                <w:rFonts w:hint="default" w:cs="宋体"/>
                <w:color w:val="000000"/>
                <w:kern w:val="2"/>
                <w:sz w:val="24"/>
                <w:lang w:val="en-US" w:eastAsia="zh-CN"/>
              </w:rPr>
            </w:pPr>
            <w:r>
              <w:rPr>
                <w:rFonts w:hint="eastAsia" w:cs="宋体"/>
                <w:color w:val="000000"/>
                <w:kern w:val="2"/>
                <w:sz w:val="24"/>
                <w:lang w:val="en-US" w:eastAsia="zh-CN"/>
              </w:rPr>
              <w:t>-等于：显示0</w:t>
            </w:r>
          </w:p>
          <w:p>
            <w:pPr>
              <w:keepNext w:val="0"/>
              <w:keepLines w:val="0"/>
              <w:widowControl w:val="0"/>
              <w:suppressLineNumbers w:val="0"/>
              <w:spacing w:before="0" w:beforeAutospacing="0" w:after="0" w:afterAutospacing="0" w:line="240" w:lineRule="auto"/>
              <w:ind w:left="0" w:right="0"/>
              <w:jc w:val="both"/>
              <w:rPr>
                <w:rFonts w:hint="default" w:cs="宋体"/>
                <w:color w:val="000000"/>
                <w:kern w:val="2"/>
                <w:sz w:val="24"/>
                <w:lang w:val="en-US" w:eastAsia="zh-CN"/>
              </w:rPr>
            </w:pPr>
            <w:r>
              <w:rPr>
                <w:rFonts w:hint="eastAsia" w:cs="宋体"/>
                <w:color w:val="000000"/>
                <w:kern w:val="2"/>
                <w:sz w:val="24"/>
                <w:lang w:val="en-US" w:eastAsia="zh-CN"/>
              </w:rPr>
              <w:t>-不等于：显示实际值减去设置值的绝对值</w:t>
            </w:r>
          </w:p>
          <w:p>
            <w:pPr>
              <w:keepNext w:val="0"/>
              <w:keepLines w:val="0"/>
              <w:widowControl w:val="0"/>
              <w:suppressLineNumbers w:val="0"/>
              <w:spacing w:before="0" w:beforeAutospacing="0" w:after="0" w:afterAutospacing="0"/>
              <w:ind w:left="0" w:right="0"/>
              <w:jc w:val="both"/>
              <w:rPr>
                <w:rFonts w:hint="default" w:eastAsia="宋体"/>
                <w:lang w:val="en-US" w:eastAsia="zh-CN"/>
              </w:rPr>
            </w:pPr>
            <w:r>
              <w:rPr>
                <w:rFonts w:hint="eastAsia" w:ascii="宋体" w:hAnsi="宋体" w:cs="宋体"/>
                <w:color w:val="000000"/>
                <w:kern w:val="2"/>
                <w:sz w:val="24"/>
              </w:rPr>
              <w:t>-大于</w:t>
            </w:r>
            <w:r>
              <w:rPr>
                <w:rFonts w:hint="eastAsia" w:cs="宋体"/>
                <w:color w:val="000000"/>
                <w:kern w:val="2"/>
                <w:sz w:val="24"/>
                <w:lang w:eastAsia="zh-CN"/>
              </w:rPr>
              <w:t>：</w:t>
            </w:r>
            <w:r>
              <w:rPr>
                <w:rFonts w:hint="eastAsia" w:cs="宋体"/>
                <w:color w:val="000000"/>
                <w:kern w:val="2"/>
                <w:sz w:val="24"/>
                <w:lang w:val="en-US" w:eastAsia="zh-CN"/>
              </w:rPr>
              <w:t>显示实际值减去设置值的绝对值</w:t>
            </w:r>
          </w:p>
          <w:p>
            <w:pPr>
              <w:keepNext w:val="0"/>
              <w:keepLines w:val="0"/>
              <w:widowControl w:val="0"/>
              <w:suppressLineNumbers w:val="0"/>
              <w:spacing w:before="0" w:beforeAutospacing="0" w:after="0" w:afterAutospacing="0" w:line="240" w:lineRule="auto"/>
              <w:ind w:left="0" w:right="0"/>
              <w:jc w:val="both"/>
              <w:rPr>
                <w:rFonts w:hint="default" w:ascii="宋体" w:hAnsi="宋体" w:eastAsia="宋体" w:cs="宋体"/>
                <w:color w:val="000000"/>
                <w:kern w:val="2"/>
                <w:sz w:val="24"/>
                <w:lang w:val="en-US" w:eastAsia="zh-CN"/>
              </w:rPr>
            </w:pPr>
            <w:r>
              <w:rPr>
                <w:rFonts w:hint="eastAsia" w:ascii="宋体" w:hAnsi="宋体" w:cs="宋体"/>
                <w:color w:val="000000"/>
                <w:kern w:val="2"/>
                <w:sz w:val="24"/>
              </w:rPr>
              <w:t>-小于</w:t>
            </w:r>
            <w:r>
              <w:rPr>
                <w:rFonts w:hint="eastAsia" w:cs="宋体"/>
                <w:color w:val="000000"/>
                <w:kern w:val="2"/>
                <w:sz w:val="24"/>
                <w:lang w:eastAsia="zh-CN"/>
              </w:rPr>
              <w:t>：</w:t>
            </w:r>
            <w:r>
              <w:rPr>
                <w:rFonts w:hint="eastAsia" w:cs="宋体"/>
                <w:color w:val="000000"/>
                <w:kern w:val="2"/>
                <w:sz w:val="24"/>
                <w:lang w:val="en-US" w:eastAsia="zh-CN"/>
              </w:rPr>
              <w:t>显示实际值减去设置值的绝对值</w:t>
            </w:r>
          </w:p>
          <w:p>
            <w:pPr>
              <w:keepNext w:val="0"/>
              <w:keepLines w:val="0"/>
              <w:widowControl w:val="0"/>
              <w:suppressLineNumbers w:val="0"/>
              <w:spacing w:before="0" w:beforeAutospacing="0" w:after="0" w:afterAutospacing="0" w:line="240" w:lineRule="auto"/>
              <w:ind w:left="0" w:right="0"/>
              <w:jc w:val="both"/>
              <w:rPr>
                <w:rFonts w:hint="default" w:cs="宋体"/>
                <w:color w:val="000000"/>
                <w:kern w:val="2"/>
                <w:sz w:val="24"/>
                <w:lang w:val="en-US" w:eastAsia="zh-CN"/>
              </w:rPr>
            </w:pPr>
            <w:r>
              <w:rPr>
                <w:rFonts w:hint="eastAsia" w:cs="宋体"/>
                <w:color w:val="000000"/>
                <w:kern w:val="2"/>
                <w:sz w:val="24"/>
                <w:lang w:val="en-US" w:eastAsia="zh-CN"/>
              </w:rPr>
              <w:t>-区间：当实际值小于区间最小值时，显示显示实际值减去最小值的绝对值；当实际值大于区间最小值时，显示显示实际值减去最大值的绝对值；</w:t>
            </w:r>
          </w:p>
          <w:p>
            <w:pPr>
              <w:keepNext w:val="0"/>
              <w:keepLines w:val="0"/>
              <w:widowControl w:val="0"/>
              <w:suppressLineNumbers w:val="0"/>
              <w:spacing w:before="0" w:beforeAutospacing="0" w:after="0" w:afterAutospacing="0" w:line="240" w:lineRule="auto"/>
              <w:ind w:left="0" w:right="0"/>
              <w:jc w:val="both"/>
              <w:rPr>
                <w:rFonts w:hint="default" w:cs="宋体"/>
                <w:color w:val="000000"/>
                <w:kern w:val="2"/>
                <w:sz w:val="24"/>
                <w:lang w:val="en-US" w:eastAsia="zh-CN"/>
              </w:rPr>
            </w:pPr>
            <w:r>
              <w:rPr>
                <w:rFonts w:hint="eastAsia" w:cs="宋体"/>
                <w:color w:val="000000"/>
                <w:kern w:val="2"/>
                <w:sz w:val="24"/>
                <w:lang w:val="en-US" w:eastAsia="zh-CN"/>
              </w:rPr>
              <w:t>-有值：显示-</w:t>
            </w:r>
          </w:p>
          <w:p>
            <w:pPr>
              <w:keepNext w:val="0"/>
              <w:keepLines w:val="0"/>
              <w:widowControl w:val="0"/>
              <w:suppressLineNumbers w:val="0"/>
              <w:spacing w:before="0" w:beforeAutospacing="0" w:after="0" w:afterAutospacing="0" w:line="240" w:lineRule="auto"/>
              <w:ind w:left="0" w:right="0"/>
              <w:jc w:val="both"/>
              <w:rPr>
                <w:rFonts w:hint="eastAsia" w:cs="宋体"/>
                <w:color w:val="000000"/>
                <w:kern w:val="2"/>
                <w:sz w:val="24"/>
                <w:lang w:val="en-US" w:eastAsia="zh-CN"/>
              </w:rPr>
            </w:pPr>
            <w:r>
              <w:rPr>
                <w:rFonts w:hint="eastAsia" w:cs="宋体"/>
                <w:color w:val="000000"/>
                <w:kern w:val="2"/>
                <w:sz w:val="24"/>
                <w:lang w:val="en-US" w:eastAsia="zh-CN"/>
              </w:rPr>
              <w:t>-没值：显示-</w:t>
            </w:r>
          </w:p>
          <w:p>
            <w:pPr>
              <w:keepNext w:val="0"/>
              <w:keepLines w:val="0"/>
              <w:widowControl w:val="0"/>
              <w:suppressLineNumbers w:val="0"/>
              <w:spacing w:before="0" w:beforeAutospacing="0" w:after="0" w:afterAutospacing="0" w:line="240" w:lineRule="auto"/>
              <w:ind w:left="0" w:right="0"/>
              <w:jc w:val="both"/>
              <w:rPr>
                <w:rFonts w:hint="default" w:ascii="宋体" w:hAnsi="宋体" w:cs="宋体"/>
                <w:color w:val="000000"/>
                <w:kern w:val="0"/>
                <w:sz w:val="24"/>
              </w:rPr>
            </w:pPr>
            <w:r>
              <w:rPr>
                <w:rFonts w:hint="eastAsia" w:cs="宋体"/>
                <w:color w:val="000000"/>
                <w:kern w:val="2"/>
                <w:sz w:val="24"/>
                <w:lang w:val="en-US" w:eastAsia="zh-CN"/>
              </w:rPr>
              <w:t>2</w:t>
            </w:r>
            <w:r>
              <w:rPr>
                <w:rFonts w:hint="eastAsia" w:cs="宋体"/>
                <w:color w:val="000000"/>
                <w:kern w:val="0"/>
                <w:sz w:val="24"/>
                <w:lang w:val="en-US" w:eastAsia="zh-CN"/>
              </w:rPr>
              <w:t>如果预警频率跟指标的频率不一致，可能会多个数据期间都出现预警，则同时展示多个数据期间的差值。例子：如果指标频率是月频，预警频率是半年，则如果监测到在2020年上半年，有1月、2月、4月的值都触发预警规则，则展示对应月份的差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8" w:type="dxa"/>
            <w:noWrap w:val="0"/>
            <w:vAlign w:val="top"/>
          </w:tcPr>
          <w:p>
            <w:pPr>
              <w:keepNext w:val="0"/>
              <w:keepLines w:val="0"/>
              <w:widowControl w:val="0"/>
              <w:suppressLineNumbers w:val="0"/>
              <w:spacing w:before="0" w:beforeAutospacing="0" w:after="0" w:afterAutospacing="0" w:line="240" w:lineRule="auto"/>
              <w:ind w:left="0" w:right="0"/>
              <w:jc w:val="both"/>
              <w:rPr>
                <w:rFonts w:hint="eastAsia" w:ascii="宋体" w:hAnsi="宋体" w:eastAsia="宋体" w:cs="宋体"/>
                <w:color w:val="000000"/>
                <w:kern w:val="0"/>
                <w:sz w:val="24"/>
                <w:lang w:eastAsia="zh-CN"/>
              </w:rPr>
            </w:pPr>
            <w:r>
              <w:rPr>
                <w:rFonts w:hint="eastAsia" w:cs="宋体"/>
                <w:color w:val="000000"/>
                <w:kern w:val="0"/>
                <w:sz w:val="24"/>
                <w:lang w:eastAsia="zh-CN"/>
              </w:rPr>
              <w:t>预警生效时间</w:t>
            </w:r>
          </w:p>
        </w:tc>
        <w:tc>
          <w:tcPr>
            <w:tcW w:w="2280" w:type="dxa"/>
            <w:noWrap w:val="0"/>
            <w:vAlign w:val="top"/>
          </w:tcPr>
          <w:p>
            <w:pPr>
              <w:keepNext w:val="0"/>
              <w:keepLines w:val="0"/>
              <w:widowControl w:val="0"/>
              <w:suppressLineNumbers w:val="0"/>
              <w:spacing w:before="0" w:beforeAutospacing="0" w:after="0" w:afterAutospacing="0" w:line="240" w:lineRule="auto"/>
              <w:ind w:left="0" w:right="0"/>
              <w:jc w:val="both"/>
              <w:rPr>
                <w:rFonts w:hint="eastAsia" w:ascii="宋体" w:hAnsi="宋体" w:cs="宋体"/>
                <w:color w:val="000000"/>
                <w:kern w:val="0"/>
                <w:sz w:val="24"/>
              </w:rPr>
            </w:pPr>
          </w:p>
        </w:tc>
        <w:tc>
          <w:tcPr>
            <w:tcW w:w="1524" w:type="dxa"/>
            <w:noWrap w:val="0"/>
            <w:vAlign w:val="top"/>
          </w:tcPr>
          <w:p>
            <w:pPr>
              <w:keepNext w:val="0"/>
              <w:keepLines w:val="0"/>
              <w:widowControl w:val="0"/>
              <w:suppressLineNumbers w:val="0"/>
              <w:spacing w:before="0" w:beforeAutospacing="0" w:after="0" w:afterAutospacing="0" w:line="240" w:lineRule="auto"/>
              <w:ind w:left="0" w:leftChars="0" w:right="0" w:rightChars="0"/>
              <w:jc w:val="both"/>
              <w:rPr>
                <w:rFonts w:hint="eastAsia" w:ascii="宋体" w:hAnsi="宋体" w:eastAsia="宋体" w:cs="宋体"/>
                <w:color w:val="000000"/>
                <w:kern w:val="0"/>
                <w:sz w:val="24"/>
                <w:szCs w:val="24"/>
                <w:lang w:val="en-US" w:eastAsia="zh-CN" w:bidi="ar-SA"/>
              </w:rPr>
            </w:pPr>
            <w:r>
              <w:rPr>
                <w:rFonts w:hint="eastAsia" w:ascii="宋体" w:hAnsi="宋体" w:cs="宋体"/>
                <w:color w:val="000000"/>
                <w:kern w:val="0"/>
                <w:sz w:val="24"/>
              </w:rPr>
              <w:t>日期</w:t>
            </w:r>
          </w:p>
        </w:tc>
        <w:tc>
          <w:tcPr>
            <w:tcW w:w="4822" w:type="dxa"/>
            <w:noWrap w:val="0"/>
            <w:vAlign w:val="top"/>
          </w:tcPr>
          <w:p>
            <w:pPr>
              <w:keepNext w:val="0"/>
              <w:keepLines w:val="0"/>
              <w:widowControl w:val="0"/>
              <w:suppressLineNumbers w:val="0"/>
              <w:spacing w:before="0" w:beforeAutospacing="0" w:after="0" w:afterAutospacing="0" w:line="240" w:lineRule="auto"/>
              <w:ind w:left="0" w:leftChars="0" w:right="0" w:rightChars="0"/>
              <w:jc w:val="both"/>
              <w:rPr>
                <w:rFonts w:hint="eastAsia" w:ascii="宋体" w:hAnsi="宋体" w:cs="宋体"/>
                <w:color w:val="000000"/>
                <w:kern w:val="0"/>
                <w:sz w:val="24"/>
              </w:rPr>
            </w:pPr>
            <w:r>
              <w:rPr>
                <w:rFonts w:hint="eastAsia" w:cs="宋体"/>
                <w:color w:val="000000"/>
                <w:kern w:val="0"/>
                <w:sz w:val="24"/>
                <w:lang w:val="en-US" w:eastAsia="zh-CN"/>
              </w:rPr>
              <w:t>1</w:t>
            </w:r>
            <w:r>
              <w:rPr>
                <w:rFonts w:hint="eastAsia" w:ascii="宋体" w:hAnsi="宋体" w:cs="宋体"/>
                <w:color w:val="000000"/>
                <w:kern w:val="0"/>
                <w:sz w:val="24"/>
              </w:rPr>
              <w:t>日期格式为yyyy-mm-dd hh:mm</w:t>
            </w:r>
          </w:p>
          <w:p>
            <w:pPr>
              <w:keepNext w:val="0"/>
              <w:keepLines w:val="0"/>
              <w:widowControl w:val="0"/>
              <w:suppressLineNumbers w:val="0"/>
              <w:spacing w:before="0" w:beforeAutospacing="0" w:after="0" w:afterAutospacing="0" w:line="240" w:lineRule="auto"/>
              <w:ind w:left="0" w:leftChars="0" w:right="0" w:rightChars="0"/>
              <w:jc w:val="both"/>
              <w:rPr>
                <w:rFonts w:hint="eastAsia" w:ascii="宋体" w:hAnsi="宋体" w:cs="宋体"/>
                <w:color w:val="000000"/>
                <w:kern w:val="0"/>
                <w:sz w:val="24"/>
                <w:lang w:val="en-US" w:eastAsia="zh-CN"/>
              </w:rPr>
            </w:pPr>
            <w:r>
              <w:rPr>
                <w:rFonts w:hint="eastAsia" w:cs="宋体"/>
                <w:color w:val="000000"/>
                <w:kern w:val="0"/>
                <w:sz w:val="24"/>
                <w:lang w:val="en-US" w:eastAsia="zh-CN"/>
              </w:rPr>
              <w:t>2可排序，按照时间升序或降序排序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8" w:type="dxa"/>
            <w:noWrap w:val="0"/>
            <w:vAlign w:val="top"/>
          </w:tcPr>
          <w:p>
            <w:pPr>
              <w:keepNext w:val="0"/>
              <w:keepLines w:val="0"/>
              <w:widowControl w:val="0"/>
              <w:suppressLineNumbers w:val="0"/>
              <w:spacing w:before="0" w:beforeAutospacing="0" w:after="0" w:afterAutospacing="0" w:line="240" w:lineRule="auto"/>
              <w:ind w:left="0" w:right="0"/>
              <w:jc w:val="both"/>
              <w:rPr>
                <w:rFonts w:hint="eastAsia" w:ascii="宋体" w:hAnsi="宋体" w:eastAsia="宋体" w:cs="宋体"/>
                <w:color w:val="000000"/>
                <w:kern w:val="0"/>
                <w:sz w:val="24"/>
                <w:lang w:eastAsia="zh-CN"/>
              </w:rPr>
            </w:pPr>
            <w:r>
              <w:rPr>
                <w:rFonts w:hint="eastAsia" w:cs="宋体"/>
                <w:color w:val="000000"/>
                <w:kern w:val="0"/>
                <w:sz w:val="24"/>
                <w:lang w:eastAsia="zh-CN"/>
              </w:rPr>
              <w:t>预警失效时间</w:t>
            </w:r>
          </w:p>
        </w:tc>
        <w:tc>
          <w:tcPr>
            <w:tcW w:w="2280" w:type="dxa"/>
            <w:noWrap w:val="0"/>
            <w:vAlign w:val="top"/>
          </w:tcPr>
          <w:p>
            <w:pPr>
              <w:keepNext w:val="0"/>
              <w:keepLines w:val="0"/>
              <w:widowControl w:val="0"/>
              <w:suppressLineNumbers w:val="0"/>
              <w:spacing w:before="0" w:beforeAutospacing="0" w:after="0" w:afterAutospacing="0" w:line="240" w:lineRule="auto"/>
              <w:ind w:left="0" w:right="0"/>
              <w:jc w:val="both"/>
              <w:rPr>
                <w:rFonts w:hint="eastAsia" w:ascii="宋体" w:hAnsi="宋体" w:cs="宋体"/>
                <w:color w:val="000000"/>
                <w:kern w:val="0"/>
                <w:sz w:val="24"/>
              </w:rPr>
            </w:pPr>
          </w:p>
        </w:tc>
        <w:tc>
          <w:tcPr>
            <w:tcW w:w="1524" w:type="dxa"/>
            <w:noWrap w:val="0"/>
            <w:vAlign w:val="top"/>
          </w:tcPr>
          <w:p>
            <w:pPr>
              <w:keepNext w:val="0"/>
              <w:keepLines w:val="0"/>
              <w:widowControl w:val="0"/>
              <w:suppressLineNumbers w:val="0"/>
              <w:spacing w:before="0" w:beforeAutospacing="0" w:after="0" w:afterAutospacing="0" w:line="240" w:lineRule="auto"/>
              <w:ind w:left="0" w:leftChars="0" w:right="0" w:rightChars="0"/>
              <w:jc w:val="both"/>
              <w:rPr>
                <w:rFonts w:hint="eastAsia" w:ascii="宋体" w:hAnsi="宋体" w:eastAsia="宋体" w:cs="宋体"/>
                <w:color w:val="000000"/>
                <w:kern w:val="0"/>
                <w:sz w:val="24"/>
                <w:szCs w:val="24"/>
                <w:lang w:val="en-US" w:eastAsia="zh-CN" w:bidi="ar-SA"/>
              </w:rPr>
            </w:pPr>
            <w:r>
              <w:rPr>
                <w:rFonts w:hint="eastAsia" w:ascii="宋体" w:hAnsi="宋体" w:cs="宋体"/>
                <w:color w:val="000000"/>
                <w:kern w:val="0"/>
                <w:sz w:val="24"/>
              </w:rPr>
              <w:t>日期</w:t>
            </w:r>
          </w:p>
        </w:tc>
        <w:tc>
          <w:tcPr>
            <w:tcW w:w="4822" w:type="dxa"/>
            <w:noWrap w:val="0"/>
            <w:vAlign w:val="top"/>
          </w:tcPr>
          <w:p>
            <w:pPr>
              <w:keepNext w:val="0"/>
              <w:keepLines w:val="0"/>
              <w:widowControl w:val="0"/>
              <w:suppressLineNumbers w:val="0"/>
              <w:spacing w:before="0" w:beforeAutospacing="0" w:after="0" w:afterAutospacing="0" w:line="240" w:lineRule="auto"/>
              <w:ind w:left="0" w:leftChars="0" w:right="0" w:rightChars="0"/>
              <w:jc w:val="both"/>
              <w:rPr>
                <w:rFonts w:hint="eastAsia" w:ascii="宋体" w:hAnsi="宋体" w:cs="宋体"/>
                <w:color w:val="000000"/>
                <w:kern w:val="0"/>
                <w:sz w:val="24"/>
              </w:rPr>
            </w:pPr>
            <w:r>
              <w:rPr>
                <w:rFonts w:hint="eastAsia" w:cs="宋体"/>
                <w:color w:val="000000"/>
                <w:kern w:val="0"/>
                <w:sz w:val="24"/>
                <w:lang w:val="en-US" w:eastAsia="zh-CN"/>
              </w:rPr>
              <w:t>1</w:t>
            </w:r>
            <w:r>
              <w:rPr>
                <w:rFonts w:hint="eastAsia" w:ascii="宋体" w:hAnsi="宋体" w:cs="宋体"/>
                <w:color w:val="000000"/>
                <w:kern w:val="0"/>
                <w:sz w:val="24"/>
              </w:rPr>
              <w:t>日期格式为yyyy-mm-dd hh:mm</w:t>
            </w:r>
          </w:p>
          <w:p>
            <w:pPr>
              <w:keepNext w:val="0"/>
              <w:keepLines w:val="0"/>
              <w:widowControl w:val="0"/>
              <w:suppressLineNumbers w:val="0"/>
              <w:spacing w:before="0" w:beforeAutospacing="0" w:after="0" w:afterAutospacing="0" w:line="240" w:lineRule="auto"/>
              <w:ind w:left="0" w:leftChars="0" w:right="0" w:rightChars="0"/>
              <w:jc w:val="both"/>
              <w:rPr>
                <w:rFonts w:hint="eastAsia" w:ascii="宋体" w:hAnsi="宋体" w:cs="宋体"/>
                <w:color w:val="000000"/>
                <w:kern w:val="0"/>
                <w:sz w:val="24"/>
                <w:lang w:val="en-US" w:eastAsia="zh-CN"/>
              </w:rPr>
            </w:pPr>
            <w:r>
              <w:rPr>
                <w:rFonts w:hint="eastAsia" w:cs="宋体"/>
                <w:color w:val="000000"/>
                <w:kern w:val="0"/>
                <w:sz w:val="24"/>
                <w:lang w:val="en-US" w:eastAsia="zh-CN"/>
              </w:rPr>
              <w:t>2可排序，按照时间升序或降序排序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8" w:type="dxa"/>
            <w:noWrap w:val="0"/>
            <w:vAlign w:val="top"/>
          </w:tcPr>
          <w:p>
            <w:pPr>
              <w:keepNext w:val="0"/>
              <w:keepLines w:val="0"/>
              <w:widowControl w:val="0"/>
              <w:suppressLineNumbers w:val="0"/>
              <w:spacing w:before="0" w:beforeAutospacing="0" w:after="0" w:afterAutospacing="0" w:line="240" w:lineRule="auto"/>
              <w:ind w:left="0" w:right="0"/>
              <w:jc w:val="both"/>
              <w:rPr>
                <w:rFonts w:hint="eastAsia" w:ascii="宋体" w:hAnsi="宋体" w:cs="宋体"/>
                <w:color w:val="000000"/>
                <w:kern w:val="0"/>
                <w:sz w:val="24"/>
              </w:rPr>
            </w:pPr>
            <w:r>
              <w:rPr>
                <w:rFonts w:hint="eastAsia" w:ascii="宋体" w:hAnsi="宋体" w:cs="宋体"/>
                <w:color w:val="000000"/>
                <w:kern w:val="0"/>
                <w:sz w:val="24"/>
              </w:rPr>
              <w:t>创建时间</w:t>
            </w:r>
          </w:p>
        </w:tc>
        <w:tc>
          <w:tcPr>
            <w:tcW w:w="2280" w:type="dxa"/>
            <w:noWrap w:val="0"/>
            <w:vAlign w:val="top"/>
          </w:tcPr>
          <w:p>
            <w:pPr>
              <w:keepNext w:val="0"/>
              <w:keepLines w:val="0"/>
              <w:widowControl w:val="0"/>
              <w:suppressLineNumbers w:val="0"/>
              <w:spacing w:before="0" w:beforeAutospacing="0" w:after="0" w:afterAutospacing="0" w:line="240" w:lineRule="auto"/>
              <w:ind w:left="0" w:right="0"/>
              <w:jc w:val="both"/>
              <w:rPr>
                <w:rFonts w:hint="eastAsia" w:ascii="宋体" w:hAnsi="宋体" w:cs="宋体"/>
                <w:color w:val="000000"/>
                <w:kern w:val="0"/>
                <w:sz w:val="24"/>
              </w:rPr>
            </w:pPr>
          </w:p>
        </w:tc>
        <w:tc>
          <w:tcPr>
            <w:tcW w:w="1524" w:type="dxa"/>
            <w:noWrap w:val="0"/>
            <w:vAlign w:val="top"/>
          </w:tcPr>
          <w:p>
            <w:pPr>
              <w:keepNext w:val="0"/>
              <w:keepLines w:val="0"/>
              <w:widowControl w:val="0"/>
              <w:suppressLineNumbers w:val="0"/>
              <w:spacing w:before="0" w:beforeAutospacing="0" w:after="0" w:afterAutospacing="0" w:line="240" w:lineRule="auto"/>
              <w:ind w:left="0" w:right="0"/>
              <w:jc w:val="both"/>
              <w:rPr>
                <w:rFonts w:hint="eastAsia" w:ascii="宋体" w:hAnsi="宋体" w:cs="宋体"/>
                <w:color w:val="000000"/>
                <w:kern w:val="0"/>
                <w:sz w:val="24"/>
              </w:rPr>
            </w:pPr>
            <w:r>
              <w:rPr>
                <w:rFonts w:hint="eastAsia" w:ascii="宋体" w:hAnsi="宋体" w:cs="宋体"/>
                <w:color w:val="000000"/>
                <w:kern w:val="0"/>
                <w:sz w:val="24"/>
              </w:rPr>
              <w:t>日期</w:t>
            </w:r>
          </w:p>
        </w:tc>
        <w:tc>
          <w:tcPr>
            <w:tcW w:w="4822" w:type="dxa"/>
            <w:noWrap w:val="0"/>
            <w:vAlign w:val="top"/>
          </w:tcPr>
          <w:p>
            <w:pPr>
              <w:keepNext w:val="0"/>
              <w:keepLines w:val="0"/>
              <w:widowControl w:val="0"/>
              <w:suppressLineNumbers w:val="0"/>
              <w:spacing w:before="0" w:beforeAutospacing="0" w:after="0" w:afterAutospacing="0" w:line="240" w:lineRule="auto"/>
              <w:ind w:left="0" w:right="0"/>
              <w:jc w:val="both"/>
              <w:rPr>
                <w:rFonts w:hint="eastAsia" w:ascii="宋体" w:hAnsi="宋体" w:cs="宋体"/>
                <w:color w:val="000000"/>
                <w:kern w:val="0"/>
                <w:sz w:val="24"/>
              </w:rPr>
            </w:pPr>
            <w:r>
              <w:rPr>
                <w:rFonts w:hint="eastAsia" w:cs="宋体"/>
                <w:color w:val="000000"/>
                <w:kern w:val="0"/>
                <w:sz w:val="24"/>
                <w:lang w:val="en-US" w:eastAsia="zh-CN"/>
              </w:rPr>
              <w:t>1</w:t>
            </w:r>
            <w:r>
              <w:rPr>
                <w:rFonts w:hint="eastAsia" w:ascii="宋体" w:hAnsi="宋体" w:cs="宋体"/>
                <w:color w:val="000000"/>
                <w:kern w:val="0"/>
                <w:sz w:val="24"/>
              </w:rPr>
              <w:t>日期格式为yyyy-mm-dd hh:mm</w:t>
            </w:r>
          </w:p>
          <w:p>
            <w:pPr>
              <w:keepNext w:val="0"/>
              <w:keepLines w:val="0"/>
              <w:widowControl w:val="0"/>
              <w:suppressLineNumbers w:val="0"/>
              <w:spacing w:before="0" w:beforeAutospacing="0" w:after="0" w:afterAutospacing="0" w:line="240" w:lineRule="auto"/>
              <w:ind w:left="0" w:right="0"/>
              <w:jc w:val="both"/>
              <w:rPr>
                <w:rFonts w:hint="eastAsia" w:ascii="宋体" w:hAnsi="宋体" w:eastAsia="宋体" w:cs="宋体"/>
                <w:color w:val="000000"/>
                <w:kern w:val="0"/>
                <w:sz w:val="24"/>
                <w:lang w:val="en-US" w:eastAsia="zh-CN"/>
              </w:rPr>
            </w:pPr>
            <w:r>
              <w:rPr>
                <w:rFonts w:hint="eastAsia" w:cs="宋体"/>
                <w:color w:val="000000"/>
                <w:kern w:val="0"/>
                <w:sz w:val="24"/>
                <w:lang w:val="en-US" w:eastAsia="zh-CN"/>
              </w:rPr>
              <w:t>2可排序，按照时间升序或降序排序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8" w:type="dxa"/>
            <w:noWrap w:val="0"/>
            <w:vAlign w:val="top"/>
          </w:tcPr>
          <w:p>
            <w:pPr>
              <w:keepNext w:val="0"/>
              <w:keepLines w:val="0"/>
              <w:widowControl w:val="0"/>
              <w:suppressLineNumbers w:val="0"/>
              <w:spacing w:before="0" w:beforeAutospacing="0" w:after="0" w:afterAutospacing="0" w:line="240" w:lineRule="auto"/>
              <w:ind w:left="0" w:right="0"/>
              <w:jc w:val="both"/>
              <w:rPr>
                <w:rFonts w:hint="eastAsia" w:ascii="宋体" w:hAnsi="宋体" w:eastAsia="宋体" w:cs="宋体"/>
                <w:color w:val="000000"/>
                <w:kern w:val="0"/>
                <w:sz w:val="24"/>
                <w:lang w:eastAsia="zh-CN"/>
              </w:rPr>
            </w:pPr>
            <w:r>
              <w:rPr>
                <w:rFonts w:hint="eastAsia" w:cs="宋体"/>
                <w:color w:val="000000"/>
                <w:kern w:val="0"/>
                <w:sz w:val="24"/>
                <w:lang w:eastAsia="zh-CN"/>
              </w:rPr>
              <w:t>更新时间</w:t>
            </w:r>
          </w:p>
        </w:tc>
        <w:tc>
          <w:tcPr>
            <w:tcW w:w="2280" w:type="dxa"/>
            <w:noWrap w:val="0"/>
            <w:vAlign w:val="top"/>
          </w:tcPr>
          <w:p>
            <w:pPr>
              <w:keepNext w:val="0"/>
              <w:keepLines w:val="0"/>
              <w:widowControl w:val="0"/>
              <w:suppressLineNumbers w:val="0"/>
              <w:spacing w:before="0" w:beforeAutospacing="0" w:after="0" w:afterAutospacing="0" w:line="240" w:lineRule="auto"/>
              <w:ind w:left="0" w:right="0"/>
              <w:jc w:val="both"/>
              <w:rPr>
                <w:rFonts w:hint="eastAsia" w:ascii="宋体" w:hAnsi="宋体" w:cs="宋体"/>
                <w:color w:val="000000"/>
                <w:kern w:val="0"/>
                <w:sz w:val="24"/>
              </w:rPr>
            </w:pPr>
          </w:p>
        </w:tc>
        <w:tc>
          <w:tcPr>
            <w:tcW w:w="1524" w:type="dxa"/>
            <w:noWrap w:val="0"/>
            <w:vAlign w:val="top"/>
          </w:tcPr>
          <w:p>
            <w:pPr>
              <w:keepNext w:val="0"/>
              <w:keepLines w:val="0"/>
              <w:widowControl w:val="0"/>
              <w:suppressLineNumbers w:val="0"/>
              <w:spacing w:before="0" w:beforeAutospacing="0" w:after="0" w:afterAutospacing="0" w:line="240" w:lineRule="auto"/>
              <w:ind w:left="0" w:leftChars="0" w:right="0" w:rightChars="0"/>
              <w:jc w:val="both"/>
              <w:rPr>
                <w:rFonts w:hint="eastAsia" w:ascii="宋体" w:hAnsi="宋体" w:eastAsia="宋体" w:cs="宋体"/>
                <w:color w:val="000000"/>
                <w:kern w:val="0"/>
                <w:sz w:val="24"/>
                <w:szCs w:val="24"/>
                <w:lang w:val="en-US" w:eastAsia="zh-CN" w:bidi="ar-SA"/>
              </w:rPr>
            </w:pPr>
            <w:r>
              <w:rPr>
                <w:rFonts w:hint="eastAsia" w:ascii="宋体" w:hAnsi="宋体" w:cs="宋体"/>
                <w:color w:val="000000"/>
                <w:kern w:val="0"/>
                <w:sz w:val="24"/>
              </w:rPr>
              <w:t>日期</w:t>
            </w:r>
          </w:p>
        </w:tc>
        <w:tc>
          <w:tcPr>
            <w:tcW w:w="4822" w:type="dxa"/>
            <w:noWrap w:val="0"/>
            <w:vAlign w:val="top"/>
          </w:tcPr>
          <w:p>
            <w:pPr>
              <w:keepNext w:val="0"/>
              <w:keepLines w:val="0"/>
              <w:widowControl w:val="0"/>
              <w:suppressLineNumbers w:val="0"/>
              <w:spacing w:before="0" w:beforeAutospacing="0" w:after="0" w:afterAutospacing="0" w:line="240" w:lineRule="auto"/>
              <w:ind w:left="0" w:leftChars="0" w:right="0" w:rightChars="0"/>
              <w:jc w:val="both"/>
              <w:rPr>
                <w:rFonts w:hint="eastAsia" w:ascii="宋体" w:hAnsi="宋体" w:cs="宋体"/>
                <w:color w:val="000000"/>
                <w:kern w:val="0"/>
                <w:sz w:val="24"/>
              </w:rPr>
            </w:pPr>
            <w:r>
              <w:rPr>
                <w:rFonts w:hint="eastAsia" w:cs="宋体"/>
                <w:color w:val="000000"/>
                <w:kern w:val="0"/>
                <w:sz w:val="24"/>
                <w:lang w:val="en-US" w:eastAsia="zh-CN"/>
              </w:rPr>
              <w:t>1</w:t>
            </w:r>
            <w:r>
              <w:rPr>
                <w:rFonts w:hint="eastAsia" w:ascii="宋体" w:hAnsi="宋体" w:cs="宋体"/>
                <w:color w:val="000000"/>
                <w:kern w:val="0"/>
                <w:sz w:val="24"/>
              </w:rPr>
              <w:t>日期格式为yyyy-mm-dd hh:mm</w:t>
            </w:r>
          </w:p>
          <w:p>
            <w:pPr>
              <w:keepNext w:val="0"/>
              <w:keepLines w:val="0"/>
              <w:widowControl w:val="0"/>
              <w:suppressLineNumbers w:val="0"/>
              <w:spacing w:before="0" w:beforeAutospacing="0" w:after="0" w:afterAutospacing="0" w:line="240" w:lineRule="auto"/>
              <w:ind w:left="0" w:leftChars="0" w:right="0" w:rightChars="0"/>
              <w:jc w:val="both"/>
              <w:rPr>
                <w:rFonts w:hint="eastAsia" w:cs="宋体"/>
                <w:color w:val="000000"/>
                <w:kern w:val="0"/>
                <w:sz w:val="24"/>
                <w:lang w:val="en-US" w:eastAsia="zh-CN"/>
              </w:rPr>
            </w:pPr>
            <w:r>
              <w:rPr>
                <w:rFonts w:hint="eastAsia" w:cs="宋体"/>
                <w:color w:val="000000"/>
                <w:kern w:val="0"/>
                <w:sz w:val="24"/>
                <w:lang w:val="en-US" w:eastAsia="zh-CN"/>
              </w:rPr>
              <w:t>2 任务刚创建，则更新时间同创建时间，当发起追踪时，更新时间会做更新</w:t>
            </w:r>
          </w:p>
          <w:p>
            <w:pPr>
              <w:keepNext w:val="0"/>
              <w:keepLines w:val="0"/>
              <w:widowControl w:val="0"/>
              <w:suppressLineNumbers w:val="0"/>
              <w:spacing w:before="0" w:beforeAutospacing="0" w:after="0" w:afterAutospacing="0" w:line="240" w:lineRule="auto"/>
              <w:ind w:left="0" w:leftChars="0" w:right="0" w:rightChars="0"/>
              <w:jc w:val="both"/>
              <w:rPr>
                <w:rFonts w:hint="default" w:cs="宋体"/>
                <w:color w:val="000000"/>
                <w:kern w:val="0"/>
                <w:sz w:val="24"/>
                <w:lang w:val="en-US" w:eastAsia="zh-CN"/>
              </w:rPr>
            </w:pPr>
            <w:r>
              <w:rPr>
                <w:rFonts w:hint="eastAsia" w:cs="宋体"/>
                <w:color w:val="000000"/>
                <w:kern w:val="0"/>
                <w:sz w:val="24"/>
                <w:lang w:val="en-US" w:eastAsia="zh-CN"/>
              </w:rPr>
              <w:t>3可排序，按照时间升序或降序排序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8" w:type="dxa"/>
            <w:noWrap w:val="0"/>
            <w:vAlign w:val="top"/>
          </w:tcPr>
          <w:p>
            <w:pPr>
              <w:keepNext w:val="0"/>
              <w:keepLines w:val="0"/>
              <w:widowControl w:val="0"/>
              <w:suppressLineNumbers w:val="0"/>
              <w:spacing w:before="0" w:beforeAutospacing="0" w:after="0" w:afterAutospacing="0" w:line="240" w:lineRule="auto"/>
              <w:ind w:left="0" w:right="0"/>
              <w:jc w:val="both"/>
              <w:rPr>
                <w:rFonts w:hint="eastAsia" w:ascii="宋体" w:hAnsi="宋体" w:cs="宋体"/>
                <w:color w:val="000000"/>
                <w:kern w:val="0"/>
                <w:sz w:val="24"/>
              </w:rPr>
            </w:pPr>
            <w:r>
              <w:rPr>
                <w:rFonts w:hint="eastAsia" w:ascii="宋体" w:hAnsi="宋体" w:cs="宋体"/>
                <w:color w:val="000000"/>
                <w:kern w:val="0"/>
                <w:sz w:val="24"/>
              </w:rPr>
              <w:t>操作</w:t>
            </w:r>
          </w:p>
        </w:tc>
        <w:tc>
          <w:tcPr>
            <w:tcW w:w="2280" w:type="dxa"/>
            <w:noWrap w:val="0"/>
            <w:vAlign w:val="top"/>
          </w:tcPr>
          <w:p>
            <w:pPr>
              <w:keepNext w:val="0"/>
              <w:keepLines w:val="0"/>
              <w:widowControl w:val="0"/>
              <w:suppressLineNumbers w:val="0"/>
              <w:spacing w:before="0" w:beforeAutospacing="0" w:after="0" w:afterAutospacing="0" w:line="240" w:lineRule="auto"/>
              <w:ind w:left="0" w:right="0"/>
              <w:jc w:val="both"/>
              <w:rPr>
                <w:rFonts w:hint="eastAsia" w:ascii="宋体" w:hAnsi="宋体" w:cs="宋体"/>
                <w:color w:val="000000"/>
                <w:kern w:val="0"/>
                <w:sz w:val="24"/>
              </w:rPr>
            </w:pPr>
          </w:p>
        </w:tc>
        <w:tc>
          <w:tcPr>
            <w:tcW w:w="1524" w:type="dxa"/>
            <w:noWrap w:val="0"/>
            <w:vAlign w:val="top"/>
          </w:tcPr>
          <w:p>
            <w:pPr>
              <w:keepNext w:val="0"/>
              <w:keepLines w:val="0"/>
              <w:widowControl w:val="0"/>
              <w:suppressLineNumbers w:val="0"/>
              <w:spacing w:before="0" w:beforeAutospacing="0" w:after="0" w:afterAutospacing="0" w:line="240" w:lineRule="auto"/>
              <w:ind w:left="0" w:right="0"/>
              <w:jc w:val="both"/>
              <w:rPr>
                <w:rFonts w:hint="eastAsia" w:ascii="宋体" w:hAnsi="宋体" w:cs="宋体"/>
                <w:color w:val="000000"/>
                <w:kern w:val="0"/>
                <w:sz w:val="24"/>
              </w:rPr>
            </w:pPr>
            <w:r>
              <w:rPr>
                <w:rFonts w:hint="eastAsia" w:ascii="宋体" w:hAnsi="宋体" w:cs="宋体"/>
                <w:color w:val="000000"/>
                <w:kern w:val="0"/>
                <w:sz w:val="24"/>
              </w:rPr>
              <w:t>按钮</w:t>
            </w:r>
          </w:p>
        </w:tc>
        <w:tc>
          <w:tcPr>
            <w:tcW w:w="4822" w:type="dxa"/>
            <w:noWrap w:val="0"/>
            <w:vAlign w:val="top"/>
          </w:tcPr>
          <w:p>
            <w:pPr>
              <w:keepNext w:val="0"/>
              <w:keepLines w:val="0"/>
              <w:widowControl w:val="0"/>
              <w:suppressLineNumbers w:val="0"/>
              <w:spacing w:before="0" w:beforeAutospacing="0" w:after="0" w:afterAutospacing="0" w:line="240" w:lineRule="auto"/>
              <w:ind w:left="0" w:right="0"/>
              <w:jc w:val="both"/>
              <w:rPr>
                <w:rFonts w:hint="eastAsia" w:ascii="宋体" w:hAnsi="宋体" w:cs="宋体"/>
                <w:color w:val="000000"/>
                <w:kern w:val="0"/>
                <w:sz w:val="24"/>
              </w:rPr>
            </w:pPr>
            <w:r>
              <w:rPr>
                <w:rFonts w:hint="eastAsia" w:ascii="宋体" w:hAnsi="宋体" w:cs="宋体"/>
                <w:color w:val="000000"/>
                <w:kern w:val="0"/>
                <w:sz w:val="24"/>
              </w:rPr>
              <w:t>包括：</w:t>
            </w:r>
          </w:p>
          <w:p>
            <w:pPr>
              <w:keepNext w:val="0"/>
              <w:keepLines w:val="0"/>
              <w:widowControl w:val="0"/>
              <w:suppressLineNumbers w:val="0"/>
              <w:spacing w:before="0" w:beforeAutospacing="0" w:after="0" w:afterAutospacing="0" w:line="240" w:lineRule="auto"/>
              <w:ind w:left="0" w:right="0"/>
              <w:jc w:val="both"/>
              <w:rPr>
                <w:rFonts w:hint="default" w:ascii="宋体" w:hAnsi="宋体" w:cs="宋体"/>
                <w:color w:val="000000"/>
                <w:kern w:val="0"/>
                <w:sz w:val="24"/>
              </w:rPr>
            </w:pPr>
            <w:r>
              <w:rPr>
                <w:rFonts w:hint="eastAsia" w:ascii="宋体" w:hAnsi="宋体" w:cs="宋体"/>
                <w:color w:val="000000"/>
                <w:kern w:val="0"/>
                <w:sz w:val="24"/>
              </w:rPr>
              <w:t>-追踪</w:t>
            </w:r>
          </w:p>
        </w:tc>
      </w:tr>
    </w:tbl>
    <w:p>
      <w:pPr>
        <w:pStyle w:val="6"/>
        <w:bidi w:val="0"/>
        <w:rPr>
          <w:rFonts w:hint="eastAsia"/>
          <w:lang w:val="en-US" w:eastAsia="zh-CN"/>
        </w:rPr>
      </w:pPr>
      <w:r>
        <w:rPr>
          <w:rFonts w:hint="eastAsia"/>
          <w:lang w:val="en-US" w:eastAsia="zh-CN"/>
        </w:rPr>
        <w:t>操作</w:t>
      </w:r>
    </w:p>
    <w:p>
      <w:pPr>
        <w:pStyle w:val="7"/>
        <w:numPr>
          <w:ilvl w:val="5"/>
          <w:numId w:val="42"/>
        </w:numPr>
        <w:bidi w:val="0"/>
        <w:ind w:left="1152" w:leftChars="0" w:hanging="1152" w:firstLineChars="0"/>
        <w:rPr>
          <w:lang w:val="en-US" w:eastAsia="zh-CN"/>
        </w:rPr>
      </w:pPr>
      <w:r>
        <w:rPr>
          <w:rFonts w:hint="eastAsia"/>
          <w:lang w:val="en-US" w:eastAsia="zh-CN"/>
        </w:rPr>
        <w:t>查询</w:t>
      </w:r>
    </w:p>
    <w:p>
      <w:pPr>
        <w:widowControl w:val="0"/>
        <w:spacing w:after="160" w:line="259" w:lineRule="auto"/>
        <w:ind w:firstLine="420"/>
        <w:jc w:val="both"/>
        <w:rPr>
          <w:rFonts w:hint="eastAsia" w:ascii="Times New Roman" w:hAnsi="Times New Roman" w:cs="Times New Roman"/>
          <w:kern w:val="2"/>
          <w:sz w:val="24"/>
        </w:rPr>
      </w:pPr>
      <w:r>
        <w:rPr>
          <w:rFonts w:hint="eastAsia" w:ascii="Times New Roman" w:hAnsi="Times New Roman" w:cs="Times New Roman"/>
          <w:bCs/>
          <w:kern w:val="44"/>
          <w:sz w:val="24"/>
        </w:rPr>
        <w:t>点击列表上方“查询”按钮后刷新页面，展示根据筛选条件展示符合条件的数据。</w:t>
      </w:r>
    </w:p>
    <w:p>
      <w:pPr>
        <w:pStyle w:val="7"/>
        <w:numPr>
          <w:ilvl w:val="5"/>
          <w:numId w:val="42"/>
        </w:numPr>
        <w:bidi w:val="0"/>
        <w:ind w:left="1152" w:leftChars="0" w:hanging="1152" w:firstLineChars="0"/>
        <w:rPr>
          <w:rFonts w:hint="eastAsia"/>
          <w:lang w:val="en-US" w:eastAsia="zh-CN"/>
        </w:rPr>
      </w:pPr>
      <w:r>
        <w:rPr>
          <w:rFonts w:hint="eastAsia"/>
          <w:lang w:val="en-US" w:eastAsia="zh-CN"/>
        </w:rPr>
        <w:t>重置</w:t>
      </w:r>
    </w:p>
    <w:p>
      <w:pPr>
        <w:widowControl w:val="0"/>
        <w:spacing w:after="160" w:line="259" w:lineRule="auto"/>
        <w:ind w:firstLine="420"/>
        <w:jc w:val="both"/>
        <w:rPr>
          <w:rFonts w:hint="eastAsia" w:ascii="Times New Roman" w:hAnsi="Times New Roman" w:cs="Times New Roman"/>
          <w:kern w:val="2"/>
          <w:sz w:val="24"/>
        </w:rPr>
      </w:pPr>
      <w:r>
        <w:rPr>
          <w:rFonts w:hint="eastAsia" w:ascii="Times New Roman" w:hAnsi="Times New Roman" w:cs="Times New Roman"/>
          <w:bCs/>
          <w:kern w:val="44"/>
          <w:sz w:val="24"/>
        </w:rPr>
        <w:t>点击列表上方“重置”按钮后清空筛选条件并刷新页面展示用户有权限看到的所有数据。</w:t>
      </w:r>
    </w:p>
    <w:p>
      <w:pPr>
        <w:pStyle w:val="7"/>
        <w:numPr>
          <w:ilvl w:val="5"/>
          <w:numId w:val="42"/>
        </w:numPr>
        <w:bidi w:val="0"/>
        <w:ind w:left="1152" w:leftChars="0" w:hanging="1152" w:firstLineChars="0"/>
        <w:rPr>
          <w:rFonts w:hint="eastAsia"/>
          <w:lang w:val="en-US" w:eastAsia="zh-CN"/>
        </w:rPr>
      </w:pPr>
      <w:r>
        <w:rPr>
          <w:rFonts w:hint="eastAsia"/>
          <w:lang w:val="en-US" w:eastAsia="zh-CN"/>
        </w:rPr>
        <w:t>追踪</w:t>
      </w:r>
    </w:p>
    <w:p>
      <w:pPr>
        <w:widowControl/>
        <w:spacing w:after="160" w:line="259" w:lineRule="auto"/>
        <w:ind w:firstLine="420"/>
        <w:jc w:val="both"/>
        <w:rPr>
          <w:rFonts w:hint="eastAsia" w:ascii="宋体" w:hAnsi="宋体" w:cs="宋体"/>
          <w:kern w:val="0"/>
          <w:sz w:val="24"/>
        </w:rPr>
      </w:pPr>
      <w:r>
        <w:rPr>
          <w:rFonts w:hint="eastAsia" w:ascii="宋体" w:hAnsi="宋体" w:cs="宋体"/>
          <w:kern w:val="0"/>
          <w:sz w:val="24"/>
        </w:rPr>
        <w:t>点击追踪按钮，可发起追踪。</w:t>
      </w:r>
      <w:r>
        <w:rPr>
          <w:rFonts w:hint="eastAsia" w:cs="宋体"/>
          <w:kern w:val="0"/>
          <w:sz w:val="24"/>
          <w:lang w:eastAsia="zh-CN"/>
        </w:rPr>
        <w:t>具体请查看发起追踪章节。</w:t>
      </w:r>
    </w:p>
    <w:p>
      <w:pPr>
        <w:widowControl/>
        <w:spacing w:after="160" w:line="259" w:lineRule="auto"/>
        <w:ind w:firstLine="420"/>
        <w:jc w:val="both"/>
        <w:rPr>
          <w:rFonts w:ascii="宋体" w:hAnsi="宋体" w:cs="宋体"/>
          <w:kern w:val="0"/>
          <w:sz w:val="24"/>
        </w:rPr>
      </w:pPr>
      <w:r>
        <w:rPr>
          <w:rFonts w:ascii="Times New Roman" w:hAnsi="Times New Roman" w:cs="Times New Roman"/>
          <w:kern w:val="2"/>
          <w:sz w:val="21"/>
        </w:rPr>
        <w:drawing>
          <wp:inline distT="0" distB="0" distL="114300" distR="114300">
            <wp:extent cx="6118860" cy="3312795"/>
            <wp:effectExtent l="0" t="0" r="15240" b="190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pic:cNvPicPr>
                  </pic:nvPicPr>
                  <pic:blipFill>
                    <a:blip r:embed="rId107"/>
                    <a:stretch>
                      <a:fillRect/>
                    </a:stretch>
                  </pic:blipFill>
                  <pic:spPr>
                    <a:xfrm>
                      <a:off x="0" y="0"/>
                      <a:ext cx="6118860" cy="3312795"/>
                    </a:xfrm>
                    <a:prstGeom prst="rect">
                      <a:avLst/>
                    </a:prstGeom>
                    <a:noFill/>
                    <a:ln>
                      <a:noFill/>
                    </a:ln>
                  </pic:spPr>
                </pic:pic>
              </a:graphicData>
            </a:graphic>
          </wp:inline>
        </w:drawing>
      </w:r>
    </w:p>
    <w:p>
      <w:pPr>
        <w:pStyle w:val="7"/>
        <w:numPr>
          <w:ilvl w:val="5"/>
          <w:numId w:val="42"/>
        </w:numPr>
        <w:bidi w:val="0"/>
        <w:ind w:left="1152" w:leftChars="0" w:hanging="1152" w:firstLineChars="0"/>
        <w:rPr>
          <w:rFonts w:hint="eastAsia"/>
          <w:lang w:val="en-US" w:eastAsia="zh-CN"/>
        </w:rPr>
      </w:pPr>
      <w:r>
        <w:rPr>
          <w:rFonts w:hint="eastAsia"/>
          <w:lang w:val="en-US" w:eastAsia="zh-CN"/>
        </w:rPr>
        <w:t>预警通知</w:t>
      </w:r>
    </w:p>
    <w:p>
      <w:pPr>
        <w:widowControl/>
        <w:spacing w:after="160" w:line="259" w:lineRule="auto"/>
        <w:ind w:firstLine="0"/>
        <w:jc w:val="both"/>
        <w:rPr>
          <w:rFonts w:hint="eastAsia" w:ascii="宋体" w:hAnsi="宋体" w:eastAsia="宋体" w:cs="宋体"/>
          <w:kern w:val="2"/>
          <w:sz w:val="24"/>
          <w:lang w:eastAsia="zh-CN"/>
        </w:rPr>
      </w:pPr>
      <w:r>
        <w:rPr>
          <w:rFonts w:hint="eastAsia" w:cs="宋体"/>
          <w:kern w:val="2"/>
          <w:sz w:val="24"/>
          <w:lang w:val="en-US" w:eastAsia="zh-CN"/>
        </w:rPr>
        <w:t>1</w:t>
      </w:r>
      <w:r>
        <w:rPr>
          <w:rFonts w:hint="eastAsia" w:ascii="宋体" w:hAnsi="宋体" w:cs="宋体"/>
          <w:kern w:val="2"/>
          <w:sz w:val="24"/>
        </w:rPr>
        <w:t>当</w:t>
      </w:r>
      <w:r>
        <w:rPr>
          <w:rFonts w:hint="eastAsia" w:cs="宋体"/>
          <w:kern w:val="2"/>
          <w:sz w:val="24"/>
          <w:lang w:eastAsia="zh-CN"/>
        </w:rPr>
        <w:t>触发</w:t>
      </w:r>
      <w:r>
        <w:rPr>
          <w:rFonts w:hint="eastAsia" w:ascii="宋体" w:hAnsi="宋体" w:cs="宋体"/>
          <w:kern w:val="2"/>
          <w:sz w:val="24"/>
        </w:rPr>
        <w:t>预警后，系统会自动发出邮件给预警通知人员。</w:t>
      </w:r>
      <w:r>
        <w:rPr>
          <w:rFonts w:hint="eastAsia" w:cs="宋体"/>
          <w:kern w:val="2"/>
          <w:sz w:val="24"/>
          <w:lang w:eastAsia="zh-CN"/>
        </w:rPr>
        <w:t>如果设置了多个预警通知人员，则会分别给每个预警通知人员发送邮件。</w:t>
      </w:r>
    </w:p>
    <w:p>
      <w:pPr>
        <w:widowControl/>
        <w:spacing w:after="160" w:line="259" w:lineRule="auto"/>
        <w:jc w:val="both"/>
        <w:rPr>
          <w:rFonts w:hint="eastAsia" w:ascii="宋体" w:hAnsi="宋体" w:cs="宋体"/>
          <w:kern w:val="2"/>
          <w:sz w:val="24"/>
        </w:rPr>
      </w:pPr>
      <w:r>
        <w:rPr>
          <w:rFonts w:hint="eastAsia" w:ascii="宋体" w:hAnsi="宋体" w:cs="宋体"/>
          <w:kern w:val="2"/>
          <w:sz w:val="24"/>
        </w:rPr>
        <w:t>邮件主题：</w:t>
      </w:r>
      <w:r>
        <w:rPr>
          <w:rFonts w:hint="eastAsia" w:ascii="宋体" w:hAnsi="宋体" w:cs="宋体"/>
          <w:color w:val="0000FF"/>
          <w:kern w:val="2"/>
          <w:sz w:val="21"/>
        </w:rPr>
        <w:t>XXX</w:t>
      </w:r>
      <w:r>
        <w:rPr>
          <w:rFonts w:hint="eastAsia" w:ascii="宋体" w:hAnsi="宋体" w:cs="宋体"/>
          <w:kern w:val="2"/>
          <w:sz w:val="21"/>
        </w:rPr>
        <w:t>指标预警通知</w:t>
      </w:r>
    </w:p>
    <w:p>
      <w:pPr>
        <w:widowControl/>
        <w:spacing w:after="160" w:line="259" w:lineRule="auto"/>
        <w:jc w:val="both"/>
        <w:rPr>
          <w:rFonts w:hint="eastAsia" w:ascii="宋体" w:hAnsi="宋体" w:cs="宋体"/>
          <w:kern w:val="2"/>
          <w:sz w:val="24"/>
        </w:rPr>
      </w:pPr>
      <w:r>
        <w:rPr>
          <w:rFonts w:hint="eastAsia" w:ascii="宋体" w:hAnsi="宋体" w:cs="宋体"/>
          <w:kern w:val="2"/>
          <w:sz w:val="24"/>
        </w:rPr>
        <w:t>邮件正文：</w:t>
      </w:r>
    </w:p>
    <w:p>
      <w:pPr>
        <w:widowControl/>
        <w:spacing w:after="160" w:line="259" w:lineRule="auto"/>
        <w:jc w:val="both"/>
        <w:rPr>
          <w:rFonts w:hint="eastAsia" w:ascii="宋体" w:hAnsi="宋体" w:cs="宋体"/>
          <w:color w:val="0000FF"/>
          <w:kern w:val="2"/>
          <w:sz w:val="21"/>
        </w:rPr>
      </w:pPr>
      <w:r>
        <w:rPr>
          <w:rFonts w:hint="eastAsia" w:ascii="宋体" w:hAnsi="宋体" w:cs="宋体"/>
          <w:kern w:val="2"/>
          <w:sz w:val="21"/>
        </w:rPr>
        <w:t>尊敬的</w:t>
      </w:r>
      <w:r>
        <w:rPr>
          <w:rFonts w:hint="eastAsia" w:ascii="宋体" w:hAnsi="宋体" w:cs="宋体"/>
          <w:color w:val="0000FF"/>
          <w:kern w:val="2"/>
          <w:sz w:val="21"/>
        </w:rPr>
        <w:t>XX：</w:t>
      </w:r>
    </w:p>
    <w:p>
      <w:pPr>
        <w:widowControl/>
        <w:spacing w:after="160" w:line="259" w:lineRule="auto"/>
        <w:ind w:firstLine="420" w:firstLineChars="200"/>
        <w:jc w:val="both"/>
        <w:rPr>
          <w:rFonts w:hint="eastAsia" w:ascii="宋体" w:hAnsi="宋体" w:cs="宋体"/>
          <w:kern w:val="2"/>
          <w:sz w:val="21"/>
        </w:rPr>
      </w:pPr>
      <w:r>
        <w:rPr>
          <w:rFonts w:hint="eastAsia" w:ascii="宋体" w:hAnsi="宋体" w:cs="宋体"/>
          <w:kern w:val="2"/>
          <w:sz w:val="21"/>
        </w:rPr>
        <w:t>您好！</w:t>
      </w:r>
    </w:p>
    <w:p>
      <w:pPr>
        <w:widowControl/>
        <w:spacing w:after="160" w:line="259" w:lineRule="auto"/>
        <w:ind w:firstLine="420" w:firstLineChars="200"/>
        <w:jc w:val="both"/>
        <w:rPr>
          <w:rFonts w:hint="eastAsia" w:ascii="宋体" w:hAnsi="宋体" w:cs="宋体"/>
          <w:kern w:val="2"/>
          <w:sz w:val="21"/>
        </w:rPr>
      </w:pPr>
      <w:r>
        <w:rPr>
          <w:rFonts w:hint="eastAsia" w:cs="宋体"/>
          <w:color w:val="0000FF"/>
          <w:kern w:val="2"/>
          <w:sz w:val="21"/>
          <w:lang w:val="en-US" w:eastAsia="zh-CN"/>
        </w:rPr>
        <w:t>2020年</w:t>
      </w:r>
      <w:r>
        <w:rPr>
          <w:rFonts w:hint="eastAsia" w:ascii="宋体" w:hAnsi="宋体" w:cs="宋体"/>
          <w:color w:val="0000FF"/>
          <w:kern w:val="2"/>
          <w:sz w:val="21"/>
        </w:rPr>
        <w:t>[</w:t>
      </w:r>
      <w:r>
        <w:rPr>
          <w:rFonts w:hint="eastAsia" w:cs="宋体"/>
          <w:color w:val="0000FF"/>
          <w:kern w:val="2"/>
          <w:sz w:val="21"/>
          <w:lang w:eastAsia="zh-CN"/>
        </w:rPr>
        <w:t>数据期间</w:t>
      </w:r>
      <w:r>
        <w:rPr>
          <w:rFonts w:hint="eastAsia" w:ascii="宋体" w:hAnsi="宋体" w:cs="宋体"/>
          <w:color w:val="0000FF"/>
          <w:kern w:val="2"/>
          <w:sz w:val="21"/>
        </w:rPr>
        <w:t>]</w:t>
      </w:r>
      <w:r>
        <w:rPr>
          <w:rFonts w:hint="eastAsia" w:ascii="宋体" w:hAnsi="宋体" w:cs="宋体"/>
          <w:kern w:val="2"/>
          <w:sz w:val="21"/>
        </w:rPr>
        <w:t>的</w:t>
      </w:r>
      <w:r>
        <w:rPr>
          <w:rFonts w:hint="eastAsia" w:ascii="宋体" w:hAnsi="宋体" w:cs="宋体"/>
          <w:color w:val="0000FF"/>
          <w:kern w:val="2"/>
          <w:sz w:val="21"/>
        </w:rPr>
        <w:t>保费收入本年累计值[指标]小于50,000,000[运算规则]</w:t>
      </w:r>
      <w:r>
        <w:rPr>
          <w:rFonts w:hint="eastAsia" w:ascii="宋体" w:hAnsi="宋体" w:cs="宋体"/>
          <w:kern w:val="2"/>
          <w:sz w:val="21"/>
        </w:rPr>
        <w:t>，</w:t>
      </w:r>
      <w:r>
        <w:rPr>
          <w:rFonts w:hint="eastAsia" w:cs="宋体"/>
          <w:kern w:val="2"/>
          <w:sz w:val="21"/>
          <w:lang w:eastAsia="zh-CN"/>
        </w:rPr>
        <w:t>该预警规则由</w:t>
      </w:r>
      <w:r>
        <w:rPr>
          <w:rFonts w:hint="eastAsia" w:cs="宋体"/>
          <w:color w:val="0000FF"/>
          <w:kern w:val="2"/>
          <w:sz w:val="21"/>
          <w:lang w:val="en-US" w:eastAsia="zh-CN"/>
        </w:rPr>
        <w:t>太平金服</w:t>
      </w:r>
      <w:r>
        <w:rPr>
          <w:rFonts w:hint="eastAsia" w:ascii="宋体" w:hAnsi="宋体" w:cs="宋体"/>
          <w:color w:val="0000FF"/>
          <w:kern w:val="2"/>
          <w:sz w:val="21"/>
        </w:rPr>
        <w:t>[</w:t>
      </w:r>
      <w:r>
        <w:rPr>
          <w:rFonts w:hint="eastAsia" w:cs="宋体"/>
          <w:color w:val="0000FF"/>
          <w:kern w:val="2"/>
          <w:sz w:val="21"/>
          <w:lang w:eastAsia="zh-CN"/>
        </w:rPr>
        <w:t>预警规则创建人所在机构</w:t>
      </w:r>
      <w:r>
        <w:rPr>
          <w:rFonts w:hint="eastAsia" w:ascii="宋体" w:hAnsi="宋体" w:cs="宋体"/>
          <w:color w:val="0000FF"/>
          <w:kern w:val="2"/>
          <w:sz w:val="21"/>
        </w:rPr>
        <w:t>]</w:t>
      </w:r>
      <w:r>
        <w:rPr>
          <w:rFonts w:hint="eastAsia" w:cs="宋体"/>
          <w:color w:val="0000FF"/>
          <w:kern w:val="2"/>
          <w:sz w:val="21"/>
          <w:lang w:val="en-US" w:eastAsia="zh-CN"/>
        </w:rPr>
        <w:t>王五</w:t>
      </w:r>
      <w:r>
        <w:rPr>
          <w:rFonts w:hint="eastAsia" w:ascii="宋体" w:hAnsi="宋体" w:cs="宋体"/>
          <w:color w:val="0000FF"/>
          <w:kern w:val="2"/>
          <w:sz w:val="21"/>
        </w:rPr>
        <w:t>[</w:t>
      </w:r>
      <w:r>
        <w:rPr>
          <w:rFonts w:hint="eastAsia" w:cs="宋体"/>
          <w:color w:val="0000FF"/>
          <w:kern w:val="2"/>
          <w:sz w:val="21"/>
          <w:lang w:eastAsia="zh-CN"/>
        </w:rPr>
        <w:t>预警规则创建人姓名</w:t>
      </w:r>
      <w:r>
        <w:rPr>
          <w:rFonts w:hint="eastAsia" w:ascii="宋体" w:hAnsi="宋体" w:cs="宋体"/>
          <w:color w:val="0000FF"/>
          <w:kern w:val="2"/>
          <w:sz w:val="21"/>
        </w:rPr>
        <w:t>]</w:t>
      </w:r>
      <w:r>
        <w:rPr>
          <w:rFonts w:hint="eastAsia" w:cs="宋体"/>
          <w:kern w:val="2"/>
          <w:sz w:val="21"/>
          <w:lang w:eastAsia="zh-CN"/>
        </w:rPr>
        <w:t>创建，</w:t>
      </w:r>
      <w:r>
        <w:rPr>
          <w:rFonts w:hint="eastAsia" w:ascii="宋体" w:hAnsi="宋体" w:cs="宋体"/>
          <w:kern w:val="2"/>
          <w:sz w:val="21"/>
        </w:rPr>
        <w:t>请尽快登入经营分析平台查看处理。</w:t>
      </w:r>
    </w:p>
    <w:p>
      <w:pPr>
        <w:widowControl/>
        <w:spacing w:after="160" w:line="259" w:lineRule="auto"/>
        <w:jc w:val="both"/>
        <w:rPr>
          <w:rFonts w:hint="eastAsia" w:cs="宋体"/>
          <w:kern w:val="0"/>
          <w:sz w:val="24"/>
          <w:lang w:val="en-US" w:eastAsia="zh-CN"/>
        </w:rPr>
      </w:pPr>
      <w:r>
        <w:rPr>
          <w:rFonts w:hint="eastAsia" w:cs="宋体"/>
          <w:kern w:val="0"/>
          <w:sz w:val="24"/>
          <w:lang w:val="en-US" w:eastAsia="zh-CN"/>
        </w:rPr>
        <w:t>2 当触发预警时，对应预警配置的预警通知人员在我的工作台-我的消息中收到一条消息，消息内容如下：</w:t>
      </w:r>
    </w:p>
    <w:p>
      <w:pPr>
        <w:widowControl/>
        <w:spacing w:after="160" w:line="259" w:lineRule="auto"/>
        <w:ind w:firstLine="420" w:firstLineChars="200"/>
        <w:jc w:val="both"/>
        <w:rPr>
          <w:rFonts w:hint="eastAsia" w:ascii="宋体" w:hAnsi="宋体" w:cs="宋体"/>
          <w:kern w:val="2"/>
          <w:sz w:val="21"/>
        </w:rPr>
      </w:pPr>
      <w:r>
        <w:rPr>
          <w:rFonts w:hint="eastAsia" w:cs="宋体"/>
          <w:color w:val="0000FF"/>
          <w:kern w:val="2"/>
          <w:sz w:val="21"/>
          <w:lang w:val="en-US" w:eastAsia="zh-CN"/>
        </w:rPr>
        <w:t>2020年</w:t>
      </w:r>
      <w:r>
        <w:rPr>
          <w:rFonts w:hint="eastAsia" w:ascii="宋体" w:hAnsi="宋体" w:cs="宋体"/>
          <w:color w:val="0000FF"/>
          <w:kern w:val="2"/>
          <w:sz w:val="21"/>
        </w:rPr>
        <w:t>[</w:t>
      </w:r>
      <w:r>
        <w:rPr>
          <w:rFonts w:hint="eastAsia" w:cs="宋体"/>
          <w:color w:val="0000FF"/>
          <w:kern w:val="2"/>
          <w:sz w:val="21"/>
          <w:lang w:eastAsia="zh-CN"/>
        </w:rPr>
        <w:t>数据期间</w:t>
      </w:r>
      <w:r>
        <w:rPr>
          <w:rFonts w:hint="eastAsia" w:ascii="宋体" w:hAnsi="宋体" w:cs="宋体"/>
          <w:color w:val="0000FF"/>
          <w:kern w:val="2"/>
          <w:sz w:val="21"/>
        </w:rPr>
        <w:t>]</w:t>
      </w:r>
      <w:r>
        <w:rPr>
          <w:rFonts w:hint="eastAsia" w:ascii="宋体" w:hAnsi="宋体" w:cs="宋体"/>
          <w:kern w:val="2"/>
          <w:sz w:val="21"/>
        </w:rPr>
        <w:t>的</w:t>
      </w:r>
      <w:r>
        <w:rPr>
          <w:rFonts w:hint="eastAsia" w:ascii="宋体" w:hAnsi="宋体" w:cs="宋体"/>
          <w:color w:val="0000FF"/>
          <w:kern w:val="2"/>
          <w:sz w:val="21"/>
        </w:rPr>
        <w:t>保费收入本年累计值[指标]小于50,000,000[运算规则]</w:t>
      </w:r>
      <w:r>
        <w:rPr>
          <w:rFonts w:hint="eastAsia" w:ascii="宋体" w:hAnsi="宋体" w:cs="宋体"/>
          <w:kern w:val="2"/>
          <w:sz w:val="21"/>
        </w:rPr>
        <w:t>，</w:t>
      </w:r>
      <w:r>
        <w:rPr>
          <w:rFonts w:hint="eastAsia" w:cs="宋体"/>
          <w:kern w:val="2"/>
          <w:sz w:val="21"/>
          <w:lang w:eastAsia="zh-CN"/>
        </w:rPr>
        <w:t>该预警规则由</w:t>
      </w:r>
      <w:r>
        <w:rPr>
          <w:rFonts w:hint="eastAsia" w:cs="宋体"/>
          <w:color w:val="0000FF"/>
          <w:kern w:val="2"/>
          <w:sz w:val="21"/>
          <w:lang w:val="en-US" w:eastAsia="zh-CN"/>
        </w:rPr>
        <w:t>太平金服</w:t>
      </w:r>
      <w:r>
        <w:rPr>
          <w:rFonts w:hint="eastAsia" w:ascii="宋体" w:hAnsi="宋体" w:cs="宋体"/>
          <w:color w:val="0000FF"/>
          <w:kern w:val="2"/>
          <w:sz w:val="21"/>
        </w:rPr>
        <w:t>[</w:t>
      </w:r>
      <w:r>
        <w:rPr>
          <w:rFonts w:hint="eastAsia" w:cs="宋体"/>
          <w:color w:val="0000FF"/>
          <w:kern w:val="2"/>
          <w:sz w:val="21"/>
          <w:lang w:eastAsia="zh-CN"/>
        </w:rPr>
        <w:t>预警规则创建人所在机构</w:t>
      </w:r>
      <w:r>
        <w:rPr>
          <w:rFonts w:hint="eastAsia" w:ascii="宋体" w:hAnsi="宋体" w:cs="宋体"/>
          <w:color w:val="0000FF"/>
          <w:kern w:val="2"/>
          <w:sz w:val="21"/>
        </w:rPr>
        <w:t>]</w:t>
      </w:r>
      <w:r>
        <w:rPr>
          <w:rFonts w:hint="eastAsia" w:cs="宋体"/>
          <w:color w:val="0000FF"/>
          <w:kern w:val="2"/>
          <w:sz w:val="21"/>
          <w:lang w:val="en-US" w:eastAsia="zh-CN"/>
        </w:rPr>
        <w:t>王五</w:t>
      </w:r>
      <w:r>
        <w:rPr>
          <w:rFonts w:hint="eastAsia" w:ascii="宋体" w:hAnsi="宋体" w:cs="宋体"/>
          <w:color w:val="0000FF"/>
          <w:kern w:val="2"/>
          <w:sz w:val="21"/>
        </w:rPr>
        <w:t>[</w:t>
      </w:r>
      <w:r>
        <w:rPr>
          <w:rFonts w:hint="eastAsia" w:cs="宋体"/>
          <w:color w:val="0000FF"/>
          <w:kern w:val="2"/>
          <w:sz w:val="21"/>
          <w:lang w:eastAsia="zh-CN"/>
        </w:rPr>
        <w:t>预警规则创建人姓名</w:t>
      </w:r>
      <w:r>
        <w:rPr>
          <w:rFonts w:hint="eastAsia" w:ascii="宋体" w:hAnsi="宋体" w:cs="宋体"/>
          <w:color w:val="0000FF"/>
          <w:kern w:val="2"/>
          <w:sz w:val="21"/>
        </w:rPr>
        <w:t>]</w:t>
      </w:r>
      <w:r>
        <w:rPr>
          <w:rFonts w:hint="eastAsia" w:cs="宋体"/>
          <w:kern w:val="2"/>
          <w:sz w:val="21"/>
          <w:lang w:eastAsia="zh-CN"/>
        </w:rPr>
        <w:t>创建，</w:t>
      </w:r>
      <w:r>
        <w:rPr>
          <w:rFonts w:hint="eastAsia" w:ascii="宋体" w:hAnsi="宋体" w:cs="宋体"/>
          <w:kern w:val="2"/>
          <w:sz w:val="21"/>
        </w:rPr>
        <w:t>请尽快登入经营分析平台查看处理。</w:t>
      </w:r>
    </w:p>
    <w:p>
      <w:pPr>
        <w:widowControl/>
        <w:spacing w:after="160" w:line="259" w:lineRule="auto"/>
        <w:ind w:firstLine="0" w:firstLineChars="0"/>
        <w:jc w:val="both"/>
        <w:rPr>
          <w:rFonts w:hint="eastAsia" w:ascii="宋体" w:hAnsi="宋体" w:eastAsia="宋体" w:cs="宋体"/>
          <w:kern w:val="0"/>
          <w:sz w:val="24"/>
          <w:lang w:val="en-US" w:eastAsia="zh-CN"/>
        </w:rPr>
      </w:pPr>
      <w:r>
        <w:rPr>
          <w:rFonts w:hint="eastAsia" w:cs="宋体"/>
          <w:kern w:val="0"/>
          <w:sz w:val="24"/>
          <w:lang w:eastAsia="zh-CN"/>
        </w:rPr>
        <w:t>当文字过长时，则用</w:t>
      </w:r>
      <w:r>
        <w:rPr>
          <w:rFonts w:hint="eastAsia" w:cs="宋体"/>
          <w:kern w:val="0"/>
          <w:sz w:val="24"/>
          <w:lang w:val="en-US" w:eastAsia="zh-CN"/>
        </w:rPr>
        <w:t>...省略，体验保持跟经分工作台-我的消息现有体验一致。</w:t>
      </w:r>
    </w:p>
    <w:p>
      <w:pPr>
        <w:pStyle w:val="7"/>
        <w:numPr>
          <w:ilvl w:val="5"/>
          <w:numId w:val="42"/>
        </w:numPr>
        <w:bidi w:val="0"/>
        <w:ind w:left="1152" w:leftChars="0" w:hanging="1152" w:firstLineChars="0"/>
        <w:rPr>
          <w:rFonts w:hint="eastAsia"/>
          <w:lang w:val="en-US" w:eastAsia="zh-CN"/>
        </w:rPr>
      </w:pPr>
      <w:r>
        <w:rPr>
          <w:rFonts w:hint="eastAsia"/>
          <w:lang w:val="en-US" w:eastAsia="zh-CN"/>
        </w:rPr>
        <w:t>预警后相关页面的变化</w:t>
      </w:r>
    </w:p>
    <w:p>
      <w:pPr>
        <w:widowControl/>
        <w:spacing w:after="160" w:line="259" w:lineRule="auto"/>
        <w:jc w:val="both"/>
        <w:rPr>
          <w:rFonts w:hint="eastAsia"/>
          <w:b/>
          <w:bCs/>
          <w:lang w:val="en-US" w:eastAsia="zh-CN"/>
        </w:rPr>
      </w:pPr>
      <w:r>
        <w:rPr>
          <w:rFonts w:hint="eastAsia"/>
          <w:lang w:val="en-US" w:eastAsia="zh-CN"/>
        </w:rPr>
        <w:t>1</w:t>
      </w:r>
      <w:r>
        <w:rPr>
          <w:rFonts w:hint="eastAsia"/>
          <w:b/>
          <w:bCs/>
          <w:lang w:val="en-US" w:eastAsia="zh-CN"/>
        </w:rPr>
        <w:t>指标看板</w:t>
      </w:r>
    </w:p>
    <w:p>
      <w:pPr>
        <w:widowControl/>
        <w:spacing w:after="160" w:line="259" w:lineRule="auto"/>
        <w:jc w:val="both"/>
        <w:rPr>
          <w:rFonts w:hint="eastAsia"/>
          <w:lang w:val="en-US" w:eastAsia="zh-CN"/>
        </w:rPr>
      </w:pPr>
      <w:r>
        <w:rPr>
          <w:rFonts w:hint="eastAsia"/>
          <w:lang w:val="en-US" w:eastAsia="zh-CN"/>
        </w:rPr>
        <w:t>当指标最新数据期间的值</w:t>
      </w:r>
      <w:r>
        <w:rPr>
          <w:rFonts w:hint="eastAsia" w:cs="宋体"/>
          <w:color w:val="000000"/>
          <w:kern w:val="0"/>
          <w:sz w:val="24"/>
          <w:lang w:val="en-US" w:eastAsia="zh-CN"/>
        </w:rPr>
        <w:t>触发</w:t>
      </w:r>
      <w:r>
        <w:rPr>
          <w:rFonts w:hint="eastAsia"/>
          <w:lang w:val="en-US" w:eastAsia="zh-CN"/>
        </w:rPr>
        <w:t>预警信息配置中的运算规则时，则指标看板中包括该指标的指标卡中上方的灯泡为红色。</w:t>
      </w:r>
    </w:p>
    <w:p>
      <w:pPr>
        <w:widowControl/>
        <w:spacing w:after="160" w:line="259" w:lineRule="auto"/>
        <w:jc w:val="both"/>
      </w:pPr>
      <w:r>
        <w:drawing>
          <wp:inline distT="0" distB="0" distL="114300" distR="114300">
            <wp:extent cx="2905125" cy="1533525"/>
            <wp:effectExtent l="0" t="0" r="9525" b="9525"/>
            <wp:docPr id="1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7"/>
                    <pic:cNvPicPr>
                      <a:picLocks noChangeAspect="1"/>
                    </pic:cNvPicPr>
                  </pic:nvPicPr>
                  <pic:blipFill>
                    <a:blip r:embed="rId108"/>
                    <a:stretch>
                      <a:fillRect/>
                    </a:stretch>
                  </pic:blipFill>
                  <pic:spPr>
                    <a:xfrm>
                      <a:off x="0" y="0"/>
                      <a:ext cx="2905125" cy="1533525"/>
                    </a:xfrm>
                    <a:prstGeom prst="rect">
                      <a:avLst/>
                    </a:prstGeom>
                    <a:noFill/>
                    <a:ln>
                      <a:noFill/>
                    </a:ln>
                  </pic:spPr>
                </pic:pic>
              </a:graphicData>
            </a:graphic>
          </wp:inline>
        </w:drawing>
      </w:r>
    </w:p>
    <w:p>
      <w:pPr>
        <w:widowControl/>
        <w:spacing w:after="160" w:line="259" w:lineRule="auto"/>
        <w:jc w:val="both"/>
        <w:rPr>
          <w:rFonts w:hint="eastAsia"/>
          <w:lang w:eastAsia="zh-CN"/>
        </w:rPr>
      </w:pPr>
      <w:r>
        <w:rPr>
          <w:rFonts w:hint="eastAsia"/>
          <w:lang w:eastAsia="zh-CN"/>
        </w:rPr>
        <w:t>例子：</w:t>
      </w:r>
    </w:p>
    <w:p>
      <w:pPr>
        <w:widowControl/>
        <w:spacing w:after="160" w:line="259" w:lineRule="auto"/>
        <w:jc w:val="both"/>
        <w:rPr>
          <w:rFonts w:hint="eastAsia"/>
          <w:lang w:val="en-US" w:eastAsia="zh-CN"/>
        </w:rPr>
      </w:pPr>
      <w:r>
        <w:rPr>
          <w:rFonts w:hint="eastAsia"/>
          <w:lang w:val="en-US" w:eastAsia="zh-CN"/>
        </w:rPr>
        <w:t>上图指标卡中包含指标期末资产总额，如果最新数据期间是2019年12月，只要指标期末资产总额在2019年12月的值</w:t>
      </w:r>
      <w:r>
        <w:rPr>
          <w:rFonts w:hint="eastAsia" w:cs="宋体"/>
          <w:color w:val="000000"/>
          <w:kern w:val="0"/>
          <w:sz w:val="24"/>
          <w:lang w:val="en-US" w:eastAsia="zh-CN"/>
        </w:rPr>
        <w:t>触发</w:t>
      </w:r>
      <w:r>
        <w:rPr>
          <w:rFonts w:hint="eastAsia"/>
          <w:lang w:val="en-US" w:eastAsia="zh-CN"/>
        </w:rPr>
        <w:t>预警信息配置列表中任一条该指标相关的预警阈值时，则该指标卡的灯泡会变红。如果该指标在数据期间2019年12月没有</w:t>
      </w:r>
      <w:r>
        <w:rPr>
          <w:rFonts w:hint="eastAsia" w:cs="宋体"/>
          <w:color w:val="000000"/>
          <w:kern w:val="0"/>
          <w:sz w:val="24"/>
          <w:lang w:val="en-US" w:eastAsia="zh-CN"/>
        </w:rPr>
        <w:t>触发</w:t>
      </w:r>
      <w:r>
        <w:rPr>
          <w:rFonts w:hint="eastAsia"/>
          <w:lang w:val="en-US" w:eastAsia="zh-CN"/>
        </w:rPr>
        <w:t>预警，而在数据期间2019年11月触发预警，指标卡的灯泡依旧是绿色。</w:t>
      </w:r>
    </w:p>
    <w:p>
      <w:pPr>
        <w:widowControl/>
        <w:spacing w:after="160" w:line="259" w:lineRule="auto"/>
        <w:jc w:val="both"/>
        <w:rPr>
          <w:rFonts w:hint="eastAsia"/>
          <w:lang w:val="en-US" w:eastAsia="zh-CN"/>
        </w:rPr>
      </w:pPr>
      <w:r>
        <w:rPr>
          <w:rFonts w:hint="eastAsia"/>
          <w:lang w:val="en-US" w:eastAsia="zh-CN"/>
        </w:rPr>
        <w:t xml:space="preserve">2 </w:t>
      </w:r>
      <w:r>
        <w:rPr>
          <w:rFonts w:hint="eastAsia"/>
          <w:b/>
          <w:bCs/>
          <w:lang w:val="en-US" w:eastAsia="zh-CN"/>
        </w:rPr>
        <w:t>指标管理</w:t>
      </w:r>
    </w:p>
    <w:p>
      <w:pPr>
        <w:widowControl/>
        <w:spacing w:after="160" w:line="259" w:lineRule="auto"/>
        <w:jc w:val="both"/>
        <w:rPr>
          <w:rFonts w:hint="eastAsia"/>
          <w:lang w:val="en-US" w:eastAsia="zh-CN"/>
        </w:rPr>
      </w:pPr>
      <w:r>
        <w:rPr>
          <w:rFonts w:hint="eastAsia"/>
          <w:lang w:val="en-US" w:eastAsia="zh-CN"/>
        </w:rPr>
        <w:t>指标管理中出发指标卡灯泡颜色的逻辑同指标看板中指标卡的逻辑。</w:t>
      </w:r>
    </w:p>
    <w:p>
      <w:pPr>
        <w:widowControl/>
        <w:spacing w:after="160" w:line="259" w:lineRule="auto"/>
        <w:jc w:val="both"/>
        <w:rPr>
          <w:rFonts w:hint="eastAsia"/>
          <w:b/>
          <w:bCs/>
          <w:lang w:val="en-US" w:eastAsia="zh-CN"/>
        </w:rPr>
      </w:pPr>
      <w:r>
        <w:rPr>
          <w:rFonts w:hint="eastAsia"/>
          <w:lang w:val="en-US" w:eastAsia="zh-CN"/>
        </w:rPr>
        <w:t xml:space="preserve">3 </w:t>
      </w:r>
      <w:r>
        <w:rPr>
          <w:rFonts w:hint="eastAsia"/>
          <w:b/>
          <w:bCs/>
          <w:lang w:val="en-US" w:eastAsia="zh-CN"/>
        </w:rPr>
        <w:t>指标图谱</w:t>
      </w:r>
    </w:p>
    <w:p>
      <w:pPr>
        <w:widowControl/>
        <w:spacing w:after="160" w:line="259" w:lineRule="auto"/>
        <w:jc w:val="both"/>
        <w:rPr>
          <w:rFonts w:hint="eastAsia"/>
          <w:b w:val="0"/>
          <w:bCs w:val="0"/>
          <w:lang w:val="en-US" w:eastAsia="zh-CN"/>
        </w:rPr>
      </w:pPr>
      <w:r>
        <w:rPr>
          <w:rFonts w:hint="eastAsia"/>
          <w:b w:val="0"/>
          <w:bCs w:val="0"/>
          <w:lang w:val="en-US" w:eastAsia="zh-CN"/>
        </w:rPr>
        <w:t>指标图谱中，当某一指标在所选数据期间内的值</w:t>
      </w:r>
      <w:r>
        <w:rPr>
          <w:rFonts w:hint="eastAsia" w:cs="宋体"/>
          <w:color w:val="000000"/>
          <w:kern w:val="0"/>
          <w:sz w:val="24"/>
          <w:lang w:val="en-US" w:eastAsia="zh-CN"/>
        </w:rPr>
        <w:t>触发</w:t>
      </w:r>
      <w:r>
        <w:rPr>
          <w:rFonts w:hint="eastAsia"/>
          <w:b w:val="0"/>
          <w:bCs w:val="0"/>
          <w:lang w:val="en-US" w:eastAsia="zh-CN"/>
        </w:rPr>
        <w:t>预警信息配置中任一条该指标相关的预警阈值时，则指标名称和对应的灯泡颜色变红。</w:t>
      </w:r>
    </w:p>
    <w:p>
      <w:pPr>
        <w:widowControl/>
        <w:spacing w:after="160" w:line="259" w:lineRule="auto"/>
        <w:jc w:val="both"/>
        <w:rPr>
          <w:rFonts w:hint="default"/>
          <w:b/>
          <w:bCs/>
          <w:lang w:val="en-US" w:eastAsia="zh-CN"/>
        </w:rPr>
      </w:pPr>
      <w:r>
        <w:drawing>
          <wp:inline distT="0" distB="0" distL="114300" distR="114300">
            <wp:extent cx="6118860" cy="3117850"/>
            <wp:effectExtent l="0" t="0" r="15240" b="6350"/>
            <wp:docPr id="1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8"/>
                    <pic:cNvPicPr>
                      <a:picLocks noChangeAspect="1"/>
                    </pic:cNvPicPr>
                  </pic:nvPicPr>
                  <pic:blipFill>
                    <a:blip r:embed="rId109"/>
                    <a:stretch>
                      <a:fillRect/>
                    </a:stretch>
                  </pic:blipFill>
                  <pic:spPr>
                    <a:xfrm>
                      <a:off x="0" y="0"/>
                      <a:ext cx="6118860" cy="3117850"/>
                    </a:xfrm>
                    <a:prstGeom prst="rect">
                      <a:avLst/>
                    </a:prstGeom>
                    <a:noFill/>
                    <a:ln>
                      <a:noFill/>
                    </a:ln>
                  </pic:spPr>
                </pic:pic>
              </a:graphicData>
            </a:graphic>
          </wp:inline>
        </w:drawing>
      </w:r>
    </w:p>
    <w:p>
      <w:pPr>
        <w:pStyle w:val="4"/>
        <w:bidi w:val="0"/>
        <w:rPr>
          <w:rFonts w:hint="eastAsia" w:ascii="Arial" w:hAnsi="Arial"/>
          <w:lang w:val="en-US" w:eastAsia="zh-CN"/>
        </w:rPr>
      </w:pPr>
      <w:r>
        <w:rPr>
          <w:rFonts w:hint="eastAsia"/>
          <w:lang w:val="en-US" w:eastAsia="zh-CN"/>
        </w:rPr>
        <w:t>系统管理-角色管理</w:t>
      </w:r>
    </w:p>
    <w:p>
      <w:pPr>
        <w:widowControl/>
        <w:spacing w:after="0" w:line="240" w:lineRule="auto"/>
        <w:ind w:firstLine="420"/>
        <w:jc w:val="left"/>
        <w:rPr>
          <w:rFonts w:hint="eastAsia" w:ascii="宋体" w:hAnsi="宋体" w:cs="宋体"/>
          <w:kern w:val="2"/>
          <w:sz w:val="24"/>
        </w:rPr>
      </w:pPr>
      <w:r>
        <w:rPr>
          <w:rFonts w:hint="eastAsia"/>
          <w:lang w:eastAsia="zh-CN"/>
        </w:rPr>
        <w:t>该章节描述的跟指标引擎项目有关的角色管理。</w:t>
      </w:r>
    </w:p>
    <w:p>
      <w:pPr>
        <w:pStyle w:val="5"/>
        <w:bidi w:val="0"/>
        <w:rPr>
          <w:rFonts w:hint="eastAsia"/>
        </w:rPr>
      </w:pPr>
      <w:r>
        <w:rPr>
          <w:rFonts w:hint="eastAsia"/>
        </w:rPr>
        <w:t>参与者</w:t>
      </w:r>
    </w:p>
    <w:p>
      <w:pPr>
        <w:widowControl/>
        <w:spacing w:after="0" w:line="360" w:lineRule="auto"/>
        <w:ind w:firstLine="480" w:firstLineChars="200"/>
        <w:jc w:val="left"/>
        <w:rPr>
          <w:rFonts w:hint="eastAsia" w:ascii="宋体" w:hAnsi="宋体" w:eastAsia="宋体" w:cs="宋体"/>
          <w:kern w:val="0"/>
          <w:sz w:val="24"/>
          <w:lang w:eastAsia="zh-CN"/>
        </w:rPr>
      </w:pPr>
      <w:r>
        <w:rPr>
          <w:rFonts w:hint="eastAsia" w:cs="宋体"/>
          <w:kern w:val="0"/>
          <w:sz w:val="24"/>
          <w:lang w:eastAsia="zh-CN"/>
        </w:rPr>
        <w:t>业务管理员。</w:t>
      </w:r>
    </w:p>
    <w:p>
      <w:pPr>
        <w:pStyle w:val="5"/>
        <w:bidi w:val="0"/>
        <w:rPr>
          <w:rFonts w:hint="eastAsia"/>
        </w:rPr>
      </w:pPr>
      <w:r>
        <w:rPr>
          <w:rFonts w:hint="eastAsia"/>
        </w:rPr>
        <w:t>输入与输出</w:t>
      </w:r>
    </w:p>
    <w:p>
      <w:pPr>
        <w:widowControl/>
        <w:spacing w:after="0" w:line="360" w:lineRule="auto"/>
        <w:ind w:firstLine="480" w:firstLineChars="200"/>
        <w:jc w:val="left"/>
        <w:rPr>
          <w:rFonts w:hint="eastAsia" w:ascii="宋体" w:hAnsi="宋体" w:cs="宋体"/>
          <w:kern w:val="0"/>
          <w:sz w:val="24"/>
        </w:rPr>
      </w:pPr>
      <w:r>
        <w:rPr>
          <w:rFonts w:hint="eastAsia" w:ascii="宋体" w:hAnsi="宋体" w:cs="宋体"/>
          <w:kern w:val="0"/>
          <w:sz w:val="24"/>
        </w:rPr>
        <w:t>输入：</w:t>
      </w:r>
      <w:r>
        <w:rPr>
          <w:rFonts w:hint="eastAsia" w:cs="宋体"/>
          <w:kern w:val="0"/>
          <w:sz w:val="24"/>
          <w:lang w:eastAsia="zh-CN"/>
        </w:rPr>
        <w:t>无</w:t>
      </w:r>
      <w:r>
        <w:rPr>
          <w:rFonts w:hint="eastAsia" w:ascii="宋体" w:hAnsi="宋体" w:cs="宋体"/>
          <w:kern w:val="0"/>
          <w:sz w:val="24"/>
        </w:rPr>
        <w:t>。</w:t>
      </w:r>
    </w:p>
    <w:p>
      <w:pPr>
        <w:widowControl/>
        <w:spacing w:after="0" w:line="360" w:lineRule="auto"/>
        <w:ind w:firstLine="480" w:firstLineChars="200"/>
        <w:jc w:val="left"/>
        <w:rPr>
          <w:rFonts w:hint="eastAsia" w:ascii="宋体" w:hAnsi="宋体" w:cs="宋体"/>
          <w:kern w:val="0"/>
          <w:sz w:val="24"/>
        </w:rPr>
      </w:pPr>
      <w:r>
        <w:rPr>
          <w:rFonts w:hint="eastAsia" w:ascii="宋体" w:hAnsi="宋体" w:cs="宋体"/>
          <w:kern w:val="0"/>
          <w:sz w:val="24"/>
        </w:rPr>
        <w:t>输出：</w:t>
      </w:r>
      <w:r>
        <w:rPr>
          <w:rFonts w:hint="eastAsia" w:cs="宋体"/>
          <w:kern w:val="0"/>
          <w:sz w:val="24"/>
          <w:lang w:eastAsia="zh-CN"/>
        </w:rPr>
        <w:t>无</w:t>
      </w:r>
      <w:r>
        <w:rPr>
          <w:rFonts w:hint="eastAsia" w:ascii="宋体" w:hAnsi="宋体" w:cs="宋体"/>
          <w:kern w:val="2"/>
          <w:sz w:val="24"/>
        </w:rPr>
        <w:t>。</w:t>
      </w:r>
    </w:p>
    <w:p>
      <w:pPr>
        <w:pStyle w:val="5"/>
        <w:bidi w:val="0"/>
        <w:rPr>
          <w:rFonts w:hint="eastAsia"/>
        </w:rPr>
      </w:pPr>
      <w:r>
        <w:rPr>
          <w:rFonts w:hint="eastAsia"/>
        </w:rPr>
        <w:t>前置条件与后置条件</w:t>
      </w:r>
    </w:p>
    <w:p>
      <w:pPr>
        <w:widowControl/>
        <w:spacing w:after="0" w:line="360" w:lineRule="auto"/>
        <w:ind w:firstLine="480" w:firstLineChars="200"/>
        <w:jc w:val="left"/>
        <w:rPr>
          <w:rFonts w:hint="eastAsia" w:ascii="宋体" w:hAnsi="宋体" w:cs="宋体"/>
          <w:kern w:val="0"/>
          <w:sz w:val="24"/>
        </w:rPr>
      </w:pPr>
      <w:r>
        <w:rPr>
          <w:rFonts w:hint="eastAsia" w:ascii="宋体" w:hAnsi="宋体" w:cs="宋体"/>
          <w:kern w:val="0"/>
          <w:sz w:val="24"/>
        </w:rPr>
        <w:t>前置条件：</w:t>
      </w:r>
      <w:r>
        <w:rPr>
          <w:rFonts w:hint="eastAsia" w:cs="宋体"/>
          <w:kern w:val="0"/>
          <w:sz w:val="24"/>
          <w:lang w:eastAsia="zh-CN"/>
        </w:rPr>
        <w:t>业务人员有权限配置角色权限</w:t>
      </w:r>
      <w:r>
        <w:rPr>
          <w:rFonts w:hint="eastAsia" w:ascii="宋体" w:hAnsi="宋体" w:cs="宋体"/>
          <w:kern w:val="0"/>
          <w:sz w:val="24"/>
        </w:rPr>
        <w:t>。</w:t>
      </w:r>
    </w:p>
    <w:p>
      <w:pPr>
        <w:widowControl/>
        <w:spacing w:after="0" w:line="360" w:lineRule="auto"/>
        <w:ind w:firstLine="480" w:firstLineChars="200"/>
        <w:jc w:val="left"/>
        <w:rPr>
          <w:rFonts w:hint="eastAsia" w:ascii="宋体" w:hAnsi="宋体" w:cs="宋体"/>
          <w:kern w:val="0"/>
          <w:sz w:val="24"/>
        </w:rPr>
      </w:pPr>
      <w:r>
        <w:rPr>
          <w:rFonts w:hint="eastAsia" w:ascii="宋体" w:hAnsi="宋体" w:cs="宋体"/>
          <w:kern w:val="0"/>
          <w:sz w:val="24"/>
        </w:rPr>
        <w:t>后置条件：无。</w:t>
      </w:r>
    </w:p>
    <w:p>
      <w:pPr>
        <w:pStyle w:val="5"/>
        <w:bidi w:val="0"/>
        <w:rPr>
          <w:rFonts w:hint="eastAsia"/>
        </w:rPr>
      </w:pPr>
      <w:r>
        <w:rPr>
          <w:rFonts w:hint="eastAsia"/>
        </w:rPr>
        <w:t>业务规则</w:t>
      </w:r>
    </w:p>
    <w:p>
      <w:pPr>
        <w:widowControl/>
        <w:numPr>
          <w:ilvl w:val="0"/>
          <w:numId w:val="43"/>
        </w:numPr>
        <w:spacing w:after="0" w:line="360" w:lineRule="auto"/>
        <w:ind w:left="425" w:hanging="425"/>
        <w:jc w:val="left"/>
        <w:rPr>
          <w:rFonts w:hint="eastAsia" w:ascii="宋体" w:hAnsi="宋体" w:cs="宋体"/>
          <w:b/>
          <w:bCs/>
          <w:color w:val="000000"/>
          <w:kern w:val="0"/>
          <w:sz w:val="24"/>
        </w:rPr>
      </w:pPr>
      <w:r>
        <w:rPr>
          <w:rFonts w:hint="eastAsia" w:cs="宋体"/>
          <w:b/>
          <w:bCs/>
          <w:color w:val="000000"/>
          <w:kern w:val="0"/>
          <w:sz w:val="24"/>
          <w:lang w:eastAsia="zh-CN"/>
        </w:rPr>
        <w:t>指标权限</w:t>
      </w:r>
    </w:p>
    <w:p>
      <w:pPr>
        <w:widowControl/>
        <w:numPr>
          <w:ilvl w:val="0"/>
          <w:numId w:val="0"/>
        </w:numPr>
        <w:spacing w:after="0" w:line="360" w:lineRule="auto"/>
        <w:ind w:leftChars="0"/>
        <w:jc w:val="left"/>
        <w:rPr>
          <w:rFonts w:hint="eastAsia" w:eastAsia="宋体"/>
          <w:lang w:eastAsia="zh-CN"/>
        </w:rPr>
      </w:pPr>
      <w:r>
        <w:rPr>
          <w:rFonts w:hint="eastAsia"/>
          <w:lang w:eastAsia="zh-CN"/>
        </w:rPr>
        <w:t>在角色管理中角色授权页面，指标管理中会列明指标，勾选表示有该指标权限，可在指标管理。如果该角色有指标看板权限，则在指标看板中可看到指标管理中勾选指标对应的指标卡。</w:t>
      </w:r>
    </w:p>
    <w:p>
      <w:pPr>
        <w:widowControl/>
        <w:numPr>
          <w:ilvl w:val="0"/>
          <w:numId w:val="43"/>
        </w:numPr>
        <w:spacing w:after="0" w:line="360" w:lineRule="auto"/>
        <w:ind w:left="425" w:hanging="425"/>
        <w:jc w:val="left"/>
        <w:rPr>
          <w:rFonts w:hint="eastAsia" w:ascii="宋体" w:hAnsi="宋体" w:cs="宋体"/>
          <w:b/>
          <w:bCs/>
          <w:color w:val="000000"/>
          <w:kern w:val="0"/>
          <w:sz w:val="24"/>
        </w:rPr>
      </w:pPr>
      <w:r>
        <w:rPr>
          <w:rFonts w:hint="eastAsia" w:cs="宋体"/>
          <w:b/>
          <w:bCs/>
          <w:color w:val="000000"/>
          <w:kern w:val="0"/>
          <w:sz w:val="24"/>
          <w:lang w:eastAsia="zh-CN"/>
        </w:rPr>
        <w:t>图谱权限</w:t>
      </w:r>
    </w:p>
    <w:p>
      <w:pPr>
        <w:widowControl/>
        <w:numPr>
          <w:ilvl w:val="0"/>
          <w:numId w:val="0"/>
        </w:numPr>
        <w:spacing w:after="0" w:line="360" w:lineRule="auto"/>
        <w:ind w:leftChars="0"/>
        <w:jc w:val="left"/>
        <w:rPr>
          <w:rFonts w:hint="eastAsia"/>
          <w:lang w:eastAsia="zh-CN"/>
        </w:rPr>
      </w:pPr>
      <w:r>
        <w:rPr>
          <w:rFonts w:hint="eastAsia"/>
          <w:lang w:eastAsia="zh-CN"/>
        </w:rPr>
        <w:t>在角色管理中角色授权页面，会新增一个指标图谱模块，会将图谱名称罗列在该模块下，有勾选且指标图谱是启用状态则表示有该角色的用户有权限看到指标图谱。</w:t>
      </w:r>
    </w:p>
    <w:p>
      <w:pPr>
        <w:widowControl/>
        <w:numPr>
          <w:ilvl w:val="0"/>
          <w:numId w:val="43"/>
        </w:numPr>
        <w:spacing w:after="0" w:line="360" w:lineRule="auto"/>
        <w:ind w:left="425" w:hanging="425"/>
        <w:jc w:val="left"/>
        <w:rPr>
          <w:rFonts w:hint="eastAsia" w:ascii="宋体" w:hAnsi="宋体" w:cs="宋体"/>
          <w:b/>
          <w:bCs/>
          <w:color w:val="000000"/>
          <w:kern w:val="0"/>
          <w:sz w:val="24"/>
        </w:rPr>
      </w:pPr>
      <w:r>
        <w:rPr>
          <w:rFonts w:hint="eastAsia" w:cs="宋体"/>
          <w:b/>
          <w:bCs/>
          <w:color w:val="000000"/>
          <w:kern w:val="0"/>
          <w:sz w:val="24"/>
          <w:lang w:eastAsia="zh-CN"/>
        </w:rPr>
        <w:t>配置管理</w:t>
      </w:r>
      <w:r>
        <w:rPr>
          <w:rFonts w:hint="eastAsia" w:cs="宋体"/>
          <w:b/>
          <w:bCs/>
          <w:color w:val="000000"/>
          <w:kern w:val="0"/>
          <w:sz w:val="24"/>
          <w:lang w:val="en-US" w:eastAsia="zh-CN"/>
        </w:rPr>
        <w:t>-</w:t>
      </w:r>
      <w:r>
        <w:rPr>
          <w:rFonts w:hint="eastAsia" w:cs="宋体"/>
          <w:b/>
          <w:bCs/>
          <w:color w:val="000000"/>
          <w:kern w:val="0"/>
          <w:sz w:val="24"/>
          <w:lang w:eastAsia="zh-CN"/>
        </w:rPr>
        <w:t>指标卡管理权限</w:t>
      </w:r>
    </w:p>
    <w:p>
      <w:pPr>
        <w:widowControl/>
        <w:numPr>
          <w:ilvl w:val="0"/>
          <w:numId w:val="0"/>
        </w:numPr>
        <w:spacing w:after="0" w:line="360" w:lineRule="auto"/>
        <w:ind w:leftChars="0"/>
        <w:jc w:val="left"/>
        <w:rPr>
          <w:rFonts w:hint="eastAsia" w:ascii="宋体" w:hAnsi="宋体" w:cs="宋体"/>
          <w:b/>
          <w:bCs/>
          <w:color w:val="000000"/>
          <w:kern w:val="0"/>
          <w:sz w:val="24"/>
        </w:rPr>
      </w:pPr>
      <w:r>
        <w:rPr>
          <w:rFonts w:hint="eastAsia"/>
          <w:lang w:eastAsia="zh-CN"/>
        </w:rPr>
        <w:t>在角色管理中角色授权页面，如果勾选了指标卡管理菜单，则表示该角色的用户可以看到该菜单，并能进行指标卡配置中的全部操作。</w:t>
      </w:r>
    </w:p>
    <w:p>
      <w:pPr>
        <w:widowControl/>
        <w:numPr>
          <w:ilvl w:val="0"/>
          <w:numId w:val="43"/>
        </w:numPr>
        <w:spacing w:after="0" w:line="360" w:lineRule="auto"/>
        <w:ind w:left="425" w:hanging="425"/>
        <w:jc w:val="left"/>
        <w:rPr>
          <w:rFonts w:hint="eastAsia" w:ascii="宋体" w:hAnsi="宋体" w:cs="宋体"/>
          <w:b/>
          <w:bCs/>
          <w:color w:val="000000"/>
          <w:kern w:val="0"/>
          <w:sz w:val="24"/>
        </w:rPr>
      </w:pPr>
      <w:r>
        <w:rPr>
          <w:rFonts w:hint="eastAsia" w:cs="宋体"/>
          <w:b/>
          <w:bCs/>
          <w:color w:val="000000"/>
          <w:kern w:val="0"/>
          <w:sz w:val="24"/>
          <w:lang w:eastAsia="zh-CN"/>
        </w:rPr>
        <w:t>配置管理</w:t>
      </w:r>
      <w:r>
        <w:rPr>
          <w:rFonts w:hint="eastAsia" w:cs="宋体"/>
          <w:b/>
          <w:bCs/>
          <w:color w:val="000000"/>
          <w:kern w:val="0"/>
          <w:sz w:val="24"/>
          <w:lang w:val="en-US" w:eastAsia="zh-CN"/>
        </w:rPr>
        <w:t>-</w:t>
      </w:r>
      <w:r>
        <w:rPr>
          <w:rFonts w:hint="eastAsia" w:cs="宋体"/>
          <w:b/>
          <w:bCs/>
          <w:color w:val="000000"/>
          <w:kern w:val="0"/>
          <w:sz w:val="24"/>
          <w:lang w:eastAsia="zh-CN"/>
        </w:rPr>
        <w:t>指标图谱管理权限</w:t>
      </w:r>
    </w:p>
    <w:p>
      <w:pPr>
        <w:widowControl/>
        <w:numPr>
          <w:ilvl w:val="0"/>
          <w:numId w:val="0"/>
        </w:numPr>
        <w:spacing w:after="0" w:line="360" w:lineRule="auto"/>
        <w:ind w:leftChars="0"/>
        <w:jc w:val="left"/>
        <w:rPr>
          <w:rFonts w:hint="eastAsia" w:ascii="宋体" w:hAnsi="宋体" w:cs="宋体"/>
          <w:b/>
          <w:bCs/>
          <w:color w:val="000000"/>
          <w:kern w:val="0"/>
          <w:sz w:val="24"/>
        </w:rPr>
      </w:pPr>
      <w:r>
        <w:rPr>
          <w:rFonts w:hint="eastAsia"/>
          <w:lang w:eastAsia="zh-CN"/>
        </w:rPr>
        <w:t>在角色管理中角色授权页面，如果勾选了指标图谱管理菜单，则表示该角色的用户可以看到该菜单，并能进行指标图谱管理中的全部操作。</w:t>
      </w:r>
    </w:p>
    <w:p>
      <w:pPr>
        <w:widowControl/>
        <w:numPr>
          <w:ilvl w:val="0"/>
          <w:numId w:val="43"/>
        </w:numPr>
        <w:spacing w:after="0" w:line="360" w:lineRule="auto"/>
        <w:ind w:left="425" w:hanging="425"/>
        <w:jc w:val="left"/>
        <w:rPr>
          <w:rFonts w:hint="eastAsia" w:ascii="宋体" w:hAnsi="宋体" w:cs="宋体"/>
          <w:b/>
          <w:bCs/>
          <w:color w:val="000000"/>
          <w:kern w:val="0"/>
          <w:sz w:val="24"/>
        </w:rPr>
      </w:pPr>
      <w:r>
        <w:rPr>
          <w:rFonts w:hint="eastAsia" w:cs="宋体"/>
          <w:b/>
          <w:bCs/>
          <w:color w:val="000000"/>
          <w:kern w:val="0"/>
          <w:sz w:val="24"/>
          <w:lang w:eastAsia="zh-CN"/>
        </w:rPr>
        <w:t>预警追踪管理</w:t>
      </w:r>
      <w:r>
        <w:rPr>
          <w:rFonts w:hint="eastAsia" w:cs="宋体"/>
          <w:b/>
          <w:bCs/>
          <w:color w:val="000000"/>
          <w:kern w:val="0"/>
          <w:sz w:val="24"/>
          <w:lang w:val="en-US" w:eastAsia="zh-CN"/>
        </w:rPr>
        <w:t>-</w:t>
      </w:r>
      <w:r>
        <w:rPr>
          <w:rFonts w:hint="eastAsia" w:cs="宋体"/>
          <w:b/>
          <w:bCs/>
          <w:color w:val="000000"/>
          <w:kern w:val="0"/>
          <w:sz w:val="24"/>
          <w:lang w:eastAsia="zh-CN"/>
        </w:rPr>
        <w:t>预警信息配置权限</w:t>
      </w:r>
    </w:p>
    <w:p>
      <w:pPr>
        <w:widowControl/>
        <w:numPr>
          <w:ilvl w:val="0"/>
          <w:numId w:val="0"/>
        </w:numPr>
        <w:spacing w:after="0" w:line="360" w:lineRule="auto"/>
        <w:ind w:leftChars="0"/>
        <w:jc w:val="left"/>
        <w:rPr>
          <w:rFonts w:hint="eastAsia" w:ascii="宋体" w:hAnsi="宋体" w:cs="宋体"/>
          <w:b/>
          <w:bCs/>
          <w:color w:val="000000"/>
          <w:kern w:val="0"/>
          <w:sz w:val="24"/>
        </w:rPr>
      </w:pPr>
      <w:r>
        <w:rPr>
          <w:rFonts w:hint="eastAsia"/>
          <w:lang w:eastAsia="zh-CN"/>
        </w:rPr>
        <w:t>在角色管理中角色授权页面，如果勾选了预警信息配置菜单，则表示该角色的用户可以看到该菜单，并能进行预警信息配置中的全部操作。</w:t>
      </w:r>
    </w:p>
    <w:p>
      <w:pPr>
        <w:widowControl/>
        <w:numPr>
          <w:ilvl w:val="0"/>
          <w:numId w:val="43"/>
        </w:numPr>
        <w:spacing w:after="0" w:line="360" w:lineRule="auto"/>
        <w:ind w:left="425" w:hanging="425"/>
        <w:jc w:val="left"/>
        <w:rPr>
          <w:rFonts w:hint="eastAsia" w:ascii="宋体" w:hAnsi="宋体" w:cs="宋体"/>
          <w:b/>
          <w:bCs/>
          <w:color w:val="000000"/>
          <w:kern w:val="0"/>
          <w:sz w:val="24"/>
        </w:rPr>
      </w:pPr>
      <w:r>
        <w:rPr>
          <w:rFonts w:hint="eastAsia" w:cs="宋体"/>
          <w:b/>
          <w:bCs/>
          <w:color w:val="000000"/>
          <w:kern w:val="0"/>
          <w:sz w:val="24"/>
          <w:lang w:eastAsia="zh-CN"/>
        </w:rPr>
        <w:t>预警追踪管理</w:t>
      </w:r>
      <w:r>
        <w:rPr>
          <w:rFonts w:hint="eastAsia" w:cs="宋体"/>
          <w:b/>
          <w:bCs/>
          <w:color w:val="000000"/>
          <w:kern w:val="0"/>
          <w:sz w:val="24"/>
          <w:lang w:val="en-US" w:eastAsia="zh-CN"/>
        </w:rPr>
        <w:t>-</w:t>
      </w:r>
      <w:r>
        <w:rPr>
          <w:rFonts w:hint="eastAsia" w:cs="宋体"/>
          <w:b/>
          <w:bCs/>
          <w:color w:val="000000"/>
          <w:kern w:val="0"/>
          <w:sz w:val="24"/>
          <w:lang w:eastAsia="zh-CN"/>
        </w:rPr>
        <w:t>预警追踪权限</w:t>
      </w:r>
    </w:p>
    <w:p>
      <w:pPr>
        <w:widowControl/>
        <w:numPr>
          <w:ilvl w:val="0"/>
          <w:numId w:val="0"/>
        </w:numPr>
        <w:spacing w:after="0" w:line="360" w:lineRule="auto"/>
        <w:ind w:leftChars="0"/>
        <w:jc w:val="left"/>
        <w:rPr>
          <w:rFonts w:hint="eastAsia"/>
          <w:lang w:eastAsia="zh-CN"/>
        </w:rPr>
      </w:pPr>
      <w:r>
        <w:rPr>
          <w:rFonts w:hint="eastAsia"/>
          <w:lang w:eastAsia="zh-CN"/>
        </w:rPr>
        <w:t>在角色管理中角色授权页面，如果勾选了预警追踪这个二级菜单，则表示该角色的用户可以看到该菜单，在指标预警</w:t>
      </w:r>
      <w:r>
        <w:rPr>
          <w:rFonts w:hint="eastAsia"/>
          <w:lang w:val="en-US" w:eastAsia="zh-CN"/>
        </w:rPr>
        <w:t>tab页中，</w:t>
      </w:r>
      <w:r>
        <w:rPr>
          <w:rFonts w:hint="eastAsia"/>
          <w:lang w:eastAsia="zh-CN"/>
        </w:rPr>
        <w:t>如果预警通知人员是自己，则触发预警时，列表中会看到预警信息，否则为空。</w:t>
      </w:r>
    </w:p>
    <w:p>
      <w:pPr>
        <w:pStyle w:val="5"/>
        <w:rPr>
          <w:rFonts w:hint="eastAsia"/>
          <w:lang w:val="en-US" w:eastAsia="zh-CN"/>
        </w:rPr>
      </w:pPr>
      <w:r>
        <w:rPr>
          <w:rFonts w:hint="eastAsia"/>
        </w:rPr>
        <w:t>页面原型及页面规则</w:t>
      </w:r>
    </w:p>
    <w:p>
      <w:pPr>
        <w:widowControl/>
        <w:numPr>
          <w:ilvl w:val="0"/>
          <w:numId w:val="44"/>
        </w:numPr>
        <w:spacing w:after="0" w:line="360" w:lineRule="auto"/>
        <w:ind w:left="425" w:hanging="425"/>
        <w:jc w:val="left"/>
        <w:rPr>
          <w:rFonts w:hint="eastAsia" w:ascii="宋体" w:hAnsi="宋体" w:cs="宋体"/>
          <w:b/>
          <w:bCs/>
          <w:color w:val="000000"/>
          <w:kern w:val="0"/>
          <w:sz w:val="24"/>
        </w:rPr>
      </w:pPr>
      <w:r>
        <w:rPr>
          <w:rFonts w:hint="eastAsia" w:cs="宋体"/>
          <w:b/>
          <w:bCs/>
          <w:color w:val="000000"/>
          <w:kern w:val="0"/>
          <w:sz w:val="24"/>
          <w:lang w:eastAsia="zh-CN"/>
        </w:rPr>
        <w:t>指标权限</w:t>
      </w:r>
    </w:p>
    <w:p>
      <w:pPr>
        <w:widowControl/>
        <w:numPr>
          <w:ilvl w:val="0"/>
          <w:numId w:val="0"/>
        </w:numPr>
        <w:spacing w:after="0" w:line="360" w:lineRule="auto"/>
        <w:jc w:val="left"/>
        <w:rPr>
          <w:rFonts w:hint="default" w:cs="宋体"/>
          <w:b w:val="0"/>
          <w:bCs w:val="0"/>
          <w:color w:val="000000"/>
          <w:kern w:val="0"/>
          <w:sz w:val="24"/>
          <w:lang w:val="en-US" w:eastAsia="zh-CN"/>
        </w:rPr>
      </w:pPr>
      <w:r>
        <w:rPr>
          <w:rFonts w:hint="eastAsia" w:cs="宋体"/>
          <w:b w:val="0"/>
          <w:bCs w:val="0"/>
          <w:color w:val="000000"/>
          <w:kern w:val="0"/>
          <w:sz w:val="24"/>
          <w:lang w:val="en-US" w:eastAsia="zh-CN"/>
        </w:rPr>
        <w:t>在角色管理角色权限页面，指标管理中会根据分类展示经分系统中的指标。勾选表示该角色具有指标权限，有该角色的用户可以在指标管理中看到该指标的全部指标卡。例子：下图集团管理权限角色勾选了太寿-总保费-业务这个指标，则由该权限的用户在指标管理中可以查看到该指标的全部指标卡，即截图中的4个指标卡均能看到。</w:t>
      </w:r>
    </w:p>
    <w:p>
      <w:pPr>
        <w:widowControl/>
        <w:numPr>
          <w:ilvl w:val="0"/>
          <w:numId w:val="0"/>
        </w:numPr>
        <w:spacing w:after="0" w:line="360" w:lineRule="auto"/>
        <w:ind w:leftChars="0"/>
        <w:jc w:val="left"/>
      </w:pPr>
      <w:r>
        <w:drawing>
          <wp:inline distT="0" distB="0" distL="114300" distR="114300">
            <wp:extent cx="6111875" cy="4598670"/>
            <wp:effectExtent l="0" t="0" r="3175" b="11430"/>
            <wp:docPr id="1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0"/>
                    <pic:cNvPicPr>
                      <a:picLocks noChangeAspect="1"/>
                    </pic:cNvPicPr>
                  </pic:nvPicPr>
                  <pic:blipFill>
                    <a:blip r:embed="rId110"/>
                    <a:stretch>
                      <a:fillRect/>
                    </a:stretch>
                  </pic:blipFill>
                  <pic:spPr>
                    <a:xfrm>
                      <a:off x="0" y="0"/>
                      <a:ext cx="6111875" cy="4598670"/>
                    </a:xfrm>
                    <a:prstGeom prst="rect">
                      <a:avLst/>
                    </a:prstGeom>
                    <a:noFill/>
                    <a:ln>
                      <a:noFill/>
                    </a:ln>
                  </pic:spPr>
                </pic:pic>
              </a:graphicData>
            </a:graphic>
          </wp:inline>
        </w:drawing>
      </w:r>
    </w:p>
    <w:p>
      <w:pPr>
        <w:widowControl/>
        <w:numPr>
          <w:ilvl w:val="0"/>
          <w:numId w:val="0"/>
        </w:numPr>
        <w:spacing w:after="0" w:line="360" w:lineRule="auto"/>
        <w:ind w:leftChars="0"/>
        <w:jc w:val="left"/>
      </w:pPr>
    </w:p>
    <w:p>
      <w:pPr>
        <w:widowControl/>
        <w:numPr>
          <w:ilvl w:val="0"/>
          <w:numId w:val="0"/>
        </w:numPr>
        <w:spacing w:after="0" w:line="360" w:lineRule="auto"/>
        <w:ind w:leftChars="0"/>
        <w:jc w:val="left"/>
      </w:pPr>
      <w:r>
        <w:drawing>
          <wp:inline distT="0" distB="0" distL="114300" distR="114300">
            <wp:extent cx="6115050" cy="2846070"/>
            <wp:effectExtent l="0" t="0" r="0" b="11430"/>
            <wp:docPr id="1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1"/>
                    <pic:cNvPicPr>
                      <a:picLocks noChangeAspect="1"/>
                    </pic:cNvPicPr>
                  </pic:nvPicPr>
                  <pic:blipFill>
                    <a:blip r:embed="rId111"/>
                    <a:stretch>
                      <a:fillRect/>
                    </a:stretch>
                  </pic:blipFill>
                  <pic:spPr>
                    <a:xfrm>
                      <a:off x="0" y="0"/>
                      <a:ext cx="6115050" cy="2846070"/>
                    </a:xfrm>
                    <a:prstGeom prst="rect">
                      <a:avLst/>
                    </a:prstGeom>
                    <a:noFill/>
                    <a:ln>
                      <a:noFill/>
                    </a:ln>
                  </pic:spPr>
                </pic:pic>
              </a:graphicData>
            </a:graphic>
          </wp:inline>
        </w:drawing>
      </w:r>
    </w:p>
    <w:p>
      <w:pPr>
        <w:widowControl/>
        <w:numPr>
          <w:ilvl w:val="0"/>
          <w:numId w:val="0"/>
        </w:numPr>
        <w:spacing w:after="0" w:line="360" w:lineRule="auto"/>
        <w:jc w:val="left"/>
        <w:rPr>
          <w:rFonts w:hint="eastAsia" w:cs="宋体"/>
          <w:b w:val="0"/>
          <w:bCs w:val="0"/>
          <w:color w:val="000000"/>
          <w:kern w:val="0"/>
          <w:sz w:val="24"/>
          <w:lang w:val="en-US" w:eastAsia="zh-CN"/>
        </w:rPr>
      </w:pPr>
      <w:r>
        <w:rPr>
          <w:rFonts w:hint="eastAsia" w:cs="宋体"/>
          <w:b w:val="0"/>
          <w:bCs w:val="0"/>
          <w:color w:val="000000"/>
          <w:kern w:val="0"/>
          <w:sz w:val="24"/>
          <w:lang w:val="en-US" w:eastAsia="zh-CN"/>
        </w:rPr>
        <w:t>在角色管理角色权限页面，会有指标看板菜单权限，如果勾选了则用户有权看到指标看板，在指标看板中可以新增指标卡的最大范围是指标管理中勾选指标对应的指标卡。</w:t>
      </w:r>
    </w:p>
    <w:p>
      <w:pPr>
        <w:widowControl/>
        <w:numPr>
          <w:ilvl w:val="0"/>
          <w:numId w:val="0"/>
        </w:numPr>
        <w:spacing w:after="0" w:line="360" w:lineRule="auto"/>
        <w:ind w:leftChars="0"/>
        <w:jc w:val="left"/>
      </w:pPr>
    </w:p>
    <w:p>
      <w:pPr>
        <w:widowControl/>
        <w:numPr>
          <w:ilvl w:val="0"/>
          <w:numId w:val="0"/>
        </w:numPr>
        <w:spacing w:after="0" w:line="360" w:lineRule="auto"/>
        <w:ind w:leftChars="0"/>
        <w:jc w:val="left"/>
      </w:pPr>
      <w:r>
        <w:drawing>
          <wp:inline distT="0" distB="0" distL="114300" distR="114300">
            <wp:extent cx="6113145" cy="2146300"/>
            <wp:effectExtent l="0" t="0" r="1905" b="6350"/>
            <wp:docPr id="1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2"/>
                    <pic:cNvPicPr>
                      <a:picLocks noChangeAspect="1"/>
                    </pic:cNvPicPr>
                  </pic:nvPicPr>
                  <pic:blipFill>
                    <a:blip r:embed="rId112"/>
                    <a:stretch>
                      <a:fillRect/>
                    </a:stretch>
                  </pic:blipFill>
                  <pic:spPr>
                    <a:xfrm>
                      <a:off x="0" y="0"/>
                      <a:ext cx="6113145" cy="2146300"/>
                    </a:xfrm>
                    <a:prstGeom prst="rect">
                      <a:avLst/>
                    </a:prstGeom>
                    <a:noFill/>
                    <a:ln>
                      <a:noFill/>
                    </a:ln>
                  </pic:spPr>
                </pic:pic>
              </a:graphicData>
            </a:graphic>
          </wp:inline>
        </w:drawing>
      </w:r>
    </w:p>
    <w:p>
      <w:pPr>
        <w:widowControl/>
        <w:numPr>
          <w:ilvl w:val="0"/>
          <w:numId w:val="44"/>
        </w:numPr>
        <w:spacing w:after="0" w:line="360" w:lineRule="auto"/>
        <w:ind w:left="425" w:hanging="425"/>
        <w:jc w:val="left"/>
        <w:rPr>
          <w:rFonts w:hint="eastAsia" w:ascii="宋体" w:hAnsi="宋体" w:cs="宋体"/>
          <w:b/>
          <w:bCs/>
          <w:color w:val="000000"/>
          <w:kern w:val="0"/>
          <w:sz w:val="24"/>
        </w:rPr>
      </w:pPr>
      <w:r>
        <w:rPr>
          <w:rFonts w:hint="eastAsia" w:cs="宋体"/>
          <w:b/>
          <w:bCs/>
          <w:color w:val="000000"/>
          <w:kern w:val="0"/>
          <w:sz w:val="24"/>
          <w:lang w:eastAsia="zh-CN"/>
        </w:rPr>
        <w:t>图谱权限</w:t>
      </w:r>
    </w:p>
    <w:p>
      <w:pPr>
        <w:widowControl/>
        <w:numPr>
          <w:ilvl w:val="0"/>
          <w:numId w:val="0"/>
        </w:numPr>
        <w:spacing w:after="0" w:line="360" w:lineRule="auto"/>
        <w:ind w:leftChars="0"/>
        <w:jc w:val="left"/>
        <w:rPr>
          <w:rFonts w:hint="eastAsia"/>
          <w:lang w:eastAsia="zh-CN"/>
        </w:rPr>
      </w:pPr>
      <w:r>
        <w:rPr>
          <w:rFonts w:hint="eastAsia"/>
          <w:lang w:eastAsia="zh-CN"/>
        </w:rPr>
        <w:t>在角色管理中角色授权页面，会新增一个指标图谱（用户查看的一级菜单）模块，会将图谱名称罗列在该模块下，有勾选且指标图谱是启用状态则表示有该角色的用户有权限看到指标图谱。</w:t>
      </w:r>
    </w:p>
    <w:p>
      <w:pPr>
        <w:widowControl/>
        <w:numPr>
          <w:ilvl w:val="0"/>
          <w:numId w:val="0"/>
        </w:numPr>
        <w:spacing w:after="0" w:line="360" w:lineRule="auto"/>
        <w:ind w:leftChars="0"/>
        <w:jc w:val="left"/>
        <w:rPr>
          <w:rFonts w:hint="eastAsia"/>
          <w:lang w:eastAsia="zh-CN"/>
        </w:rPr>
      </w:pPr>
      <w:r>
        <w:drawing>
          <wp:inline distT="0" distB="0" distL="114300" distR="114300">
            <wp:extent cx="6117590" cy="4573270"/>
            <wp:effectExtent l="0" t="0" r="16510" b="17780"/>
            <wp:docPr id="8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1"/>
                    <pic:cNvPicPr>
                      <a:picLocks noChangeAspect="1"/>
                    </pic:cNvPicPr>
                  </pic:nvPicPr>
                  <pic:blipFill>
                    <a:blip r:embed="rId113"/>
                    <a:stretch>
                      <a:fillRect/>
                    </a:stretch>
                  </pic:blipFill>
                  <pic:spPr>
                    <a:xfrm>
                      <a:off x="0" y="0"/>
                      <a:ext cx="6117590" cy="4573270"/>
                    </a:xfrm>
                    <a:prstGeom prst="rect">
                      <a:avLst/>
                    </a:prstGeom>
                    <a:noFill/>
                    <a:ln>
                      <a:noFill/>
                    </a:ln>
                  </pic:spPr>
                </pic:pic>
              </a:graphicData>
            </a:graphic>
          </wp:inline>
        </w:drawing>
      </w:r>
    </w:p>
    <w:p>
      <w:pPr>
        <w:widowControl/>
        <w:numPr>
          <w:ilvl w:val="0"/>
          <w:numId w:val="44"/>
        </w:numPr>
        <w:spacing w:after="0" w:line="360" w:lineRule="auto"/>
        <w:ind w:left="425" w:hanging="425"/>
        <w:jc w:val="left"/>
        <w:rPr>
          <w:rFonts w:hint="eastAsia" w:cs="宋体"/>
          <w:b/>
          <w:bCs/>
          <w:color w:val="000000"/>
          <w:kern w:val="0"/>
          <w:sz w:val="24"/>
          <w:lang w:eastAsia="zh-CN"/>
        </w:rPr>
      </w:pPr>
      <w:r>
        <w:rPr>
          <w:rFonts w:hint="eastAsia" w:cs="宋体"/>
          <w:b/>
          <w:bCs/>
          <w:color w:val="000000"/>
          <w:kern w:val="0"/>
          <w:sz w:val="24"/>
          <w:lang w:eastAsia="zh-CN"/>
        </w:rPr>
        <w:t>配置管理</w:t>
      </w:r>
      <w:r>
        <w:rPr>
          <w:rFonts w:hint="eastAsia" w:cs="宋体"/>
          <w:b/>
          <w:bCs/>
          <w:color w:val="000000"/>
          <w:kern w:val="0"/>
          <w:sz w:val="24"/>
          <w:lang w:val="en-US" w:eastAsia="zh-CN"/>
        </w:rPr>
        <w:t>-</w:t>
      </w:r>
      <w:r>
        <w:rPr>
          <w:rFonts w:hint="eastAsia" w:cs="宋体"/>
          <w:b/>
          <w:bCs/>
          <w:color w:val="000000"/>
          <w:kern w:val="0"/>
          <w:sz w:val="24"/>
          <w:lang w:eastAsia="zh-CN"/>
        </w:rPr>
        <w:t>指标卡管理权限</w:t>
      </w:r>
    </w:p>
    <w:p>
      <w:pPr>
        <w:widowControl/>
        <w:numPr>
          <w:ilvl w:val="0"/>
          <w:numId w:val="0"/>
        </w:numPr>
        <w:spacing w:after="0" w:line="360" w:lineRule="auto"/>
        <w:ind w:leftChars="0"/>
        <w:jc w:val="left"/>
        <w:rPr>
          <w:rFonts w:hint="eastAsia"/>
          <w:lang w:eastAsia="zh-CN"/>
        </w:rPr>
      </w:pPr>
      <w:r>
        <w:rPr>
          <w:rFonts w:hint="eastAsia"/>
          <w:lang w:eastAsia="zh-CN"/>
        </w:rPr>
        <w:t>在角色管理中角色授权页面，如果勾选了指标卡管理菜单，则表示该角色的用户可以看到该菜单，并能进行指标卡配置中的全部操作。</w:t>
      </w:r>
    </w:p>
    <w:p>
      <w:pPr>
        <w:widowControl/>
        <w:numPr>
          <w:ilvl w:val="0"/>
          <w:numId w:val="44"/>
        </w:numPr>
        <w:spacing w:after="0" w:line="360" w:lineRule="auto"/>
        <w:ind w:left="425" w:hanging="425"/>
        <w:jc w:val="left"/>
        <w:rPr>
          <w:rFonts w:hint="eastAsia" w:cs="宋体"/>
          <w:b/>
          <w:bCs/>
          <w:color w:val="000000"/>
          <w:kern w:val="0"/>
          <w:sz w:val="24"/>
          <w:lang w:eastAsia="zh-CN"/>
        </w:rPr>
      </w:pPr>
      <w:r>
        <w:rPr>
          <w:rFonts w:hint="eastAsia" w:cs="宋体"/>
          <w:b/>
          <w:bCs/>
          <w:color w:val="000000"/>
          <w:kern w:val="0"/>
          <w:sz w:val="24"/>
          <w:lang w:eastAsia="zh-CN"/>
        </w:rPr>
        <w:t>配置管理</w:t>
      </w:r>
      <w:r>
        <w:rPr>
          <w:rFonts w:hint="eastAsia" w:cs="宋体"/>
          <w:b/>
          <w:bCs/>
          <w:color w:val="000000"/>
          <w:kern w:val="0"/>
          <w:sz w:val="24"/>
          <w:lang w:val="en-US" w:eastAsia="zh-CN"/>
        </w:rPr>
        <w:t>-</w:t>
      </w:r>
      <w:r>
        <w:rPr>
          <w:rFonts w:hint="eastAsia" w:cs="宋体"/>
          <w:b/>
          <w:bCs/>
          <w:color w:val="000000"/>
          <w:kern w:val="0"/>
          <w:sz w:val="24"/>
          <w:lang w:eastAsia="zh-CN"/>
        </w:rPr>
        <w:t>指标图谱管理权限</w:t>
      </w:r>
    </w:p>
    <w:p>
      <w:pPr>
        <w:widowControl/>
        <w:numPr>
          <w:ilvl w:val="0"/>
          <w:numId w:val="0"/>
        </w:numPr>
        <w:spacing w:after="0" w:line="360" w:lineRule="auto"/>
        <w:ind w:leftChars="0"/>
        <w:jc w:val="left"/>
        <w:rPr>
          <w:rFonts w:hint="eastAsia" w:ascii="宋体" w:hAnsi="宋体" w:cs="宋体"/>
          <w:b/>
          <w:bCs/>
          <w:color w:val="000000"/>
          <w:kern w:val="0"/>
          <w:sz w:val="24"/>
        </w:rPr>
      </w:pPr>
      <w:r>
        <w:rPr>
          <w:rFonts w:hint="eastAsia"/>
          <w:lang w:eastAsia="zh-CN"/>
        </w:rPr>
        <w:t>在角色管理中角色授权页面，如果勾选了指标图谱管理菜单，则表示该角色的用户可以看到该菜单，并能进行指标图谱管理中的全部操作。</w:t>
      </w:r>
    </w:p>
    <w:p>
      <w:pPr>
        <w:widowControl/>
        <w:numPr>
          <w:ilvl w:val="0"/>
          <w:numId w:val="44"/>
        </w:numPr>
        <w:spacing w:after="0" w:line="360" w:lineRule="auto"/>
        <w:ind w:left="425" w:hanging="425"/>
        <w:jc w:val="left"/>
        <w:rPr>
          <w:rFonts w:hint="eastAsia" w:cs="宋体"/>
          <w:b/>
          <w:bCs/>
          <w:color w:val="000000"/>
          <w:kern w:val="0"/>
          <w:sz w:val="24"/>
          <w:lang w:eastAsia="zh-CN"/>
        </w:rPr>
      </w:pPr>
      <w:r>
        <w:rPr>
          <w:rFonts w:hint="eastAsia" w:cs="宋体"/>
          <w:b/>
          <w:bCs/>
          <w:color w:val="000000"/>
          <w:kern w:val="0"/>
          <w:sz w:val="24"/>
          <w:lang w:eastAsia="zh-CN"/>
        </w:rPr>
        <w:t>预警追踪管理</w:t>
      </w:r>
      <w:r>
        <w:rPr>
          <w:rFonts w:hint="eastAsia" w:cs="宋体"/>
          <w:b/>
          <w:bCs/>
          <w:color w:val="000000"/>
          <w:kern w:val="0"/>
          <w:sz w:val="24"/>
          <w:lang w:val="en-US" w:eastAsia="zh-CN"/>
        </w:rPr>
        <w:t>-</w:t>
      </w:r>
      <w:r>
        <w:rPr>
          <w:rFonts w:hint="eastAsia" w:cs="宋体"/>
          <w:b/>
          <w:bCs/>
          <w:color w:val="000000"/>
          <w:kern w:val="0"/>
          <w:sz w:val="24"/>
          <w:lang w:eastAsia="zh-CN"/>
        </w:rPr>
        <w:t>预警信息配置权限</w:t>
      </w:r>
    </w:p>
    <w:p>
      <w:pPr>
        <w:widowControl/>
        <w:numPr>
          <w:ilvl w:val="0"/>
          <w:numId w:val="0"/>
        </w:numPr>
        <w:spacing w:after="0" w:line="360" w:lineRule="auto"/>
        <w:ind w:leftChars="0"/>
        <w:jc w:val="left"/>
        <w:rPr>
          <w:rFonts w:hint="eastAsia" w:ascii="宋体" w:hAnsi="宋体" w:cs="宋体"/>
          <w:b/>
          <w:bCs/>
          <w:color w:val="000000"/>
          <w:kern w:val="0"/>
          <w:sz w:val="24"/>
        </w:rPr>
      </w:pPr>
      <w:r>
        <w:rPr>
          <w:rFonts w:hint="eastAsia"/>
          <w:lang w:eastAsia="zh-CN"/>
        </w:rPr>
        <w:t>在角色管理中角色授权页面，如果勾选了预警信息配置菜单，则表示该角色的用户可以看到该菜单，并能进行预警信息配置中的全部操作。</w:t>
      </w:r>
    </w:p>
    <w:p>
      <w:pPr>
        <w:widowControl/>
        <w:numPr>
          <w:ilvl w:val="0"/>
          <w:numId w:val="44"/>
        </w:numPr>
        <w:spacing w:after="0" w:line="360" w:lineRule="auto"/>
        <w:ind w:left="425" w:hanging="425"/>
        <w:jc w:val="left"/>
        <w:rPr>
          <w:rFonts w:hint="eastAsia" w:cs="宋体"/>
          <w:b/>
          <w:bCs/>
          <w:color w:val="000000"/>
          <w:kern w:val="0"/>
          <w:sz w:val="24"/>
          <w:lang w:eastAsia="zh-CN"/>
        </w:rPr>
      </w:pPr>
      <w:r>
        <w:rPr>
          <w:rFonts w:hint="eastAsia" w:cs="宋体"/>
          <w:b/>
          <w:bCs/>
          <w:color w:val="000000"/>
          <w:kern w:val="0"/>
          <w:sz w:val="24"/>
          <w:lang w:eastAsia="zh-CN"/>
        </w:rPr>
        <w:t>预警追踪管理</w:t>
      </w:r>
      <w:r>
        <w:rPr>
          <w:rFonts w:hint="eastAsia" w:cs="宋体"/>
          <w:b/>
          <w:bCs/>
          <w:color w:val="000000"/>
          <w:kern w:val="0"/>
          <w:sz w:val="24"/>
          <w:lang w:val="en-US" w:eastAsia="zh-CN"/>
        </w:rPr>
        <w:t>-</w:t>
      </w:r>
      <w:r>
        <w:rPr>
          <w:rFonts w:hint="eastAsia" w:cs="宋体"/>
          <w:b/>
          <w:bCs/>
          <w:color w:val="000000"/>
          <w:kern w:val="0"/>
          <w:sz w:val="24"/>
          <w:lang w:eastAsia="zh-CN"/>
        </w:rPr>
        <w:t>预警追踪权限</w:t>
      </w:r>
    </w:p>
    <w:p>
      <w:pPr>
        <w:widowControl/>
        <w:numPr>
          <w:ilvl w:val="0"/>
          <w:numId w:val="0"/>
        </w:numPr>
        <w:spacing w:after="0" w:line="360" w:lineRule="auto"/>
        <w:ind w:leftChars="0"/>
        <w:jc w:val="left"/>
        <w:rPr>
          <w:rFonts w:hint="eastAsia"/>
          <w:lang w:eastAsia="zh-CN"/>
        </w:rPr>
      </w:pPr>
      <w:r>
        <w:rPr>
          <w:rFonts w:hint="eastAsia"/>
          <w:lang w:eastAsia="zh-CN"/>
        </w:rPr>
        <w:t>在角色管理中角色授权页面，如果勾选了预警追踪这个二级菜单，则表示该角色的用户可以看到该菜单，在指标预警</w:t>
      </w:r>
      <w:r>
        <w:rPr>
          <w:rFonts w:hint="eastAsia"/>
          <w:lang w:val="en-US" w:eastAsia="zh-CN"/>
        </w:rPr>
        <w:t>tab页中，</w:t>
      </w:r>
      <w:r>
        <w:rPr>
          <w:rFonts w:hint="eastAsia"/>
          <w:lang w:eastAsia="zh-CN"/>
        </w:rPr>
        <w:t>如果预警通知人员是自己，则触发预警时，列表中会看到预警信息，否则为空。</w:t>
      </w:r>
    </w:p>
    <w:p>
      <w:pPr>
        <w:pStyle w:val="2"/>
        <w:keepLines/>
        <w:numPr>
          <w:ilvl w:val="0"/>
          <w:numId w:val="45"/>
        </w:numPr>
        <w:adjustRightInd/>
        <w:snapToGrid/>
        <w:spacing w:before="340" w:after="330" w:line="578" w:lineRule="auto"/>
        <w:ind w:left="432" w:leftChars="0" w:hanging="432" w:firstLineChars="0"/>
        <w:jc w:val="both"/>
        <w:rPr>
          <w:rFonts w:eastAsia="宋体"/>
        </w:rPr>
      </w:pPr>
      <w:bookmarkStart w:id="60" w:name="_Toc12899"/>
      <w:bookmarkStart w:id="61" w:name="_Toc28101"/>
      <w:r>
        <w:rPr>
          <w:rFonts w:hint="eastAsia" w:eastAsia="宋体"/>
        </w:rPr>
        <w:t>非功能性需求</w:t>
      </w:r>
      <w:bookmarkEnd w:id="60"/>
      <w:bookmarkEnd w:id="61"/>
    </w:p>
    <w:p>
      <w:pPr>
        <w:pStyle w:val="3"/>
        <w:numPr>
          <w:ilvl w:val="1"/>
          <w:numId w:val="45"/>
        </w:numPr>
        <w:ind w:left="576" w:leftChars="0" w:hanging="576" w:firstLineChars="0"/>
        <w:rPr>
          <w:lang w:eastAsia="zh-CN"/>
        </w:rPr>
      </w:pPr>
      <w:bookmarkStart w:id="62" w:name="_Toc215562907"/>
      <w:bookmarkStart w:id="63" w:name="_Toc208657919"/>
      <w:bookmarkStart w:id="64" w:name="_Toc27323"/>
      <w:bookmarkStart w:id="65" w:name="_Toc25023"/>
      <w:bookmarkStart w:id="66" w:name="_Toc58378136"/>
      <w:r>
        <w:rPr>
          <w:rFonts w:eastAsia="宋体"/>
          <w:lang w:eastAsia="zh-CN"/>
        </w:rPr>
        <w:t>用户界面</w:t>
      </w:r>
      <w:r>
        <w:rPr>
          <w:rFonts w:hint="eastAsia" w:eastAsia="宋体"/>
          <w:lang w:eastAsia="zh-CN"/>
        </w:rPr>
        <w:t>及易用性</w:t>
      </w:r>
      <w:r>
        <w:rPr>
          <w:rFonts w:eastAsia="宋体"/>
          <w:lang w:eastAsia="zh-CN"/>
        </w:rPr>
        <w:t>需求</w:t>
      </w:r>
      <w:bookmarkEnd w:id="62"/>
      <w:bookmarkEnd w:id="63"/>
      <w:bookmarkEnd w:id="64"/>
      <w:bookmarkEnd w:id="65"/>
    </w:p>
    <w:p>
      <w:pPr>
        <w:pStyle w:val="19"/>
        <w:numPr>
          <w:ilvl w:val="0"/>
          <w:numId w:val="46"/>
        </w:numPr>
        <w:adjustRightInd w:val="0"/>
        <w:spacing w:before="120" w:line="240" w:lineRule="auto"/>
        <w:ind w:leftChars="0"/>
        <w:rPr>
          <w:rFonts w:ascii="宋体" w:cs="Arial"/>
          <w:color w:val="000000"/>
          <w:szCs w:val="21"/>
        </w:rPr>
      </w:pPr>
      <w:r>
        <w:rPr>
          <w:rFonts w:hint="eastAsia" w:ascii="宋体" w:eastAsia="宋体" w:cs="Arial"/>
          <w:color w:val="000000"/>
          <w:szCs w:val="21"/>
        </w:rPr>
        <w:t>用户界面布局合理简介美观；</w:t>
      </w:r>
    </w:p>
    <w:p>
      <w:pPr>
        <w:pStyle w:val="19"/>
        <w:numPr>
          <w:ilvl w:val="0"/>
          <w:numId w:val="46"/>
        </w:numPr>
        <w:adjustRightInd w:val="0"/>
        <w:spacing w:before="120" w:line="240" w:lineRule="auto"/>
        <w:ind w:leftChars="0"/>
        <w:rPr>
          <w:rFonts w:ascii="宋体" w:cs="Arial"/>
          <w:color w:val="000000"/>
          <w:szCs w:val="21"/>
        </w:rPr>
      </w:pPr>
      <w:r>
        <w:rPr>
          <w:rFonts w:hint="eastAsia" w:ascii="宋体" w:eastAsia="宋体" w:cs="Arial"/>
          <w:color w:val="000000"/>
          <w:szCs w:val="21"/>
        </w:rPr>
        <w:t>用户界面符合传统的操作习惯，易操作；</w:t>
      </w:r>
    </w:p>
    <w:p>
      <w:pPr>
        <w:pStyle w:val="19"/>
        <w:numPr>
          <w:ilvl w:val="0"/>
          <w:numId w:val="46"/>
        </w:numPr>
        <w:adjustRightInd w:val="0"/>
        <w:spacing w:before="120" w:line="240" w:lineRule="auto"/>
        <w:ind w:leftChars="0"/>
        <w:rPr>
          <w:rFonts w:ascii="宋体" w:cs="Arial"/>
          <w:color w:val="000000"/>
          <w:szCs w:val="21"/>
        </w:rPr>
      </w:pPr>
      <w:r>
        <w:rPr>
          <w:rFonts w:hint="eastAsia" w:ascii="宋体" w:eastAsia="宋体" w:cs="Arial"/>
          <w:color w:val="000000"/>
          <w:szCs w:val="21"/>
        </w:rPr>
        <w:t>用户界面不使用难以理解或者引起歧义的文字或图案；</w:t>
      </w:r>
    </w:p>
    <w:p>
      <w:pPr>
        <w:pStyle w:val="19"/>
        <w:numPr>
          <w:ilvl w:val="0"/>
          <w:numId w:val="46"/>
        </w:numPr>
        <w:adjustRightInd w:val="0"/>
        <w:spacing w:before="120" w:line="240" w:lineRule="auto"/>
        <w:ind w:leftChars="0"/>
        <w:rPr>
          <w:rFonts w:ascii="宋体" w:cs="Arial"/>
          <w:color w:val="000000"/>
          <w:szCs w:val="21"/>
        </w:rPr>
      </w:pPr>
      <w:r>
        <w:rPr>
          <w:rFonts w:hint="eastAsia" w:ascii="宋体" w:eastAsia="宋体" w:cs="Arial"/>
          <w:color w:val="000000"/>
          <w:szCs w:val="21"/>
        </w:rPr>
        <w:t>设计过程中参考太平集团建设规范《中国太平视觉识别_(VI)-系统FA》（文件太大不方便放在文档中，请参考svn/新统一数据平台项目/02原型设计/中国太平视觉识别_(VI)-系统FA）进行统一UI设计，保持各操作界面的风格一致性；</w:t>
      </w:r>
    </w:p>
    <w:p>
      <w:pPr>
        <w:pStyle w:val="19"/>
        <w:numPr>
          <w:ilvl w:val="0"/>
          <w:numId w:val="46"/>
        </w:numPr>
        <w:adjustRightInd w:val="0"/>
        <w:spacing w:before="120" w:line="240" w:lineRule="auto"/>
        <w:ind w:leftChars="0"/>
        <w:rPr>
          <w:rFonts w:ascii="宋体" w:cs="Arial"/>
          <w:color w:val="000000"/>
          <w:szCs w:val="21"/>
        </w:rPr>
      </w:pPr>
      <w:r>
        <w:rPr>
          <w:rFonts w:hint="eastAsia" w:ascii="宋体" w:eastAsia="宋体" w:cs="Arial"/>
          <w:color w:val="000000"/>
          <w:szCs w:val="21"/>
        </w:rPr>
        <w:t>帮助文档齐全，能够很好的指导用户进行系统操作。</w:t>
      </w:r>
    </w:p>
    <w:p>
      <w:pPr>
        <w:pStyle w:val="19"/>
        <w:numPr>
          <w:ilvl w:val="0"/>
          <w:numId w:val="46"/>
        </w:numPr>
        <w:adjustRightInd w:val="0"/>
        <w:spacing w:before="120" w:line="240" w:lineRule="auto"/>
        <w:ind w:leftChars="0"/>
        <w:rPr>
          <w:rFonts w:ascii="宋体" w:cs="Arial"/>
          <w:color w:val="000000"/>
          <w:szCs w:val="21"/>
        </w:rPr>
      </w:pPr>
      <w:r>
        <w:rPr>
          <w:rFonts w:hint="eastAsia" w:ascii="宋体" w:eastAsia="宋体" w:cs="Arial"/>
          <w:color w:val="000000"/>
          <w:szCs w:val="21"/>
        </w:rPr>
        <w:t>适配IE、Google、火狐等浏览器的当前主流版本</w:t>
      </w:r>
    </w:p>
    <w:p>
      <w:pPr>
        <w:pStyle w:val="19"/>
        <w:adjustRightInd w:val="0"/>
        <w:spacing w:before="120" w:line="240" w:lineRule="auto"/>
        <w:ind w:left="0" w:leftChars="0"/>
        <w:rPr>
          <w:rFonts w:ascii="宋体" w:cs="Arial"/>
          <w:color w:val="0000FF"/>
          <w:szCs w:val="21"/>
        </w:rPr>
      </w:pPr>
    </w:p>
    <w:p>
      <w:pPr>
        <w:pStyle w:val="3"/>
        <w:numPr>
          <w:ilvl w:val="1"/>
          <w:numId w:val="45"/>
        </w:numPr>
        <w:ind w:left="576" w:leftChars="0" w:hanging="576" w:firstLineChars="0"/>
        <w:rPr>
          <w:lang w:eastAsia="zh-CN"/>
        </w:rPr>
      </w:pPr>
      <w:bookmarkStart w:id="67" w:name="_Toc208657923"/>
      <w:bookmarkStart w:id="68" w:name="_Toc215562911"/>
      <w:bookmarkStart w:id="69" w:name="_Toc25331"/>
      <w:bookmarkStart w:id="70" w:name="_Toc21207"/>
      <w:r>
        <w:rPr>
          <w:rFonts w:eastAsia="宋体"/>
          <w:lang w:eastAsia="zh-CN"/>
        </w:rPr>
        <w:t>安全性需求</w:t>
      </w:r>
      <w:bookmarkEnd w:id="67"/>
      <w:bookmarkEnd w:id="68"/>
      <w:bookmarkEnd w:id="69"/>
      <w:bookmarkEnd w:id="70"/>
    </w:p>
    <w:p>
      <w:pPr>
        <w:tabs>
          <w:tab w:val="left" w:pos="567"/>
          <w:tab w:val="left" w:pos="709"/>
        </w:tabs>
        <w:spacing w:line="360" w:lineRule="auto"/>
      </w:pPr>
      <w:r>
        <w:rPr>
          <w:rFonts w:hint="eastAsia" w:eastAsia="宋体"/>
          <w:lang w:val="zh-CN"/>
        </w:rPr>
        <w:t>系统应能遵循太平信息系统安全控制表所列示的对系统安全方面要求，具体如下：</w:t>
      </w:r>
    </w:p>
    <w:p>
      <w:pPr>
        <w:pStyle w:val="19"/>
        <w:numPr>
          <w:ilvl w:val="0"/>
          <w:numId w:val="46"/>
        </w:numPr>
        <w:adjustRightInd w:val="0"/>
        <w:spacing w:before="120" w:line="240" w:lineRule="auto"/>
        <w:ind w:leftChars="0"/>
        <w:rPr>
          <w:rFonts w:ascii="宋体" w:cs="Arial"/>
          <w:color w:val="000000"/>
          <w:szCs w:val="21"/>
        </w:rPr>
      </w:pPr>
      <w:r>
        <w:rPr>
          <w:rFonts w:hint="eastAsia" w:ascii="宋体" w:eastAsia="宋体" w:cs="Arial"/>
          <w:color w:val="000000"/>
          <w:szCs w:val="21"/>
        </w:rPr>
        <w:t>符合太平集团的架构部门、安全部门的系统上线要求</w:t>
      </w:r>
    </w:p>
    <w:p>
      <w:pPr>
        <w:pStyle w:val="19"/>
        <w:numPr>
          <w:ilvl w:val="0"/>
          <w:numId w:val="46"/>
        </w:numPr>
        <w:adjustRightInd w:val="0"/>
        <w:spacing w:before="120" w:line="240" w:lineRule="auto"/>
        <w:ind w:leftChars="0"/>
        <w:rPr>
          <w:rFonts w:ascii="宋体" w:cs="Arial"/>
          <w:color w:val="000000"/>
          <w:szCs w:val="21"/>
        </w:rPr>
      </w:pPr>
      <w:r>
        <w:rPr>
          <w:rFonts w:hint="eastAsia" w:ascii="宋体" w:eastAsia="宋体" w:cs="Arial"/>
          <w:color w:val="000000"/>
          <w:szCs w:val="21"/>
        </w:rPr>
        <w:t>本系统为一级重要系统，具体要求请参考“TP-ISD-025 信息系统安全分级管理办法-V2.0”见附录三、“TP-ISR-066 信息系统安全控制基本要求-V2.0”见附录四；</w:t>
      </w:r>
    </w:p>
    <w:p>
      <w:pPr>
        <w:pStyle w:val="19"/>
        <w:numPr>
          <w:ilvl w:val="0"/>
          <w:numId w:val="46"/>
        </w:numPr>
        <w:adjustRightInd w:val="0"/>
        <w:spacing w:before="120" w:line="240" w:lineRule="auto"/>
        <w:ind w:leftChars="0"/>
        <w:rPr>
          <w:rFonts w:ascii="宋体" w:cs="Arial"/>
          <w:color w:val="000000"/>
          <w:szCs w:val="21"/>
        </w:rPr>
      </w:pPr>
      <w:r>
        <w:rPr>
          <w:rFonts w:hint="eastAsia" w:ascii="宋体" w:eastAsia="宋体" w:cs="Arial"/>
          <w:color w:val="000000"/>
          <w:szCs w:val="21"/>
        </w:rPr>
        <w:t>系统硬件和网络架构，满足太平规定的信息安全要求。</w:t>
      </w:r>
    </w:p>
    <w:p>
      <w:pPr>
        <w:pStyle w:val="19"/>
        <w:numPr>
          <w:ilvl w:val="0"/>
          <w:numId w:val="46"/>
        </w:numPr>
        <w:adjustRightInd w:val="0"/>
        <w:spacing w:before="120" w:line="240" w:lineRule="auto"/>
        <w:ind w:leftChars="0"/>
        <w:rPr>
          <w:rFonts w:ascii="宋体" w:cs="Arial"/>
          <w:color w:val="000000"/>
          <w:szCs w:val="21"/>
        </w:rPr>
      </w:pPr>
      <w:r>
        <w:rPr>
          <w:rFonts w:hint="eastAsia" w:ascii="宋体" w:eastAsia="宋体" w:cs="Arial"/>
          <w:color w:val="000000"/>
          <w:szCs w:val="21"/>
        </w:rPr>
        <w:t>能对应用程序部署及应用启停采用服务器操作系统的非root账号进行部署，应用程序访问数据库采用数据库非超级管理员权限的账号。操作系统账号及数据库内账号能够满足太平要求的权限最小化原则。</w:t>
      </w:r>
    </w:p>
    <w:p>
      <w:pPr>
        <w:pStyle w:val="19"/>
        <w:numPr>
          <w:ilvl w:val="0"/>
          <w:numId w:val="46"/>
        </w:numPr>
        <w:adjustRightInd w:val="0"/>
        <w:spacing w:before="120" w:line="240" w:lineRule="auto"/>
        <w:ind w:leftChars="0"/>
        <w:rPr>
          <w:rFonts w:ascii="宋体" w:cs="Arial"/>
          <w:color w:val="000000"/>
          <w:szCs w:val="21"/>
        </w:rPr>
      </w:pPr>
      <w:r>
        <w:rPr>
          <w:rFonts w:hint="eastAsia" w:ascii="宋体" w:eastAsia="宋体" w:cs="Arial"/>
          <w:color w:val="000000"/>
          <w:szCs w:val="21"/>
        </w:rPr>
        <w:t>系统必须具备页面访问安全性、数据访问安全性、日志记录安全性、外部数据交换加密、防攻击、防病毒等方案；</w:t>
      </w:r>
    </w:p>
    <w:p>
      <w:pPr>
        <w:pStyle w:val="19"/>
        <w:numPr>
          <w:ilvl w:val="0"/>
          <w:numId w:val="46"/>
        </w:numPr>
        <w:adjustRightInd w:val="0"/>
        <w:spacing w:before="120" w:line="240" w:lineRule="auto"/>
        <w:ind w:leftChars="0"/>
        <w:rPr>
          <w:rFonts w:ascii="宋体" w:cs="Arial"/>
          <w:color w:val="000000"/>
          <w:szCs w:val="21"/>
        </w:rPr>
      </w:pPr>
      <w:r>
        <w:rPr>
          <w:rFonts w:hint="eastAsia" w:ascii="宋体" w:eastAsia="宋体" w:cs="Arial"/>
          <w:color w:val="000000"/>
          <w:szCs w:val="21"/>
        </w:rPr>
        <w:t>系统开发必须遵循WEB安全相关开发要求，提供常见应用安全漏洞的防护功能，漏洞包含但不限于XSS、SQL注入、缓冲溢出、跨站、钓鱼、文件上传等应用级别漏洞。</w:t>
      </w:r>
    </w:p>
    <w:p>
      <w:pPr>
        <w:pStyle w:val="19"/>
        <w:numPr>
          <w:ilvl w:val="0"/>
          <w:numId w:val="46"/>
        </w:numPr>
        <w:adjustRightInd w:val="0"/>
        <w:spacing w:before="120" w:line="240" w:lineRule="auto"/>
        <w:ind w:leftChars="0"/>
        <w:rPr>
          <w:rFonts w:ascii="宋体" w:cs="Arial"/>
          <w:color w:val="000000"/>
          <w:szCs w:val="21"/>
        </w:rPr>
      </w:pPr>
      <w:r>
        <w:rPr>
          <w:rFonts w:hint="eastAsia" w:ascii="宋体" w:eastAsia="宋体" w:cs="Arial"/>
          <w:color w:val="000000"/>
          <w:szCs w:val="21"/>
        </w:rPr>
        <w:t>系统组件支持WEB接入（跳转）层、程序处理层、数据层三层架构部署。</w:t>
      </w:r>
    </w:p>
    <w:p>
      <w:pPr>
        <w:pStyle w:val="19"/>
        <w:numPr>
          <w:ilvl w:val="0"/>
          <w:numId w:val="46"/>
        </w:numPr>
        <w:adjustRightInd w:val="0"/>
        <w:spacing w:before="120" w:line="240" w:lineRule="auto"/>
        <w:ind w:leftChars="0"/>
        <w:rPr>
          <w:rFonts w:ascii="宋体" w:cs="Arial"/>
          <w:color w:val="000000"/>
          <w:szCs w:val="21"/>
        </w:rPr>
      </w:pPr>
      <w:r>
        <w:rPr>
          <w:rFonts w:hint="eastAsia" w:ascii="宋体" w:eastAsia="宋体" w:cs="Arial"/>
          <w:color w:val="000000"/>
          <w:szCs w:val="21"/>
        </w:rPr>
        <w:t>能够采用非秘密机制对重要存储数据完整性进行保护，检测或预防数据单元跳变等随机或无意的数据完整性错误，如：奇偶校验、计算校验和（如CRC等）、单向散列（Hash）。</w:t>
      </w:r>
    </w:p>
    <w:p>
      <w:pPr>
        <w:pStyle w:val="19"/>
        <w:numPr>
          <w:ilvl w:val="0"/>
          <w:numId w:val="46"/>
        </w:numPr>
        <w:adjustRightInd w:val="0"/>
        <w:spacing w:before="120" w:line="240" w:lineRule="auto"/>
        <w:ind w:leftChars="0"/>
        <w:rPr>
          <w:rFonts w:ascii="宋体" w:cs="Arial"/>
          <w:color w:val="000000"/>
          <w:szCs w:val="21"/>
        </w:rPr>
      </w:pPr>
      <w:r>
        <w:rPr>
          <w:rFonts w:hint="eastAsia" w:ascii="宋体" w:eastAsia="宋体" w:cs="Arial"/>
          <w:color w:val="000000"/>
          <w:szCs w:val="21"/>
        </w:rPr>
        <w:t>能够采用对称密码技术对传输的所有数据进行机密性保护。</w:t>
      </w:r>
    </w:p>
    <w:p>
      <w:pPr>
        <w:pStyle w:val="19"/>
        <w:numPr>
          <w:ilvl w:val="0"/>
          <w:numId w:val="46"/>
        </w:numPr>
        <w:adjustRightInd w:val="0"/>
        <w:spacing w:before="120" w:line="240" w:lineRule="auto"/>
        <w:ind w:leftChars="0"/>
        <w:rPr>
          <w:rFonts w:ascii="宋体" w:cs="Arial"/>
          <w:color w:val="000000"/>
          <w:szCs w:val="21"/>
        </w:rPr>
      </w:pPr>
      <w:r>
        <w:rPr>
          <w:rFonts w:hint="eastAsia" w:ascii="宋体" w:eastAsia="宋体" w:cs="Arial"/>
          <w:color w:val="000000"/>
          <w:szCs w:val="21"/>
        </w:rPr>
        <w:t>能够对系统敏感数据访问实施控制并记录，对于太平要求的特殊数据要求按太平需求实现加密，同时满足第三方审计需要。</w:t>
      </w:r>
    </w:p>
    <w:p>
      <w:pPr>
        <w:pStyle w:val="19"/>
        <w:numPr>
          <w:ilvl w:val="0"/>
          <w:numId w:val="46"/>
        </w:numPr>
        <w:adjustRightInd w:val="0"/>
        <w:spacing w:before="120" w:line="240" w:lineRule="auto"/>
        <w:ind w:leftChars="0"/>
        <w:rPr>
          <w:rFonts w:ascii="宋体" w:cs="Arial"/>
          <w:color w:val="000000"/>
          <w:szCs w:val="21"/>
        </w:rPr>
      </w:pPr>
      <w:r>
        <w:rPr>
          <w:rFonts w:hint="eastAsia" w:ascii="宋体" w:eastAsia="宋体" w:cs="Arial"/>
          <w:color w:val="000000"/>
          <w:szCs w:val="21"/>
        </w:rPr>
        <w:t>应用代码安全，符合太平规定的信息安全要求，对太平代码扫描后的不合格项限时整改。</w:t>
      </w:r>
    </w:p>
    <w:p>
      <w:pPr>
        <w:pStyle w:val="19"/>
        <w:numPr>
          <w:ilvl w:val="0"/>
          <w:numId w:val="46"/>
        </w:numPr>
        <w:adjustRightInd w:val="0"/>
        <w:spacing w:before="120" w:line="240" w:lineRule="auto"/>
        <w:ind w:leftChars="0"/>
        <w:rPr>
          <w:rFonts w:ascii="宋体" w:cs="Arial"/>
          <w:color w:val="000000"/>
          <w:szCs w:val="21"/>
        </w:rPr>
      </w:pPr>
      <w:r>
        <w:rPr>
          <w:rFonts w:hint="eastAsia" w:ascii="宋体" w:eastAsia="宋体" w:cs="Arial"/>
          <w:color w:val="000000"/>
          <w:szCs w:val="21"/>
        </w:rPr>
        <w:t>禁止使用动态组装的SQL语句，应使用预编译的SQL语句或者存储过程。</w:t>
      </w:r>
    </w:p>
    <w:p>
      <w:pPr>
        <w:pStyle w:val="19"/>
        <w:numPr>
          <w:ilvl w:val="0"/>
          <w:numId w:val="46"/>
        </w:numPr>
        <w:adjustRightInd w:val="0"/>
        <w:spacing w:before="120" w:line="240" w:lineRule="auto"/>
        <w:ind w:leftChars="0"/>
        <w:rPr>
          <w:rFonts w:ascii="宋体" w:cs="Arial"/>
          <w:color w:val="000000"/>
          <w:szCs w:val="21"/>
        </w:rPr>
      </w:pPr>
      <w:r>
        <w:rPr>
          <w:rFonts w:hint="eastAsia" w:ascii="宋体" w:eastAsia="宋体" w:cs="Arial"/>
          <w:color w:val="000000"/>
          <w:szCs w:val="21"/>
        </w:rPr>
        <w:t>统一配置出错跳转页面，避免系统配置信息暴露在出错页面中。</w:t>
      </w:r>
    </w:p>
    <w:p>
      <w:pPr>
        <w:pStyle w:val="19"/>
        <w:numPr>
          <w:ilvl w:val="0"/>
          <w:numId w:val="46"/>
        </w:numPr>
        <w:adjustRightInd w:val="0"/>
        <w:spacing w:before="120" w:line="240" w:lineRule="auto"/>
        <w:ind w:leftChars="0"/>
        <w:rPr>
          <w:rFonts w:ascii="宋体" w:cs="Arial"/>
          <w:color w:val="000000"/>
          <w:szCs w:val="21"/>
        </w:rPr>
      </w:pPr>
      <w:r>
        <w:rPr>
          <w:rFonts w:hint="eastAsia" w:ascii="宋体" w:eastAsia="宋体" w:cs="Arial"/>
          <w:color w:val="000000"/>
          <w:szCs w:val="21"/>
        </w:rPr>
        <w:t>制定不同场景的应急预案，内容包括：黑客入侵、病毒传播、电力中断、网络和系统中断等。</w:t>
      </w:r>
    </w:p>
    <w:p>
      <w:pPr>
        <w:pStyle w:val="19"/>
        <w:numPr>
          <w:ilvl w:val="0"/>
          <w:numId w:val="46"/>
        </w:numPr>
        <w:adjustRightInd w:val="0"/>
        <w:spacing w:before="120" w:line="240" w:lineRule="auto"/>
        <w:ind w:leftChars="0"/>
        <w:rPr>
          <w:rFonts w:ascii="宋体" w:cs="Arial"/>
          <w:color w:val="000000"/>
          <w:szCs w:val="21"/>
        </w:rPr>
      </w:pPr>
      <w:r>
        <w:rPr>
          <w:rFonts w:hint="eastAsia" w:ascii="宋体" w:eastAsia="宋体" w:cs="Arial"/>
          <w:color w:val="000000"/>
          <w:szCs w:val="21"/>
        </w:rPr>
        <w:t>当检测到攻击行为时，记录攻击源IP、攻击类型、攻击目的、攻击时间，在发生严重入侵事件时应提供报警；</w:t>
      </w:r>
    </w:p>
    <w:p>
      <w:pPr>
        <w:pStyle w:val="19"/>
        <w:numPr>
          <w:ilvl w:val="0"/>
          <w:numId w:val="46"/>
        </w:numPr>
        <w:adjustRightInd w:val="0"/>
        <w:spacing w:before="120" w:line="240" w:lineRule="auto"/>
        <w:ind w:leftChars="0"/>
        <w:rPr>
          <w:rFonts w:ascii="宋体" w:cs="Arial"/>
          <w:color w:val="000000"/>
          <w:szCs w:val="21"/>
        </w:rPr>
      </w:pPr>
      <w:r>
        <w:rPr>
          <w:rFonts w:hint="eastAsia" w:ascii="宋体" w:eastAsia="宋体" w:cs="Arial"/>
          <w:color w:val="000000"/>
          <w:szCs w:val="21"/>
        </w:rPr>
        <w:t>系统应具备自动日志审计/评审功能</w:t>
      </w:r>
    </w:p>
    <w:p>
      <w:pPr>
        <w:pStyle w:val="19"/>
        <w:numPr>
          <w:ilvl w:val="0"/>
          <w:numId w:val="46"/>
        </w:numPr>
        <w:adjustRightInd w:val="0"/>
        <w:spacing w:before="120" w:line="240" w:lineRule="auto"/>
        <w:ind w:leftChars="0"/>
        <w:rPr>
          <w:rFonts w:ascii="宋体" w:cs="Arial"/>
          <w:color w:val="000000"/>
          <w:szCs w:val="21"/>
        </w:rPr>
      </w:pPr>
      <w:r>
        <w:rPr>
          <w:rFonts w:hint="eastAsia" w:ascii="宋体" w:eastAsia="宋体" w:cs="Arial"/>
          <w:color w:val="000000"/>
          <w:szCs w:val="21"/>
        </w:rPr>
        <w:t>系统配置文件中不能包含明文用户和密码等敏感信息</w:t>
      </w:r>
    </w:p>
    <w:p>
      <w:pPr>
        <w:pStyle w:val="19"/>
        <w:numPr>
          <w:ilvl w:val="0"/>
          <w:numId w:val="46"/>
        </w:numPr>
        <w:adjustRightInd w:val="0"/>
        <w:spacing w:before="120" w:line="240" w:lineRule="auto"/>
        <w:ind w:leftChars="0"/>
        <w:rPr>
          <w:rFonts w:ascii="宋体" w:cs="Arial"/>
          <w:color w:val="000000"/>
          <w:szCs w:val="21"/>
        </w:rPr>
      </w:pPr>
      <w:r>
        <w:rPr>
          <w:rFonts w:hint="eastAsia" w:ascii="宋体" w:eastAsia="宋体" w:cs="Arial"/>
          <w:color w:val="000000"/>
          <w:szCs w:val="21"/>
        </w:rPr>
        <w:t>数据存储和传输安全性</w:t>
      </w:r>
    </w:p>
    <w:p>
      <w:pPr>
        <w:pStyle w:val="19"/>
        <w:numPr>
          <w:ilvl w:val="0"/>
          <w:numId w:val="46"/>
        </w:numPr>
        <w:adjustRightInd w:val="0"/>
        <w:spacing w:before="120" w:line="240" w:lineRule="auto"/>
        <w:ind w:leftChars="0"/>
        <w:rPr>
          <w:rFonts w:ascii="宋体" w:cs="Arial"/>
          <w:color w:val="000000"/>
          <w:szCs w:val="21"/>
        </w:rPr>
      </w:pPr>
      <w:r>
        <w:rPr>
          <w:rFonts w:hint="eastAsia" w:ascii="宋体" w:eastAsia="宋体" w:cs="Arial"/>
          <w:color w:val="000000"/>
          <w:szCs w:val="21"/>
        </w:rPr>
        <w:t>1.系统重要数据加密存储：对系统中的重要数据进行加密存放，确保除合法持有密钥者外，其余任何用户不能获得该数据，数据内容包括但不限于用户口令/密钥、系统密钥以及其它需要保密的敏感业务数据；</w:t>
      </w:r>
    </w:p>
    <w:p>
      <w:pPr>
        <w:pStyle w:val="19"/>
        <w:numPr>
          <w:ilvl w:val="0"/>
          <w:numId w:val="46"/>
        </w:numPr>
        <w:adjustRightInd w:val="0"/>
        <w:spacing w:before="120" w:line="240" w:lineRule="auto"/>
        <w:ind w:leftChars="0"/>
        <w:rPr>
          <w:rFonts w:ascii="宋体" w:cs="Arial"/>
          <w:color w:val="000000"/>
          <w:szCs w:val="21"/>
        </w:rPr>
      </w:pPr>
      <w:r>
        <w:rPr>
          <w:rFonts w:hint="eastAsia" w:ascii="宋体" w:eastAsia="宋体" w:cs="Arial"/>
          <w:color w:val="000000"/>
          <w:szCs w:val="21"/>
        </w:rPr>
        <w:t>2.采用非秘密机制对重要存储数据完整性进行保护，检测或预防数据单元跳变等随机或无意的数据完整性错误，如：奇偶校验、计算校验和（如CRC等）、单向散列（Hash）；</w:t>
      </w:r>
    </w:p>
    <w:p>
      <w:pPr>
        <w:pStyle w:val="19"/>
        <w:numPr>
          <w:ilvl w:val="0"/>
          <w:numId w:val="46"/>
        </w:numPr>
        <w:adjustRightInd w:val="0"/>
        <w:spacing w:before="120" w:line="240" w:lineRule="auto"/>
        <w:ind w:leftChars="0"/>
        <w:rPr>
          <w:rFonts w:ascii="宋体" w:cs="Arial"/>
          <w:color w:val="000000"/>
          <w:szCs w:val="21"/>
        </w:rPr>
      </w:pPr>
      <w:r>
        <w:rPr>
          <w:rFonts w:hint="eastAsia" w:ascii="宋体" w:eastAsia="宋体" w:cs="Arial"/>
          <w:color w:val="000000"/>
          <w:szCs w:val="21"/>
        </w:rPr>
        <w:t>3.采用对称密码技术对传输数据的重要字段进行机密性保护。针对互联网应用系统，应使用SSL进行传输加密。</w:t>
      </w:r>
    </w:p>
    <w:p>
      <w:pPr>
        <w:pStyle w:val="19"/>
        <w:numPr>
          <w:ilvl w:val="0"/>
          <w:numId w:val="46"/>
        </w:numPr>
        <w:adjustRightInd w:val="0"/>
        <w:spacing w:before="120" w:line="240" w:lineRule="auto"/>
        <w:ind w:leftChars="0"/>
        <w:rPr>
          <w:rFonts w:ascii="宋体" w:cs="Arial"/>
          <w:color w:val="000000"/>
          <w:szCs w:val="21"/>
        </w:rPr>
      </w:pPr>
      <w:r>
        <w:rPr>
          <w:rFonts w:hint="eastAsia" w:ascii="宋体" w:eastAsia="宋体" w:cs="Arial"/>
          <w:color w:val="000000"/>
          <w:szCs w:val="21"/>
        </w:rPr>
        <w:t>4.加密算法</w:t>
      </w:r>
    </w:p>
    <w:p>
      <w:pPr>
        <w:pStyle w:val="19"/>
        <w:numPr>
          <w:ilvl w:val="0"/>
          <w:numId w:val="46"/>
        </w:numPr>
        <w:adjustRightInd w:val="0"/>
        <w:spacing w:before="120" w:line="240" w:lineRule="auto"/>
        <w:ind w:leftChars="0"/>
        <w:rPr>
          <w:rFonts w:ascii="宋体" w:cs="Arial"/>
          <w:color w:val="000000"/>
          <w:szCs w:val="21"/>
        </w:rPr>
      </w:pPr>
      <w:r>
        <w:rPr>
          <w:rFonts w:hint="eastAsia" w:ascii="宋体" w:eastAsia="宋体" w:cs="Arial"/>
          <w:color w:val="000000"/>
          <w:szCs w:val="21"/>
        </w:rPr>
        <w:t>针对散列加密，禁止使用纯MD5和SHA-1加密，建议使用SHA-224、MD5加盐或者SHA加盐的方式；</w:t>
      </w:r>
    </w:p>
    <w:p>
      <w:pPr>
        <w:pStyle w:val="19"/>
        <w:numPr>
          <w:ilvl w:val="0"/>
          <w:numId w:val="46"/>
        </w:numPr>
        <w:adjustRightInd w:val="0"/>
        <w:spacing w:before="120" w:line="240" w:lineRule="auto"/>
        <w:ind w:leftChars="0"/>
        <w:rPr>
          <w:rFonts w:ascii="宋体" w:cs="Arial"/>
          <w:color w:val="000000"/>
          <w:szCs w:val="21"/>
        </w:rPr>
      </w:pPr>
      <w:r>
        <w:rPr>
          <w:rFonts w:hint="eastAsia" w:ascii="宋体" w:eastAsia="宋体" w:cs="Arial"/>
          <w:color w:val="000000"/>
          <w:szCs w:val="21"/>
        </w:rPr>
        <w:t>针对对称加密，建议使用AES，密钥长度192；</w:t>
      </w:r>
    </w:p>
    <w:p>
      <w:pPr>
        <w:pStyle w:val="19"/>
        <w:numPr>
          <w:ilvl w:val="0"/>
          <w:numId w:val="46"/>
        </w:numPr>
        <w:adjustRightInd w:val="0"/>
        <w:spacing w:before="120" w:line="240" w:lineRule="auto"/>
        <w:ind w:leftChars="0"/>
        <w:rPr>
          <w:rFonts w:ascii="宋体" w:cs="Arial"/>
          <w:color w:val="000000"/>
          <w:szCs w:val="21"/>
        </w:rPr>
      </w:pPr>
      <w:r>
        <w:rPr>
          <w:rFonts w:hint="eastAsia" w:ascii="宋体" w:eastAsia="宋体" w:cs="Arial"/>
          <w:color w:val="000000"/>
          <w:szCs w:val="21"/>
        </w:rPr>
        <w:t>针对非对称加密：建议使用RSA，密钥长度不低于768，或使用ECC，密钥长度不低于132。</w:t>
      </w:r>
    </w:p>
    <w:p>
      <w:pPr>
        <w:pStyle w:val="19"/>
        <w:numPr>
          <w:ilvl w:val="0"/>
          <w:numId w:val="46"/>
        </w:numPr>
        <w:adjustRightInd w:val="0"/>
        <w:spacing w:before="120" w:line="240" w:lineRule="auto"/>
        <w:ind w:leftChars="0"/>
        <w:rPr>
          <w:rFonts w:ascii="宋体" w:cs="Arial"/>
          <w:color w:val="000000"/>
          <w:szCs w:val="21"/>
        </w:rPr>
      </w:pPr>
      <w:r>
        <w:rPr>
          <w:rFonts w:hint="eastAsia" w:ascii="宋体" w:eastAsia="宋体" w:cs="Arial"/>
          <w:color w:val="000000"/>
          <w:szCs w:val="21"/>
        </w:rPr>
        <w:t>第三方产品（框架）的使用</w:t>
      </w:r>
    </w:p>
    <w:p>
      <w:pPr>
        <w:pStyle w:val="19"/>
        <w:numPr>
          <w:ilvl w:val="0"/>
          <w:numId w:val="46"/>
        </w:numPr>
        <w:adjustRightInd w:val="0"/>
        <w:spacing w:before="120" w:line="240" w:lineRule="auto"/>
        <w:ind w:leftChars="0"/>
        <w:rPr>
          <w:rFonts w:ascii="宋体" w:cs="Arial"/>
          <w:color w:val="000000"/>
          <w:szCs w:val="21"/>
        </w:rPr>
      </w:pPr>
      <w:r>
        <w:rPr>
          <w:rFonts w:hint="eastAsia" w:ascii="宋体" w:eastAsia="宋体" w:cs="Arial"/>
          <w:color w:val="000000"/>
          <w:szCs w:val="21"/>
        </w:rPr>
        <w:t>应使用第三方产品（框架）的安全稳定版本，避免使用存在重大安全漏洞的产品版本，已知重大安全漏洞产品清单请参考《重大信息安全漏洞产品清单》。</w:t>
      </w:r>
    </w:p>
    <w:p>
      <w:pPr>
        <w:pStyle w:val="19"/>
        <w:numPr>
          <w:ilvl w:val="0"/>
          <w:numId w:val="46"/>
        </w:numPr>
        <w:adjustRightInd w:val="0"/>
        <w:spacing w:before="120" w:line="240" w:lineRule="auto"/>
        <w:ind w:leftChars="0"/>
        <w:rPr>
          <w:rFonts w:ascii="宋体" w:cs="Arial"/>
          <w:color w:val="000000"/>
          <w:szCs w:val="21"/>
        </w:rPr>
      </w:pPr>
      <w:r>
        <w:rPr>
          <w:rFonts w:hint="eastAsia" w:ascii="宋体" w:eastAsia="宋体" w:cs="Arial"/>
          <w:color w:val="000000"/>
          <w:szCs w:val="21"/>
        </w:rPr>
        <w:t>权限的分配与控制</w:t>
      </w:r>
    </w:p>
    <w:p>
      <w:pPr>
        <w:pStyle w:val="19"/>
        <w:numPr>
          <w:ilvl w:val="0"/>
          <w:numId w:val="46"/>
        </w:numPr>
        <w:adjustRightInd w:val="0"/>
        <w:spacing w:before="120" w:line="240" w:lineRule="auto"/>
        <w:ind w:leftChars="0"/>
        <w:rPr>
          <w:rFonts w:ascii="宋体" w:cs="Arial"/>
          <w:color w:val="000000"/>
          <w:szCs w:val="21"/>
        </w:rPr>
      </w:pPr>
      <w:r>
        <w:rPr>
          <w:rFonts w:hint="eastAsia" w:ascii="宋体" w:eastAsia="宋体" w:cs="Arial"/>
          <w:color w:val="000000"/>
          <w:szCs w:val="21"/>
        </w:rPr>
        <w:t>信息系统网络、主机和应用系统应具备访问控制配置与管理功能，依据安全策略控制用户对资源的访问，权限的分配遵循最小化原则。</w:t>
      </w:r>
    </w:p>
    <w:p>
      <w:pPr>
        <w:pStyle w:val="19"/>
        <w:numPr>
          <w:ilvl w:val="0"/>
          <w:numId w:val="46"/>
        </w:numPr>
        <w:adjustRightInd w:val="0"/>
        <w:spacing w:before="120" w:line="240" w:lineRule="auto"/>
        <w:ind w:leftChars="0"/>
        <w:rPr>
          <w:rFonts w:ascii="宋体" w:cs="Arial"/>
          <w:color w:val="000000"/>
          <w:szCs w:val="21"/>
        </w:rPr>
      </w:pPr>
      <w:r>
        <w:rPr>
          <w:rFonts w:hint="eastAsia" w:ascii="宋体" w:eastAsia="宋体" w:cs="Arial"/>
          <w:color w:val="000000"/>
          <w:szCs w:val="21"/>
        </w:rPr>
        <w:t>信息系统访问控制的覆盖范围应包括访问者、访问对象及它们之间的操作行为。</w:t>
      </w:r>
    </w:p>
    <w:p>
      <w:pPr>
        <w:pStyle w:val="19"/>
        <w:numPr>
          <w:ilvl w:val="0"/>
          <w:numId w:val="46"/>
        </w:numPr>
        <w:adjustRightInd w:val="0"/>
        <w:spacing w:before="120" w:line="240" w:lineRule="auto"/>
        <w:ind w:leftChars="0"/>
        <w:rPr>
          <w:rFonts w:ascii="宋体" w:cs="Arial"/>
          <w:color w:val="000000"/>
          <w:szCs w:val="21"/>
        </w:rPr>
      </w:pPr>
      <w:r>
        <w:rPr>
          <w:rFonts w:hint="eastAsia" w:ascii="宋体" w:eastAsia="宋体" w:cs="Arial"/>
          <w:color w:val="000000"/>
          <w:szCs w:val="21"/>
        </w:rPr>
        <w:t>系统能根据角色分配权限，实现管理和应用帐户的分离，实现主机操作系统和数据库管理系统特权用户的权限分离。</w:t>
      </w:r>
    </w:p>
    <w:p>
      <w:pPr>
        <w:pStyle w:val="19"/>
        <w:numPr>
          <w:ilvl w:val="0"/>
          <w:numId w:val="46"/>
        </w:numPr>
        <w:adjustRightInd w:val="0"/>
        <w:spacing w:before="120" w:line="240" w:lineRule="auto"/>
        <w:ind w:leftChars="0"/>
        <w:rPr>
          <w:rFonts w:ascii="宋体" w:cs="Arial"/>
          <w:color w:val="000000"/>
          <w:szCs w:val="21"/>
        </w:rPr>
      </w:pPr>
      <w:r>
        <w:rPr>
          <w:rFonts w:hint="eastAsia" w:ascii="宋体" w:eastAsia="宋体" w:cs="Arial"/>
          <w:color w:val="000000"/>
          <w:szCs w:val="21"/>
        </w:rPr>
        <w:t>信息系统禁用与业务或管理无关的默认账户。</w:t>
      </w:r>
    </w:p>
    <w:p>
      <w:pPr>
        <w:pStyle w:val="19"/>
        <w:numPr>
          <w:ilvl w:val="0"/>
          <w:numId w:val="46"/>
        </w:numPr>
        <w:adjustRightInd w:val="0"/>
        <w:spacing w:before="120" w:line="240" w:lineRule="auto"/>
        <w:ind w:leftChars="0"/>
        <w:rPr>
          <w:rFonts w:ascii="宋体" w:cs="Arial"/>
          <w:color w:val="000000"/>
          <w:szCs w:val="21"/>
        </w:rPr>
      </w:pPr>
      <w:r>
        <w:rPr>
          <w:rFonts w:hint="eastAsia" w:ascii="宋体" w:eastAsia="宋体" w:cs="Arial"/>
          <w:color w:val="000000"/>
          <w:szCs w:val="21"/>
        </w:rPr>
        <w:t>应用系统严格控制用户对系统文件和数据库等重要客体的访问。</w:t>
      </w:r>
    </w:p>
    <w:p>
      <w:pPr>
        <w:pStyle w:val="19"/>
        <w:numPr>
          <w:ilvl w:val="0"/>
          <w:numId w:val="46"/>
        </w:numPr>
        <w:adjustRightInd w:val="0"/>
        <w:spacing w:before="120" w:line="240" w:lineRule="auto"/>
        <w:ind w:leftChars="0"/>
        <w:rPr>
          <w:rFonts w:ascii="宋体" w:cs="Arial"/>
          <w:color w:val="000000"/>
          <w:szCs w:val="21"/>
        </w:rPr>
      </w:pPr>
      <w:r>
        <w:rPr>
          <w:rFonts w:hint="eastAsia" w:ascii="宋体" w:eastAsia="宋体" w:cs="Arial"/>
          <w:color w:val="000000"/>
          <w:szCs w:val="21"/>
        </w:rPr>
        <w:t>限制应用管理的IP地址范围。</w:t>
      </w:r>
    </w:p>
    <w:p>
      <w:pPr>
        <w:adjustRightInd w:val="0"/>
        <w:snapToGrid w:val="0"/>
        <w:spacing w:before="120" w:after="120"/>
        <w:rPr>
          <w:rFonts w:ascii="Arial" w:hAnsi="Arial" w:eastAsia="仿宋_GB2312" w:cs="Arial"/>
          <w:szCs w:val="21"/>
        </w:rPr>
      </w:pPr>
      <w:r>
        <w:rPr>
          <w:rFonts w:hint="eastAsia" w:eastAsia="宋体" w:cs="Arial"/>
          <w:color w:val="000000"/>
          <w:szCs w:val="21"/>
        </w:rPr>
        <w:t>信息系统任意帐号的访问权限除有特殊要求外不能覆盖权限全集,多角色帐号间权限互相制约，如:一个帐号不能同时具有产品联络员和管理员两种角色。</w:t>
      </w:r>
    </w:p>
    <w:p>
      <w:pPr>
        <w:pStyle w:val="3"/>
        <w:numPr>
          <w:ilvl w:val="1"/>
          <w:numId w:val="45"/>
        </w:numPr>
        <w:ind w:left="576" w:leftChars="0" w:hanging="576" w:firstLineChars="0"/>
        <w:rPr>
          <w:lang w:eastAsia="zh-CN"/>
        </w:rPr>
      </w:pPr>
      <w:bookmarkStart w:id="71" w:name="_Toc215562909"/>
      <w:bookmarkStart w:id="72" w:name="_Toc10041"/>
      <w:bookmarkStart w:id="73" w:name="_Toc208657921"/>
      <w:bookmarkStart w:id="74" w:name="_Toc19505"/>
      <w:r>
        <w:rPr>
          <w:rFonts w:eastAsia="宋体"/>
          <w:lang w:eastAsia="zh-CN"/>
        </w:rPr>
        <w:t>可靠性需求</w:t>
      </w:r>
      <w:bookmarkEnd w:id="71"/>
      <w:bookmarkEnd w:id="72"/>
      <w:bookmarkEnd w:id="73"/>
      <w:bookmarkEnd w:id="74"/>
    </w:p>
    <w:p>
      <w:pPr>
        <w:pStyle w:val="19"/>
        <w:numPr>
          <w:ilvl w:val="0"/>
          <w:numId w:val="46"/>
        </w:numPr>
        <w:adjustRightInd w:val="0"/>
        <w:spacing w:before="120" w:line="240" w:lineRule="auto"/>
        <w:ind w:leftChars="0"/>
        <w:rPr>
          <w:rFonts w:ascii="宋体" w:hAnsi="宋体" w:cs="宋体"/>
          <w:color w:val="000000"/>
        </w:rPr>
      </w:pPr>
      <w:r>
        <w:rPr>
          <w:rFonts w:hint="eastAsia" w:ascii="宋体" w:hAnsi="宋体" w:eastAsia="宋体" w:cs="宋体"/>
          <w:color w:val="000000"/>
        </w:rPr>
        <w:t>具备7*24小时不间断运行的能力，故障响应及处理时效详见附录一</w:t>
      </w:r>
    </w:p>
    <w:p>
      <w:pPr>
        <w:pStyle w:val="19"/>
        <w:numPr>
          <w:ilvl w:val="0"/>
          <w:numId w:val="46"/>
        </w:numPr>
        <w:adjustRightInd w:val="0"/>
        <w:spacing w:before="120" w:line="240" w:lineRule="auto"/>
        <w:ind w:leftChars="0"/>
        <w:rPr>
          <w:rFonts w:ascii="宋体" w:hAnsi="宋体" w:cs="宋体"/>
          <w:color w:val="000000"/>
        </w:rPr>
      </w:pPr>
      <w:r>
        <w:rPr>
          <w:rFonts w:hint="eastAsia" w:ascii="宋体" w:hAnsi="宋体" w:eastAsia="宋体" w:cs="宋体"/>
          <w:color w:val="000000"/>
        </w:rPr>
        <w:t>针对不同的故障类型（硬件故障/网络故障/程序故障等）具备快速的解决方案。</w:t>
      </w:r>
    </w:p>
    <w:p>
      <w:pPr>
        <w:pStyle w:val="19"/>
        <w:numPr>
          <w:ilvl w:val="0"/>
          <w:numId w:val="46"/>
        </w:numPr>
        <w:adjustRightInd w:val="0"/>
        <w:spacing w:before="120" w:line="240" w:lineRule="auto"/>
        <w:ind w:leftChars="0"/>
        <w:rPr>
          <w:rFonts w:ascii="宋体" w:hAnsi="宋体" w:cs="宋体"/>
          <w:color w:val="000000"/>
        </w:rPr>
      </w:pPr>
      <w:r>
        <w:rPr>
          <w:rFonts w:hint="eastAsia" w:ascii="宋体" w:hAnsi="宋体" w:eastAsia="宋体" w:cs="宋体"/>
          <w:color w:val="000000"/>
        </w:rPr>
        <w:t>具有较强的容错能力和良好的恢复能力，当发生意外情况时，能对系统进行快速恢复。</w:t>
      </w:r>
    </w:p>
    <w:p>
      <w:pPr>
        <w:pStyle w:val="19"/>
        <w:numPr>
          <w:ilvl w:val="0"/>
          <w:numId w:val="46"/>
        </w:numPr>
        <w:adjustRightInd w:val="0"/>
        <w:spacing w:before="120" w:line="240" w:lineRule="auto"/>
        <w:ind w:leftChars="0"/>
        <w:rPr>
          <w:rFonts w:ascii="宋体" w:hAnsi="宋体" w:cs="宋体"/>
          <w:color w:val="000000"/>
        </w:rPr>
      </w:pPr>
      <w:r>
        <w:rPr>
          <w:rFonts w:hint="eastAsia" w:ascii="宋体" w:hAnsi="宋体" w:eastAsia="宋体" w:cs="宋体"/>
          <w:color w:val="000000"/>
        </w:rPr>
        <w:t>提供完整的数据备份及异常恢复机制。</w:t>
      </w:r>
    </w:p>
    <w:p>
      <w:pPr>
        <w:pStyle w:val="19"/>
        <w:numPr>
          <w:ilvl w:val="0"/>
          <w:numId w:val="46"/>
        </w:numPr>
        <w:adjustRightInd w:val="0"/>
        <w:spacing w:before="120" w:line="240" w:lineRule="auto"/>
        <w:ind w:leftChars="0"/>
        <w:rPr>
          <w:rFonts w:ascii="宋体" w:hAnsi="宋体" w:cs="宋体"/>
          <w:color w:val="000000"/>
        </w:rPr>
      </w:pPr>
      <w:r>
        <w:rPr>
          <w:rFonts w:hint="eastAsia" w:ascii="宋体" w:hAnsi="宋体" w:eastAsia="宋体" w:cs="宋体"/>
          <w:color w:val="000000"/>
        </w:rPr>
        <w:t>系统支持服务器分布式集群架构，实现应用和数据的高可用性，支持应用服务器的无限扩展。</w:t>
      </w:r>
    </w:p>
    <w:p>
      <w:pPr>
        <w:pStyle w:val="52"/>
        <w:numPr>
          <w:ilvl w:val="0"/>
          <w:numId w:val="47"/>
        </w:numPr>
        <w:ind w:firstLineChars="0"/>
        <w:rPr>
          <w:rFonts w:ascii="Times New Roman" w:hAnsi="Times New Roman"/>
        </w:rPr>
      </w:pPr>
      <w:r>
        <w:rPr>
          <w:rFonts w:hint="eastAsia" w:ascii="Times New Roman" w:hAnsi="Times New Roman" w:eastAsia="宋体"/>
        </w:rPr>
        <w:t>应用服务器及数据库服务器支持UNIX、LINUX操作系统；</w:t>
      </w:r>
    </w:p>
    <w:p>
      <w:pPr>
        <w:pStyle w:val="52"/>
        <w:numPr>
          <w:ilvl w:val="0"/>
          <w:numId w:val="47"/>
        </w:numPr>
        <w:ind w:firstLineChars="0"/>
        <w:rPr>
          <w:rFonts w:ascii="Times New Roman" w:hAnsi="Times New Roman"/>
        </w:rPr>
      </w:pPr>
      <w:r>
        <w:rPr>
          <w:rFonts w:hint="eastAsia" w:ascii="Times New Roman" w:hAnsi="Times New Roman" w:eastAsia="宋体"/>
        </w:rPr>
        <w:t>数据库软件支持ORACLE等主流的数据软件产品；</w:t>
      </w:r>
    </w:p>
    <w:p>
      <w:pPr>
        <w:pStyle w:val="52"/>
        <w:numPr>
          <w:ilvl w:val="0"/>
          <w:numId w:val="47"/>
        </w:numPr>
        <w:ind w:firstLineChars="0"/>
        <w:rPr>
          <w:rFonts w:ascii="Times New Roman" w:hAnsi="Times New Roman"/>
        </w:rPr>
      </w:pPr>
      <w:r>
        <w:rPr>
          <w:rFonts w:hint="eastAsia" w:ascii="Times New Roman" w:hAnsi="Times New Roman" w:eastAsia="宋体"/>
        </w:rPr>
        <w:t>应用服务中间件支持WEBLOGIC等主流中间件产品；</w:t>
      </w:r>
    </w:p>
    <w:p>
      <w:pPr>
        <w:pStyle w:val="52"/>
        <w:numPr>
          <w:ilvl w:val="0"/>
          <w:numId w:val="47"/>
        </w:numPr>
        <w:ind w:firstLineChars="0"/>
        <w:rPr>
          <w:rFonts w:ascii="Times New Roman" w:hAnsi="Times New Roman"/>
        </w:rPr>
      </w:pPr>
      <w:r>
        <w:rPr>
          <w:rFonts w:hint="eastAsia" w:ascii="Times New Roman" w:hAnsi="Times New Roman" w:eastAsia="宋体"/>
        </w:rPr>
        <w:t>系统支持实现软件负载均衡和分布式部署；</w:t>
      </w:r>
    </w:p>
    <w:p>
      <w:pPr>
        <w:pStyle w:val="19"/>
        <w:numPr>
          <w:ilvl w:val="0"/>
          <w:numId w:val="46"/>
        </w:numPr>
        <w:adjustRightInd w:val="0"/>
        <w:spacing w:before="120" w:line="240" w:lineRule="auto"/>
        <w:ind w:leftChars="0"/>
        <w:rPr>
          <w:rFonts w:ascii="宋体" w:hAnsi="宋体" w:cs="宋体"/>
          <w:color w:val="000000"/>
        </w:rPr>
      </w:pPr>
    </w:p>
    <w:p>
      <w:pPr>
        <w:pStyle w:val="3"/>
        <w:numPr>
          <w:ilvl w:val="1"/>
          <w:numId w:val="45"/>
        </w:numPr>
        <w:ind w:left="576" w:leftChars="0" w:hanging="576" w:firstLineChars="0"/>
        <w:rPr>
          <w:lang w:eastAsia="zh-CN"/>
        </w:rPr>
      </w:pPr>
      <w:bookmarkStart w:id="75" w:name="_Toc58378137"/>
      <w:bookmarkStart w:id="76" w:name="_Toc208657922"/>
      <w:bookmarkStart w:id="77" w:name="_Toc18150"/>
      <w:bookmarkStart w:id="78" w:name="_Toc14807"/>
      <w:bookmarkStart w:id="79" w:name="_Toc215562910"/>
      <w:r>
        <w:rPr>
          <w:rFonts w:eastAsia="宋体"/>
          <w:lang w:eastAsia="zh-CN"/>
        </w:rPr>
        <w:t>性能需求</w:t>
      </w:r>
      <w:bookmarkEnd w:id="75"/>
      <w:bookmarkEnd w:id="76"/>
      <w:bookmarkEnd w:id="77"/>
      <w:bookmarkEnd w:id="78"/>
      <w:bookmarkEnd w:id="79"/>
    </w:p>
    <w:p>
      <w:pPr>
        <w:numPr>
          <w:ilvl w:val="0"/>
          <w:numId w:val="48"/>
        </w:numPr>
        <w:rPr>
          <w:color w:val="000000"/>
          <w:szCs w:val="21"/>
        </w:rPr>
      </w:pPr>
      <w:r>
        <w:rPr>
          <w:rFonts w:hint="eastAsia" w:eastAsia="宋体"/>
          <w:color w:val="000000"/>
          <w:szCs w:val="21"/>
        </w:rPr>
        <w:t>在并发的情况下保证系统整体的数据及时性、准确性、一致性、完整性和正确性。</w:t>
      </w:r>
    </w:p>
    <w:p>
      <w:pPr>
        <w:numPr>
          <w:ilvl w:val="0"/>
          <w:numId w:val="48"/>
        </w:numPr>
        <w:rPr>
          <w:color w:val="000000"/>
          <w:szCs w:val="21"/>
        </w:rPr>
      </w:pPr>
      <w:r>
        <w:rPr>
          <w:rFonts w:hint="eastAsia" w:eastAsia="宋体"/>
          <w:color w:val="000000"/>
          <w:szCs w:val="21"/>
        </w:rPr>
        <w:t>针对系统常规功能（非报表、指标类数据相关的功能），在正常情况下用户端操作的平均响应时间不长于2秒；</w:t>
      </w:r>
    </w:p>
    <w:p>
      <w:pPr>
        <w:numPr>
          <w:ilvl w:val="0"/>
          <w:numId w:val="48"/>
        </w:numPr>
        <w:rPr>
          <w:color w:val="000000"/>
          <w:szCs w:val="21"/>
        </w:rPr>
      </w:pPr>
      <w:r>
        <w:rPr>
          <w:rFonts w:hint="eastAsia" w:eastAsia="宋体"/>
          <w:bCs/>
          <w:color w:val="333333"/>
          <w:shd w:val="clear" w:color="auto" w:fill="FFFFFF"/>
        </w:rPr>
        <w:t>用户界面必须能够支持至少200用户高效的访问，在40并发的情况下，普通管理界面如登录界面响应速度不高于2秒，在正常网络传输下，千万级别数据查询报表界面响应时间不高于5秒，不应出现白屏，闪退等</w:t>
      </w:r>
    </w:p>
    <w:p>
      <w:pPr>
        <w:numPr>
          <w:ilvl w:val="0"/>
          <w:numId w:val="48"/>
        </w:numPr>
        <w:rPr>
          <w:color w:val="000000"/>
          <w:szCs w:val="21"/>
        </w:rPr>
      </w:pPr>
      <w:r>
        <w:rPr>
          <w:rFonts w:hint="eastAsia" w:eastAsia="宋体"/>
          <w:color w:val="000000"/>
          <w:szCs w:val="21"/>
        </w:rPr>
        <w:t>资源利用情况：主机及网络资源利用情况应能在服务器正常使用范围内，业务高峰期的资源占用也不能超过服务器负荷。</w:t>
      </w:r>
    </w:p>
    <w:p>
      <w:pPr>
        <w:numPr>
          <w:ilvl w:val="0"/>
          <w:numId w:val="48"/>
        </w:numPr>
        <w:rPr>
          <w:color w:val="000000"/>
          <w:szCs w:val="21"/>
        </w:rPr>
      </w:pPr>
      <w:r>
        <w:rPr>
          <w:rFonts w:hint="eastAsia" w:eastAsia="宋体"/>
          <w:color w:val="000000"/>
          <w:szCs w:val="21"/>
        </w:rPr>
        <w:t>支持未来5年内太平集团业务发展所带来的用户（年增长率20%）、业务增长（年增长率30%）。</w:t>
      </w:r>
    </w:p>
    <w:p>
      <w:pPr>
        <w:adjustRightInd w:val="0"/>
        <w:snapToGrid w:val="0"/>
        <w:spacing w:before="120" w:after="120"/>
        <w:rPr>
          <w:rFonts w:ascii="Arial" w:hAnsi="Arial" w:eastAsia="仿宋_GB2312" w:cs="Arial"/>
          <w:szCs w:val="21"/>
        </w:rPr>
      </w:pPr>
    </w:p>
    <w:bookmarkEnd w:id="66"/>
    <w:p>
      <w:pPr>
        <w:pStyle w:val="3"/>
        <w:numPr>
          <w:ilvl w:val="1"/>
          <w:numId w:val="45"/>
        </w:numPr>
        <w:ind w:left="576" w:leftChars="0" w:hanging="576" w:firstLineChars="0"/>
        <w:rPr>
          <w:lang w:eastAsia="zh-CN"/>
        </w:rPr>
      </w:pPr>
      <w:bookmarkStart w:id="80" w:name="_Toc215562917"/>
      <w:bookmarkStart w:id="81" w:name="_Toc208657929"/>
      <w:bookmarkStart w:id="82" w:name="_Toc498836244"/>
      <w:bookmarkStart w:id="83" w:name="_Toc25849"/>
      <w:bookmarkStart w:id="84" w:name="_Toc2194"/>
      <w:bookmarkStart w:id="85" w:name="_Toc58378138"/>
      <w:bookmarkStart w:id="86" w:name="_Toc519219670"/>
      <w:r>
        <w:rPr>
          <w:rFonts w:eastAsia="宋体"/>
          <w:lang w:eastAsia="zh-CN"/>
        </w:rPr>
        <w:t>外购</w:t>
      </w:r>
      <w:bookmarkEnd w:id="80"/>
      <w:bookmarkEnd w:id="81"/>
      <w:bookmarkEnd w:id="82"/>
      <w:r>
        <w:rPr>
          <w:rFonts w:hint="eastAsia" w:eastAsia="宋体"/>
          <w:lang w:eastAsia="zh-CN"/>
        </w:rPr>
        <w:t>软件</w:t>
      </w:r>
      <w:bookmarkEnd w:id="83"/>
      <w:bookmarkEnd w:id="84"/>
    </w:p>
    <w:p>
      <w:pPr>
        <w:adjustRightInd w:val="0"/>
        <w:snapToGrid w:val="0"/>
        <w:spacing w:before="120" w:after="120"/>
        <w:rPr>
          <w:rFonts w:ascii="Arial" w:hAnsi="Arial" w:eastAsia="仿宋_GB2312" w:cs="Arial"/>
          <w:szCs w:val="21"/>
        </w:rPr>
      </w:pPr>
      <w:r>
        <w:rPr>
          <w:rFonts w:hint="eastAsia" w:ascii="Arial" w:hAnsi="Arial" w:eastAsia="宋体" w:cs="Arial"/>
          <w:szCs w:val="21"/>
        </w:rPr>
        <w:t>无</w:t>
      </w:r>
    </w:p>
    <w:bookmarkEnd w:id="85"/>
    <w:bookmarkEnd w:id="86"/>
    <w:p>
      <w:pPr>
        <w:pStyle w:val="3"/>
        <w:numPr>
          <w:ilvl w:val="1"/>
          <w:numId w:val="45"/>
        </w:numPr>
        <w:ind w:left="576" w:leftChars="0" w:hanging="576" w:firstLineChars="0"/>
        <w:rPr>
          <w:lang w:eastAsia="zh-CN"/>
        </w:rPr>
      </w:pPr>
      <w:bookmarkStart w:id="87" w:name="_Toc208657931"/>
      <w:bookmarkStart w:id="88" w:name="_Toc30404"/>
      <w:bookmarkStart w:id="89" w:name="_Toc215562919"/>
      <w:bookmarkStart w:id="90" w:name="_Toc15332"/>
      <w:r>
        <w:rPr>
          <w:rFonts w:eastAsia="宋体"/>
          <w:lang w:eastAsia="zh-CN"/>
        </w:rPr>
        <w:t>适用</w:t>
      </w:r>
      <w:r>
        <w:rPr>
          <w:rFonts w:hint="eastAsia" w:eastAsia="宋体"/>
          <w:lang w:eastAsia="zh-CN"/>
        </w:rPr>
        <w:t>的</w:t>
      </w:r>
      <w:r>
        <w:rPr>
          <w:rFonts w:eastAsia="宋体"/>
          <w:lang w:eastAsia="zh-CN"/>
        </w:rPr>
        <w:t>标准</w:t>
      </w:r>
      <w:bookmarkEnd w:id="87"/>
      <w:bookmarkEnd w:id="88"/>
      <w:bookmarkEnd w:id="89"/>
      <w:bookmarkEnd w:id="90"/>
    </w:p>
    <w:p>
      <w:pPr>
        <w:pStyle w:val="19"/>
        <w:adjustRightInd w:val="0"/>
        <w:spacing w:before="120" w:line="240" w:lineRule="auto"/>
        <w:ind w:left="0" w:leftChars="0"/>
        <w:rPr>
          <w:rFonts w:ascii="宋体" w:cs="Arial"/>
          <w:color w:val="000000"/>
          <w:szCs w:val="21"/>
        </w:rPr>
      </w:pPr>
      <w:r>
        <w:rPr>
          <w:rFonts w:hint="eastAsia" w:ascii="宋体" w:eastAsia="宋体" w:cs="Arial"/>
          <w:color w:val="000000"/>
          <w:szCs w:val="21"/>
        </w:rPr>
        <w:t>无</w:t>
      </w:r>
    </w:p>
    <w:p>
      <w:pPr>
        <w:pStyle w:val="3"/>
        <w:numPr>
          <w:ilvl w:val="1"/>
          <w:numId w:val="45"/>
        </w:numPr>
        <w:tabs>
          <w:tab w:val="left" w:pos="900"/>
        </w:tabs>
        <w:ind w:left="576" w:leftChars="0" w:hanging="576" w:firstLineChars="0"/>
        <w:rPr>
          <w:lang w:eastAsia="zh-CN"/>
        </w:rPr>
      </w:pPr>
      <w:bookmarkStart w:id="91" w:name="_Toc208657930"/>
      <w:bookmarkStart w:id="92" w:name="_Toc31105"/>
      <w:bookmarkStart w:id="93" w:name="_Toc27039"/>
      <w:bookmarkStart w:id="94" w:name="_Toc215562918"/>
      <w:bookmarkStart w:id="95" w:name="_Toc498836251"/>
      <w:r>
        <w:rPr>
          <w:rFonts w:eastAsia="宋体"/>
          <w:lang w:eastAsia="zh-CN"/>
        </w:rPr>
        <w:t>法律、版权及其他声明</w:t>
      </w:r>
      <w:bookmarkEnd w:id="91"/>
      <w:bookmarkEnd w:id="92"/>
      <w:bookmarkEnd w:id="93"/>
      <w:bookmarkEnd w:id="94"/>
      <w:bookmarkEnd w:id="95"/>
    </w:p>
    <w:p>
      <w:pPr>
        <w:adjustRightInd w:val="0"/>
        <w:snapToGrid w:val="0"/>
        <w:spacing w:before="120" w:after="120"/>
        <w:rPr>
          <w:rFonts w:ascii="Arial" w:hAnsi="Arial" w:eastAsia="仿宋_GB2312" w:cs="Arial"/>
          <w:color w:val="000000"/>
          <w:szCs w:val="21"/>
        </w:rPr>
      </w:pPr>
      <w:r>
        <w:rPr>
          <w:rFonts w:hint="eastAsia" w:eastAsia="宋体" w:cs="Arial"/>
          <w:color w:val="000000"/>
          <w:szCs w:val="21"/>
        </w:rPr>
        <w:t>无</w:t>
      </w:r>
    </w:p>
    <w:p>
      <w:pPr>
        <w:pStyle w:val="3"/>
        <w:numPr>
          <w:ilvl w:val="1"/>
          <w:numId w:val="45"/>
        </w:numPr>
        <w:ind w:left="576" w:leftChars="0" w:hanging="576" w:firstLineChars="0"/>
        <w:rPr>
          <w:lang w:eastAsia="zh-CN"/>
        </w:rPr>
      </w:pPr>
      <w:bookmarkStart w:id="96" w:name="_Toc13281"/>
      <w:bookmarkStart w:id="97" w:name="_Toc14149"/>
      <w:r>
        <w:rPr>
          <w:rFonts w:eastAsia="宋体"/>
          <w:lang w:eastAsia="zh-CN"/>
        </w:rPr>
        <w:t>可扩展性</w:t>
      </w:r>
      <w:r>
        <w:rPr>
          <w:rFonts w:hint="eastAsia" w:eastAsia="宋体"/>
          <w:lang w:eastAsia="zh-CN"/>
        </w:rPr>
        <w:t>及可维护性</w:t>
      </w:r>
      <w:r>
        <w:rPr>
          <w:rFonts w:eastAsia="宋体"/>
          <w:lang w:eastAsia="zh-CN"/>
        </w:rPr>
        <w:t>需求</w:t>
      </w:r>
      <w:bookmarkEnd w:id="96"/>
      <w:bookmarkEnd w:id="97"/>
    </w:p>
    <w:p>
      <w:pPr>
        <w:numPr>
          <w:ilvl w:val="0"/>
          <w:numId w:val="49"/>
        </w:numPr>
        <w:rPr>
          <w:color w:val="000000"/>
          <w:szCs w:val="21"/>
        </w:rPr>
      </w:pPr>
      <w:r>
        <w:rPr>
          <w:rFonts w:hint="eastAsia" w:eastAsia="宋体"/>
          <w:color w:val="000000"/>
          <w:szCs w:val="21"/>
        </w:rPr>
        <w:t>为了满足业务发展的需要，系统架构能支持集团、子公司、分公司的多层级组织架构扩展，满足用户和业务数据的增长，不需要进行应用和数据的迁移。</w:t>
      </w:r>
    </w:p>
    <w:p>
      <w:pPr>
        <w:numPr>
          <w:ilvl w:val="0"/>
          <w:numId w:val="49"/>
        </w:numPr>
        <w:rPr>
          <w:rFonts w:ascii="Arial" w:hAnsi="Arial" w:eastAsia="仿宋_GB2312" w:cs="Arial"/>
          <w:color w:val="000000"/>
          <w:szCs w:val="21"/>
        </w:rPr>
      </w:pPr>
      <w:r>
        <w:rPr>
          <w:rFonts w:hint="eastAsia" w:eastAsia="宋体"/>
          <w:color w:val="000000"/>
          <w:szCs w:val="21"/>
        </w:rPr>
        <w:t>系统页面采用的基础组件数量丰富、使用简单、复用性强，支持自定义扩展。</w:t>
      </w:r>
    </w:p>
    <w:p>
      <w:pPr>
        <w:numPr>
          <w:ilvl w:val="0"/>
          <w:numId w:val="49"/>
        </w:numPr>
        <w:rPr>
          <w:rFonts w:ascii="Arial" w:hAnsi="Arial" w:eastAsia="仿宋_GB2312" w:cs="Arial"/>
          <w:color w:val="000000"/>
          <w:szCs w:val="21"/>
        </w:rPr>
      </w:pPr>
      <w:r>
        <w:rPr>
          <w:rFonts w:hint="eastAsia" w:eastAsia="宋体"/>
          <w:color w:val="000000"/>
          <w:szCs w:val="21"/>
        </w:rPr>
        <w:t>程序开发有统一的编码规范和标准，采用通用优秀的开源类库，可极大地提高系统的可维护性。</w:t>
      </w:r>
    </w:p>
    <w:p>
      <w:pPr>
        <w:rPr>
          <w:rFonts w:ascii="Arial" w:hAnsi="Arial" w:eastAsia="仿宋_GB2312" w:cs="Arial"/>
          <w:color w:val="000000"/>
          <w:szCs w:val="21"/>
        </w:rPr>
      </w:pPr>
      <w:r>
        <w:rPr>
          <w:rFonts w:hint="eastAsia" w:ascii="Arial" w:hAnsi="Arial" w:eastAsia="宋体" w:cs="Arial"/>
          <w:color w:val="000000"/>
          <w:szCs w:val="21"/>
        </w:rPr>
        <w:t>4</w:t>
      </w:r>
      <w:r>
        <w:rPr>
          <w:rFonts w:hint="eastAsia" w:eastAsia="宋体"/>
          <w:color w:val="000000"/>
          <w:szCs w:val="21"/>
        </w:rPr>
        <w:t>、项目资料转移，支持开发运维人员对系统的维护和扩展，转移资料详见附录二。</w:t>
      </w:r>
    </w:p>
    <w:p>
      <w:pPr>
        <w:pStyle w:val="3"/>
        <w:numPr>
          <w:ilvl w:val="1"/>
          <w:numId w:val="45"/>
        </w:numPr>
        <w:ind w:left="576" w:leftChars="0" w:hanging="576" w:firstLineChars="0"/>
        <w:rPr>
          <w:lang w:eastAsia="zh-CN"/>
        </w:rPr>
      </w:pPr>
      <w:bookmarkStart w:id="98" w:name="_Toc461954559"/>
      <w:bookmarkStart w:id="99" w:name="_Toc465104864"/>
      <w:bookmarkStart w:id="100" w:name="_Toc32765"/>
      <w:bookmarkStart w:id="101" w:name="_Toc387856681"/>
      <w:bookmarkStart w:id="102" w:name="_Toc463958468"/>
      <w:bookmarkStart w:id="103" w:name="_Toc15407"/>
      <w:r>
        <w:rPr>
          <w:rFonts w:eastAsia="宋体"/>
          <w:lang w:eastAsia="zh-CN"/>
        </w:rPr>
        <w:t>监控需求</w:t>
      </w:r>
      <w:bookmarkEnd w:id="98"/>
      <w:bookmarkEnd w:id="99"/>
      <w:bookmarkEnd w:id="100"/>
      <w:bookmarkEnd w:id="101"/>
      <w:bookmarkEnd w:id="102"/>
      <w:bookmarkEnd w:id="103"/>
    </w:p>
    <w:p>
      <w:pPr>
        <w:pStyle w:val="4"/>
        <w:keepLines/>
        <w:numPr>
          <w:ilvl w:val="0"/>
          <w:numId w:val="0"/>
        </w:numPr>
        <w:tabs>
          <w:tab w:val="left" w:pos="492"/>
          <w:tab w:val="left" w:pos="1146"/>
        </w:tabs>
        <w:spacing w:after="0"/>
        <w:ind w:left="120" w:leftChars="50"/>
      </w:pPr>
      <w:bookmarkStart w:id="104" w:name="_Toc11853"/>
      <w:bookmarkStart w:id="105" w:name="_Toc461954560"/>
      <w:bookmarkStart w:id="106" w:name="_Toc16235"/>
      <w:bookmarkStart w:id="107" w:name="_Toc387856682"/>
      <w:bookmarkStart w:id="108" w:name="_Toc465104865"/>
      <w:bookmarkStart w:id="109" w:name="_Toc463958469"/>
      <w:r>
        <w:rPr>
          <w:rFonts w:hint="eastAsia" w:eastAsia="宋体"/>
          <w:lang w:eastAsia="zh-CN"/>
        </w:rPr>
        <w:t>1、</w:t>
      </w:r>
      <w:r>
        <w:rPr>
          <w:rFonts w:hint="eastAsia"/>
        </w:rPr>
        <w:t>应用监控</w:t>
      </w:r>
      <w:bookmarkEnd w:id="104"/>
      <w:bookmarkEnd w:id="105"/>
      <w:bookmarkEnd w:id="106"/>
      <w:bookmarkEnd w:id="107"/>
      <w:bookmarkEnd w:id="108"/>
      <w:bookmarkEnd w:id="109"/>
    </w:p>
    <w:p>
      <w:pPr>
        <w:numPr>
          <w:ilvl w:val="1"/>
          <w:numId w:val="50"/>
        </w:numPr>
        <w:rPr>
          <w:szCs w:val="22"/>
        </w:rPr>
      </w:pPr>
      <w:bookmarkStart w:id="110" w:name="_Toc387856683"/>
      <w:bookmarkStart w:id="111" w:name="_Toc463958470"/>
      <w:bookmarkStart w:id="112" w:name="_Toc461954561"/>
      <w:r>
        <w:rPr>
          <w:rFonts w:hint="eastAsia" w:eastAsia="宋体"/>
          <w:szCs w:val="22"/>
        </w:rPr>
        <w:t>能记录用户登录及模块操作的使用记录和日志，方便系统管理员分析用户使用习惯；</w:t>
      </w:r>
    </w:p>
    <w:p>
      <w:pPr>
        <w:numPr>
          <w:ilvl w:val="1"/>
          <w:numId w:val="50"/>
        </w:numPr>
        <w:rPr>
          <w:szCs w:val="22"/>
        </w:rPr>
      </w:pPr>
      <w:r>
        <w:rPr>
          <w:rFonts w:hint="eastAsia" w:eastAsia="宋体"/>
          <w:szCs w:val="22"/>
        </w:rPr>
        <w:t>能对一些关键应用，如出现无法满足性能指标的情况，能及时通过太平提供的标准监控接口，实现发送短信或邮件到太平系统维护人员。能够对系统后台定时任务执行情况进行监控，如果有异常，能及时通过太平提供的标准监控接口，实现发送短信或邮件到太平系统维护人员；</w:t>
      </w:r>
    </w:p>
    <w:p>
      <w:pPr>
        <w:numPr>
          <w:ilvl w:val="1"/>
          <w:numId w:val="50"/>
        </w:numPr>
        <w:rPr>
          <w:szCs w:val="22"/>
        </w:rPr>
      </w:pPr>
      <w:r>
        <w:rPr>
          <w:rFonts w:hint="eastAsia" w:eastAsia="宋体"/>
          <w:szCs w:val="22"/>
        </w:rPr>
        <w:t>能显示系统当前在线用户数及活动状态；</w:t>
      </w:r>
    </w:p>
    <w:p>
      <w:pPr>
        <w:numPr>
          <w:ilvl w:val="1"/>
          <w:numId w:val="50"/>
        </w:numPr>
        <w:rPr>
          <w:szCs w:val="22"/>
        </w:rPr>
      </w:pPr>
      <w:r>
        <w:rPr>
          <w:rFonts w:hint="eastAsia" w:eastAsia="宋体"/>
          <w:szCs w:val="22"/>
        </w:rPr>
        <w:t>能够监控主要应用日志和中间件日志，出现严重错误提示信息时，能及时通过太平提供的标准监控接口，实现发送短信或邮件到太平系统维护人员；</w:t>
      </w:r>
    </w:p>
    <w:p>
      <w:pPr>
        <w:pStyle w:val="4"/>
        <w:keepLines/>
        <w:numPr>
          <w:ilvl w:val="0"/>
          <w:numId w:val="0"/>
        </w:numPr>
        <w:tabs>
          <w:tab w:val="left" w:pos="492"/>
          <w:tab w:val="left" w:pos="1146"/>
        </w:tabs>
        <w:spacing w:after="0"/>
        <w:ind w:left="120" w:leftChars="50"/>
      </w:pPr>
      <w:bookmarkStart w:id="113" w:name="_Toc465104866"/>
      <w:bookmarkStart w:id="114" w:name="_Toc23027"/>
      <w:bookmarkStart w:id="115" w:name="_Toc29098"/>
      <w:r>
        <w:rPr>
          <w:rFonts w:hint="eastAsia" w:eastAsia="宋体"/>
          <w:lang w:eastAsia="zh-CN"/>
        </w:rPr>
        <w:t>2、</w:t>
      </w:r>
      <w:r>
        <w:rPr>
          <w:rFonts w:hint="eastAsia"/>
        </w:rPr>
        <w:t>基础平台监控</w:t>
      </w:r>
      <w:bookmarkEnd w:id="110"/>
      <w:bookmarkEnd w:id="111"/>
      <w:bookmarkEnd w:id="112"/>
      <w:bookmarkEnd w:id="113"/>
      <w:bookmarkEnd w:id="114"/>
      <w:bookmarkEnd w:id="115"/>
    </w:p>
    <w:p>
      <w:pPr>
        <w:pStyle w:val="52"/>
        <w:numPr>
          <w:ilvl w:val="0"/>
          <w:numId w:val="47"/>
        </w:numPr>
        <w:ind w:firstLineChars="0"/>
        <w:rPr>
          <w:rFonts w:ascii="Times New Roman" w:hAnsi="Times New Roman"/>
        </w:rPr>
      </w:pPr>
      <w:r>
        <w:rPr>
          <w:rFonts w:hint="eastAsia" w:ascii="Times New Roman" w:hAnsi="Times New Roman" w:eastAsia="宋体"/>
        </w:rPr>
        <w:t>数据库主机CPU、内存、磁盘空间使用率；</w:t>
      </w:r>
    </w:p>
    <w:p>
      <w:pPr>
        <w:pStyle w:val="52"/>
        <w:numPr>
          <w:ilvl w:val="0"/>
          <w:numId w:val="47"/>
        </w:numPr>
        <w:ind w:firstLineChars="0"/>
        <w:rPr>
          <w:rFonts w:ascii="Times New Roman" w:hAnsi="Times New Roman"/>
        </w:rPr>
      </w:pPr>
      <w:r>
        <w:rPr>
          <w:rFonts w:hint="eastAsia" w:ascii="Times New Roman" w:hAnsi="Times New Roman" w:eastAsia="宋体"/>
        </w:rPr>
        <w:t>数据库实例访问、连接数超最大阀值、表空间使用率、堵塞锁；</w:t>
      </w:r>
    </w:p>
    <w:p>
      <w:pPr>
        <w:pStyle w:val="52"/>
        <w:numPr>
          <w:ilvl w:val="0"/>
          <w:numId w:val="47"/>
        </w:numPr>
        <w:ind w:firstLineChars="0"/>
        <w:rPr>
          <w:rFonts w:ascii="Times New Roman" w:hAnsi="Times New Roman"/>
        </w:rPr>
      </w:pPr>
      <w:r>
        <w:rPr>
          <w:rFonts w:hint="eastAsia" w:ascii="Times New Roman" w:hAnsi="Times New Roman" w:eastAsia="宋体"/>
        </w:rPr>
        <w:t>应用服务器CPU、内存、磁盘空间使用率；</w:t>
      </w:r>
    </w:p>
    <w:p>
      <w:pPr>
        <w:pStyle w:val="52"/>
        <w:numPr>
          <w:ilvl w:val="0"/>
          <w:numId w:val="47"/>
        </w:numPr>
        <w:ind w:firstLineChars="0"/>
        <w:rPr>
          <w:rFonts w:ascii="Times New Roman" w:hAnsi="Times New Roman"/>
        </w:rPr>
      </w:pPr>
      <w:r>
        <w:rPr>
          <w:rFonts w:hint="eastAsia" w:ascii="Times New Roman" w:hAnsi="Times New Roman" w:eastAsia="宋体"/>
        </w:rPr>
        <w:t>中间件服务状态，日志文件大小和报错。</w:t>
      </w:r>
    </w:p>
    <w:p>
      <w:pPr>
        <w:rPr>
          <w:rFonts w:ascii="Arial" w:hAnsi="Arial" w:eastAsia="仿宋_GB2312" w:cs="Arial"/>
          <w:color w:val="000000"/>
          <w:szCs w:val="21"/>
        </w:rPr>
      </w:pPr>
    </w:p>
    <w:p>
      <w:pPr>
        <w:adjustRightInd w:val="0"/>
        <w:snapToGrid w:val="0"/>
        <w:spacing w:before="120" w:after="120"/>
        <w:rPr>
          <w:rFonts w:ascii="Arial" w:hAnsi="Arial" w:eastAsia="仿宋_GB2312" w:cs="Arial"/>
          <w:szCs w:val="21"/>
        </w:rPr>
      </w:pPr>
    </w:p>
    <w:p>
      <w:pPr>
        <w:adjustRightInd w:val="0"/>
        <w:snapToGrid w:val="0"/>
        <w:spacing w:before="120" w:after="120"/>
        <w:rPr>
          <w:rFonts w:ascii="Arial" w:hAnsi="Arial" w:eastAsia="仿宋_GB2312" w:cs="Arial"/>
          <w:szCs w:val="21"/>
        </w:rPr>
      </w:pPr>
    </w:p>
    <w:p>
      <w:pPr>
        <w:pStyle w:val="2"/>
        <w:numPr>
          <w:ilvl w:val="0"/>
          <w:numId w:val="0"/>
        </w:numPr>
        <w:tabs>
          <w:tab w:val="left" w:pos="492"/>
        </w:tabs>
        <w:adjustRightInd/>
        <w:snapToGrid/>
        <w:spacing w:before="340" w:after="330" w:line="578" w:lineRule="auto"/>
        <w:rPr>
          <w:rFonts w:eastAsia="宋体"/>
        </w:rPr>
      </w:pPr>
      <w:bookmarkStart w:id="116" w:name="_Toc17816"/>
      <w:bookmarkStart w:id="117" w:name="_Toc29587"/>
      <w:r>
        <w:rPr>
          <w:rFonts w:hint="eastAsia" w:eastAsia="宋体"/>
        </w:rPr>
        <w:t>附录一 故障等级及服务时效要求</w:t>
      </w:r>
      <w:bookmarkEnd w:id="116"/>
      <w:bookmarkEnd w:id="117"/>
    </w:p>
    <w:p>
      <w:pPr>
        <w:spacing w:after="156" w:afterLines="50"/>
        <w:ind w:firstLine="480"/>
        <w:rPr>
          <w:szCs w:val="21"/>
        </w:rPr>
      </w:pPr>
      <w:r>
        <w:rPr>
          <w:rFonts w:hint="eastAsia" w:eastAsia="宋体"/>
          <w:szCs w:val="21"/>
        </w:rPr>
        <w:t>故障级别定义如下：</w:t>
      </w:r>
    </w:p>
    <w:p>
      <w:pPr>
        <w:numPr>
          <w:ilvl w:val="0"/>
          <w:numId w:val="51"/>
        </w:numPr>
        <w:ind w:left="2100" w:hanging="1674"/>
        <w:rPr>
          <w:szCs w:val="21"/>
        </w:rPr>
      </w:pPr>
      <w:r>
        <w:rPr>
          <w:rFonts w:hint="eastAsia" w:eastAsia="宋体"/>
          <w:szCs w:val="21"/>
        </w:rPr>
        <w:t>　</w:t>
      </w:r>
      <w:r>
        <w:rPr>
          <w:rFonts w:eastAsia="宋体"/>
          <w:szCs w:val="21"/>
        </w:rPr>
        <w:t>一级故障：现有的</w:t>
      </w:r>
      <w:r>
        <w:rPr>
          <w:rFonts w:hint="eastAsia" w:eastAsia="宋体"/>
          <w:szCs w:val="21"/>
        </w:rPr>
        <w:t>系统运行</w:t>
      </w:r>
      <w:r>
        <w:rPr>
          <w:rFonts w:eastAsia="宋体"/>
          <w:szCs w:val="21"/>
        </w:rPr>
        <w:t>对最终用户的业务运作有重大影响。如</w:t>
      </w:r>
      <w:r>
        <w:rPr>
          <w:rFonts w:hint="eastAsia" w:eastAsia="宋体"/>
          <w:szCs w:val="21"/>
        </w:rPr>
        <w:t>： 设备瘫痪或停机，已严重影响公司业务的正常运行等</w:t>
      </w:r>
      <w:r>
        <w:rPr>
          <w:rFonts w:eastAsia="宋体"/>
          <w:szCs w:val="21"/>
        </w:rPr>
        <w:t>；</w:t>
      </w:r>
    </w:p>
    <w:p>
      <w:pPr>
        <w:numPr>
          <w:ilvl w:val="0"/>
          <w:numId w:val="51"/>
        </w:numPr>
        <w:ind w:left="2100" w:hanging="1674"/>
        <w:rPr>
          <w:szCs w:val="21"/>
        </w:rPr>
      </w:pPr>
      <w:r>
        <w:rPr>
          <w:rFonts w:hint="eastAsia" w:eastAsia="宋体"/>
          <w:szCs w:val="21"/>
        </w:rPr>
        <w:t>　</w:t>
      </w:r>
      <w:r>
        <w:rPr>
          <w:rFonts w:eastAsia="宋体"/>
          <w:szCs w:val="21"/>
        </w:rPr>
        <w:t>二级故障：现有</w:t>
      </w:r>
      <w:r>
        <w:rPr>
          <w:rFonts w:hint="eastAsia" w:eastAsia="宋体"/>
          <w:szCs w:val="21"/>
        </w:rPr>
        <w:t>系统</w:t>
      </w:r>
      <w:r>
        <w:rPr>
          <w:rFonts w:eastAsia="宋体"/>
          <w:szCs w:val="21"/>
        </w:rPr>
        <w:t>的操作性能严重</w:t>
      </w:r>
      <w:r>
        <w:rPr>
          <w:rFonts w:hint="eastAsia" w:eastAsia="宋体"/>
          <w:szCs w:val="21"/>
        </w:rPr>
        <w:t>下</w:t>
      </w:r>
      <w:r>
        <w:rPr>
          <w:rFonts w:eastAsia="宋体"/>
          <w:szCs w:val="21"/>
        </w:rPr>
        <w:t>降，或由于无法忍受的性能，</w:t>
      </w:r>
      <w:r>
        <w:rPr>
          <w:rFonts w:hint="eastAsia" w:eastAsia="宋体"/>
          <w:szCs w:val="21"/>
        </w:rPr>
        <w:t xml:space="preserve"> </w:t>
      </w:r>
      <w:r>
        <w:rPr>
          <w:rFonts w:eastAsia="宋体"/>
          <w:szCs w:val="21"/>
        </w:rPr>
        <w:t>使用户业务运作的重要方面受到不良影响</w:t>
      </w:r>
      <w:r>
        <w:rPr>
          <w:rFonts w:hint="eastAsia" w:eastAsia="宋体"/>
          <w:szCs w:val="21"/>
        </w:rPr>
        <w:t>；</w:t>
      </w:r>
    </w:p>
    <w:p>
      <w:pPr>
        <w:numPr>
          <w:ilvl w:val="0"/>
          <w:numId w:val="51"/>
        </w:numPr>
        <w:ind w:left="2100" w:hanging="1674"/>
        <w:rPr>
          <w:szCs w:val="21"/>
        </w:rPr>
      </w:pPr>
      <w:r>
        <w:rPr>
          <w:rFonts w:hint="eastAsia" w:eastAsia="宋体"/>
          <w:szCs w:val="21"/>
        </w:rPr>
        <w:t>　</w:t>
      </w:r>
      <w:r>
        <w:rPr>
          <w:rFonts w:eastAsia="宋体"/>
          <w:szCs w:val="21"/>
        </w:rPr>
        <w:t>三级故障：</w:t>
      </w:r>
      <w:r>
        <w:rPr>
          <w:rFonts w:hint="eastAsia" w:eastAsia="宋体"/>
          <w:szCs w:val="21"/>
        </w:rPr>
        <w:t>系统</w:t>
      </w:r>
      <w:r>
        <w:rPr>
          <w:rFonts w:eastAsia="宋体"/>
          <w:szCs w:val="21"/>
        </w:rPr>
        <w:t>的操作性能受损，但</w:t>
      </w:r>
      <w:r>
        <w:rPr>
          <w:rFonts w:hint="eastAsia" w:eastAsia="宋体"/>
          <w:szCs w:val="21"/>
        </w:rPr>
        <w:t>绝大部分</w:t>
      </w:r>
      <w:r>
        <w:rPr>
          <w:rFonts w:eastAsia="宋体"/>
          <w:szCs w:val="21"/>
        </w:rPr>
        <w:t>业务运作仍可正常工作</w:t>
      </w:r>
      <w:r>
        <w:rPr>
          <w:rFonts w:hint="eastAsia" w:eastAsia="宋体"/>
          <w:szCs w:val="21"/>
        </w:rPr>
        <w:t>；</w:t>
      </w:r>
    </w:p>
    <w:p>
      <w:pPr>
        <w:numPr>
          <w:ilvl w:val="0"/>
          <w:numId w:val="51"/>
        </w:numPr>
        <w:ind w:left="2100" w:hanging="1674"/>
        <w:rPr>
          <w:szCs w:val="21"/>
        </w:rPr>
      </w:pPr>
      <w:r>
        <w:rPr>
          <w:rFonts w:hint="eastAsia" w:eastAsia="宋体"/>
          <w:szCs w:val="21"/>
        </w:rPr>
        <w:t>　</w:t>
      </w:r>
      <w:r>
        <w:rPr>
          <w:rFonts w:eastAsia="宋体"/>
          <w:szCs w:val="21"/>
        </w:rPr>
        <w:t>四级故障：在产品功能、安装或配置方面需要信息或支援。很显然对</w:t>
      </w:r>
      <w:r>
        <w:rPr>
          <w:rFonts w:hint="eastAsia" w:eastAsia="宋体"/>
          <w:szCs w:val="21"/>
        </w:rPr>
        <w:t xml:space="preserve"> </w:t>
      </w:r>
      <w:r>
        <w:rPr>
          <w:rFonts w:eastAsia="宋体"/>
          <w:szCs w:val="21"/>
        </w:rPr>
        <w:t>最终用户的业务运作几乎无影响，或根本没有影响。</w:t>
      </w:r>
    </w:p>
    <w:p>
      <w:pPr>
        <w:ind w:firstLine="480"/>
        <w:rPr>
          <w:szCs w:val="21"/>
        </w:rPr>
      </w:pPr>
      <w:r>
        <w:rPr>
          <w:rFonts w:hint="eastAsia" w:eastAsia="宋体"/>
          <w:szCs w:val="21"/>
        </w:rPr>
        <w:t>故障级别一旦确定，将按照下表所列时间内排除故障（起始计算时间为太平报障之时）。如果故障不能在规定时间内解决，故障将自动升级，同时向上一级反映，以需求更为广泛技术资源的支持使故障尽快排除。故障响应时间如下表：</w:t>
      </w:r>
    </w:p>
    <w:tbl>
      <w:tblPr>
        <w:tblStyle w:val="31"/>
        <w:tblW w:w="7670" w:type="dxa"/>
        <w:tblInd w:w="380" w:type="dxa"/>
        <w:tblLayout w:type="fixed"/>
        <w:tblCellMar>
          <w:top w:w="0" w:type="dxa"/>
          <w:left w:w="0" w:type="dxa"/>
          <w:bottom w:w="0" w:type="dxa"/>
          <w:right w:w="0" w:type="dxa"/>
        </w:tblCellMar>
      </w:tblPr>
      <w:tblGrid>
        <w:gridCol w:w="2550"/>
        <w:gridCol w:w="1280"/>
        <w:gridCol w:w="1280"/>
        <w:gridCol w:w="1280"/>
        <w:gridCol w:w="1280"/>
      </w:tblGrid>
      <w:tr>
        <w:tblPrEx>
          <w:tblCellMar>
            <w:top w:w="0" w:type="dxa"/>
            <w:left w:w="0" w:type="dxa"/>
            <w:bottom w:w="0" w:type="dxa"/>
            <w:right w:w="0" w:type="dxa"/>
          </w:tblCellMar>
        </w:tblPrEx>
        <w:trPr>
          <w:trHeight w:val="499" w:hRule="atLeast"/>
        </w:trPr>
        <w:tc>
          <w:tcPr>
            <w:tcW w:w="2550" w:type="dxa"/>
            <w:tcBorders>
              <w:top w:val="single" w:color="auto" w:sz="8" w:space="0"/>
              <w:left w:val="single" w:color="auto" w:sz="8" w:space="0"/>
              <w:bottom w:val="dashed" w:color="auto" w:sz="4" w:space="0"/>
              <w:right w:val="dashed" w:color="auto" w:sz="4" w:space="0"/>
            </w:tcBorders>
            <w:shd w:val="clear" w:color="auto" w:fill="FFFF00"/>
            <w:tcMar>
              <w:top w:w="15" w:type="dxa"/>
              <w:left w:w="15" w:type="dxa"/>
              <w:bottom w:w="0" w:type="dxa"/>
              <w:right w:w="15" w:type="dxa"/>
            </w:tcMar>
            <w:vAlign w:val="center"/>
          </w:tcPr>
          <w:p>
            <w:pPr>
              <w:keepNext w:val="0"/>
              <w:keepLines w:val="0"/>
              <w:widowControl/>
              <w:suppressLineNumbers w:val="0"/>
              <w:spacing w:before="0" w:beforeAutospacing="0" w:after="0" w:afterAutospacing="0"/>
              <w:ind w:left="0" w:right="0" w:firstLine="480"/>
              <w:jc w:val="center"/>
              <w:rPr>
                <w:rFonts w:hint="default"/>
                <w:szCs w:val="21"/>
              </w:rPr>
            </w:pPr>
            <w:r>
              <w:rPr>
                <w:rFonts w:hint="eastAsia" w:eastAsia="宋体"/>
                <w:szCs w:val="21"/>
              </w:rPr>
              <w:t>故障等级</w:t>
            </w:r>
          </w:p>
        </w:tc>
        <w:tc>
          <w:tcPr>
            <w:tcW w:w="1280" w:type="dxa"/>
            <w:tcBorders>
              <w:top w:val="single" w:color="auto" w:sz="8" w:space="0"/>
              <w:left w:val="nil"/>
              <w:bottom w:val="dashed" w:color="auto" w:sz="4" w:space="0"/>
              <w:right w:val="dashed" w:color="auto" w:sz="4" w:space="0"/>
            </w:tcBorders>
            <w:shd w:val="clear" w:color="auto" w:fill="FFFF00"/>
            <w:tcMar>
              <w:top w:w="15" w:type="dxa"/>
              <w:left w:w="15" w:type="dxa"/>
              <w:bottom w:w="0" w:type="dxa"/>
              <w:right w:w="15" w:type="dxa"/>
            </w:tcMar>
            <w:vAlign w:val="center"/>
          </w:tcPr>
          <w:p>
            <w:pPr>
              <w:keepNext w:val="0"/>
              <w:keepLines w:val="0"/>
              <w:widowControl/>
              <w:suppressLineNumbers w:val="0"/>
              <w:spacing w:before="0" w:beforeAutospacing="0" w:after="0" w:afterAutospacing="0"/>
              <w:ind w:left="0" w:right="0"/>
              <w:jc w:val="both"/>
              <w:rPr>
                <w:rFonts w:hint="default"/>
                <w:szCs w:val="21"/>
              </w:rPr>
            </w:pPr>
            <w:r>
              <w:rPr>
                <w:rFonts w:hint="eastAsia" w:eastAsia="宋体"/>
                <w:szCs w:val="21"/>
              </w:rPr>
              <w:t>一级故障</w:t>
            </w:r>
          </w:p>
        </w:tc>
        <w:tc>
          <w:tcPr>
            <w:tcW w:w="1280" w:type="dxa"/>
            <w:tcBorders>
              <w:top w:val="single" w:color="auto" w:sz="8" w:space="0"/>
              <w:left w:val="nil"/>
              <w:bottom w:val="dashed" w:color="auto" w:sz="4" w:space="0"/>
              <w:right w:val="dashed" w:color="auto" w:sz="4" w:space="0"/>
            </w:tcBorders>
            <w:shd w:val="clear" w:color="auto" w:fill="FFFF00"/>
            <w:tcMar>
              <w:top w:w="15" w:type="dxa"/>
              <w:left w:w="15" w:type="dxa"/>
              <w:bottom w:w="0" w:type="dxa"/>
              <w:right w:w="15" w:type="dxa"/>
            </w:tcMar>
            <w:vAlign w:val="center"/>
          </w:tcPr>
          <w:p>
            <w:pPr>
              <w:keepNext w:val="0"/>
              <w:keepLines w:val="0"/>
              <w:widowControl/>
              <w:suppressLineNumbers w:val="0"/>
              <w:spacing w:before="0" w:beforeAutospacing="0" w:after="0" w:afterAutospacing="0"/>
              <w:ind w:left="0" w:right="0"/>
              <w:jc w:val="both"/>
              <w:rPr>
                <w:rFonts w:hint="default"/>
                <w:szCs w:val="21"/>
              </w:rPr>
            </w:pPr>
            <w:r>
              <w:rPr>
                <w:rFonts w:hint="eastAsia" w:eastAsia="宋体"/>
                <w:szCs w:val="21"/>
              </w:rPr>
              <w:t>二级故障</w:t>
            </w:r>
          </w:p>
        </w:tc>
        <w:tc>
          <w:tcPr>
            <w:tcW w:w="1280" w:type="dxa"/>
            <w:tcBorders>
              <w:top w:val="single" w:color="auto" w:sz="8" w:space="0"/>
              <w:left w:val="nil"/>
              <w:bottom w:val="dashed" w:color="auto" w:sz="4" w:space="0"/>
              <w:right w:val="dashed" w:color="auto" w:sz="4" w:space="0"/>
            </w:tcBorders>
            <w:shd w:val="clear" w:color="auto" w:fill="FFFF00"/>
            <w:tcMar>
              <w:top w:w="15" w:type="dxa"/>
              <w:left w:w="15" w:type="dxa"/>
              <w:bottom w:w="0" w:type="dxa"/>
              <w:right w:w="15" w:type="dxa"/>
            </w:tcMar>
            <w:vAlign w:val="center"/>
          </w:tcPr>
          <w:p>
            <w:pPr>
              <w:keepNext w:val="0"/>
              <w:keepLines w:val="0"/>
              <w:widowControl/>
              <w:suppressLineNumbers w:val="0"/>
              <w:spacing w:before="0" w:beforeAutospacing="0" w:after="0" w:afterAutospacing="0"/>
              <w:ind w:left="0" w:right="0"/>
              <w:jc w:val="both"/>
              <w:rPr>
                <w:rFonts w:hint="default"/>
                <w:szCs w:val="21"/>
              </w:rPr>
            </w:pPr>
            <w:r>
              <w:rPr>
                <w:rFonts w:hint="eastAsia" w:eastAsia="宋体"/>
                <w:szCs w:val="21"/>
              </w:rPr>
              <w:t>三级故障</w:t>
            </w:r>
          </w:p>
        </w:tc>
        <w:tc>
          <w:tcPr>
            <w:tcW w:w="1280" w:type="dxa"/>
            <w:tcBorders>
              <w:top w:val="single" w:color="auto" w:sz="8" w:space="0"/>
              <w:left w:val="nil"/>
              <w:bottom w:val="dashed" w:color="auto" w:sz="4" w:space="0"/>
              <w:right w:val="single" w:color="auto" w:sz="8" w:space="0"/>
            </w:tcBorders>
            <w:shd w:val="clear" w:color="auto" w:fill="FFFF00"/>
            <w:tcMar>
              <w:top w:w="15" w:type="dxa"/>
              <w:left w:w="15" w:type="dxa"/>
              <w:bottom w:w="0" w:type="dxa"/>
              <w:right w:w="15" w:type="dxa"/>
            </w:tcMar>
            <w:vAlign w:val="center"/>
          </w:tcPr>
          <w:p>
            <w:pPr>
              <w:keepNext w:val="0"/>
              <w:keepLines w:val="0"/>
              <w:widowControl/>
              <w:suppressLineNumbers w:val="0"/>
              <w:spacing w:before="0" w:beforeAutospacing="0" w:after="0" w:afterAutospacing="0"/>
              <w:ind w:left="0" w:right="0"/>
              <w:jc w:val="both"/>
              <w:rPr>
                <w:rFonts w:hint="default"/>
                <w:szCs w:val="21"/>
              </w:rPr>
            </w:pPr>
            <w:r>
              <w:rPr>
                <w:rFonts w:hint="eastAsia" w:eastAsia="宋体"/>
                <w:szCs w:val="21"/>
              </w:rPr>
              <w:t>四级故障</w:t>
            </w:r>
          </w:p>
        </w:tc>
      </w:tr>
      <w:tr>
        <w:tblPrEx>
          <w:tblCellMar>
            <w:top w:w="0" w:type="dxa"/>
            <w:left w:w="0" w:type="dxa"/>
            <w:bottom w:w="0" w:type="dxa"/>
            <w:right w:w="0" w:type="dxa"/>
          </w:tblCellMar>
        </w:tblPrEx>
        <w:trPr>
          <w:trHeight w:val="369" w:hRule="atLeast"/>
        </w:trPr>
        <w:tc>
          <w:tcPr>
            <w:tcW w:w="2550" w:type="dxa"/>
            <w:tcBorders>
              <w:top w:val="nil"/>
              <w:left w:val="single" w:color="auto" w:sz="8" w:space="0"/>
              <w:bottom w:val="dashed" w:color="auto" w:sz="4" w:space="0"/>
              <w:right w:val="dashed" w:color="auto" w:sz="4" w:space="0"/>
            </w:tcBorders>
            <w:tcMar>
              <w:top w:w="15" w:type="dxa"/>
              <w:left w:w="15" w:type="dxa"/>
              <w:bottom w:w="0" w:type="dxa"/>
              <w:right w:w="15" w:type="dxa"/>
            </w:tcMar>
            <w:vAlign w:val="center"/>
          </w:tcPr>
          <w:p>
            <w:pPr>
              <w:keepNext w:val="0"/>
              <w:keepLines w:val="0"/>
              <w:widowControl/>
              <w:suppressLineNumbers w:val="0"/>
              <w:spacing w:before="0" w:beforeAutospacing="0" w:after="0" w:afterAutospacing="0"/>
              <w:ind w:left="0" w:right="0"/>
              <w:rPr>
                <w:rFonts w:hint="default"/>
                <w:szCs w:val="21"/>
              </w:rPr>
            </w:pPr>
            <w:r>
              <w:rPr>
                <w:rFonts w:hint="eastAsia" w:eastAsia="宋体"/>
                <w:szCs w:val="21"/>
              </w:rPr>
              <w:t>响应时间（小时以内）</w:t>
            </w:r>
          </w:p>
        </w:tc>
        <w:tc>
          <w:tcPr>
            <w:tcW w:w="1280" w:type="dxa"/>
            <w:tcBorders>
              <w:top w:val="nil"/>
              <w:left w:val="nil"/>
              <w:bottom w:val="dashed" w:color="auto" w:sz="4" w:space="0"/>
              <w:right w:val="dashed" w:color="auto" w:sz="4" w:space="0"/>
            </w:tcBorders>
            <w:tcMar>
              <w:top w:w="15" w:type="dxa"/>
              <w:left w:w="15" w:type="dxa"/>
              <w:bottom w:w="0" w:type="dxa"/>
              <w:right w:w="15" w:type="dxa"/>
            </w:tcMar>
            <w:vAlign w:val="center"/>
          </w:tcPr>
          <w:p>
            <w:pPr>
              <w:keepNext w:val="0"/>
              <w:keepLines w:val="0"/>
              <w:widowControl/>
              <w:suppressLineNumbers w:val="0"/>
              <w:spacing w:before="0" w:beforeAutospacing="0" w:after="0" w:afterAutospacing="0"/>
              <w:ind w:left="0" w:right="0" w:firstLine="480"/>
              <w:jc w:val="center"/>
              <w:rPr>
                <w:rFonts w:hint="default"/>
                <w:szCs w:val="21"/>
              </w:rPr>
            </w:pPr>
            <w:r>
              <w:rPr>
                <w:rFonts w:hint="eastAsia" w:eastAsia="宋体"/>
                <w:szCs w:val="21"/>
              </w:rPr>
              <w:t>1</w:t>
            </w:r>
          </w:p>
        </w:tc>
        <w:tc>
          <w:tcPr>
            <w:tcW w:w="1280" w:type="dxa"/>
            <w:tcBorders>
              <w:top w:val="nil"/>
              <w:left w:val="nil"/>
              <w:bottom w:val="dashed" w:color="auto" w:sz="4" w:space="0"/>
              <w:right w:val="dashed" w:color="auto" w:sz="4" w:space="0"/>
            </w:tcBorders>
            <w:tcMar>
              <w:top w:w="15" w:type="dxa"/>
              <w:left w:w="15" w:type="dxa"/>
              <w:bottom w:w="0" w:type="dxa"/>
              <w:right w:w="15" w:type="dxa"/>
            </w:tcMar>
            <w:vAlign w:val="center"/>
          </w:tcPr>
          <w:p>
            <w:pPr>
              <w:keepNext w:val="0"/>
              <w:keepLines w:val="0"/>
              <w:widowControl/>
              <w:suppressLineNumbers w:val="0"/>
              <w:spacing w:before="0" w:beforeAutospacing="0" w:after="0" w:afterAutospacing="0"/>
              <w:ind w:left="0" w:right="0" w:firstLine="480"/>
              <w:jc w:val="center"/>
              <w:rPr>
                <w:rFonts w:hint="default"/>
                <w:szCs w:val="21"/>
              </w:rPr>
            </w:pPr>
            <w:r>
              <w:rPr>
                <w:rFonts w:hint="eastAsia" w:eastAsia="宋体"/>
                <w:szCs w:val="21"/>
              </w:rPr>
              <w:t>1</w:t>
            </w:r>
          </w:p>
        </w:tc>
        <w:tc>
          <w:tcPr>
            <w:tcW w:w="1280" w:type="dxa"/>
            <w:tcBorders>
              <w:top w:val="nil"/>
              <w:left w:val="nil"/>
              <w:bottom w:val="dashed" w:color="auto" w:sz="4" w:space="0"/>
              <w:right w:val="dashed" w:color="auto" w:sz="4" w:space="0"/>
            </w:tcBorders>
            <w:tcMar>
              <w:top w:w="15" w:type="dxa"/>
              <w:left w:w="15" w:type="dxa"/>
              <w:bottom w:w="0" w:type="dxa"/>
              <w:right w:w="15" w:type="dxa"/>
            </w:tcMar>
            <w:vAlign w:val="center"/>
          </w:tcPr>
          <w:p>
            <w:pPr>
              <w:keepNext w:val="0"/>
              <w:keepLines w:val="0"/>
              <w:widowControl/>
              <w:suppressLineNumbers w:val="0"/>
              <w:spacing w:before="0" w:beforeAutospacing="0" w:after="0" w:afterAutospacing="0"/>
              <w:ind w:left="0" w:right="0" w:firstLine="480"/>
              <w:jc w:val="center"/>
              <w:rPr>
                <w:rFonts w:hint="default"/>
                <w:szCs w:val="21"/>
              </w:rPr>
            </w:pPr>
            <w:r>
              <w:rPr>
                <w:rFonts w:hint="eastAsia" w:eastAsia="宋体"/>
                <w:szCs w:val="21"/>
              </w:rPr>
              <w:t>2</w:t>
            </w:r>
          </w:p>
        </w:tc>
        <w:tc>
          <w:tcPr>
            <w:tcW w:w="1280" w:type="dxa"/>
            <w:tcBorders>
              <w:top w:val="nil"/>
              <w:left w:val="nil"/>
              <w:bottom w:val="dashed" w:color="auto" w:sz="4" w:space="0"/>
              <w:right w:val="single" w:color="auto" w:sz="8" w:space="0"/>
            </w:tcBorders>
            <w:tcMar>
              <w:top w:w="15" w:type="dxa"/>
              <w:left w:w="15" w:type="dxa"/>
              <w:bottom w:w="0" w:type="dxa"/>
              <w:right w:w="15" w:type="dxa"/>
            </w:tcMar>
            <w:vAlign w:val="center"/>
          </w:tcPr>
          <w:p>
            <w:pPr>
              <w:keepNext w:val="0"/>
              <w:keepLines w:val="0"/>
              <w:widowControl/>
              <w:suppressLineNumbers w:val="0"/>
              <w:spacing w:before="0" w:beforeAutospacing="0" w:after="0" w:afterAutospacing="0"/>
              <w:ind w:left="0" w:right="0" w:firstLine="480"/>
              <w:jc w:val="center"/>
              <w:rPr>
                <w:rFonts w:hint="default"/>
                <w:szCs w:val="21"/>
              </w:rPr>
            </w:pPr>
            <w:r>
              <w:rPr>
                <w:rFonts w:hint="eastAsia" w:eastAsia="宋体"/>
                <w:szCs w:val="21"/>
              </w:rPr>
              <w:t>2</w:t>
            </w:r>
          </w:p>
        </w:tc>
      </w:tr>
      <w:tr>
        <w:tblPrEx>
          <w:tblCellMar>
            <w:top w:w="0" w:type="dxa"/>
            <w:left w:w="0" w:type="dxa"/>
            <w:bottom w:w="0" w:type="dxa"/>
            <w:right w:w="0" w:type="dxa"/>
          </w:tblCellMar>
        </w:tblPrEx>
        <w:trPr>
          <w:trHeight w:val="319" w:hRule="atLeast"/>
        </w:trPr>
        <w:tc>
          <w:tcPr>
            <w:tcW w:w="2550" w:type="dxa"/>
            <w:tcBorders>
              <w:top w:val="nil"/>
              <w:left w:val="single" w:color="auto" w:sz="8" w:space="0"/>
              <w:bottom w:val="dashed" w:color="auto" w:sz="4" w:space="0"/>
              <w:right w:val="dashed" w:color="auto" w:sz="4" w:space="0"/>
            </w:tcBorders>
            <w:tcMar>
              <w:top w:w="15" w:type="dxa"/>
              <w:left w:w="15" w:type="dxa"/>
              <w:bottom w:w="0" w:type="dxa"/>
              <w:right w:w="15" w:type="dxa"/>
            </w:tcMar>
            <w:vAlign w:val="center"/>
          </w:tcPr>
          <w:p>
            <w:pPr>
              <w:keepNext w:val="0"/>
              <w:keepLines w:val="0"/>
              <w:widowControl/>
              <w:suppressLineNumbers w:val="0"/>
              <w:spacing w:before="0" w:beforeAutospacing="0" w:after="0" w:afterAutospacing="0"/>
              <w:ind w:left="0" w:right="0"/>
              <w:rPr>
                <w:rFonts w:hint="default"/>
                <w:szCs w:val="21"/>
              </w:rPr>
            </w:pPr>
            <w:r>
              <w:rPr>
                <w:rFonts w:hint="eastAsia" w:eastAsia="宋体"/>
                <w:szCs w:val="21"/>
              </w:rPr>
              <w:t>到达现场时间（小时以内）</w:t>
            </w:r>
          </w:p>
        </w:tc>
        <w:tc>
          <w:tcPr>
            <w:tcW w:w="1280" w:type="dxa"/>
            <w:tcBorders>
              <w:top w:val="nil"/>
              <w:left w:val="nil"/>
              <w:bottom w:val="dashed" w:color="auto" w:sz="4" w:space="0"/>
              <w:right w:val="dashed" w:color="auto" w:sz="4" w:space="0"/>
            </w:tcBorders>
            <w:tcMar>
              <w:top w:w="15" w:type="dxa"/>
              <w:left w:w="15" w:type="dxa"/>
              <w:bottom w:w="0" w:type="dxa"/>
              <w:right w:w="15" w:type="dxa"/>
            </w:tcMar>
            <w:vAlign w:val="center"/>
          </w:tcPr>
          <w:p>
            <w:pPr>
              <w:keepNext w:val="0"/>
              <w:keepLines w:val="0"/>
              <w:widowControl/>
              <w:suppressLineNumbers w:val="0"/>
              <w:spacing w:before="0" w:beforeAutospacing="0" w:after="0" w:afterAutospacing="0"/>
              <w:ind w:left="0" w:right="0" w:firstLine="480"/>
              <w:jc w:val="center"/>
              <w:rPr>
                <w:rFonts w:hint="default"/>
                <w:szCs w:val="21"/>
              </w:rPr>
            </w:pPr>
            <w:r>
              <w:rPr>
                <w:rFonts w:hint="eastAsia" w:eastAsia="宋体"/>
                <w:szCs w:val="21"/>
              </w:rPr>
              <w:t>2</w:t>
            </w:r>
          </w:p>
        </w:tc>
        <w:tc>
          <w:tcPr>
            <w:tcW w:w="1280" w:type="dxa"/>
            <w:tcBorders>
              <w:top w:val="nil"/>
              <w:left w:val="nil"/>
              <w:bottom w:val="dashed" w:color="auto" w:sz="4" w:space="0"/>
              <w:right w:val="dashed" w:color="auto" w:sz="4" w:space="0"/>
            </w:tcBorders>
            <w:tcMar>
              <w:top w:w="15" w:type="dxa"/>
              <w:left w:w="15" w:type="dxa"/>
              <w:bottom w:w="0" w:type="dxa"/>
              <w:right w:w="15" w:type="dxa"/>
            </w:tcMar>
            <w:vAlign w:val="center"/>
          </w:tcPr>
          <w:p>
            <w:pPr>
              <w:keepNext w:val="0"/>
              <w:keepLines w:val="0"/>
              <w:widowControl/>
              <w:suppressLineNumbers w:val="0"/>
              <w:spacing w:before="0" w:beforeAutospacing="0" w:after="0" w:afterAutospacing="0"/>
              <w:ind w:left="0" w:right="0" w:firstLine="480"/>
              <w:jc w:val="center"/>
              <w:rPr>
                <w:rFonts w:hint="default"/>
                <w:szCs w:val="21"/>
              </w:rPr>
            </w:pPr>
            <w:r>
              <w:rPr>
                <w:rFonts w:hint="eastAsia" w:eastAsia="宋体"/>
                <w:szCs w:val="21"/>
              </w:rPr>
              <w:t>4</w:t>
            </w:r>
          </w:p>
        </w:tc>
        <w:tc>
          <w:tcPr>
            <w:tcW w:w="1280" w:type="dxa"/>
            <w:tcBorders>
              <w:top w:val="nil"/>
              <w:left w:val="nil"/>
              <w:bottom w:val="dashed" w:color="auto" w:sz="4" w:space="0"/>
              <w:right w:val="dashed" w:color="auto" w:sz="4" w:space="0"/>
            </w:tcBorders>
            <w:tcMar>
              <w:top w:w="15" w:type="dxa"/>
              <w:left w:w="15" w:type="dxa"/>
              <w:bottom w:w="0" w:type="dxa"/>
              <w:right w:w="15" w:type="dxa"/>
            </w:tcMar>
            <w:vAlign w:val="center"/>
          </w:tcPr>
          <w:p>
            <w:pPr>
              <w:keepNext w:val="0"/>
              <w:keepLines w:val="0"/>
              <w:widowControl/>
              <w:suppressLineNumbers w:val="0"/>
              <w:spacing w:before="0" w:beforeAutospacing="0" w:after="0" w:afterAutospacing="0"/>
              <w:ind w:left="0" w:right="0" w:firstLine="480"/>
              <w:jc w:val="center"/>
              <w:rPr>
                <w:rFonts w:hint="default"/>
                <w:szCs w:val="21"/>
              </w:rPr>
            </w:pPr>
            <w:r>
              <w:rPr>
                <w:rFonts w:hint="eastAsia" w:eastAsia="宋体"/>
                <w:szCs w:val="21"/>
              </w:rPr>
              <w:t>8</w:t>
            </w:r>
          </w:p>
        </w:tc>
        <w:tc>
          <w:tcPr>
            <w:tcW w:w="1280" w:type="dxa"/>
            <w:tcBorders>
              <w:top w:val="nil"/>
              <w:left w:val="nil"/>
              <w:bottom w:val="dashed" w:color="auto" w:sz="4" w:space="0"/>
              <w:right w:val="single" w:color="auto" w:sz="8" w:space="0"/>
            </w:tcBorders>
            <w:tcMar>
              <w:top w:w="15" w:type="dxa"/>
              <w:left w:w="15" w:type="dxa"/>
              <w:bottom w:w="0" w:type="dxa"/>
              <w:right w:w="15" w:type="dxa"/>
            </w:tcMar>
            <w:vAlign w:val="center"/>
          </w:tcPr>
          <w:p>
            <w:pPr>
              <w:keepNext w:val="0"/>
              <w:keepLines w:val="0"/>
              <w:widowControl/>
              <w:suppressLineNumbers w:val="0"/>
              <w:spacing w:before="0" w:beforeAutospacing="0" w:after="0" w:afterAutospacing="0"/>
              <w:ind w:left="0" w:right="0"/>
              <w:rPr>
                <w:rFonts w:hint="default"/>
                <w:szCs w:val="21"/>
              </w:rPr>
            </w:pPr>
            <w:r>
              <w:rPr>
                <w:rFonts w:hint="eastAsia" w:eastAsia="宋体"/>
                <w:szCs w:val="21"/>
              </w:rPr>
              <w:t>协商解决</w:t>
            </w:r>
          </w:p>
        </w:tc>
      </w:tr>
      <w:tr>
        <w:tblPrEx>
          <w:tblCellMar>
            <w:top w:w="0" w:type="dxa"/>
            <w:left w:w="0" w:type="dxa"/>
            <w:bottom w:w="0" w:type="dxa"/>
            <w:right w:w="0" w:type="dxa"/>
          </w:tblCellMar>
        </w:tblPrEx>
        <w:trPr>
          <w:trHeight w:val="353" w:hRule="atLeast"/>
        </w:trPr>
        <w:tc>
          <w:tcPr>
            <w:tcW w:w="2550" w:type="dxa"/>
            <w:tcBorders>
              <w:top w:val="nil"/>
              <w:left w:val="single" w:color="auto" w:sz="8" w:space="0"/>
              <w:bottom w:val="single" w:color="auto" w:sz="8" w:space="0"/>
              <w:right w:val="dashed" w:color="auto" w:sz="4" w:space="0"/>
            </w:tcBorders>
            <w:tcMar>
              <w:top w:w="15" w:type="dxa"/>
              <w:left w:w="15" w:type="dxa"/>
              <w:bottom w:w="0" w:type="dxa"/>
              <w:right w:w="15" w:type="dxa"/>
            </w:tcMar>
            <w:vAlign w:val="center"/>
          </w:tcPr>
          <w:p>
            <w:pPr>
              <w:keepNext w:val="0"/>
              <w:keepLines w:val="0"/>
              <w:widowControl/>
              <w:suppressLineNumbers w:val="0"/>
              <w:spacing w:before="0" w:beforeAutospacing="0" w:after="0" w:afterAutospacing="0"/>
              <w:ind w:left="0" w:right="0"/>
              <w:rPr>
                <w:rFonts w:hint="default"/>
                <w:szCs w:val="21"/>
              </w:rPr>
            </w:pPr>
            <w:r>
              <w:rPr>
                <w:rFonts w:hint="eastAsia" w:eastAsia="宋体"/>
                <w:szCs w:val="21"/>
              </w:rPr>
              <w:t>故障排除时限（小时以内）</w:t>
            </w:r>
          </w:p>
        </w:tc>
        <w:tc>
          <w:tcPr>
            <w:tcW w:w="1280" w:type="dxa"/>
            <w:tcBorders>
              <w:top w:val="nil"/>
              <w:left w:val="nil"/>
              <w:bottom w:val="single" w:color="auto" w:sz="8" w:space="0"/>
              <w:right w:val="dashed" w:color="auto" w:sz="4" w:space="0"/>
            </w:tcBorders>
            <w:tcMar>
              <w:top w:w="15" w:type="dxa"/>
              <w:left w:w="15" w:type="dxa"/>
              <w:bottom w:w="0" w:type="dxa"/>
              <w:right w:w="15" w:type="dxa"/>
            </w:tcMar>
            <w:vAlign w:val="center"/>
          </w:tcPr>
          <w:p>
            <w:pPr>
              <w:keepNext w:val="0"/>
              <w:keepLines w:val="0"/>
              <w:widowControl/>
              <w:suppressLineNumbers w:val="0"/>
              <w:spacing w:before="0" w:beforeAutospacing="0" w:after="0" w:afterAutospacing="0"/>
              <w:ind w:left="0" w:right="0" w:firstLine="480"/>
              <w:jc w:val="center"/>
              <w:rPr>
                <w:rFonts w:hint="default"/>
                <w:szCs w:val="21"/>
              </w:rPr>
            </w:pPr>
            <w:r>
              <w:rPr>
                <w:rFonts w:hint="eastAsia" w:eastAsia="宋体"/>
                <w:szCs w:val="21"/>
              </w:rPr>
              <w:t>4</w:t>
            </w:r>
          </w:p>
        </w:tc>
        <w:tc>
          <w:tcPr>
            <w:tcW w:w="1280" w:type="dxa"/>
            <w:tcBorders>
              <w:top w:val="nil"/>
              <w:left w:val="nil"/>
              <w:bottom w:val="single" w:color="auto" w:sz="8" w:space="0"/>
              <w:right w:val="dashed" w:color="auto" w:sz="4" w:space="0"/>
            </w:tcBorders>
            <w:tcMar>
              <w:top w:w="15" w:type="dxa"/>
              <w:left w:w="15" w:type="dxa"/>
              <w:bottom w:w="0" w:type="dxa"/>
              <w:right w:w="15" w:type="dxa"/>
            </w:tcMar>
            <w:vAlign w:val="center"/>
          </w:tcPr>
          <w:p>
            <w:pPr>
              <w:keepNext w:val="0"/>
              <w:keepLines w:val="0"/>
              <w:widowControl/>
              <w:suppressLineNumbers w:val="0"/>
              <w:spacing w:before="0" w:beforeAutospacing="0" w:after="0" w:afterAutospacing="0"/>
              <w:ind w:left="0" w:right="0" w:firstLine="480"/>
              <w:jc w:val="center"/>
              <w:rPr>
                <w:rFonts w:hint="default"/>
                <w:szCs w:val="21"/>
              </w:rPr>
            </w:pPr>
            <w:r>
              <w:rPr>
                <w:rFonts w:hint="eastAsia" w:eastAsia="宋体"/>
                <w:szCs w:val="21"/>
              </w:rPr>
              <w:t>8</w:t>
            </w:r>
          </w:p>
        </w:tc>
        <w:tc>
          <w:tcPr>
            <w:tcW w:w="1280" w:type="dxa"/>
            <w:tcBorders>
              <w:top w:val="nil"/>
              <w:left w:val="nil"/>
              <w:bottom w:val="single" w:color="auto" w:sz="8" w:space="0"/>
              <w:right w:val="dashed" w:color="auto" w:sz="4" w:space="0"/>
            </w:tcBorders>
            <w:tcMar>
              <w:top w:w="15" w:type="dxa"/>
              <w:left w:w="15" w:type="dxa"/>
              <w:bottom w:w="0" w:type="dxa"/>
              <w:right w:w="15" w:type="dxa"/>
            </w:tcMar>
            <w:vAlign w:val="center"/>
          </w:tcPr>
          <w:p>
            <w:pPr>
              <w:keepNext w:val="0"/>
              <w:keepLines w:val="0"/>
              <w:widowControl/>
              <w:suppressLineNumbers w:val="0"/>
              <w:spacing w:before="0" w:beforeAutospacing="0" w:after="0" w:afterAutospacing="0"/>
              <w:ind w:left="0" w:right="0" w:firstLine="480"/>
              <w:jc w:val="center"/>
              <w:rPr>
                <w:rFonts w:hint="default"/>
                <w:szCs w:val="21"/>
              </w:rPr>
            </w:pPr>
            <w:r>
              <w:rPr>
                <w:rFonts w:hint="eastAsia" w:eastAsia="宋体"/>
                <w:szCs w:val="21"/>
              </w:rPr>
              <w:t>12</w:t>
            </w:r>
          </w:p>
        </w:tc>
        <w:tc>
          <w:tcPr>
            <w:tcW w:w="1280" w:type="dxa"/>
            <w:tcBorders>
              <w:top w:val="nil"/>
              <w:left w:val="nil"/>
              <w:bottom w:val="single" w:color="auto" w:sz="8" w:space="0"/>
              <w:right w:val="single" w:color="auto" w:sz="8" w:space="0"/>
            </w:tcBorders>
            <w:tcMar>
              <w:top w:w="15" w:type="dxa"/>
              <w:left w:w="15" w:type="dxa"/>
              <w:bottom w:w="0" w:type="dxa"/>
              <w:right w:w="15" w:type="dxa"/>
            </w:tcMar>
            <w:vAlign w:val="center"/>
          </w:tcPr>
          <w:p>
            <w:pPr>
              <w:keepNext w:val="0"/>
              <w:keepLines w:val="0"/>
              <w:widowControl/>
              <w:suppressLineNumbers w:val="0"/>
              <w:spacing w:before="0" w:beforeAutospacing="0" w:after="0" w:afterAutospacing="0"/>
              <w:ind w:left="0" w:right="0"/>
              <w:rPr>
                <w:rFonts w:hint="default"/>
                <w:szCs w:val="21"/>
              </w:rPr>
            </w:pPr>
            <w:r>
              <w:rPr>
                <w:rFonts w:hint="eastAsia" w:eastAsia="宋体"/>
                <w:szCs w:val="21"/>
              </w:rPr>
              <w:t>协商解决</w:t>
            </w:r>
          </w:p>
        </w:tc>
      </w:tr>
    </w:tbl>
    <w:p>
      <w:pPr>
        <w:adjustRightInd w:val="0"/>
        <w:snapToGrid w:val="0"/>
        <w:spacing w:before="120" w:after="120"/>
        <w:rPr>
          <w:rFonts w:ascii="Arial" w:hAnsi="Arial" w:eastAsia="仿宋_GB2312" w:cs="Arial"/>
          <w:szCs w:val="21"/>
        </w:rPr>
      </w:pPr>
    </w:p>
    <w:p>
      <w:pPr>
        <w:pStyle w:val="2"/>
        <w:numPr>
          <w:ilvl w:val="0"/>
          <w:numId w:val="0"/>
        </w:numPr>
        <w:tabs>
          <w:tab w:val="left" w:pos="492"/>
        </w:tabs>
        <w:spacing w:before="340" w:after="330" w:line="578" w:lineRule="auto"/>
        <w:rPr>
          <w:rFonts w:eastAsia="宋体"/>
        </w:rPr>
      </w:pPr>
      <w:bookmarkStart w:id="118" w:name="_Toc10550"/>
      <w:bookmarkStart w:id="119" w:name="_Toc5352"/>
      <w:bookmarkStart w:id="120" w:name="_Toc465104873"/>
      <w:bookmarkStart w:id="121" w:name="_Toc463958483"/>
      <w:r>
        <w:rPr>
          <w:rFonts w:hint="eastAsia" w:eastAsia="宋体"/>
        </w:rPr>
        <w:t>附录二 项目移交文档</w:t>
      </w:r>
      <w:bookmarkEnd w:id="118"/>
      <w:bookmarkEnd w:id="119"/>
      <w:bookmarkEnd w:id="120"/>
      <w:bookmarkEnd w:id="121"/>
    </w:p>
    <w:tbl>
      <w:tblPr>
        <w:tblStyle w:val="31"/>
        <w:tblW w:w="9200" w:type="dxa"/>
        <w:tblInd w:w="93" w:type="dxa"/>
        <w:tblLayout w:type="fixed"/>
        <w:tblCellMar>
          <w:top w:w="0" w:type="dxa"/>
          <w:left w:w="108" w:type="dxa"/>
          <w:bottom w:w="0" w:type="dxa"/>
          <w:right w:w="108" w:type="dxa"/>
        </w:tblCellMar>
      </w:tblPr>
      <w:tblGrid>
        <w:gridCol w:w="1008"/>
        <w:gridCol w:w="1732"/>
        <w:gridCol w:w="6460"/>
      </w:tblGrid>
      <w:tr>
        <w:tblPrEx>
          <w:tblCellMar>
            <w:top w:w="0" w:type="dxa"/>
            <w:left w:w="108" w:type="dxa"/>
            <w:bottom w:w="0" w:type="dxa"/>
            <w:right w:w="108" w:type="dxa"/>
          </w:tblCellMar>
        </w:tblPrEx>
        <w:trPr>
          <w:trHeight w:val="345" w:hRule="atLeast"/>
        </w:trPr>
        <w:tc>
          <w:tcPr>
            <w:tcW w:w="1008" w:type="dxa"/>
            <w:tcBorders>
              <w:top w:val="single" w:color="auto" w:sz="8" w:space="0"/>
              <w:left w:val="single" w:color="auto" w:sz="8" w:space="0"/>
              <w:bottom w:val="single" w:color="auto" w:sz="8" w:space="0"/>
              <w:right w:val="single" w:color="auto" w:sz="8" w:space="0"/>
            </w:tcBorders>
            <w:shd w:val="clear" w:color="000000" w:fill="CCFFCC"/>
            <w:vAlign w:val="bottom"/>
          </w:tcPr>
          <w:p>
            <w:pPr>
              <w:keepNext w:val="0"/>
              <w:keepLines w:val="0"/>
              <w:widowControl/>
              <w:suppressLineNumbers w:val="0"/>
              <w:spacing w:before="0" w:beforeAutospacing="0" w:after="0" w:afterAutospacing="0"/>
              <w:ind w:left="0" w:right="0"/>
              <w:rPr>
                <w:rFonts w:hint="default"/>
                <w:b/>
                <w:bCs/>
                <w:szCs w:val="21"/>
              </w:rPr>
            </w:pPr>
            <w:r>
              <w:rPr>
                <w:rFonts w:hint="eastAsia" w:eastAsia="宋体"/>
                <w:b/>
                <w:bCs/>
                <w:szCs w:val="21"/>
              </w:rPr>
              <w:t>编号</w:t>
            </w:r>
          </w:p>
        </w:tc>
        <w:tc>
          <w:tcPr>
            <w:tcW w:w="1732" w:type="dxa"/>
            <w:tcBorders>
              <w:top w:val="single" w:color="auto" w:sz="8" w:space="0"/>
              <w:left w:val="nil"/>
              <w:bottom w:val="single" w:color="auto" w:sz="8" w:space="0"/>
              <w:right w:val="single" w:color="auto" w:sz="8" w:space="0"/>
            </w:tcBorders>
            <w:shd w:val="clear" w:color="000000" w:fill="CCFFCC"/>
            <w:vAlign w:val="bottom"/>
          </w:tcPr>
          <w:p>
            <w:pPr>
              <w:keepNext w:val="0"/>
              <w:keepLines w:val="0"/>
              <w:widowControl/>
              <w:suppressLineNumbers w:val="0"/>
              <w:spacing w:before="0" w:beforeAutospacing="0" w:after="0" w:afterAutospacing="0"/>
              <w:ind w:left="0" w:right="0" w:firstLine="482"/>
              <w:rPr>
                <w:rFonts w:hint="default"/>
                <w:b/>
                <w:bCs/>
                <w:szCs w:val="21"/>
              </w:rPr>
            </w:pPr>
            <w:r>
              <w:rPr>
                <w:rFonts w:hint="eastAsia" w:eastAsia="宋体"/>
                <w:b/>
                <w:bCs/>
                <w:szCs w:val="21"/>
              </w:rPr>
              <w:t>内容</w:t>
            </w:r>
          </w:p>
        </w:tc>
        <w:tc>
          <w:tcPr>
            <w:tcW w:w="6460" w:type="dxa"/>
            <w:tcBorders>
              <w:top w:val="single" w:color="auto" w:sz="8" w:space="0"/>
              <w:left w:val="nil"/>
              <w:bottom w:val="single" w:color="auto" w:sz="8" w:space="0"/>
              <w:right w:val="single" w:color="auto" w:sz="8" w:space="0"/>
            </w:tcBorders>
            <w:shd w:val="clear" w:color="000000" w:fill="CCFFCC"/>
            <w:vAlign w:val="bottom"/>
          </w:tcPr>
          <w:p>
            <w:pPr>
              <w:keepNext w:val="0"/>
              <w:keepLines w:val="0"/>
              <w:widowControl/>
              <w:suppressLineNumbers w:val="0"/>
              <w:spacing w:before="0" w:beforeAutospacing="0" w:after="0" w:afterAutospacing="0"/>
              <w:ind w:left="0" w:right="0" w:firstLine="1773" w:firstLineChars="739"/>
              <w:rPr>
                <w:rFonts w:hint="default"/>
                <w:b/>
                <w:bCs/>
                <w:szCs w:val="21"/>
              </w:rPr>
            </w:pPr>
            <w:r>
              <w:rPr>
                <w:rFonts w:hint="eastAsia" w:eastAsia="宋体"/>
                <w:b/>
                <w:bCs/>
                <w:szCs w:val="21"/>
              </w:rPr>
              <w:t>备注</w:t>
            </w:r>
          </w:p>
        </w:tc>
      </w:tr>
      <w:tr>
        <w:tblPrEx>
          <w:tblCellMar>
            <w:top w:w="0" w:type="dxa"/>
            <w:left w:w="108" w:type="dxa"/>
            <w:bottom w:w="0" w:type="dxa"/>
            <w:right w:w="108" w:type="dxa"/>
          </w:tblCellMar>
        </w:tblPrEx>
        <w:trPr>
          <w:trHeight w:val="300" w:hRule="atLeast"/>
        </w:trPr>
        <w:tc>
          <w:tcPr>
            <w:tcW w:w="1008" w:type="dxa"/>
            <w:tcBorders>
              <w:top w:val="nil"/>
              <w:left w:val="single" w:color="auto" w:sz="8" w:space="0"/>
              <w:bottom w:val="single" w:color="auto" w:sz="8" w:space="0"/>
              <w:right w:val="single" w:color="auto" w:sz="8" w:space="0"/>
            </w:tcBorders>
            <w:vAlign w:val="center"/>
          </w:tcPr>
          <w:p>
            <w:pPr>
              <w:keepNext w:val="0"/>
              <w:keepLines w:val="0"/>
              <w:widowControl/>
              <w:suppressLineNumbers w:val="0"/>
              <w:spacing w:before="0" w:beforeAutospacing="0" w:after="0" w:afterAutospacing="0"/>
              <w:ind w:left="0" w:right="0" w:firstLine="480"/>
              <w:jc w:val="right"/>
              <w:rPr>
                <w:rFonts w:hint="default"/>
                <w:szCs w:val="21"/>
              </w:rPr>
            </w:pPr>
            <w:r>
              <w:rPr>
                <w:rFonts w:hint="eastAsia" w:eastAsia="宋体"/>
                <w:szCs w:val="21"/>
              </w:rPr>
              <w:t>1</w:t>
            </w:r>
          </w:p>
        </w:tc>
        <w:tc>
          <w:tcPr>
            <w:tcW w:w="1732" w:type="dxa"/>
            <w:tcBorders>
              <w:top w:val="nil"/>
              <w:left w:val="nil"/>
              <w:bottom w:val="single" w:color="auto" w:sz="8" w:space="0"/>
              <w:right w:val="single" w:color="auto" w:sz="8" w:space="0"/>
            </w:tcBorders>
            <w:vAlign w:val="center"/>
          </w:tcPr>
          <w:p>
            <w:pPr>
              <w:keepNext w:val="0"/>
              <w:keepLines w:val="0"/>
              <w:widowControl/>
              <w:suppressLineNumbers w:val="0"/>
              <w:spacing w:before="0" w:beforeAutospacing="0" w:after="0" w:afterAutospacing="0"/>
              <w:ind w:left="0" w:right="0"/>
              <w:rPr>
                <w:rFonts w:hint="default"/>
                <w:szCs w:val="21"/>
              </w:rPr>
            </w:pPr>
            <w:r>
              <w:rPr>
                <w:rFonts w:hint="eastAsia" w:eastAsia="宋体"/>
                <w:szCs w:val="21"/>
              </w:rPr>
              <w:t>需求分析说明书</w:t>
            </w:r>
          </w:p>
        </w:tc>
        <w:tc>
          <w:tcPr>
            <w:tcW w:w="6460" w:type="dxa"/>
            <w:tcBorders>
              <w:top w:val="nil"/>
              <w:left w:val="nil"/>
              <w:bottom w:val="single" w:color="auto" w:sz="8" w:space="0"/>
              <w:right w:val="single" w:color="auto" w:sz="8" w:space="0"/>
            </w:tcBorders>
            <w:vAlign w:val="center"/>
          </w:tcPr>
          <w:p>
            <w:pPr>
              <w:keepNext w:val="0"/>
              <w:keepLines w:val="0"/>
              <w:widowControl/>
              <w:suppressLineNumbers w:val="0"/>
              <w:spacing w:before="0" w:beforeAutospacing="0" w:after="0" w:afterAutospacing="0"/>
              <w:ind w:left="0" w:right="0"/>
              <w:rPr>
                <w:rFonts w:hint="default"/>
                <w:szCs w:val="21"/>
              </w:rPr>
            </w:pPr>
            <w:r>
              <w:rPr>
                <w:rFonts w:hint="eastAsia" w:eastAsia="宋体"/>
                <w:szCs w:val="21"/>
              </w:rPr>
              <w:t>需求规格说明书及分析说明书</w:t>
            </w:r>
          </w:p>
        </w:tc>
      </w:tr>
      <w:tr>
        <w:tblPrEx>
          <w:tblCellMar>
            <w:top w:w="0" w:type="dxa"/>
            <w:left w:w="108" w:type="dxa"/>
            <w:bottom w:w="0" w:type="dxa"/>
            <w:right w:w="108" w:type="dxa"/>
          </w:tblCellMar>
        </w:tblPrEx>
        <w:trPr>
          <w:trHeight w:val="300" w:hRule="atLeast"/>
        </w:trPr>
        <w:tc>
          <w:tcPr>
            <w:tcW w:w="1008" w:type="dxa"/>
            <w:tcBorders>
              <w:top w:val="nil"/>
              <w:left w:val="single" w:color="auto" w:sz="8" w:space="0"/>
              <w:bottom w:val="single" w:color="auto" w:sz="8" w:space="0"/>
              <w:right w:val="single" w:color="auto" w:sz="8" w:space="0"/>
            </w:tcBorders>
            <w:vAlign w:val="center"/>
          </w:tcPr>
          <w:p>
            <w:pPr>
              <w:keepNext w:val="0"/>
              <w:keepLines w:val="0"/>
              <w:widowControl/>
              <w:suppressLineNumbers w:val="0"/>
              <w:spacing w:before="0" w:beforeAutospacing="0" w:after="0" w:afterAutospacing="0"/>
              <w:ind w:left="0" w:right="0" w:firstLine="480"/>
              <w:jc w:val="right"/>
              <w:rPr>
                <w:rFonts w:hint="default"/>
                <w:szCs w:val="21"/>
              </w:rPr>
            </w:pPr>
            <w:r>
              <w:rPr>
                <w:rFonts w:hint="eastAsia" w:eastAsia="宋体"/>
                <w:szCs w:val="21"/>
              </w:rPr>
              <w:t>2</w:t>
            </w:r>
          </w:p>
        </w:tc>
        <w:tc>
          <w:tcPr>
            <w:tcW w:w="1732" w:type="dxa"/>
            <w:tcBorders>
              <w:top w:val="nil"/>
              <w:left w:val="nil"/>
              <w:bottom w:val="single" w:color="auto" w:sz="8" w:space="0"/>
              <w:right w:val="single" w:color="auto" w:sz="8" w:space="0"/>
            </w:tcBorders>
            <w:vAlign w:val="center"/>
          </w:tcPr>
          <w:p>
            <w:pPr>
              <w:keepNext w:val="0"/>
              <w:keepLines w:val="0"/>
              <w:widowControl/>
              <w:suppressLineNumbers w:val="0"/>
              <w:spacing w:before="0" w:beforeAutospacing="0" w:after="0" w:afterAutospacing="0"/>
              <w:ind w:left="0" w:right="0"/>
              <w:rPr>
                <w:rFonts w:hint="default"/>
                <w:szCs w:val="21"/>
              </w:rPr>
            </w:pPr>
            <w:r>
              <w:rPr>
                <w:rFonts w:hint="eastAsia" w:eastAsia="宋体"/>
                <w:szCs w:val="21"/>
              </w:rPr>
              <w:t>系统架构设计文档</w:t>
            </w:r>
          </w:p>
        </w:tc>
        <w:tc>
          <w:tcPr>
            <w:tcW w:w="6460" w:type="dxa"/>
            <w:tcBorders>
              <w:top w:val="nil"/>
              <w:left w:val="nil"/>
              <w:bottom w:val="single" w:color="auto" w:sz="8" w:space="0"/>
              <w:right w:val="single" w:color="auto" w:sz="8" w:space="0"/>
            </w:tcBorders>
            <w:vAlign w:val="center"/>
          </w:tcPr>
          <w:p>
            <w:pPr>
              <w:keepNext w:val="0"/>
              <w:keepLines w:val="0"/>
              <w:widowControl/>
              <w:suppressLineNumbers w:val="0"/>
              <w:spacing w:before="0" w:beforeAutospacing="0" w:after="0" w:afterAutospacing="0"/>
              <w:ind w:left="0" w:right="0"/>
              <w:rPr>
                <w:rFonts w:hint="default"/>
                <w:szCs w:val="21"/>
              </w:rPr>
            </w:pPr>
            <w:r>
              <w:rPr>
                <w:rFonts w:hint="eastAsia" w:eastAsia="宋体"/>
                <w:szCs w:val="21"/>
              </w:rPr>
              <w:t>系统架构设计说明书</w:t>
            </w:r>
          </w:p>
        </w:tc>
      </w:tr>
      <w:tr>
        <w:tblPrEx>
          <w:tblCellMar>
            <w:top w:w="0" w:type="dxa"/>
            <w:left w:w="108" w:type="dxa"/>
            <w:bottom w:w="0" w:type="dxa"/>
            <w:right w:w="108" w:type="dxa"/>
          </w:tblCellMar>
        </w:tblPrEx>
        <w:trPr>
          <w:trHeight w:val="300" w:hRule="atLeast"/>
        </w:trPr>
        <w:tc>
          <w:tcPr>
            <w:tcW w:w="1008" w:type="dxa"/>
            <w:tcBorders>
              <w:top w:val="nil"/>
              <w:left w:val="single" w:color="auto" w:sz="8" w:space="0"/>
              <w:bottom w:val="single" w:color="auto" w:sz="8" w:space="0"/>
              <w:right w:val="single" w:color="auto" w:sz="8" w:space="0"/>
            </w:tcBorders>
            <w:vAlign w:val="center"/>
          </w:tcPr>
          <w:p>
            <w:pPr>
              <w:keepNext w:val="0"/>
              <w:keepLines w:val="0"/>
              <w:widowControl/>
              <w:suppressLineNumbers w:val="0"/>
              <w:spacing w:before="0" w:beforeAutospacing="0" w:after="0" w:afterAutospacing="0"/>
              <w:ind w:left="0" w:right="0" w:firstLine="480"/>
              <w:jc w:val="right"/>
              <w:rPr>
                <w:rFonts w:hint="default"/>
                <w:szCs w:val="21"/>
              </w:rPr>
            </w:pPr>
            <w:r>
              <w:rPr>
                <w:rFonts w:hint="eastAsia" w:eastAsia="宋体"/>
                <w:szCs w:val="21"/>
              </w:rPr>
              <w:t>3</w:t>
            </w:r>
          </w:p>
        </w:tc>
        <w:tc>
          <w:tcPr>
            <w:tcW w:w="1732" w:type="dxa"/>
            <w:tcBorders>
              <w:top w:val="nil"/>
              <w:left w:val="nil"/>
              <w:bottom w:val="single" w:color="auto" w:sz="8" w:space="0"/>
              <w:right w:val="single" w:color="auto" w:sz="8" w:space="0"/>
            </w:tcBorders>
            <w:vAlign w:val="center"/>
          </w:tcPr>
          <w:p>
            <w:pPr>
              <w:keepNext w:val="0"/>
              <w:keepLines w:val="0"/>
              <w:widowControl/>
              <w:suppressLineNumbers w:val="0"/>
              <w:spacing w:before="0" w:beforeAutospacing="0" w:after="0" w:afterAutospacing="0"/>
              <w:ind w:left="0" w:right="0"/>
              <w:rPr>
                <w:rFonts w:hint="default"/>
                <w:szCs w:val="21"/>
              </w:rPr>
            </w:pPr>
            <w:r>
              <w:rPr>
                <w:rFonts w:hint="eastAsia" w:eastAsia="宋体"/>
                <w:szCs w:val="21"/>
              </w:rPr>
              <w:t>系统概要设计文档</w:t>
            </w:r>
          </w:p>
        </w:tc>
        <w:tc>
          <w:tcPr>
            <w:tcW w:w="6460" w:type="dxa"/>
            <w:tcBorders>
              <w:top w:val="nil"/>
              <w:left w:val="nil"/>
              <w:bottom w:val="single" w:color="auto" w:sz="8" w:space="0"/>
              <w:right w:val="single" w:color="auto" w:sz="8" w:space="0"/>
            </w:tcBorders>
            <w:vAlign w:val="center"/>
          </w:tcPr>
          <w:p>
            <w:pPr>
              <w:keepNext w:val="0"/>
              <w:keepLines w:val="0"/>
              <w:widowControl/>
              <w:suppressLineNumbers w:val="0"/>
              <w:spacing w:before="0" w:beforeAutospacing="0" w:after="0" w:afterAutospacing="0"/>
              <w:ind w:left="0" w:right="0"/>
              <w:rPr>
                <w:rFonts w:hint="default"/>
                <w:szCs w:val="21"/>
              </w:rPr>
            </w:pPr>
            <w:r>
              <w:rPr>
                <w:rFonts w:hint="eastAsia" w:eastAsia="宋体"/>
                <w:szCs w:val="21"/>
              </w:rPr>
              <w:t>系统概要设计文档</w:t>
            </w:r>
          </w:p>
        </w:tc>
      </w:tr>
      <w:tr>
        <w:tblPrEx>
          <w:tblCellMar>
            <w:top w:w="0" w:type="dxa"/>
            <w:left w:w="108" w:type="dxa"/>
            <w:bottom w:w="0" w:type="dxa"/>
            <w:right w:w="108" w:type="dxa"/>
          </w:tblCellMar>
        </w:tblPrEx>
        <w:trPr>
          <w:trHeight w:val="300" w:hRule="atLeast"/>
        </w:trPr>
        <w:tc>
          <w:tcPr>
            <w:tcW w:w="1008" w:type="dxa"/>
            <w:vMerge w:val="restart"/>
            <w:tcBorders>
              <w:top w:val="nil"/>
              <w:left w:val="single" w:color="auto" w:sz="8" w:space="0"/>
              <w:bottom w:val="single" w:color="auto" w:sz="8" w:space="0"/>
              <w:right w:val="single" w:color="auto" w:sz="8" w:space="0"/>
            </w:tcBorders>
            <w:vAlign w:val="center"/>
          </w:tcPr>
          <w:p>
            <w:pPr>
              <w:keepNext w:val="0"/>
              <w:keepLines w:val="0"/>
              <w:widowControl/>
              <w:suppressLineNumbers w:val="0"/>
              <w:spacing w:before="0" w:beforeAutospacing="0" w:after="0" w:afterAutospacing="0"/>
              <w:ind w:left="0" w:right="0" w:firstLine="480"/>
              <w:jc w:val="right"/>
              <w:rPr>
                <w:rFonts w:hint="default"/>
                <w:szCs w:val="21"/>
              </w:rPr>
            </w:pPr>
            <w:r>
              <w:rPr>
                <w:rFonts w:hint="eastAsia" w:eastAsia="宋体"/>
                <w:szCs w:val="21"/>
              </w:rPr>
              <w:t>4</w:t>
            </w:r>
          </w:p>
        </w:tc>
        <w:tc>
          <w:tcPr>
            <w:tcW w:w="1732" w:type="dxa"/>
            <w:vMerge w:val="restart"/>
            <w:tcBorders>
              <w:top w:val="nil"/>
              <w:left w:val="single" w:color="auto" w:sz="8" w:space="0"/>
              <w:bottom w:val="single" w:color="auto" w:sz="8" w:space="0"/>
              <w:right w:val="single" w:color="auto" w:sz="8" w:space="0"/>
            </w:tcBorders>
            <w:vAlign w:val="center"/>
          </w:tcPr>
          <w:p>
            <w:pPr>
              <w:keepNext w:val="0"/>
              <w:keepLines w:val="0"/>
              <w:widowControl/>
              <w:suppressLineNumbers w:val="0"/>
              <w:spacing w:before="0" w:beforeAutospacing="0" w:after="0" w:afterAutospacing="0"/>
              <w:ind w:left="0" w:right="0"/>
              <w:rPr>
                <w:rFonts w:hint="default"/>
                <w:szCs w:val="21"/>
              </w:rPr>
            </w:pPr>
            <w:r>
              <w:rPr>
                <w:rFonts w:hint="eastAsia" w:eastAsia="宋体"/>
                <w:szCs w:val="21"/>
              </w:rPr>
              <w:t>系统详细设计文档</w:t>
            </w:r>
          </w:p>
        </w:tc>
        <w:tc>
          <w:tcPr>
            <w:tcW w:w="6460" w:type="dxa"/>
            <w:tcBorders>
              <w:top w:val="nil"/>
              <w:left w:val="nil"/>
              <w:bottom w:val="single" w:color="auto" w:sz="8" w:space="0"/>
              <w:right w:val="single" w:color="auto" w:sz="8" w:space="0"/>
            </w:tcBorders>
            <w:vAlign w:val="bottom"/>
          </w:tcPr>
          <w:p>
            <w:pPr>
              <w:keepNext w:val="0"/>
              <w:keepLines w:val="0"/>
              <w:widowControl/>
              <w:suppressLineNumbers w:val="0"/>
              <w:spacing w:before="0" w:beforeAutospacing="0" w:after="0" w:afterAutospacing="0"/>
              <w:ind w:left="0" w:right="0"/>
              <w:rPr>
                <w:rFonts w:hint="default"/>
                <w:szCs w:val="21"/>
              </w:rPr>
            </w:pPr>
            <w:r>
              <w:rPr>
                <w:rFonts w:hint="eastAsia" w:eastAsia="宋体"/>
                <w:szCs w:val="21"/>
              </w:rPr>
              <w:t>1.数据库设计说明，包含数据字典说明、数据库表结构等</w:t>
            </w:r>
          </w:p>
        </w:tc>
      </w:tr>
      <w:tr>
        <w:tblPrEx>
          <w:tblCellMar>
            <w:top w:w="0" w:type="dxa"/>
            <w:left w:w="108" w:type="dxa"/>
            <w:bottom w:w="0" w:type="dxa"/>
            <w:right w:w="108" w:type="dxa"/>
          </w:tblCellMar>
        </w:tblPrEx>
        <w:trPr>
          <w:trHeight w:val="300" w:hRule="atLeast"/>
        </w:trPr>
        <w:tc>
          <w:tcPr>
            <w:tcW w:w="1008" w:type="dxa"/>
            <w:vMerge w:val="continue"/>
            <w:tcBorders>
              <w:top w:val="nil"/>
              <w:left w:val="single" w:color="auto" w:sz="8" w:space="0"/>
              <w:bottom w:val="single" w:color="auto" w:sz="8" w:space="0"/>
              <w:right w:val="single" w:color="auto" w:sz="8" w:space="0"/>
            </w:tcBorders>
            <w:vAlign w:val="center"/>
          </w:tcPr>
          <w:p>
            <w:pPr>
              <w:keepNext w:val="0"/>
              <w:keepLines w:val="0"/>
              <w:widowControl/>
              <w:suppressLineNumbers w:val="0"/>
              <w:spacing w:before="0" w:beforeAutospacing="0" w:after="0" w:afterAutospacing="0"/>
              <w:ind w:left="0" w:right="0" w:firstLine="480"/>
              <w:rPr>
                <w:rFonts w:hint="default"/>
                <w:szCs w:val="21"/>
              </w:rPr>
            </w:pPr>
          </w:p>
        </w:tc>
        <w:tc>
          <w:tcPr>
            <w:tcW w:w="1732" w:type="dxa"/>
            <w:vMerge w:val="continue"/>
            <w:tcBorders>
              <w:top w:val="nil"/>
              <w:left w:val="single" w:color="auto" w:sz="8" w:space="0"/>
              <w:bottom w:val="single" w:color="auto" w:sz="8" w:space="0"/>
              <w:right w:val="single" w:color="auto" w:sz="8" w:space="0"/>
            </w:tcBorders>
            <w:vAlign w:val="center"/>
          </w:tcPr>
          <w:p>
            <w:pPr>
              <w:keepNext w:val="0"/>
              <w:keepLines w:val="0"/>
              <w:widowControl/>
              <w:suppressLineNumbers w:val="0"/>
              <w:spacing w:before="0" w:beforeAutospacing="0" w:after="0" w:afterAutospacing="0"/>
              <w:ind w:left="0" w:right="0" w:firstLine="480"/>
              <w:rPr>
                <w:rFonts w:hint="default"/>
                <w:szCs w:val="21"/>
              </w:rPr>
            </w:pPr>
          </w:p>
        </w:tc>
        <w:tc>
          <w:tcPr>
            <w:tcW w:w="6460" w:type="dxa"/>
            <w:tcBorders>
              <w:top w:val="nil"/>
              <w:left w:val="nil"/>
              <w:bottom w:val="single" w:color="auto" w:sz="8" w:space="0"/>
              <w:right w:val="single" w:color="auto" w:sz="8" w:space="0"/>
            </w:tcBorders>
            <w:vAlign w:val="bottom"/>
          </w:tcPr>
          <w:p>
            <w:pPr>
              <w:keepNext w:val="0"/>
              <w:keepLines w:val="0"/>
              <w:widowControl/>
              <w:suppressLineNumbers w:val="0"/>
              <w:spacing w:before="0" w:beforeAutospacing="0" w:after="0" w:afterAutospacing="0"/>
              <w:ind w:left="0" w:right="0"/>
              <w:rPr>
                <w:rFonts w:hint="default"/>
                <w:szCs w:val="21"/>
              </w:rPr>
            </w:pPr>
            <w:r>
              <w:rPr>
                <w:rFonts w:hint="eastAsia" w:eastAsia="宋体"/>
                <w:szCs w:val="21"/>
              </w:rPr>
              <w:t>2.重要程序流程（例如：用户权限验证、用户数据同步）设计说明等</w:t>
            </w:r>
          </w:p>
        </w:tc>
      </w:tr>
      <w:tr>
        <w:tblPrEx>
          <w:tblCellMar>
            <w:top w:w="0" w:type="dxa"/>
            <w:left w:w="108" w:type="dxa"/>
            <w:bottom w:w="0" w:type="dxa"/>
            <w:right w:w="108" w:type="dxa"/>
          </w:tblCellMar>
        </w:tblPrEx>
        <w:trPr>
          <w:trHeight w:val="300" w:hRule="atLeast"/>
        </w:trPr>
        <w:tc>
          <w:tcPr>
            <w:tcW w:w="1008" w:type="dxa"/>
            <w:vMerge w:val="continue"/>
            <w:tcBorders>
              <w:top w:val="nil"/>
              <w:left w:val="single" w:color="auto" w:sz="8" w:space="0"/>
              <w:bottom w:val="single" w:color="auto" w:sz="8" w:space="0"/>
              <w:right w:val="single" w:color="auto" w:sz="8" w:space="0"/>
            </w:tcBorders>
            <w:vAlign w:val="center"/>
          </w:tcPr>
          <w:p>
            <w:pPr>
              <w:keepNext w:val="0"/>
              <w:keepLines w:val="0"/>
              <w:widowControl/>
              <w:suppressLineNumbers w:val="0"/>
              <w:spacing w:before="0" w:beforeAutospacing="0" w:after="0" w:afterAutospacing="0"/>
              <w:ind w:left="0" w:right="0" w:firstLine="480"/>
              <w:rPr>
                <w:rFonts w:hint="default"/>
                <w:szCs w:val="21"/>
              </w:rPr>
            </w:pPr>
          </w:p>
        </w:tc>
        <w:tc>
          <w:tcPr>
            <w:tcW w:w="1732" w:type="dxa"/>
            <w:vMerge w:val="continue"/>
            <w:tcBorders>
              <w:top w:val="nil"/>
              <w:left w:val="single" w:color="auto" w:sz="8" w:space="0"/>
              <w:bottom w:val="single" w:color="auto" w:sz="8" w:space="0"/>
              <w:right w:val="single" w:color="auto" w:sz="8" w:space="0"/>
            </w:tcBorders>
            <w:vAlign w:val="center"/>
          </w:tcPr>
          <w:p>
            <w:pPr>
              <w:keepNext w:val="0"/>
              <w:keepLines w:val="0"/>
              <w:widowControl/>
              <w:suppressLineNumbers w:val="0"/>
              <w:spacing w:before="0" w:beforeAutospacing="0" w:after="0" w:afterAutospacing="0"/>
              <w:ind w:left="0" w:right="0" w:firstLine="480"/>
              <w:rPr>
                <w:rFonts w:hint="default"/>
                <w:szCs w:val="21"/>
              </w:rPr>
            </w:pPr>
          </w:p>
        </w:tc>
        <w:tc>
          <w:tcPr>
            <w:tcW w:w="6460" w:type="dxa"/>
            <w:tcBorders>
              <w:top w:val="nil"/>
              <w:left w:val="nil"/>
              <w:bottom w:val="single" w:color="auto" w:sz="8" w:space="0"/>
              <w:right w:val="single" w:color="auto" w:sz="8" w:space="0"/>
            </w:tcBorders>
            <w:vAlign w:val="bottom"/>
          </w:tcPr>
          <w:p>
            <w:pPr>
              <w:keepNext w:val="0"/>
              <w:keepLines w:val="0"/>
              <w:widowControl/>
              <w:suppressLineNumbers w:val="0"/>
              <w:spacing w:before="0" w:beforeAutospacing="0" w:after="0" w:afterAutospacing="0"/>
              <w:ind w:left="0" w:right="0"/>
              <w:rPr>
                <w:rFonts w:hint="default"/>
                <w:szCs w:val="21"/>
              </w:rPr>
            </w:pPr>
            <w:r>
              <w:rPr>
                <w:rFonts w:hint="eastAsia" w:eastAsia="宋体"/>
                <w:szCs w:val="21"/>
              </w:rPr>
              <w:t>3.重要程序（例如：数据库连接池、权限验证过滤器、核心模块功能）设计说明等</w:t>
            </w:r>
          </w:p>
        </w:tc>
      </w:tr>
      <w:tr>
        <w:tblPrEx>
          <w:tblCellMar>
            <w:top w:w="0" w:type="dxa"/>
            <w:left w:w="108" w:type="dxa"/>
            <w:bottom w:w="0" w:type="dxa"/>
            <w:right w:w="108" w:type="dxa"/>
          </w:tblCellMar>
        </w:tblPrEx>
        <w:trPr>
          <w:trHeight w:val="495" w:hRule="atLeast"/>
        </w:trPr>
        <w:tc>
          <w:tcPr>
            <w:tcW w:w="1008" w:type="dxa"/>
            <w:tcBorders>
              <w:top w:val="nil"/>
              <w:left w:val="single" w:color="auto" w:sz="8" w:space="0"/>
              <w:bottom w:val="single" w:color="auto" w:sz="8" w:space="0"/>
              <w:right w:val="single" w:color="auto" w:sz="8" w:space="0"/>
            </w:tcBorders>
            <w:vAlign w:val="center"/>
          </w:tcPr>
          <w:p>
            <w:pPr>
              <w:keepNext w:val="0"/>
              <w:keepLines w:val="0"/>
              <w:widowControl/>
              <w:suppressLineNumbers w:val="0"/>
              <w:spacing w:before="0" w:beforeAutospacing="0" w:after="0" w:afterAutospacing="0"/>
              <w:ind w:left="0" w:right="0" w:firstLine="480"/>
              <w:jc w:val="right"/>
              <w:rPr>
                <w:rFonts w:hint="default"/>
                <w:szCs w:val="21"/>
              </w:rPr>
            </w:pPr>
            <w:r>
              <w:rPr>
                <w:rFonts w:hint="eastAsia" w:eastAsia="宋体"/>
                <w:szCs w:val="21"/>
              </w:rPr>
              <w:t>5</w:t>
            </w:r>
          </w:p>
        </w:tc>
        <w:tc>
          <w:tcPr>
            <w:tcW w:w="1732" w:type="dxa"/>
            <w:tcBorders>
              <w:top w:val="nil"/>
              <w:left w:val="nil"/>
              <w:bottom w:val="single" w:color="auto" w:sz="8" w:space="0"/>
              <w:right w:val="single" w:color="auto" w:sz="8" w:space="0"/>
            </w:tcBorders>
            <w:vAlign w:val="center"/>
          </w:tcPr>
          <w:p>
            <w:pPr>
              <w:keepNext w:val="0"/>
              <w:keepLines w:val="0"/>
              <w:widowControl/>
              <w:suppressLineNumbers w:val="0"/>
              <w:spacing w:before="0" w:beforeAutospacing="0" w:after="0" w:afterAutospacing="0"/>
              <w:ind w:left="0" w:right="0"/>
              <w:rPr>
                <w:rFonts w:hint="default"/>
                <w:szCs w:val="21"/>
              </w:rPr>
            </w:pPr>
            <w:r>
              <w:rPr>
                <w:rFonts w:hint="eastAsia" w:eastAsia="宋体"/>
                <w:szCs w:val="21"/>
              </w:rPr>
              <w:t>系统部署手册</w:t>
            </w:r>
          </w:p>
        </w:tc>
        <w:tc>
          <w:tcPr>
            <w:tcW w:w="6460" w:type="dxa"/>
            <w:tcBorders>
              <w:top w:val="nil"/>
              <w:left w:val="nil"/>
              <w:bottom w:val="single" w:color="auto" w:sz="8" w:space="0"/>
              <w:right w:val="single" w:color="auto" w:sz="8" w:space="0"/>
            </w:tcBorders>
            <w:vAlign w:val="bottom"/>
          </w:tcPr>
          <w:p>
            <w:pPr>
              <w:keepNext w:val="0"/>
              <w:keepLines w:val="0"/>
              <w:widowControl/>
              <w:suppressLineNumbers w:val="0"/>
              <w:spacing w:before="0" w:beforeAutospacing="0" w:after="0" w:afterAutospacing="0"/>
              <w:ind w:left="0" w:right="0"/>
              <w:rPr>
                <w:rFonts w:hint="default"/>
                <w:szCs w:val="21"/>
              </w:rPr>
            </w:pPr>
            <w:r>
              <w:rPr>
                <w:rFonts w:hint="eastAsia" w:eastAsia="宋体"/>
                <w:szCs w:val="21"/>
              </w:rPr>
              <w:t>系统硬件架构图（网络拓扑图），系统硬件配置和用途清单，系统资源分配情况清单，系统部署步骤和过程详细记录等</w:t>
            </w:r>
          </w:p>
        </w:tc>
      </w:tr>
      <w:tr>
        <w:tblPrEx>
          <w:tblCellMar>
            <w:top w:w="0" w:type="dxa"/>
            <w:left w:w="108" w:type="dxa"/>
            <w:bottom w:w="0" w:type="dxa"/>
            <w:right w:w="108" w:type="dxa"/>
          </w:tblCellMar>
        </w:tblPrEx>
        <w:trPr>
          <w:trHeight w:val="495" w:hRule="atLeast"/>
        </w:trPr>
        <w:tc>
          <w:tcPr>
            <w:tcW w:w="1008" w:type="dxa"/>
            <w:tcBorders>
              <w:top w:val="nil"/>
              <w:left w:val="single" w:color="auto" w:sz="8" w:space="0"/>
              <w:bottom w:val="single" w:color="auto" w:sz="8" w:space="0"/>
              <w:right w:val="single" w:color="auto" w:sz="8" w:space="0"/>
            </w:tcBorders>
            <w:vAlign w:val="center"/>
          </w:tcPr>
          <w:p>
            <w:pPr>
              <w:keepNext w:val="0"/>
              <w:keepLines w:val="0"/>
              <w:widowControl/>
              <w:suppressLineNumbers w:val="0"/>
              <w:spacing w:before="0" w:beforeAutospacing="0" w:after="0" w:afterAutospacing="0"/>
              <w:ind w:left="0" w:right="0" w:firstLine="480"/>
              <w:jc w:val="right"/>
              <w:rPr>
                <w:rFonts w:hint="default"/>
                <w:szCs w:val="21"/>
              </w:rPr>
            </w:pPr>
            <w:r>
              <w:rPr>
                <w:rFonts w:hint="eastAsia" w:eastAsia="宋体"/>
                <w:szCs w:val="21"/>
              </w:rPr>
              <w:t>6</w:t>
            </w:r>
          </w:p>
        </w:tc>
        <w:tc>
          <w:tcPr>
            <w:tcW w:w="1732" w:type="dxa"/>
            <w:tcBorders>
              <w:top w:val="nil"/>
              <w:left w:val="nil"/>
              <w:bottom w:val="single" w:color="auto" w:sz="8" w:space="0"/>
              <w:right w:val="single" w:color="auto" w:sz="8" w:space="0"/>
            </w:tcBorders>
            <w:vAlign w:val="center"/>
          </w:tcPr>
          <w:p>
            <w:pPr>
              <w:keepNext w:val="0"/>
              <w:keepLines w:val="0"/>
              <w:widowControl/>
              <w:suppressLineNumbers w:val="0"/>
              <w:spacing w:before="0" w:beforeAutospacing="0" w:after="0" w:afterAutospacing="0"/>
              <w:ind w:left="0" w:right="0"/>
              <w:rPr>
                <w:rFonts w:hint="default"/>
                <w:szCs w:val="21"/>
              </w:rPr>
            </w:pPr>
            <w:r>
              <w:rPr>
                <w:rFonts w:hint="eastAsia" w:eastAsia="宋体"/>
                <w:szCs w:val="21"/>
              </w:rPr>
              <w:t>测试文档</w:t>
            </w:r>
          </w:p>
        </w:tc>
        <w:tc>
          <w:tcPr>
            <w:tcW w:w="6460" w:type="dxa"/>
            <w:tcBorders>
              <w:top w:val="nil"/>
              <w:left w:val="nil"/>
              <w:bottom w:val="single" w:color="auto" w:sz="8" w:space="0"/>
              <w:right w:val="single" w:color="auto" w:sz="8" w:space="0"/>
            </w:tcBorders>
            <w:vAlign w:val="bottom"/>
          </w:tcPr>
          <w:p>
            <w:pPr>
              <w:keepNext w:val="0"/>
              <w:keepLines w:val="0"/>
              <w:widowControl/>
              <w:suppressLineNumbers w:val="0"/>
              <w:spacing w:before="0" w:beforeAutospacing="0" w:after="0" w:afterAutospacing="0"/>
              <w:ind w:left="0" w:right="0"/>
              <w:rPr>
                <w:rFonts w:hint="default"/>
                <w:szCs w:val="21"/>
              </w:rPr>
            </w:pPr>
            <w:r>
              <w:rPr>
                <w:rFonts w:hint="eastAsia" w:eastAsia="宋体"/>
                <w:szCs w:val="21"/>
              </w:rPr>
              <w:t>测试用例、测试跟踪报告、UAT报告、压力测试报告</w:t>
            </w:r>
          </w:p>
        </w:tc>
      </w:tr>
      <w:tr>
        <w:tblPrEx>
          <w:tblCellMar>
            <w:top w:w="0" w:type="dxa"/>
            <w:left w:w="108" w:type="dxa"/>
            <w:bottom w:w="0" w:type="dxa"/>
            <w:right w:w="108" w:type="dxa"/>
          </w:tblCellMar>
        </w:tblPrEx>
        <w:trPr>
          <w:trHeight w:val="495" w:hRule="atLeast"/>
        </w:trPr>
        <w:tc>
          <w:tcPr>
            <w:tcW w:w="1008" w:type="dxa"/>
            <w:tcBorders>
              <w:top w:val="nil"/>
              <w:left w:val="single" w:color="auto" w:sz="8" w:space="0"/>
              <w:bottom w:val="single" w:color="auto" w:sz="8" w:space="0"/>
              <w:right w:val="single" w:color="auto" w:sz="8" w:space="0"/>
            </w:tcBorders>
            <w:vAlign w:val="center"/>
          </w:tcPr>
          <w:p>
            <w:pPr>
              <w:keepNext w:val="0"/>
              <w:keepLines w:val="0"/>
              <w:widowControl/>
              <w:suppressLineNumbers w:val="0"/>
              <w:spacing w:before="0" w:beforeAutospacing="0" w:after="0" w:afterAutospacing="0"/>
              <w:ind w:left="0" w:right="0" w:firstLine="480"/>
              <w:jc w:val="right"/>
              <w:rPr>
                <w:rFonts w:hint="default"/>
                <w:szCs w:val="21"/>
              </w:rPr>
            </w:pPr>
            <w:r>
              <w:rPr>
                <w:rFonts w:hint="eastAsia" w:eastAsia="宋体"/>
                <w:szCs w:val="21"/>
              </w:rPr>
              <w:t>7</w:t>
            </w:r>
          </w:p>
        </w:tc>
        <w:tc>
          <w:tcPr>
            <w:tcW w:w="1732" w:type="dxa"/>
            <w:tcBorders>
              <w:top w:val="nil"/>
              <w:left w:val="nil"/>
              <w:bottom w:val="single" w:color="auto" w:sz="8" w:space="0"/>
              <w:right w:val="single" w:color="auto" w:sz="8" w:space="0"/>
            </w:tcBorders>
            <w:vAlign w:val="center"/>
          </w:tcPr>
          <w:p>
            <w:pPr>
              <w:keepNext w:val="0"/>
              <w:keepLines w:val="0"/>
              <w:widowControl/>
              <w:suppressLineNumbers w:val="0"/>
              <w:spacing w:before="0" w:beforeAutospacing="0" w:after="0" w:afterAutospacing="0"/>
              <w:ind w:left="0" w:right="0"/>
              <w:rPr>
                <w:rFonts w:hint="default"/>
                <w:szCs w:val="21"/>
              </w:rPr>
            </w:pPr>
            <w:r>
              <w:rPr>
                <w:rFonts w:hint="eastAsia" w:eastAsia="宋体"/>
                <w:szCs w:val="21"/>
              </w:rPr>
              <w:t>安全文档</w:t>
            </w:r>
          </w:p>
        </w:tc>
        <w:tc>
          <w:tcPr>
            <w:tcW w:w="6460" w:type="dxa"/>
            <w:tcBorders>
              <w:top w:val="nil"/>
              <w:left w:val="nil"/>
              <w:bottom w:val="single" w:color="auto" w:sz="8" w:space="0"/>
              <w:right w:val="single" w:color="auto" w:sz="8" w:space="0"/>
            </w:tcBorders>
            <w:vAlign w:val="bottom"/>
          </w:tcPr>
          <w:p>
            <w:pPr>
              <w:keepNext w:val="0"/>
              <w:keepLines w:val="0"/>
              <w:widowControl/>
              <w:suppressLineNumbers w:val="0"/>
              <w:spacing w:before="0" w:beforeAutospacing="0" w:after="0" w:afterAutospacing="0"/>
              <w:ind w:left="0" w:right="0"/>
              <w:rPr>
                <w:rFonts w:hint="default"/>
                <w:szCs w:val="21"/>
              </w:rPr>
            </w:pPr>
            <w:r>
              <w:rPr>
                <w:rFonts w:hint="eastAsia" w:eastAsia="宋体"/>
                <w:szCs w:val="21"/>
              </w:rPr>
              <w:t>安全需求分析、设计、开发、测试、白盒黑盒等安全扫描结果报告</w:t>
            </w:r>
          </w:p>
        </w:tc>
      </w:tr>
      <w:tr>
        <w:tblPrEx>
          <w:tblCellMar>
            <w:top w:w="0" w:type="dxa"/>
            <w:left w:w="108" w:type="dxa"/>
            <w:bottom w:w="0" w:type="dxa"/>
            <w:right w:w="108" w:type="dxa"/>
          </w:tblCellMar>
        </w:tblPrEx>
        <w:trPr>
          <w:trHeight w:val="495" w:hRule="atLeast"/>
        </w:trPr>
        <w:tc>
          <w:tcPr>
            <w:tcW w:w="1008" w:type="dxa"/>
            <w:tcBorders>
              <w:top w:val="nil"/>
              <w:left w:val="single" w:color="auto" w:sz="8" w:space="0"/>
              <w:bottom w:val="single" w:color="auto" w:sz="8" w:space="0"/>
              <w:right w:val="single" w:color="auto" w:sz="8" w:space="0"/>
            </w:tcBorders>
            <w:vAlign w:val="center"/>
          </w:tcPr>
          <w:p>
            <w:pPr>
              <w:keepNext w:val="0"/>
              <w:keepLines w:val="0"/>
              <w:widowControl/>
              <w:suppressLineNumbers w:val="0"/>
              <w:spacing w:before="0" w:beforeAutospacing="0" w:after="0" w:afterAutospacing="0"/>
              <w:ind w:left="0" w:right="0" w:firstLine="480"/>
              <w:jc w:val="right"/>
              <w:rPr>
                <w:rFonts w:hint="default"/>
                <w:szCs w:val="21"/>
              </w:rPr>
            </w:pPr>
            <w:r>
              <w:rPr>
                <w:rFonts w:hint="eastAsia" w:eastAsia="宋体"/>
                <w:szCs w:val="21"/>
              </w:rPr>
              <w:t>8</w:t>
            </w:r>
          </w:p>
        </w:tc>
        <w:tc>
          <w:tcPr>
            <w:tcW w:w="1732" w:type="dxa"/>
            <w:tcBorders>
              <w:top w:val="nil"/>
              <w:left w:val="nil"/>
              <w:bottom w:val="single" w:color="auto" w:sz="8" w:space="0"/>
              <w:right w:val="single" w:color="auto" w:sz="8" w:space="0"/>
            </w:tcBorders>
            <w:vAlign w:val="center"/>
          </w:tcPr>
          <w:p>
            <w:pPr>
              <w:keepNext w:val="0"/>
              <w:keepLines w:val="0"/>
              <w:widowControl/>
              <w:suppressLineNumbers w:val="0"/>
              <w:spacing w:before="0" w:beforeAutospacing="0" w:after="0" w:afterAutospacing="0"/>
              <w:ind w:left="0" w:right="0"/>
              <w:rPr>
                <w:rFonts w:hint="default"/>
                <w:szCs w:val="21"/>
              </w:rPr>
            </w:pPr>
            <w:r>
              <w:rPr>
                <w:rFonts w:hint="eastAsia" w:eastAsia="宋体"/>
                <w:szCs w:val="21"/>
              </w:rPr>
              <w:t>上线文档</w:t>
            </w:r>
          </w:p>
        </w:tc>
        <w:tc>
          <w:tcPr>
            <w:tcW w:w="6460" w:type="dxa"/>
            <w:tcBorders>
              <w:top w:val="nil"/>
              <w:left w:val="nil"/>
              <w:bottom w:val="single" w:color="auto" w:sz="8" w:space="0"/>
              <w:right w:val="single" w:color="auto" w:sz="8" w:space="0"/>
            </w:tcBorders>
            <w:vAlign w:val="bottom"/>
          </w:tcPr>
          <w:p>
            <w:pPr>
              <w:keepNext w:val="0"/>
              <w:keepLines w:val="0"/>
              <w:widowControl/>
              <w:suppressLineNumbers w:val="0"/>
              <w:spacing w:before="0" w:beforeAutospacing="0" w:after="0" w:afterAutospacing="0"/>
              <w:ind w:left="0" w:right="0"/>
              <w:rPr>
                <w:rFonts w:hint="default"/>
                <w:szCs w:val="21"/>
              </w:rPr>
            </w:pPr>
            <w:r>
              <w:rPr>
                <w:rFonts w:hint="eastAsia" w:eastAsia="宋体"/>
                <w:szCs w:val="21"/>
              </w:rPr>
              <w:t>上线计划、上线方案、发布手册等</w:t>
            </w:r>
          </w:p>
        </w:tc>
      </w:tr>
      <w:tr>
        <w:tblPrEx>
          <w:tblCellMar>
            <w:top w:w="0" w:type="dxa"/>
            <w:left w:w="108" w:type="dxa"/>
            <w:bottom w:w="0" w:type="dxa"/>
            <w:right w:w="108" w:type="dxa"/>
          </w:tblCellMar>
        </w:tblPrEx>
        <w:trPr>
          <w:trHeight w:val="300" w:hRule="atLeast"/>
        </w:trPr>
        <w:tc>
          <w:tcPr>
            <w:tcW w:w="1008" w:type="dxa"/>
            <w:vMerge w:val="restart"/>
            <w:tcBorders>
              <w:top w:val="nil"/>
              <w:left w:val="single" w:color="auto" w:sz="8" w:space="0"/>
              <w:right w:val="single" w:color="auto" w:sz="8" w:space="0"/>
            </w:tcBorders>
            <w:vAlign w:val="center"/>
          </w:tcPr>
          <w:p>
            <w:pPr>
              <w:keepNext w:val="0"/>
              <w:keepLines w:val="0"/>
              <w:widowControl/>
              <w:suppressLineNumbers w:val="0"/>
              <w:spacing w:before="0" w:beforeAutospacing="0" w:after="0" w:afterAutospacing="0"/>
              <w:ind w:left="0" w:right="0" w:firstLine="480"/>
              <w:jc w:val="right"/>
              <w:rPr>
                <w:rFonts w:hint="default"/>
                <w:szCs w:val="21"/>
              </w:rPr>
            </w:pPr>
            <w:r>
              <w:rPr>
                <w:rFonts w:hint="eastAsia" w:eastAsia="宋体"/>
                <w:szCs w:val="21"/>
              </w:rPr>
              <w:t>9</w:t>
            </w:r>
          </w:p>
        </w:tc>
        <w:tc>
          <w:tcPr>
            <w:tcW w:w="1732" w:type="dxa"/>
            <w:vMerge w:val="restart"/>
            <w:tcBorders>
              <w:top w:val="nil"/>
              <w:left w:val="single" w:color="auto" w:sz="8" w:space="0"/>
              <w:right w:val="single" w:color="auto" w:sz="8" w:space="0"/>
            </w:tcBorders>
            <w:vAlign w:val="center"/>
          </w:tcPr>
          <w:p>
            <w:pPr>
              <w:keepNext w:val="0"/>
              <w:keepLines w:val="0"/>
              <w:widowControl/>
              <w:suppressLineNumbers w:val="0"/>
              <w:spacing w:before="0" w:beforeAutospacing="0" w:after="0" w:afterAutospacing="0"/>
              <w:ind w:left="0" w:right="0"/>
              <w:rPr>
                <w:rFonts w:hint="default"/>
                <w:szCs w:val="21"/>
              </w:rPr>
            </w:pPr>
            <w:r>
              <w:rPr>
                <w:rFonts w:hint="eastAsia" w:eastAsia="宋体"/>
                <w:szCs w:val="21"/>
              </w:rPr>
              <w:t>系统运维手册</w:t>
            </w:r>
          </w:p>
        </w:tc>
        <w:tc>
          <w:tcPr>
            <w:tcW w:w="6460" w:type="dxa"/>
            <w:tcBorders>
              <w:top w:val="nil"/>
              <w:left w:val="nil"/>
              <w:bottom w:val="single" w:color="auto" w:sz="8" w:space="0"/>
              <w:right w:val="single" w:color="auto" w:sz="8" w:space="0"/>
            </w:tcBorders>
            <w:vAlign w:val="bottom"/>
          </w:tcPr>
          <w:p>
            <w:pPr>
              <w:keepNext w:val="0"/>
              <w:keepLines w:val="0"/>
              <w:widowControl/>
              <w:suppressLineNumbers w:val="0"/>
              <w:spacing w:before="0" w:beforeAutospacing="0" w:after="0" w:afterAutospacing="0"/>
              <w:ind w:left="0" w:right="0"/>
              <w:rPr>
                <w:rFonts w:hint="default"/>
                <w:szCs w:val="21"/>
              </w:rPr>
            </w:pPr>
            <w:r>
              <w:rPr>
                <w:rFonts w:hint="eastAsia" w:eastAsia="宋体"/>
                <w:szCs w:val="21"/>
              </w:rPr>
              <w:t>主要内容：</w:t>
            </w:r>
          </w:p>
        </w:tc>
      </w:tr>
      <w:tr>
        <w:tblPrEx>
          <w:tblCellMar>
            <w:top w:w="0" w:type="dxa"/>
            <w:left w:w="108" w:type="dxa"/>
            <w:bottom w:w="0" w:type="dxa"/>
            <w:right w:w="108" w:type="dxa"/>
          </w:tblCellMar>
        </w:tblPrEx>
        <w:trPr>
          <w:trHeight w:val="300" w:hRule="atLeast"/>
        </w:trPr>
        <w:tc>
          <w:tcPr>
            <w:tcW w:w="1008" w:type="dxa"/>
            <w:vMerge w:val="continue"/>
            <w:tcBorders>
              <w:left w:val="single" w:color="auto" w:sz="8" w:space="0"/>
              <w:right w:val="single" w:color="auto" w:sz="8" w:space="0"/>
            </w:tcBorders>
            <w:vAlign w:val="center"/>
          </w:tcPr>
          <w:p>
            <w:pPr>
              <w:keepNext w:val="0"/>
              <w:keepLines w:val="0"/>
              <w:widowControl/>
              <w:suppressLineNumbers w:val="0"/>
              <w:spacing w:before="0" w:beforeAutospacing="0" w:after="0" w:afterAutospacing="0"/>
              <w:ind w:left="0" w:right="0" w:firstLine="480"/>
              <w:rPr>
                <w:rFonts w:hint="default"/>
                <w:szCs w:val="21"/>
              </w:rPr>
            </w:pPr>
          </w:p>
        </w:tc>
        <w:tc>
          <w:tcPr>
            <w:tcW w:w="1732" w:type="dxa"/>
            <w:vMerge w:val="continue"/>
            <w:tcBorders>
              <w:left w:val="single" w:color="auto" w:sz="8" w:space="0"/>
              <w:right w:val="single" w:color="auto" w:sz="8" w:space="0"/>
            </w:tcBorders>
            <w:vAlign w:val="center"/>
          </w:tcPr>
          <w:p>
            <w:pPr>
              <w:keepNext w:val="0"/>
              <w:keepLines w:val="0"/>
              <w:widowControl/>
              <w:suppressLineNumbers w:val="0"/>
              <w:spacing w:before="0" w:beforeAutospacing="0" w:after="0" w:afterAutospacing="0"/>
              <w:ind w:left="0" w:right="0" w:firstLine="480"/>
              <w:rPr>
                <w:rFonts w:hint="default"/>
                <w:szCs w:val="21"/>
              </w:rPr>
            </w:pPr>
          </w:p>
        </w:tc>
        <w:tc>
          <w:tcPr>
            <w:tcW w:w="6460" w:type="dxa"/>
            <w:tcBorders>
              <w:top w:val="nil"/>
              <w:left w:val="nil"/>
              <w:bottom w:val="single" w:color="auto" w:sz="8" w:space="0"/>
              <w:right w:val="single" w:color="auto" w:sz="8" w:space="0"/>
            </w:tcBorders>
            <w:vAlign w:val="bottom"/>
          </w:tcPr>
          <w:p>
            <w:pPr>
              <w:keepNext w:val="0"/>
              <w:keepLines w:val="0"/>
              <w:widowControl/>
              <w:suppressLineNumbers w:val="0"/>
              <w:spacing w:before="0" w:beforeAutospacing="0" w:after="0" w:afterAutospacing="0"/>
              <w:ind w:left="0" w:right="0"/>
              <w:rPr>
                <w:rFonts w:hint="default"/>
                <w:szCs w:val="21"/>
              </w:rPr>
            </w:pPr>
            <w:r>
              <w:rPr>
                <w:rFonts w:hint="eastAsia" w:eastAsia="宋体"/>
                <w:szCs w:val="21"/>
              </w:rPr>
              <w:t>1.数据库维护说明，包含建库、备份库、恢复库、复制库；</w:t>
            </w:r>
          </w:p>
        </w:tc>
      </w:tr>
      <w:tr>
        <w:tblPrEx>
          <w:tblCellMar>
            <w:top w:w="0" w:type="dxa"/>
            <w:left w:w="108" w:type="dxa"/>
            <w:bottom w:w="0" w:type="dxa"/>
            <w:right w:w="108" w:type="dxa"/>
          </w:tblCellMar>
        </w:tblPrEx>
        <w:trPr>
          <w:trHeight w:val="300" w:hRule="atLeast"/>
        </w:trPr>
        <w:tc>
          <w:tcPr>
            <w:tcW w:w="1008" w:type="dxa"/>
            <w:vMerge w:val="continue"/>
            <w:tcBorders>
              <w:left w:val="single" w:color="auto" w:sz="8" w:space="0"/>
              <w:right w:val="single" w:color="auto" w:sz="8" w:space="0"/>
            </w:tcBorders>
            <w:vAlign w:val="center"/>
          </w:tcPr>
          <w:p>
            <w:pPr>
              <w:keepNext w:val="0"/>
              <w:keepLines w:val="0"/>
              <w:widowControl/>
              <w:suppressLineNumbers w:val="0"/>
              <w:spacing w:before="0" w:beforeAutospacing="0" w:after="0" w:afterAutospacing="0"/>
              <w:ind w:left="0" w:right="0" w:firstLine="480"/>
              <w:rPr>
                <w:rFonts w:hint="default"/>
                <w:szCs w:val="21"/>
              </w:rPr>
            </w:pPr>
          </w:p>
        </w:tc>
        <w:tc>
          <w:tcPr>
            <w:tcW w:w="1732" w:type="dxa"/>
            <w:vMerge w:val="continue"/>
            <w:tcBorders>
              <w:left w:val="single" w:color="auto" w:sz="8" w:space="0"/>
              <w:right w:val="single" w:color="auto" w:sz="8" w:space="0"/>
            </w:tcBorders>
            <w:vAlign w:val="center"/>
          </w:tcPr>
          <w:p>
            <w:pPr>
              <w:keepNext w:val="0"/>
              <w:keepLines w:val="0"/>
              <w:widowControl/>
              <w:suppressLineNumbers w:val="0"/>
              <w:spacing w:before="0" w:beforeAutospacing="0" w:after="0" w:afterAutospacing="0"/>
              <w:ind w:left="0" w:right="0" w:firstLine="480"/>
              <w:rPr>
                <w:rFonts w:hint="default"/>
                <w:szCs w:val="21"/>
              </w:rPr>
            </w:pPr>
          </w:p>
        </w:tc>
        <w:tc>
          <w:tcPr>
            <w:tcW w:w="6460" w:type="dxa"/>
            <w:tcBorders>
              <w:top w:val="nil"/>
              <w:left w:val="nil"/>
              <w:bottom w:val="single" w:color="auto" w:sz="8" w:space="0"/>
              <w:right w:val="single" w:color="auto" w:sz="8" w:space="0"/>
            </w:tcBorders>
            <w:vAlign w:val="bottom"/>
          </w:tcPr>
          <w:p>
            <w:pPr>
              <w:keepNext w:val="0"/>
              <w:keepLines w:val="0"/>
              <w:widowControl/>
              <w:suppressLineNumbers w:val="0"/>
              <w:spacing w:before="0" w:beforeAutospacing="0" w:after="0" w:afterAutospacing="0"/>
              <w:ind w:left="0" w:right="0"/>
              <w:rPr>
                <w:rFonts w:hint="default"/>
                <w:szCs w:val="21"/>
              </w:rPr>
            </w:pPr>
            <w:r>
              <w:rPr>
                <w:rFonts w:hint="eastAsia" w:eastAsia="宋体"/>
                <w:szCs w:val="21"/>
              </w:rPr>
              <w:t>2.中间件维护说明，包含建立、打补丁、升级、修改设置、启动停止；</w:t>
            </w:r>
          </w:p>
        </w:tc>
      </w:tr>
      <w:tr>
        <w:tblPrEx>
          <w:tblCellMar>
            <w:top w:w="0" w:type="dxa"/>
            <w:left w:w="108" w:type="dxa"/>
            <w:bottom w:w="0" w:type="dxa"/>
            <w:right w:w="108" w:type="dxa"/>
          </w:tblCellMar>
        </w:tblPrEx>
        <w:trPr>
          <w:trHeight w:val="300" w:hRule="atLeast"/>
        </w:trPr>
        <w:tc>
          <w:tcPr>
            <w:tcW w:w="1008" w:type="dxa"/>
            <w:vMerge w:val="continue"/>
            <w:tcBorders>
              <w:left w:val="single" w:color="auto" w:sz="8" w:space="0"/>
              <w:right w:val="single" w:color="auto" w:sz="8" w:space="0"/>
            </w:tcBorders>
            <w:vAlign w:val="center"/>
          </w:tcPr>
          <w:p>
            <w:pPr>
              <w:keepNext w:val="0"/>
              <w:keepLines w:val="0"/>
              <w:widowControl/>
              <w:suppressLineNumbers w:val="0"/>
              <w:spacing w:before="0" w:beforeAutospacing="0" w:after="0" w:afterAutospacing="0"/>
              <w:ind w:left="0" w:right="0" w:firstLine="480"/>
              <w:rPr>
                <w:rFonts w:hint="default"/>
                <w:szCs w:val="21"/>
              </w:rPr>
            </w:pPr>
          </w:p>
        </w:tc>
        <w:tc>
          <w:tcPr>
            <w:tcW w:w="1732" w:type="dxa"/>
            <w:vMerge w:val="continue"/>
            <w:tcBorders>
              <w:left w:val="single" w:color="auto" w:sz="8" w:space="0"/>
              <w:right w:val="single" w:color="auto" w:sz="8" w:space="0"/>
            </w:tcBorders>
            <w:vAlign w:val="center"/>
          </w:tcPr>
          <w:p>
            <w:pPr>
              <w:keepNext w:val="0"/>
              <w:keepLines w:val="0"/>
              <w:widowControl/>
              <w:suppressLineNumbers w:val="0"/>
              <w:spacing w:before="0" w:beforeAutospacing="0" w:after="0" w:afterAutospacing="0"/>
              <w:ind w:left="0" w:right="0" w:firstLine="480"/>
              <w:rPr>
                <w:rFonts w:hint="default"/>
                <w:szCs w:val="21"/>
              </w:rPr>
            </w:pPr>
          </w:p>
        </w:tc>
        <w:tc>
          <w:tcPr>
            <w:tcW w:w="6460" w:type="dxa"/>
            <w:tcBorders>
              <w:top w:val="nil"/>
              <w:left w:val="nil"/>
              <w:bottom w:val="single" w:color="auto" w:sz="8" w:space="0"/>
              <w:right w:val="single" w:color="auto" w:sz="8" w:space="0"/>
            </w:tcBorders>
            <w:vAlign w:val="bottom"/>
          </w:tcPr>
          <w:p>
            <w:pPr>
              <w:keepNext w:val="0"/>
              <w:keepLines w:val="0"/>
              <w:widowControl/>
              <w:suppressLineNumbers w:val="0"/>
              <w:spacing w:before="0" w:beforeAutospacing="0" w:after="0" w:afterAutospacing="0"/>
              <w:ind w:left="0" w:right="0"/>
              <w:rPr>
                <w:rFonts w:hint="default"/>
                <w:szCs w:val="21"/>
              </w:rPr>
            </w:pPr>
            <w:r>
              <w:rPr>
                <w:rFonts w:hint="eastAsia" w:eastAsia="宋体"/>
                <w:szCs w:val="21"/>
              </w:rPr>
              <w:t>3.备份说明，包含应用程序、中间件、文件服务器、日志的备份；</w:t>
            </w:r>
          </w:p>
        </w:tc>
      </w:tr>
      <w:tr>
        <w:tblPrEx>
          <w:tblCellMar>
            <w:top w:w="0" w:type="dxa"/>
            <w:left w:w="108" w:type="dxa"/>
            <w:bottom w:w="0" w:type="dxa"/>
            <w:right w:w="108" w:type="dxa"/>
          </w:tblCellMar>
        </w:tblPrEx>
        <w:trPr>
          <w:trHeight w:val="300" w:hRule="atLeast"/>
        </w:trPr>
        <w:tc>
          <w:tcPr>
            <w:tcW w:w="1008" w:type="dxa"/>
            <w:vMerge w:val="continue"/>
            <w:tcBorders>
              <w:left w:val="single" w:color="auto" w:sz="8" w:space="0"/>
              <w:right w:val="single" w:color="auto" w:sz="8" w:space="0"/>
            </w:tcBorders>
            <w:vAlign w:val="center"/>
          </w:tcPr>
          <w:p>
            <w:pPr>
              <w:keepNext w:val="0"/>
              <w:keepLines w:val="0"/>
              <w:widowControl/>
              <w:suppressLineNumbers w:val="0"/>
              <w:spacing w:before="0" w:beforeAutospacing="0" w:after="0" w:afterAutospacing="0"/>
              <w:ind w:left="0" w:right="0" w:firstLine="480"/>
              <w:rPr>
                <w:rFonts w:hint="default"/>
                <w:szCs w:val="21"/>
              </w:rPr>
            </w:pPr>
          </w:p>
        </w:tc>
        <w:tc>
          <w:tcPr>
            <w:tcW w:w="1732" w:type="dxa"/>
            <w:vMerge w:val="continue"/>
            <w:tcBorders>
              <w:left w:val="single" w:color="auto" w:sz="8" w:space="0"/>
              <w:right w:val="single" w:color="auto" w:sz="8" w:space="0"/>
            </w:tcBorders>
            <w:vAlign w:val="center"/>
          </w:tcPr>
          <w:p>
            <w:pPr>
              <w:keepNext w:val="0"/>
              <w:keepLines w:val="0"/>
              <w:widowControl/>
              <w:suppressLineNumbers w:val="0"/>
              <w:spacing w:before="0" w:beforeAutospacing="0" w:after="0" w:afterAutospacing="0"/>
              <w:ind w:left="0" w:right="0" w:firstLine="480"/>
              <w:rPr>
                <w:rFonts w:hint="default"/>
                <w:szCs w:val="21"/>
              </w:rPr>
            </w:pPr>
          </w:p>
        </w:tc>
        <w:tc>
          <w:tcPr>
            <w:tcW w:w="6460" w:type="dxa"/>
            <w:tcBorders>
              <w:top w:val="nil"/>
              <w:left w:val="nil"/>
              <w:bottom w:val="single" w:color="auto" w:sz="8" w:space="0"/>
              <w:right w:val="single" w:color="auto" w:sz="8" w:space="0"/>
            </w:tcBorders>
            <w:vAlign w:val="bottom"/>
          </w:tcPr>
          <w:p>
            <w:pPr>
              <w:keepNext w:val="0"/>
              <w:keepLines w:val="0"/>
              <w:widowControl/>
              <w:suppressLineNumbers w:val="0"/>
              <w:spacing w:before="0" w:beforeAutospacing="0" w:after="0" w:afterAutospacing="0"/>
              <w:ind w:left="0" w:right="0"/>
              <w:rPr>
                <w:rFonts w:hint="default"/>
                <w:szCs w:val="21"/>
              </w:rPr>
            </w:pPr>
            <w:r>
              <w:rPr>
                <w:rFonts w:hint="eastAsia" w:eastAsia="宋体"/>
                <w:szCs w:val="21"/>
              </w:rPr>
              <w:t>4.日志维护说明，例如日志空间用完的处理方法；</w:t>
            </w:r>
          </w:p>
        </w:tc>
      </w:tr>
      <w:tr>
        <w:tblPrEx>
          <w:tblCellMar>
            <w:top w:w="0" w:type="dxa"/>
            <w:left w:w="108" w:type="dxa"/>
            <w:bottom w:w="0" w:type="dxa"/>
            <w:right w:w="108" w:type="dxa"/>
          </w:tblCellMar>
        </w:tblPrEx>
        <w:trPr>
          <w:trHeight w:val="300" w:hRule="atLeast"/>
        </w:trPr>
        <w:tc>
          <w:tcPr>
            <w:tcW w:w="1008" w:type="dxa"/>
            <w:vMerge w:val="continue"/>
            <w:tcBorders>
              <w:left w:val="single" w:color="auto" w:sz="8" w:space="0"/>
              <w:right w:val="single" w:color="auto" w:sz="8" w:space="0"/>
            </w:tcBorders>
            <w:vAlign w:val="center"/>
          </w:tcPr>
          <w:p>
            <w:pPr>
              <w:keepNext w:val="0"/>
              <w:keepLines w:val="0"/>
              <w:widowControl/>
              <w:suppressLineNumbers w:val="0"/>
              <w:spacing w:before="0" w:beforeAutospacing="0" w:after="0" w:afterAutospacing="0"/>
              <w:ind w:left="0" w:right="0" w:firstLine="480"/>
              <w:rPr>
                <w:rFonts w:hint="default"/>
                <w:szCs w:val="21"/>
              </w:rPr>
            </w:pPr>
          </w:p>
        </w:tc>
        <w:tc>
          <w:tcPr>
            <w:tcW w:w="1732" w:type="dxa"/>
            <w:vMerge w:val="continue"/>
            <w:tcBorders>
              <w:left w:val="single" w:color="auto" w:sz="8" w:space="0"/>
              <w:right w:val="single" w:color="auto" w:sz="8" w:space="0"/>
            </w:tcBorders>
            <w:vAlign w:val="center"/>
          </w:tcPr>
          <w:p>
            <w:pPr>
              <w:keepNext w:val="0"/>
              <w:keepLines w:val="0"/>
              <w:widowControl/>
              <w:suppressLineNumbers w:val="0"/>
              <w:spacing w:before="0" w:beforeAutospacing="0" w:after="0" w:afterAutospacing="0"/>
              <w:ind w:left="0" w:right="0" w:firstLine="480"/>
              <w:rPr>
                <w:rFonts w:hint="default"/>
                <w:szCs w:val="21"/>
              </w:rPr>
            </w:pPr>
          </w:p>
        </w:tc>
        <w:tc>
          <w:tcPr>
            <w:tcW w:w="6460" w:type="dxa"/>
            <w:tcBorders>
              <w:top w:val="nil"/>
              <w:left w:val="nil"/>
              <w:bottom w:val="single" w:color="auto" w:sz="8" w:space="0"/>
              <w:right w:val="single" w:color="auto" w:sz="8" w:space="0"/>
            </w:tcBorders>
            <w:vAlign w:val="bottom"/>
          </w:tcPr>
          <w:p>
            <w:pPr>
              <w:keepNext w:val="0"/>
              <w:keepLines w:val="0"/>
              <w:widowControl/>
              <w:suppressLineNumbers w:val="0"/>
              <w:spacing w:before="0" w:beforeAutospacing="0" w:after="0" w:afterAutospacing="0"/>
              <w:ind w:left="0" w:right="0"/>
              <w:rPr>
                <w:rFonts w:hint="default"/>
                <w:szCs w:val="21"/>
              </w:rPr>
            </w:pPr>
            <w:r>
              <w:rPr>
                <w:rFonts w:hint="eastAsia" w:eastAsia="宋体"/>
                <w:szCs w:val="21"/>
              </w:rPr>
              <w:t>5.生产环境同步测试环境说明；</w:t>
            </w:r>
          </w:p>
        </w:tc>
      </w:tr>
      <w:tr>
        <w:tblPrEx>
          <w:tblCellMar>
            <w:top w:w="0" w:type="dxa"/>
            <w:left w:w="108" w:type="dxa"/>
            <w:bottom w:w="0" w:type="dxa"/>
            <w:right w:w="108" w:type="dxa"/>
          </w:tblCellMar>
        </w:tblPrEx>
        <w:trPr>
          <w:trHeight w:val="300" w:hRule="atLeast"/>
        </w:trPr>
        <w:tc>
          <w:tcPr>
            <w:tcW w:w="1008" w:type="dxa"/>
            <w:vMerge w:val="continue"/>
            <w:tcBorders>
              <w:left w:val="single" w:color="auto" w:sz="8" w:space="0"/>
              <w:right w:val="single" w:color="auto" w:sz="8" w:space="0"/>
            </w:tcBorders>
            <w:vAlign w:val="center"/>
          </w:tcPr>
          <w:p>
            <w:pPr>
              <w:keepNext w:val="0"/>
              <w:keepLines w:val="0"/>
              <w:widowControl/>
              <w:suppressLineNumbers w:val="0"/>
              <w:spacing w:before="0" w:beforeAutospacing="0" w:after="0" w:afterAutospacing="0"/>
              <w:ind w:left="0" w:right="0" w:firstLine="480"/>
              <w:rPr>
                <w:rFonts w:hint="default"/>
                <w:szCs w:val="21"/>
              </w:rPr>
            </w:pPr>
          </w:p>
        </w:tc>
        <w:tc>
          <w:tcPr>
            <w:tcW w:w="1732" w:type="dxa"/>
            <w:vMerge w:val="continue"/>
            <w:tcBorders>
              <w:left w:val="single" w:color="auto" w:sz="8" w:space="0"/>
              <w:right w:val="single" w:color="auto" w:sz="8" w:space="0"/>
            </w:tcBorders>
            <w:vAlign w:val="center"/>
          </w:tcPr>
          <w:p>
            <w:pPr>
              <w:keepNext w:val="0"/>
              <w:keepLines w:val="0"/>
              <w:widowControl/>
              <w:suppressLineNumbers w:val="0"/>
              <w:spacing w:before="0" w:beforeAutospacing="0" w:after="0" w:afterAutospacing="0"/>
              <w:ind w:left="0" w:right="0" w:firstLine="480"/>
              <w:rPr>
                <w:rFonts w:hint="default"/>
                <w:szCs w:val="21"/>
              </w:rPr>
            </w:pPr>
          </w:p>
        </w:tc>
        <w:tc>
          <w:tcPr>
            <w:tcW w:w="6460" w:type="dxa"/>
            <w:tcBorders>
              <w:top w:val="nil"/>
              <w:left w:val="nil"/>
              <w:bottom w:val="single" w:color="auto" w:sz="8" w:space="0"/>
              <w:right w:val="single" w:color="auto" w:sz="8" w:space="0"/>
            </w:tcBorders>
            <w:vAlign w:val="bottom"/>
          </w:tcPr>
          <w:p>
            <w:pPr>
              <w:keepNext w:val="0"/>
              <w:keepLines w:val="0"/>
              <w:widowControl/>
              <w:suppressLineNumbers w:val="0"/>
              <w:spacing w:before="0" w:beforeAutospacing="0" w:after="0" w:afterAutospacing="0"/>
              <w:ind w:left="0" w:right="0"/>
              <w:rPr>
                <w:rFonts w:hint="default"/>
                <w:szCs w:val="21"/>
              </w:rPr>
            </w:pPr>
            <w:r>
              <w:rPr>
                <w:rFonts w:hint="eastAsia" w:eastAsia="宋体"/>
                <w:szCs w:val="21"/>
              </w:rPr>
              <w:t>6.系统常见问题处理说明；</w:t>
            </w:r>
          </w:p>
        </w:tc>
      </w:tr>
      <w:tr>
        <w:tblPrEx>
          <w:tblCellMar>
            <w:top w:w="0" w:type="dxa"/>
            <w:left w:w="108" w:type="dxa"/>
            <w:bottom w:w="0" w:type="dxa"/>
            <w:right w:w="108" w:type="dxa"/>
          </w:tblCellMar>
        </w:tblPrEx>
        <w:trPr>
          <w:trHeight w:val="300" w:hRule="atLeast"/>
        </w:trPr>
        <w:tc>
          <w:tcPr>
            <w:tcW w:w="1008" w:type="dxa"/>
            <w:vMerge w:val="continue"/>
            <w:tcBorders>
              <w:left w:val="single" w:color="auto" w:sz="8" w:space="0"/>
              <w:right w:val="single" w:color="auto" w:sz="8" w:space="0"/>
            </w:tcBorders>
            <w:vAlign w:val="center"/>
          </w:tcPr>
          <w:p>
            <w:pPr>
              <w:keepNext w:val="0"/>
              <w:keepLines w:val="0"/>
              <w:widowControl/>
              <w:suppressLineNumbers w:val="0"/>
              <w:spacing w:before="0" w:beforeAutospacing="0" w:after="0" w:afterAutospacing="0"/>
              <w:ind w:left="0" w:right="0" w:firstLine="480"/>
              <w:rPr>
                <w:rFonts w:hint="default"/>
                <w:szCs w:val="21"/>
              </w:rPr>
            </w:pPr>
          </w:p>
        </w:tc>
        <w:tc>
          <w:tcPr>
            <w:tcW w:w="1732" w:type="dxa"/>
            <w:vMerge w:val="continue"/>
            <w:tcBorders>
              <w:left w:val="single" w:color="auto" w:sz="8" w:space="0"/>
              <w:right w:val="single" w:color="auto" w:sz="8" w:space="0"/>
            </w:tcBorders>
            <w:vAlign w:val="center"/>
          </w:tcPr>
          <w:p>
            <w:pPr>
              <w:keepNext w:val="0"/>
              <w:keepLines w:val="0"/>
              <w:widowControl/>
              <w:suppressLineNumbers w:val="0"/>
              <w:spacing w:before="0" w:beforeAutospacing="0" w:after="0" w:afterAutospacing="0"/>
              <w:ind w:left="0" w:right="0" w:firstLine="480"/>
              <w:rPr>
                <w:rFonts w:hint="default"/>
                <w:szCs w:val="21"/>
              </w:rPr>
            </w:pPr>
          </w:p>
        </w:tc>
        <w:tc>
          <w:tcPr>
            <w:tcW w:w="6460" w:type="dxa"/>
            <w:tcBorders>
              <w:top w:val="nil"/>
              <w:left w:val="nil"/>
              <w:bottom w:val="single" w:color="auto" w:sz="8" w:space="0"/>
              <w:right w:val="single" w:color="auto" w:sz="8" w:space="0"/>
            </w:tcBorders>
            <w:vAlign w:val="bottom"/>
          </w:tcPr>
          <w:p>
            <w:pPr>
              <w:keepNext w:val="0"/>
              <w:keepLines w:val="0"/>
              <w:widowControl/>
              <w:suppressLineNumbers w:val="0"/>
              <w:spacing w:before="0" w:beforeAutospacing="0" w:after="0" w:afterAutospacing="0"/>
              <w:ind w:left="0" w:right="0"/>
              <w:rPr>
                <w:rFonts w:hint="default"/>
                <w:szCs w:val="21"/>
              </w:rPr>
            </w:pPr>
            <w:r>
              <w:rPr>
                <w:rFonts w:hint="eastAsia" w:eastAsia="宋体"/>
                <w:szCs w:val="21"/>
              </w:rPr>
              <w:t>7.系统表结构、用途、数据维护说明</w:t>
            </w:r>
          </w:p>
        </w:tc>
      </w:tr>
      <w:tr>
        <w:tblPrEx>
          <w:tblCellMar>
            <w:top w:w="0" w:type="dxa"/>
            <w:left w:w="108" w:type="dxa"/>
            <w:bottom w:w="0" w:type="dxa"/>
            <w:right w:w="108" w:type="dxa"/>
          </w:tblCellMar>
        </w:tblPrEx>
        <w:trPr>
          <w:trHeight w:val="300" w:hRule="atLeast"/>
        </w:trPr>
        <w:tc>
          <w:tcPr>
            <w:tcW w:w="1008" w:type="dxa"/>
            <w:vMerge w:val="continue"/>
            <w:tcBorders>
              <w:left w:val="single" w:color="auto" w:sz="8" w:space="0"/>
              <w:right w:val="single" w:color="auto" w:sz="8" w:space="0"/>
            </w:tcBorders>
            <w:vAlign w:val="center"/>
          </w:tcPr>
          <w:p>
            <w:pPr>
              <w:keepNext w:val="0"/>
              <w:keepLines w:val="0"/>
              <w:widowControl/>
              <w:suppressLineNumbers w:val="0"/>
              <w:spacing w:before="0" w:beforeAutospacing="0" w:after="0" w:afterAutospacing="0"/>
              <w:ind w:left="0" w:right="0" w:firstLine="480"/>
              <w:rPr>
                <w:rFonts w:hint="default"/>
                <w:szCs w:val="21"/>
              </w:rPr>
            </w:pPr>
          </w:p>
        </w:tc>
        <w:tc>
          <w:tcPr>
            <w:tcW w:w="1732" w:type="dxa"/>
            <w:vMerge w:val="continue"/>
            <w:tcBorders>
              <w:left w:val="single" w:color="auto" w:sz="8" w:space="0"/>
              <w:right w:val="single" w:color="auto" w:sz="8" w:space="0"/>
            </w:tcBorders>
            <w:vAlign w:val="center"/>
          </w:tcPr>
          <w:p>
            <w:pPr>
              <w:keepNext w:val="0"/>
              <w:keepLines w:val="0"/>
              <w:widowControl/>
              <w:suppressLineNumbers w:val="0"/>
              <w:spacing w:before="0" w:beforeAutospacing="0" w:after="0" w:afterAutospacing="0"/>
              <w:ind w:left="0" w:right="0" w:firstLine="480"/>
              <w:rPr>
                <w:rFonts w:hint="default"/>
                <w:szCs w:val="21"/>
              </w:rPr>
            </w:pPr>
          </w:p>
        </w:tc>
        <w:tc>
          <w:tcPr>
            <w:tcW w:w="6460" w:type="dxa"/>
            <w:tcBorders>
              <w:top w:val="nil"/>
              <w:left w:val="nil"/>
              <w:bottom w:val="single" w:color="auto" w:sz="8" w:space="0"/>
              <w:right w:val="single" w:color="auto" w:sz="8" w:space="0"/>
            </w:tcBorders>
            <w:vAlign w:val="bottom"/>
          </w:tcPr>
          <w:p>
            <w:pPr>
              <w:keepNext w:val="0"/>
              <w:keepLines w:val="0"/>
              <w:widowControl/>
              <w:suppressLineNumbers w:val="0"/>
              <w:spacing w:before="0" w:beforeAutospacing="0" w:after="0" w:afterAutospacing="0"/>
              <w:ind w:left="0" w:right="0"/>
              <w:rPr>
                <w:rFonts w:hint="default"/>
                <w:szCs w:val="21"/>
              </w:rPr>
            </w:pPr>
            <w:r>
              <w:rPr>
                <w:rFonts w:hint="eastAsia" w:eastAsia="宋体"/>
                <w:szCs w:val="21"/>
              </w:rPr>
              <w:t>8.系统监控说明</w:t>
            </w:r>
          </w:p>
        </w:tc>
      </w:tr>
      <w:tr>
        <w:tblPrEx>
          <w:tblCellMar>
            <w:top w:w="0" w:type="dxa"/>
            <w:left w:w="108" w:type="dxa"/>
            <w:bottom w:w="0" w:type="dxa"/>
            <w:right w:w="108" w:type="dxa"/>
          </w:tblCellMar>
        </w:tblPrEx>
        <w:trPr>
          <w:trHeight w:val="300" w:hRule="atLeast"/>
        </w:trPr>
        <w:tc>
          <w:tcPr>
            <w:tcW w:w="1008" w:type="dxa"/>
            <w:vMerge w:val="continue"/>
            <w:tcBorders>
              <w:left w:val="single" w:color="auto" w:sz="8" w:space="0"/>
              <w:bottom w:val="single" w:color="auto" w:sz="8" w:space="0"/>
              <w:right w:val="single" w:color="auto" w:sz="8" w:space="0"/>
            </w:tcBorders>
            <w:vAlign w:val="center"/>
          </w:tcPr>
          <w:p>
            <w:pPr>
              <w:keepNext w:val="0"/>
              <w:keepLines w:val="0"/>
              <w:widowControl/>
              <w:suppressLineNumbers w:val="0"/>
              <w:spacing w:before="0" w:beforeAutospacing="0" w:after="0" w:afterAutospacing="0"/>
              <w:ind w:left="0" w:right="0" w:firstLine="480"/>
              <w:rPr>
                <w:rFonts w:hint="default"/>
                <w:szCs w:val="21"/>
              </w:rPr>
            </w:pPr>
          </w:p>
        </w:tc>
        <w:tc>
          <w:tcPr>
            <w:tcW w:w="1732" w:type="dxa"/>
            <w:vMerge w:val="continue"/>
            <w:tcBorders>
              <w:left w:val="single" w:color="auto" w:sz="8" w:space="0"/>
              <w:bottom w:val="single" w:color="auto" w:sz="8" w:space="0"/>
              <w:right w:val="single" w:color="auto" w:sz="8" w:space="0"/>
            </w:tcBorders>
            <w:vAlign w:val="center"/>
          </w:tcPr>
          <w:p>
            <w:pPr>
              <w:keepNext w:val="0"/>
              <w:keepLines w:val="0"/>
              <w:widowControl/>
              <w:suppressLineNumbers w:val="0"/>
              <w:spacing w:before="0" w:beforeAutospacing="0" w:after="0" w:afterAutospacing="0"/>
              <w:ind w:left="0" w:right="0" w:firstLine="480"/>
              <w:rPr>
                <w:rFonts w:hint="default"/>
                <w:szCs w:val="21"/>
              </w:rPr>
            </w:pPr>
          </w:p>
        </w:tc>
        <w:tc>
          <w:tcPr>
            <w:tcW w:w="6460" w:type="dxa"/>
            <w:tcBorders>
              <w:top w:val="nil"/>
              <w:left w:val="nil"/>
              <w:bottom w:val="single" w:color="auto" w:sz="8" w:space="0"/>
              <w:right w:val="single" w:color="auto" w:sz="8" w:space="0"/>
            </w:tcBorders>
            <w:vAlign w:val="bottom"/>
          </w:tcPr>
          <w:p>
            <w:pPr>
              <w:keepNext w:val="0"/>
              <w:keepLines w:val="0"/>
              <w:widowControl/>
              <w:suppressLineNumbers w:val="0"/>
              <w:spacing w:before="0" w:beforeAutospacing="0" w:after="0" w:afterAutospacing="0"/>
              <w:ind w:left="0" w:right="0"/>
              <w:rPr>
                <w:rFonts w:hint="default"/>
                <w:szCs w:val="21"/>
              </w:rPr>
            </w:pPr>
            <w:r>
              <w:rPr>
                <w:rFonts w:hint="eastAsia" w:eastAsia="宋体"/>
                <w:szCs w:val="21"/>
              </w:rPr>
              <w:t>9.其他运维说明</w:t>
            </w:r>
          </w:p>
        </w:tc>
      </w:tr>
      <w:tr>
        <w:tblPrEx>
          <w:tblCellMar>
            <w:top w:w="0" w:type="dxa"/>
            <w:left w:w="108" w:type="dxa"/>
            <w:bottom w:w="0" w:type="dxa"/>
            <w:right w:w="108" w:type="dxa"/>
          </w:tblCellMar>
        </w:tblPrEx>
        <w:trPr>
          <w:trHeight w:val="300" w:hRule="atLeast"/>
        </w:trPr>
        <w:tc>
          <w:tcPr>
            <w:tcW w:w="1008" w:type="dxa"/>
            <w:tcBorders>
              <w:top w:val="nil"/>
              <w:left w:val="single" w:color="auto" w:sz="8" w:space="0"/>
              <w:bottom w:val="single" w:color="auto" w:sz="8" w:space="0"/>
              <w:right w:val="single" w:color="auto" w:sz="8" w:space="0"/>
            </w:tcBorders>
            <w:vAlign w:val="center"/>
          </w:tcPr>
          <w:p>
            <w:pPr>
              <w:keepNext w:val="0"/>
              <w:keepLines w:val="0"/>
              <w:widowControl/>
              <w:suppressLineNumbers w:val="0"/>
              <w:spacing w:before="0" w:beforeAutospacing="0" w:after="0" w:afterAutospacing="0"/>
              <w:ind w:left="0" w:right="0" w:firstLine="480"/>
              <w:jc w:val="right"/>
              <w:rPr>
                <w:rFonts w:hint="default"/>
                <w:szCs w:val="21"/>
              </w:rPr>
            </w:pPr>
            <w:r>
              <w:rPr>
                <w:rFonts w:hint="eastAsia" w:eastAsia="宋体"/>
                <w:szCs w:val="21"/>
              </w:rPr>
              <w:t xml:space="preserve"> 10</w:t>
            </w:r>
          </w:p>
        </w:tc>
        <w:tc>
          <w:tcPr>
            <w:tcW w:w="1732" w:type="dxa"/>
            <w:tcBorders>
              <w:top w:val="nil"/>
              <w:left w:val="nil"/>
              <w:bottom w:val="single" w:color="auto" w:sz="8" w:space="0"/>
              <w:right w:val="single" w:color="auto" w:sz="8" w:space="0"/>
            </w:tcBorders>
            <w:vAlign w:val="center"/>
          </w:tcPr>
          <w:p>
            <w:pPr>
              <w:keepNext w:val="0"/>
              <w:keepLines w:val="0"/>
              <w:widowControl/>
              <w:suppressLineNumbers w:val="0"/>
              <w:spacing w:before="0" w:beforeAutospacing="0" w:after="0" w:afterAutospacing="0"/>
              <w:ind w:left="0" w:right="0"/>
              <w:rPr>
                <w:rFonts w:hint="default"/>
                <w:szCs w:val="21"/>
              </w:rPr>
            </w:pPr>
            <w:r>
              <w:rPr>
                <w:rFonts w:hint="eastAsia" w:eastAsia="宋体"/>
                <w:szCs w:val="21"/>
              </w:rPr>
              <w:t>二次开发源代码及说明</w:t>
            </w:r>
          </w:p>
        </w:tc>
        <w:tc>
          <w:tcPr>
            <w:tcW w:w="6460" w:type="dxa"/>
            <w:tcBorders>
              <w:top w:val="nil"/>
              <w:left w:val="nil"/>
              <w:bottom w:val="single" w:color="auto" w:sz="8" w:space="0"/>
              <w:right w:val="single" w:color="auto" w:sz="8" w:space="0"/>
            </w:tcBorders>
            <w:vAlign w:val="center"/>
          </w:tcPr>
          <w:p>
            <w:pPr>
              <w:keepNext w:val="0"/>
              <w:keepLines w:val="0"/>
              <w:widowControl/>
              <w:suppressLineNumbers w:val="0"/>
              <w:spacing w:before="0" w:beforeAutospacing="0" w:after="0" w:afterAutospacing="0"/>
              <w:ind w:left="0" w:right="0"/>
              <w:rPr>
                <w:rFonts w:hint="default"/>
                <w:szCs w:val="21"/>
              </w:rPr>
            </w:pPr>
            <w:r>
              <w:rPr>
                <w:rFonts w:hint="eastAsia" w:eastAsia="宋体"/>
                <w:szCs w:val="21"/>
              </w:rPr>
              <w:t>主要程序（含java等语言程序和数据库程序）功能描述，源代码和说明等</w:t>
            </w:r>
          </w:p>
        </w:tc>
      </w:tr>
      <w:tr>
        <w:tblPrEx>
          <w:tblCellMar>
            <w:top w:w="0" w:type="dxa"/>
            <w:left w:w="108" w:type="dxa"/>
            <w:bottom w:w="0" w:type="dxa"/>
            <w:right w:w="108" w:type="dxa"/>
          </w:tblCellMar>
        </w:tblPrEx>
        <w:trPr>
          <w:trHeight w:val="300" w:hRule="atLeast"/>
        </w:trPr>
        <w:tc>
          <w:tcPr>
            <w:tcW w:w="1008" w:type="dxa"/>
            <w:tcBorders>
              <w:top w:val="nil"/>
              <w:left w:val="single" w:color="auto" w:sz="8" w:space="0"/>
              <w:bottom w:val="single" w:color="auto" w:sz="8" w:space="0"/>
              <w:right w:val="single" w:color="auto" w:sz="8" w:space="0"/>
            </w:tcBorders>
            <w:vAlign w:val="center"/>
          </w:tcPr>
          <w:p>
            <w:pPr>
              <w:keepNext w:val="0"/>
              <w:keepLines w:val="0"/>
              <w:widowControl/>
              <w:suppressLineNumbers w:val="0"/>
              <w:spacing w:before="0" w:beforeAutospacing="0" w:after="0" w:afterAutospacing="0"/>
              <w:ind w:left="0" w:right="0" w:firstLine="480"/>
              <w:jc w:val="right"/>
              <w:rPr>
                <w:rFonts w:hint="default"/>
                <w:szCs w:val="21"/>
              </w:rPr>
            </w:pPr>
            <w:r>
              <w:rPr>
                <w:rFonts w:hint="eastAsia" w:eastAsia="宋体"/>
                <w:szCs w:val="21"/>
              </w:rPr>
              <w:t>11</w:t>
            </w:r>
          </w:p>
        </w:tc>
        <w:tc>
          <w:tcPr>
            <w:tcW w:w="1732" w:type="dxa"/>
            <w:tcBorders>
              <w:top w:val="nil"/>
              <w:left w:val="nil"/>
              <w:bottom w:val="single" w:color="auto" w:sz="8" w:space="0"/>
              <w:right w:val="single" w:color="auto" w:sz="8" w:space="0"/>
            </w:tcBorders>
            <w:vAlign w:val="center"/>
          </w:tcPr>
          <w:p>
            <w:pPr>
              <w:keepNext w:val="0"/>
              <w:keepLines w:val="0"/>
              <w:widowControl/>
              <w:suppressLineNumbers w:val="0"/>
              <w:spacing w:before="0" w:beforeAutospacing="0" w:after="0" w:afterAutospacing="0"/>
              <w:ind w:left="0" w:right="0"/>
              <w:rPr>
                <w:rFonts w:hint="default"/>
                <w:szCs w:val="21"/>
              </w:rPr>
            </w:pPr>
            <w:r>
              <w:rPr>
                <w:rFonts w:hint="eastAsia" w:eastAsia="宋体"/>
                <w:szCs w:val="21"/>
              </w:rPr>
              <w:t>用户使用手册</w:t>
            </w:r>
          </w:p>
        </w:tc>
        <w:tc>
          <w:tcPr>
            <w:tcW w:w="6460" w:type="dxa"/>
            <w:tcBorders>
              <w:top w:val="nil"/>
              <w:left w:val="nil"/>
              <w:bottom w:val="single" w:color="auto" w:sz="8" w:space="0"/>
              <w:right w:val="single" w:color="auto" w:sz="8" w:space="0"/>
            </w:tcBorders>
            <w:vAlign w:val="center"/>
          </w:tcPr>
          <w:p>
            <w:pPr>
              <w:keepNext w:val="0"/>
              <w:keepLines w:val="0"/>
              <w:widowControl/>
              <w:suppressLineNumbers w:val="0"/>
              <w:spacing w:before="0" w:beforeAutospacing="0" w:after="0" w:afterAutospacing="0"/>
              <w:ind w:left="0" w:right="0"/>
              <w:rPr>
                <w:rFonts w:hint="default"/>
                <w:szCs w:val="21"/>
              </w:rPr>
            </w:pPr>
            <w:r>
              <w:rPr>
                <w:rFonts w:hint="eastAsia" w:eastAsia="宋体"/>
                <w:szCs w:val="21"/>
              </w:rPr>
              <w:t>各个系统功能模块用户使用指引（截屏说明）等</w:t>
            </w:r>
          </w:p>
        </w:tc>
      </w:tr>
      <w:tr>
        <w:tblPrEx>
          <w:tblCellMar>
            <w:top w:w="0" w:type="dxa"/>
            <w:left w:w="108" w:type="dxa"/>
            <w:bottom w:w="0" w:type="dxa"/>
            <w:right w:w="108" w:type="dxa"/>
          </w:tblCellMar>
        </w:tblPrEx>
        <w:trPr>
          <w:trHeight w:val="300" w:hRule="atLeast"/>
        </w:trPr>
        <w:tc>
          <w:tcPr>
            <w:tcW w:w="1008" w:type="dxa"/>
            <w:tcBorders>
              <w:top w:val="nil"/>
              <w:left w:val="single" w:color="auto" w:sz="8" w:space="0"/>
              <w:bottom w:val="single" w:color="auto" w:sz="8" w:space="0"/>
              <w:right w:val="single" w:color="auto" w:sz="8" w:space="0"/>
            </w:tcBorders>
            <w:vAlign w:val="center"/>
          </w:tcPr>
          <w:p>
            <w:pPr>
              <w:keepNext w:val="0"/>
              <w:keepLines w:val="0"/>
              <w:widowControl/>
              <w:suppressLineNumbers w:val="0"/>
              <w:spacing w:before="0" w:beforeAutospacing="0" w:after="0" w:afterAutospacing="0"/>
              <w:ind w:left="0" w:right="0" w:firstLine="480"/>
              <w:jc w:val="right"/>
              <w:rPr>
                <w:rFonts w:hint="default"/>
                <w:szCs w:val="21"/>
              </w:rPr>
            </w:pPr>
            <w:r>
              <w:rPr>
                <w:rFonts w:hint="eastAsia" w:eastAsia="宋体"/>
                <w:szCs w:val="21"/>
              </w:rPr>
              <w:t>12</w:t>
            </w:r>
          </w:p>
        </w:tc>
        <w:tc>
          <w:tcPr>
            <w:tcW w:w="1732" w:type="dxa"/>
            <w:tcBorders>
              <w:top w:val="nil"/>
              <w:left w:val="nil"/>
              <w:bottom w:val="single" w:color="auto" w:sz="8" w:space="0"/>
              <w:right w:val="single" w:color="auto" w:sz="8" w:space="0"/>
            </w:tcBorders>
            <w:vAlign w:val="center"/>
          </w:tcPr>
          <w:p>
            <w:pPr>
              <w:keepNext w:val="0"/>
              <w:keepLines w:val="0"/>
              <w:widowControl/>
              <w:suppressLineNumbers w:val="0"/>
              <w:spacing w:before="0" w:beforeAutospacing="0" w:after="0" w:afterAutospacing="0"/>
              <w:ind w:left="0" w:right="0"/>
              <w:rPr>
                <w:rFonts w:hint="default"/>
                <w:szCs w:val="21"/>
              </w:rPr>
            </w:pPr>
            <w:r>
              <w:rPr>
                <w:rFonts w:hint="eastAsia" w:eastAsia="宋体"/>
                <w:szCs w:val="21"/>
              </w:rPr>
              <w:t>系统应急预案</w:t>
            </w:r>
          </w:p>
        </w:tc>
        <w:tc>
          <w:tcPr>
            <w:tcW w:w="6460" w:type="dxa"/>
            <w:tcBorders>
              <w:top w:val="nil"/>
              <w:left w:val="nil"/>
              <w:bottom w:val="single" w:color="auto" w:sz="8" w:space="0"/>
              <w:right w:val="single" w:color="auto" w:sz="8" w:space="0"/>
            </w:tcBorders>
            <w:vAlign w:val="center"/>
          </w:tcPr>
          <w:p>
            <w:pPr>
              <w:keepNext w:val="0"/>
              <w:keepLines w:val="0"/>
              <w:widowControl/>
              <w:suppressLineNumbers w:val="0"/>
              <w:spacing w:before="0" w:beforeAutospacing="0" w:after="0" w:afterAutospacing="0"/>
              <w:ind w:left="0" w:right="0"/>
              <w:rPr>
                <w:rFonts w:hint="default"/>
                <w:szCs w:val="21"/>
              </w:rPr>
            </w:pPr>
            <w:r>
              <w:rPr>
                <w:rFonts w:hint="eastAsia" w:eastAsia="宋体"/>
                <w:szCs w:val="21"/>
              </w:rPr>
              <w:t>系统出现紧急情况时的应急处理流程和步骤</w:t>
            </w:r>
          </w:p>
        </w:tc>
      </w:tr>
      <w:tr>
        <w:tblPrEx>
          <w:tblCellMar>
            <w:top w:w="0" w:type="dxa"/>
            <w:left w:w="108" w:type="dxa"/>
            <w:bottom w:w="0" w:type="dxa"/>
            <w:right w:w="108" w:type="dxa"/>
          </w:tblCellMar>
        </w:tblPrEx>
        <w:trPr>
          <w:trHeight w:val="300" w:hRule="atLeast"/>
        </w:trPr>
        <w:tc>
          <w:tcPr>
            <w:tcW w:w="1008" w:type="dxa"/>
            <w:tcBorders>
              <w:top w:val="nil"/>
              <w:left w:val="single" w:color="auto" w:sz="8" w:space="0"/>
              <w:bottom w:val="single" w:color="auto" w:sz="8" w:space="0"/>
              <w:right w:val="single" w:color="auto" w:sz="8" w:space="0"/>
            </w:tcBorders>
            <w:vAlign w:val="center"/>
          </w:tcPr>
          <w:p>
            <w:pPr>
              <w:keepNext w:val="0"/>
              <w:keepLines w:val="0"/>
              <w:widowControl/>
              <w:suppressLineNumbers w:val="0"/>
              <w:spacing w:before="0" w:beforeAutospacing="0" w:after="0" w:afterAutospacing="0"/>
              <w:ind w:left="0" w:right="0" w:firstLine="480"/>
              <w:jc w:val="right"/>
              <w:rPr>
                <w:rFonts w:hint="default"/>
                <w:szCs w:val="21"/>
              </w:rPr>
            </w:pPr>
            <w:r>
              <w:rPr>
                <w:rFonts w:hint="eastAsia" w:eastAsia="宋体"/>
                <w:szCs w:val="21"/>
              </w:rPr>
              <w:t>13</w:t>
            </w:r>
          </w:p>
        </w:tc>
        <w:tc>
          <w:tcPr>
            <w:tcW w:w="1732" w:type="dxa"/>
            <w:tcBorders>
              <w:top w:val="nil"/>
              <w:left w:val="nil"/>
              <w:bottom w:val="single" w:color="auto" w:sz="8" w:space="0"/>
              <w:right w:val="single" w:color="auto" w:sz="8" w:space="0"/>
            </w:tcBorders>
            <w:vAlign w:val="center"/>
          </w:tcPr>
          <w:p>
            <w:pPr>
              <w:keepNext w:val="0"/>
              <w:keepLines w:val="0"/>
              <w:widowControl/>
              <w:suppressLineNumbers w:val="0"/>
              <w:spacing w:before="0" w:beforeAutospacing="0" w:after="0" w:afterAutospacing="0"/>
              <w:ind w:left="0" w:right="0"/>
              <w:rPr>
                <w:rFonts w:hint="default"/>
                <w:szCs w:val="21"/>
              </w:rPr>
            </w:pPr>
            <w:r>
              <w:rPr>
                <w:rFonts w:hint="eastAsia" w:eastAsia="宋体"/>
                <w:szCs w:val="21"/>
              </w:rPr>
              <w:t>平台维护手册</w:t>
            </w:r>
          </w:p>
        </w:tc>
        <w:tc>
          <w:tcPr>
            <w:tcW w:w="6460" w:type="dxa"/>
            <w:tcBorders>
              <w:top w:val="nil"/>
              <w:left w:val="nil"/>
              <w:bottom w:val="single" w:color="auto" w:sz="8" w:space="0"/>
              <w:right w:val="single" w:color="auto" w:sz="8" w:space="0"/>
            </w:tcBorders>
            <w:vAlign w:val="center"/>
          </w:tcPr>
          <w:p>
            <w:pPr>
              <w:keepNext w:val="0"/>
              <w:keepLines w:val="0"/>
              <w:widowControl/>
              <w:suppressLineNumbers w:val="0"/>
              <w:spacing w:before="0" w:beforeAutospacing="0" w:after="0" w:afterAutospacing="0"/>
              <w:ind w:left="0" w:right="0" w:firstLine="480"/>
              <w:rPr>
                <w:rFonts w:hint="default"/>
                <w:szCs w:val="21"/>
              </w:rPr>
            </w:pPr>
          </w:p>
        </w:tc>
      </w:tr>
    </w:tbl>
    <w:p/>
    <w:p>
      <w:pPr>
        <w:pStyle w:val="2"/>
        <w:keepLines/>
        <w:numPr>
          <w:ilvl w:val="0"/>
          <w:numId w:val="0"/>
        </w:numPr>
        <w:tabs>
          <w:tab w:val="left" w:pos="492"/>
        </w:tabs>
        <w:spacing w:before="340" w:after="330" w:line="578" w:lineRule="auto"/>
        <w:jc w:val="both"/>
        <w:rPr>
          <w:rFonts w:eastAsia="宋体"/>
        </w:rPr>
      </w:pPr>
      <w:bookmarkStart w:id="122" w:name="_Toc5661"/>
      <w:bookmarkStart w:id="123" w:name="_Toc1591"/>
      <w:r>
        <w:rPr>
          <w:rFonts w:hint="eastAsia" w:eastAsia="宋体"/>
        </w:rPr>
        <w:t>附录三 信息系统安全分级管理办法</w:t>
      </w:r>
      <w:bookmarkEnd w:id="122"/>
      <w:bookmarkEnd w:id="123"/>
    </w:p>
    <w:p>
      <w:r>
        <w:drawing>
          <wp:inline distT="0" distB="0" distL="114300" distR="114300">
            <wp:extent cx="923925" cy="836295"/>
            <wp:effectExtent l="0" t="0" r="9525" b="0"/>
            <wp:docPr id="1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
                    <pic:cNvPicPr>
                      <a:picLocks noChangeAspect="1"/>
                    </pic:cNvPicPr>
                  </pic:nvPicPr>
                  <pic:blipFill>
                    <a:blip r:embed="rId114"/>
                    <a:stretch>
                      <a:fillRect/>
                    </a:stretch>
                  </pic:blipFill>
                  <pic:spPr>
                    <a:xfrm>
                      <a:off x="0" y="0"/>
                      <a:ext cx="923925" cy="836295"/>
                    </a:xfrm>
                    <a:prstGeom prst="rect">
                      <a:avLst/>
                    </a:prstGeom>
                    <a:noFill/>
                    <a:ln>
                      <a:noFill/>
                    </a:ln>
                  </pic:spPr>
                </pic:pic>
              </a:graphicData>
            </a:graphic>
          </wp:inline>
        </w:drawing>
      </w:r>
    </w:p>
    <w:p>
      <w:pPr>
        <w:pStyle w:val="2"/>
        <w:keepLines/>
        <w:numPr>
          <w:ilvl w:val="0"/>
          <w:numId w:val="0"/>
        </w:numPr>
        <w:tabs>
          <w:tab w:val="left" w:pos="492"/>
        </w:tabs>
        <w:spacing w:before="340" w:after="330" w:line="578" w:lineRule="auto"/>
        <w:jc w:val="both"/>
        <w:rPr>
          <w:rFonts w:eastAsia="宋体"/>
        </w:rPr>
      </w:pPr>
      <w:bookmarkStart w:id="124" w:name="_Toc9514"/>
      <w:bookmarkStart w:id="125" w:name="_Toc5059"/>
      <w:r>
        <w:rPr>
          <w:rFonts w:hint="eastAsia" w:eastAsia="宋体"/>
        </w:rPr>
        <w:t>附录四 信息系统安全控制基本要求</w:t>
      </w:r>
      <w:bookmarkEnd w:id="124"/>
      <w:bookmarkEnd w:id="125"/>
    </w:p>
    <w:p>
      <w:r>
        <w:drawing>
          <wp:inline distT="0" distB="0" distL="114300" distR="114300">
            <wp:extent cx="923925" cy="836295"/>
            <wp:effectExtent l="0" t="0" r="9525" b="0"/>
            <wp:docPr id="1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2"/>
                    <pic:cNvPicPr>
                      <a:picLocks noChangeAspect="1"/>
                    </pic:cNvPicPr>
                  </pic:nvPicPr>
                  <pic:blipFill>
                    <a:blip r:embed="rId115"/>
                    <a:stretch>
                      <a:fillRect/>
                    </a:stretch>
                  </pic:blipFill>
                  <pic:spPr>
                    <a:xfrm>
                      <a:off x="0" y="0"/>
                      <a:ext cx="923925" cy="836295"/>
                    </a:xfrm>
                    <a:prstGeom prst="rect">
                      <a:avLst/>
                    </a:prstGeom>
                    <a:noFill/>
                    <a:ln>
                      <a:noFill/>
                    </a:ln>
                  </pic:spPr>
                </pic:pic>
              </a:graphicData>
            </a:graphic>
          </wp:inline>
        </w:drawing>
      </w:r>
    </w:p>
    <w:p/>
    <w:p/>
    <w:p>
      <w:pPr>
        <w:adjustRightInd w:val="0"/>
        <w:snapToGrid w:val="0"/>
        <w:spacing w:before="120" w:after="120"/>
      </w:pPr>
    </w:p>
    <w:p/>
    <w:sectPr>
      <w:footerReference r:id="rId10" w:type="first"/>
      <w:footerReference r:id="rId9" w:type="default"/>
      <w:pgSz w:w="11906" w:h="16838"/>
      <w:pgMar w:top="1701" w:right="1134" w:bottom="1418" w:left="1134" w:header="851" w:footer="992" w:gutter="0"/>
      <w:pgNumType w:start="1"/>
      <w:cols w:space="720" w:num="1"/>
      <w:titlePg/>
      <w:docGrid w:type="linesAndChars" w:linePitch="312" w:charSpace="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comment w:id="0" w:author="周婷" w:date="2020-11-02T14:55:46Z" w:initials="">
    <w:p w14:paraId="599A294C">
      <w:pPr>
        <w:pStyle w:val="14"/>
        <w:rPr>
          <w:rFonts w:hint="eastAsia"/>
          <w:lang w:eastAsia="zh-CN"/>
        </w:rPr>
      </w:pPr>
      <w:r>
        <w:rPr>
          <w:rFonts w:hint="eastAsia"/>
          <w:lang w:eastAsia="zh-CN"/>
        </w:rPr>
        <w:t>还请报表中心老师确认是否有调整？</w:t>
      </w:r>
    </w:p>
  </w:comment>
  <w:comment w:id="1" w:author="周婷" w:date="2020-10-31T22:57:00Z" w:initials="">
    <w:p w14:paraId="6E526F4C">
      <w:pPr>
        <w:pStyle w:val="14"/>
      </w:pPr>
      <w:r>
        <w:rPr>
          <w:rFonts w:hint="eastAsia"/>
        </w:rPr>
        <w:t>枚举全部公司</w:t>
      </w:r>
    </w:p>
  </w:comment>
  <w:comment w:id="2" w:author="周婷" w:date="2020-10-29T21:03:33Z" w:initials="">
    <w:p w14:paraId="488E551F">
      <w:pPr>
        <w:pStyle w:val="14"/>
        <w:rPr>
          <w:rFonts w:hint="eastAsia" w:eastAsia="宋体"/>
          <w:lang w:eastAsia="zh-CN"/>
        </w:rPr>
      </w:pPr>
      <w:r>
        <w:rPr>
          <w:rFonts w:hint="eastAsia"/>
          <w:lang w:eastAsia="zh-CN"/>
        </w:rPr>
        <w:t>字体版权问题，是否还需要提供什么？</w:t>
      </w:r>
    </w:p>
  </w:comment>
  <w:comment w:id="3" w:author="周婷" w:date="2020-11-01T09:14:56Z" w:initials="">
    <w:p w14:paraId="65303C6F">
      <w:pPr>
        <w:pStyle w:val="14"/>
        <w:rPr>
          <w:rFonts w:hint="eastAsia" w:eastAsia="宋体"/>
          <w:lang w:eastAsia="zh-CN"/>
        </w:rPr>
      </w:pPr>
      <w:r>
        <w:rPr>
          <w:rFonts w:hint="eastAsia"/>
          <w:lang w:eastAsia="zh-CN"/>
        </w:rPr>
        <w:t>待附上第三个图谱</w:t>
      </w:r>
    </w:p>
  </w:comment>
  <w:comment w:id="4" w:author="周婷" w:date="2020-11-03T22:23:31Z" w:initials="">
    <w:p w14:paraId="420250F4">
      <w:pPr>
        <w:pStyle w:val="14"/>
        <w:rPr>
          <w:rFonts w:hint="eastAsia" w:eastAsia="宋体"/>
          <w:lang w:eastAsia="zh-CN"/>
        </w:rPr>
      </w:pPr>
      <w:r>
        <w:rPr>
          <w:rFonts w:hint="eastAsia"/>
          <w:lang w:eastAsia="zh-CN"/>
        </w:rPr>
        <w:t>排序顺序有没有什么要求？</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commentEx w15:paraId="599A294C" w15:done="0"/>
  <w15:commentEx w15:paraId="6E526F4C" w15:done="0"/>
  <w15:commentEx w15:paraId="488E551F" w15:done="0"/>
  <w15:commentEx w15:paraId="65303C6F" w15:done="0"/>
  <w15:commentEx w15:paraId="420250F4"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roman"/>
    <w:pitch w:val="default"/>
    <w:sig w:usb0="E0002AFF" w:usb1="C0007841" w:usb2="00000009" w:usb3="00000000" w:csb0="400001FF" w:csb1="FFFF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02FF" w:usb1="4000ACFF" w:usb2="00000001" w:usb3="00000000" w:csb0="2000019F" w:csb1="00000000"/>
  </w:font>
  <w:font w:name="仿宋_GB2312">
    <w:altName w:val="仿宋"/>
    <w:panose1 w:val="020B0604020202020204"/>
    <w:charset w:val="00"/>
    <w:family w:val="auto"/>
    <w:pitch w:val="default"/>
    <w:sig w:usb0="00000000" w:usb1="00000000" w:usb2="00000000" w:usb3="00000000" w:csb0="00000000" w:csb1="00000000"/>
  </w:font>
  <w:font w:name="微软雅黑">
    <w:panose1 w:val="020B0503020204020204"/>
    <w:charset w:val="86"/>
    <w:family w:val="swiss"/>
    <w:pitch w:val="default"/>
    <w:sig w:usb0="80000287" w:usb1="280F3C52" w:usb2="00000016" w:usb3="00000000" w:csb0="0004001F" w:csb1="00000000"/>
  </w:font>
  <w:font w:name="Palatino-Roman 12.0pt">
    <w:altName w:val="Arial"/>
    <w:panose1 w:val="00000000000000000000"/>
    <w:charset w:val="00"/>
    <w:family w:val="auto"/>
    <w:pitch w:val="default"/>
    <w:sig w:usb0="00000000" w:usb1="00000000" w:usb2="14600000" w:usb3="00000000" w:csb0="00000193" w:csb1="00000000"/>
  </w:font>
  <w:font w:name="PMingLiU">
    <w:panose1 w:val="02020500000000000000"/>
    <w:charset w:val="88"/>
    <w:family w:val="roman"/>
    <w:pitch w:val="default"/>
    <w:sig w:usb0="A00002FF" w:usb1="28CFFCFA" w:usb2="00000016" w:usb3="00000000" w:csb0="00100001" w:csb1="00000000"/>
  </w:font>
  <w:font w:name="Arial Unicode MS">
    <w:panose1 w:val="020B0604020202020204"/>
    <w:charset w:val="80"/>
    <w:family w:val="swiss"/>
    <w:pitch w:val="default"/>
    <w:sig w:usb0="FFFFFFFF" w:usb1="E9FFFFFF" w:usb2="0000003F" w:usb3="00000000" w:csb0="603F01FF" w:csb1="FFFF0000"/>
  </w:font>
  <w:font w:name="仿宋">
    <w:panose1 w:val="02010609060101010101"/>
    <w:charset w:val="86"/>
    <w:family w:val="modern"/>
    <w:pitch w:val="default"/>
    <w:sig w:usb0="800002BF" w:usb1="38CF7CFA" w:usb2="00000016" w:usb3="00000000" w:csb0="00040001" w:csb1="00000000"/>
  </w:font>
  <w:font w:name="Arial">
    <w:panose1 w:val="020B0604020202020204"/>
    <w:charset w:val="00"/>
    <w:family w:val="auto"/>
    <w:pitch w:val="default"/>
    <w:sig w:usb0="E0002AFF" w:usb1="C0007843" w:usb2="00000009" w:usb3="00000000" w:csb0="400001FF" w:csb1="FFFF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2"/>
      <w:ind w:right="360" w:firstLine="103" w:firstLineChars="49"/>
      <w:rPr>
        <w:rFonts w:ascii="Arial" w:hAnsi="Arial" w:cs="Arial"/>
        <w:b/>
        <w:sz w:val="21"/>
        <w:szCs w:val="21"/>
      </w:rPr>
    </w:pPr>
    <w:r>
      <w:rPr>
        <w:rFonts w:hint="eastAsia" w:ascii="Arial" w:hAnsi="Arial" w:eastAsia="宋体" w:cs="Arial"/>
        <w:b/>
        <w:sz w:val="21"/>
        <w:szCs w:val="21"/>
      </w:rPr>
      <w:t xml:space="preserve">中国太平保险集团公司机密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2"/>
      <w:framePr w:wrap="around" w:vAnchor="text" w:hAnchor="margin" w:xAlign="right" w:y="1"/>
      <w:rPr>
        <w:rStyle w:val="35"/>
      </w:rPr>
    </w:pPr>
    <w:r>
      <w:fldChar w:fldCharType="begin"/>
    </w:r>
    <w:r>
      <w:rPr>
        <w:rStyle w:val="35"/>
      </w:rPr>
      <w:instrText xml:space="preserve">PAGE  </w:instrText>
    </w:r>
    <w:r>
      <w:fldChar w:fldCharType="separate"/>
    </w:r>
    <w:r>
      <w:rPr>
        <w:rFonts w:eastAsia="宋体"/>
      </w:rPr>
      <w:t xml:space="preserve"> </w:t>
    </w:r>
    <w:r>
      <w:fldChar w:fldCharType="end"/>
    </w:r>
  </w:p>
  <w:p>
    <w:pPr>
      <w:pStyle w:val="22"/>
      <w:ind w:right="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2"/>
      <w:rPr>
        <w:rFonts w:ascii="Arial" w:hAnsi="Arial" w:cs="Arial"/>
        <w:b/>
        <w:sz w:val="21"/>
        <w:szCs w:val="21"/>
      </w:rPr>
    </w:pPr>
    <w:r>
      <w:rPr>
        <w:rFonts w:hint="eastAsia" w:ascii="Arial" w:hAnsi="Arial" w:eastAsia="宋体" w:cs="Arial"/>
        <w:b/>
        <w:sz w:val="21"/>
        <w:szCs w:val="21"/>
      </w:rPr>
      <w:t>中国太平保险集团公司机密                                                         第</w:t>
    </w:r>
    <w:r>
      <w:rPr>
        <w:rFonts w:ascii="Arial" w:hAnsi="Arial" w:cs="Arial"/>
        <w:b/>
        <w:sz w:val="21"/>
        <w:szCs w:val="21"/>
      </w:rPr>
      <w:fldChar w:fldCharType="begin"/>
    </w:r>
    <w:r>
      <w:rPr>
        <w:rFonts w:ascii="Arial" w:hAnsi="Arial" w:cs="Arial"/>
        <w:b/>
        <w:sz w:val="21"/>
        <w:szCs w:val="21"/>
      </w:rPr>
      <w:instrText xml:space="preserve"> PAGE   \* MERGEFORMAT </w:instrText>
    </w:r>
    <w:r>
      <w:rPr>
        <w:rFonts w:ascii="Arial" w:hAnsi="Arial" w:cs="Arial"/>
        <w:b/>
        <w:sz w:val="21"/>
        <w:szCs w:val="21"/>
      </w:rPr>
      <w:fldChar w:fldCharType="separate"/>
    </w:r>
    <w:r>
      <w:rPr>
        <w:rFonts w:ascii="Arial" w:hAnsi="Arial" w:eastAsia="宋体" w:cs="Arial"/>
        <w:b/>
        <w:sz w:val="21"/>
        <w:szCs w:val="21"/>
      </w:rPr>
      <w:t>3</w:t>
    </w:r>
    <w:r>
      <w:rPr>
        <w:rFonts w:ascii="Arial" w:hAnsi="Arial" w:cs="Arial"/>
        <w:b/>
        <w:sz w:val="21"/>
        <w:szCs w:val="21"/>
      </w:rPr>
      <w:fldChar w:fldCharType="end"/>
    </w:r>
    <w:r>
      <w:rPr>
        <w:rFonts w:hint="eastAsia" w:ascii="Arial" w:hAnsi="Arial" w:eastAsia="宋体" w:cs="Arial"/>
        <w:b/>
        <w:sz w:val="21"/>
        <w:szCs w:val="21"/>
      </w:rPr>
      <w:t>页</w: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2"/>
      <w:rPr>
        <w:rFonts w:ascii="Arial" w:hAnsi="Arial" w:cs="Arial"/>
        <w:b/>
        <w:sz w:val="21"/>
        <w:szCs w:val="21"/>
      </w:rPr>
    </w:pPr>
    <w:r>
      <w:rPr>
        <w:rFonts w:hint="eastAsia" w:ascii="Arial" w:hAnsi="Arial" w:eastAsia="宋体" w:cs="Arial"/>
        <w:b/>
        <w:sz w:val="21"/>
        <w:szCs w:val="21"/>
      </w:rPr>
      <w:t>中国太平保险集团公司机密                                                         第</w:t>
    </w:r>
    <w:r>
      <w:rPr>
        <w:rFonts w:ascii="Arial" w:hAnsi="Arial" w:cs="Arial"/>
        <w:b/>
        <w:sz w:val="21"/>
        <w:szCs w:val="21"/>
      </w:rPr>
      <w:fldChar w:fldCharType="begin"/>
    </w:r>
    <w:r>
      <w:rPr>
        <w:rFonts w:ascii="Arial" w:hAnsi="Arial" w:cs="Arial"/>
        <w:b/>
        <w:sz w:val="21"/>
        <w:szCs w:val="21"/>
      </w:rPr>
      <w:instrText xml:space="preserve"> PAGE   \* MERGEFORMAT </w:instrText>
    </w:r>
    <w:r>
      <w:rPr>
        <w:rFonts w:ascii="Arial" w:hAnsi="Arial" w:cs="Arial"/>
        <w:b/>
        <w:sz w:val="21"/>
        <w:szCs w:val="21"/>
      </w:rPr>
      <w:fldChar w:fldCharType="separate"/>
    </w:r>
    <w:r>
      <w:rPr>
        <w:rFonts w:ascii="Arial" w:hAnsi="Arial" w:eastAsia="宋体" w:cs="Arial"/>
        <w:b/>
        <w:sz w:val="21"/>
        <w:szCs w:val="21"/>
      </w:rPr>
      <w:t>1</w:t>
    </w:r>
    <w:r>
      <w:rPr>
        <w:rFonts w:ascii="Arial" w:hAnsi="Arial" w:cs="Arial"/>
        <w:b/>
        <w:sz w:val="21"/>
        <w:szCs w:val="21"/>
      </w:rPr>
      <w:fldChar w:fldCharType="end"/>
    </w:r>
    <w:r>
      <w:rPr>
        <w:rFonts w:hint="eastAsia" w:ascii="Arial" w:hAnsi="Arial" w:eastAsia="宋体" w:cs="Arial"/>
        <w:b/>
        <w:sz w:val="21"/>
        <w:szCs w:val="21"/>
      </w:rPr>
      <w:t>页</w: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3"/>
      <w:ind w:firstLine="120" w:firstLineChars="50"/>
      <w:rPr>
        <w:szCs w:val="21"/>
        <w:lang w:eastAsia="zh-CN"/>
      </w:rPr>
    </w:pPr>
    <w:r>
      <w:rPr>
        <w:szCs w:val="21"/>
        <w:lang w:eastAsia="zh-CN"/>
      </w:rPr>
      <mc:AlternateContent>
        <mc:Choice Requires="wps">
          <w:drawing>
            <wp:anchor distT="0" distB="0" distL="114300" distR="114300" simplePos="0" relativeHeight="251657216" behindDoc="0" locked="0" layoutInCell="1" allowOverlap="1">
              <wp:simplePos x="0" y="0"/>
              <wp:positionH relativeFrom="column">
                <wp:posOffset>4439285</wp:posOffset>
              </wp:positionH>
              <wp:positionV relativeFrom="paragraph">
                <wp:posOffset>44450</wp:posOffset>
              </wp:positionV>
              <wp:extent cx="1600200" cy="396875"/>
              <wp:effectExtent l="0" t="0" r="0" b="0"/>
              <wp:wrapNone/>
              <wp:docPr id="1284" name="文本框 1"/>
              <wp:cNvGraphicFramePr/>
              <a:graphic xmlns:a="http://schemas.openxmlformats.org/drawingml/2006/main">
                <a:graphicData uri="http://schemas.microsoft.com/office/word/2010/wordprocessingShape">
                  <wps:wsp>
                    <wps:cNvSpPr txBox="1"/>
                    <wps:spPr bwMode="auto">
                      <a:xfrm>
                        <a:off x="0" y="0"/>
                        <a:ext cx="1600200" cy="396875"/>
                      </a:xfrm>
                      <a:prstGeom prst="rect">
                        <a:avLst/>
                      </a:prstGeom>
                      <a:solidFill>
                        <a:srgbClr val="FFFFFF"/>
                      </a:solidFill>
                      <a:ln>
                        <a:noFill/>
                      </a:ln>
                      <a:effectLst/>
                    </wps:spPr>
                    <wps:txbx>
                      <w:txbxContent>
                        <w:p>
                          <w:pPr>
                            <w:jc w:val="right"/>
                            <w:rPr>
                              <w:b/>
                            </w:rPr>
                          </w:pPr>
                          <w:r>
                            <w:rPr>
                              <w:rFonts w:hint="eastAsia" w:eastAsia="宋体"/>
                              <w:b/>
                            </w:rPr>
                            <w:t>项目需求规格说明书</w:t>
                          </w:r>
                        </w:p>
                      </w:txbxContent>
                    </wps:txbx>
                    <wps:bodyPr rot="0" vert="horz" wrap="square" lIns="91440" tIns="45720" rIns="91440" bIns="45720" anchor="t" anchorCtr="0" upright="1">
                      <a:noAutofit/>
                    </wps:bodyPr>
                  </wps:wsp>
                </a:graphicData>
              </a:graphic>
            </wp:anchor>
          </w:drawing>
        </mc:Choice>
        <mc:Fallback>
          <w:pict>
            <v:shape id="文本框 1" o:spid="_x0000_s1026" o:spt="202" type="#_x0000_t202" style="position:absolute;left:0pt;margin-left:349.55pt;margin-top:3.5pt;height:31.25pt;width:126pt;z-index:251657216;mso-width-relative:page;mso-height-relative:page;" fillcolor="#FFFFFF" filled="t" stroked="f" coordsize="21600,21600" o:gfxdata="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">
              <v:fill on="t" focussize="0,0"/>
              <v:stroke on="f"/>
              <v:imagedata o:title=""/>
              <o:lock v:ext="edit" aspectratio="f"/>
              <v:textbox>
                <w:txbxContent>
                  <w:p>
                    <w:pPr>
                      <w:jc w:val="right"/>
                      <w:rPr>
                        <w:b/>
                      </w:rPr>
                    </w:pPr>
                    <w:r>
                      <w:rPr>
                        <w:rFonts w:hint="eastAsia" w:eastAsia="宋体"/>
                        <w:b/>
                      </w:rPr>
                      <w:t>项目需求规格说明书</w:t>
                    </w:r>
                  </w:p>
                </w:txbxContent>
              </v:textbox>
            </v:shape>
          </w:pict>
        </mc:Fallback>
      </mc:AlternateContent>
    </w:r>
    <w:r>
      <w:rPr>
        <w:szCs w:val="21"/>
        <w:lang w:eastAsia="zh-CN"/>
      </w:rPr>
      <w:drawing>
        <wp:inline distT="0" distB="0" distL="0" distR="0">
          <wp:extent cx="1410335" cy="418465"/>
          <wp:effectExtent l="0" t="0" r="0" b="0"/>
          <wp:docPr id="1282" name="图片 1"/>
          <wp:cNvGraphicFramePr/>
          <a:graphic xmlns:a="http://schemas.openxmlformats.org/drawingml/2006/main">
            <a:graphicData uri="http://schemas.openxmlformats.org/drawingml/2006/picture">
              <pic:pic xmlns:pic="http://schemas.openxmlformats.org/drawingml/2006/picture">
                <pic:nvPicPr>
                  <pic:cNvPr id="1282" name="图片 1"/>
                  <pic:cNvPicPr/>
                </pic:nvPicPr>
                <pic:blipFill>
                  <a:blip r:embed="rId1">
                    <a:extLst>
                      <a:ext uri="{28A0092B-C50C-407E-A947-70E740481C1C}">
                        <a14:useLocalDpi xmlns:a14="http://schemas.microsoft.com/office/drawing/2010/main" val="0"/>
                      </a:ext>
                    </a:extLst>
                  </a:blip>
                  <a:srcRect/>
                  <a:stretch>
                    <a:fillRect/>
                  </a:stretch>
                </pic:blipFill>
                <pic:spPr>
                  <a:xfrm>
                    <a:off x="0" y="0"/>
                    <a:ext cx="1410335" cy="418465"/>
                  </a:xfrm>
                  <a:prstGeom prst="rect">
                    <a:avLst/>
                  </a:prstGeom>
                  <a:noFill/>
                  <a:ln>
                    <a:noFill/>
                  </a:ln>
                  <a:effectLst/>
                </pic:spPr>
              </pic:pic>
            </a:graphicData>
          </a:graphic>
        </wp:inline>
      </w:drawing>
    </w:r>
    <w:r>
      <w:rPr>
        <w:rFonts w:hint="eastAsia" w:eastAsia="宋体"/>
        <w:szCs w:val="21"/>
        <w:lang w:eastAsia="zh-CN"/>
      </w:rPr>
      <w:t xml:space="preserve">    </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3"/>
      <w:ind w:firstLine="120" w:firstLineChars="50"/>
    </w:pPr>
    <w:r>
      <w:rPr>
        <w:lang w:eastAsia="zh-CN"/>
      </w:rPr>
      <mc:AlternateContent>
        <mc:Choice Requires="wps">
          <w:drawing>
            <wp:anchor distT="0" distB="0" distL="114300" distR="114300" simplePos="0" relativeHeight="251658240" behindDoc="0" locked="0" layoutInCell="1" allowOverlap="1">
              <wp:simplePos x="0" y="0"/>
              <wp:positionH relativeFrom="column">
                <wp:posOffset>4429125</wp:posOffset>
              </wp:positionH>
              <wp:positionV relativeFrom="paragraph">
                <wp:posOffset>120650</wp:posOffset>
              </wp:positionV>
              <wp:extent cx="1600200" cy="396875"/>
              <wp:effectExtent l="0" t="0" r="0" b="0"/>
              <wp:wrapNone/>
              <wp:docPr id="1283" name="文本框 2"/>
              <wp:cNvGraphicFramePr/>
              <a:graphic xmlns:a="http://schemas.openxmlformats.org/drawingml/2006/main">
                <a:graphicData uri="http://schemas.microsoft.com/office/word/2010/wordprocessingShape">
                  <wps:wsp>
                    <wps:cNvSpPr txBox="1"/>
                    <wps:spPr bwMode="auto">
                      <a:xfrm>
                        <a:off x="0" y="0"/>
                        <a:ext cx="1600200" cy="396875"/>
                      </a:xfrm>
                      <a:prstGeom prst="rect">
                        <a:avLst/>
                      </a:prstGeom>
                      <a:solidFill>
                        <a:srgbClr val="FFFFFF"/>
                      </a:solidFill>
                      <a:ln>
                        <a:noFill/>
                      </a:ln>
                      <a:effectLst/>
                    </wps:spPr>
                    <wps:txbx>
                      <w:txbxContent>
                        <w:p>
                          <w:pPr>
                            <w:jc w:val="right"/>
                            <w:rPr>
                              <w:b/>
                            </w:rPr>
                          </w:pPr>
                          <w:r>
                            <w:rPr>
                              <w:rFonts w:hint="eastAsia" w:eastAsia="宋体"/>
                              <w:b/>
                            </w:rPr>
                            <w:t>项目需求规格说明书</w:t>
                          </w:r>
                        </w:p>
                      </w:txbxContent>
                    </wps:txbx>
                    <wps:bodyPr rot="0" vert="horz" wrap="square" lIns="91440" tIns="45720" rIns="91440" bIns="45720" anchor="t" anchorCtr="0" upright="1">
                      <a:noAutofit/>
                    </wps:bodyPr>
                  </wps:wsp>
                </a:graphicData>
              </a:graphic>
            </wp:anchor>
          </w:drawing>
        </mc:Choice>
        <mc:Fallback>
          <w:pict>
            <v:shape id="文本框 2" o:spid="_x0000_s1026" o:spt="202" type="#_x0000_t202" style="position:absolute;left:0pt;margin-left:348.75pt;margin-top:9.5pt;height:31.25pt;width:126pt;z-index:251658240;mso-width-relative:page;mso-height-relative:page;" fillcolor="#FFFFFF" filled="t" stroked="f" coordsize="21600,21600" o:gfxdata="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BJ61iL1gAAAAkBAAAPAAAAAAAAAAEAIAAAACIAAABkcnMvZG93bnJldi54&#10;bWxQSwECFAAUAAAACACHTuJAAuq1+PwBAADRAwAADgAAAAAAAAABACAAAAAlAQAAZHJzL2Uyb0Rv&#10;Yy54bWxQSwUGAAAAAAYABgBZAQAAkwUAAAAA&#10;">
              <v:fill on="t" focussize="0,0"/>
              <v:stroke on="f"/>
              <v:imagedata o:title=""/>
              <o:lock v:ext="edit" aspectratio="f"/>
              <v:textbox>
                <w:txbxContent>
                  <w:p>
                    <w:pPr>
                      <w:jc w:val="right"/>
                      <w:rPr>
                        <w:b/>
                      </w:rPr>
                    </w:pPr>
                    <w:r>
                      <w:rPr>
                        <w:rFonts w:hint="eastAsia" w:eastAsia="宋体"/>
                        <w:b/>
                      </w:rPr>
                      <w:t>项目需求规格说明书</w:t>
                    </w:r>
                  </w:p>
                </w:txbxContent>
              </v:textbox>
            </v:shape>
          </w:pict>
        </mc:Fallback>
      </mc:AlternateContent>
    </w:r>
    <w:r>
      <w:rPr>
        <w:lang w:eastAsia="zh-CN"/>
      </w:rPr>
      <w:drawing>
        <wp:inline distT="0" distB="0" distL="0" distR="0">
          <wp:extent cx="1497965" cy="418465"/>
          <wp:effectExtent l="0" t="0" r="0" b="0"/>
          <wp:docPr id="1281" name="图片 101"/>
          <wp:cNvGraphicFramePr/>
          <a:graphic xmlns:a="http://schemas.openxmlformats.org/drawingml/2006/main">
            <a:graphicData uri="http://schemas.openxmlformats.org/drawingml/2006/picture">
              <pic:pic xmlns:pic="http://schemas.openxmlformats.org/drawingml/2006/picture">
                <pic:nvPicPr>
                  <pic:cNvPr id="1281" name="图片 101"/>
                  <pic:cNvPicPr/>
                </pic:nvPicPr>
                <pic:blipFill>
                  <a:blip r:embed="rId1">
                    <a:extLst>
                      <a:ext uri="{28A0092B-C50C-407E-A947-70E740481C1C}">
                        <a14:useLocalDpi xmlns:a14="http://schemas.microsoft.com/office/drawing/2010/main" val="0"/>
                      </a:ext>
                    </a:extLst>
                  </a:blip>
                  <a:srcRect/>
                  <a:stretch>
                    <a:fillRect/>
                  </a:stretch>
                </pic:blipFill>
                <pic:spPr>
                  <a:xfrm>
                    <a:off x="0" y="0"/>
                    <a:ext cx="1497965" cy="418465"/>
                  </a:xfrm>
                  <a:prstGeom prst="rect">
                    <a:avLst/>
                  </a:prstGeom>
                  <a:noFill/>
                  <a:ln>
                    <a:noFill/>
                  </a:ln>
                  <a:effectLst/>
                </pic:spPr>
              </pic:pic>
            </a:graphicData>
          </a:graphic>
        </wp:inline>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89AD958"/>
    <w:multiLevelType w:val="singleLevel"/>
    <w:tmpl w:val="889AD958"/>
    <w:lvl w:ilvl="0" w:tentative="0">
      <w:start w:val="1"/>
      <w:numFmt w:val="decimal"/>
      <w:lvlText w:val="%1."/>
      <w:lvlJc w:val="left"/>
      <w:pPr>
        <w:ind w:left="425" w:hanging="425"/>
      </w:pPr>
      <w:rPr>
        <w:rFonts w:hint="default"/>
      </w:rPr>
    </w:lvl>
  </w:abstractNum>
  <w:abstractNum w:abstractNumId="1">
    <w:nsid w:val="8E68D4EB"/>
    <w:multiLevelType w:val="singleLevel"/>
    <w:tmpl w:val="8E68D4EB"/>
    <w:lvl w:ilvl="0" w:tentative="0">
      <w:start w:val="1"/>
      <w:numFmt w:val="decimal"/>
      <w:lvlText w:val="%1、"/>
      <w:lvlJc w:val="left"/>
    </w:lvl>
  </w:abstractNum>
  <w:abstractNum w:abstractNumId="2">
    <w:nsid w:val="9B113281"/>
    <w:multiLevelType w:val="singleLevel"/>
    <w:tmpl w:val="9B113281"/>
    <w:lvl w:ilvl="0" w:tentative="0">
      <w:start w:val="1"/>
      <w:numFmt w:val="decimal"/>
      <w:suff w:val="nothing"/>
      <w:lvlText w:val="%1、"/>
      <w:lvlJc w:val="left"/>
    </w:lvl>
  </w:abstractNum>
  <w:abstractNum w:abstractNumId="3">
    <w:nsid w:val="9E65BDD4"/>
    <w:multiLevelType w:val="multilevel"/>
    <w:tmpl w:val="9E65BDD4"/>
    <w:lvl w:ilvl="0" w:tentative="0">
      <w:start w:val="2"/>
      <w:numFmt w:val="decimal"/>
      <w:isLgl/>
      <w:lvlText w:val="%1"/>
      <w:lvlJc w:val="left"/>
      <w:pPr>
        <w:tabs>
          <w:tab w:val="left" w:pos="432"/>
        </w:tabs>
        <w:ind w:left="432" w:hanging="432"/>
      </w:pPr>
      <w:rPr>
        <w:rFonts w:hint="default" w:ascii="宋体" w:hAnsi="宋体" w:eastAsia="宋体" w:cs="宋体"/>
      </w:rPr>
    </w:lvl>
    <w:lvl w:ilvl="1" w:tentative="0">
      <w:start w:val="2"/>
      <w:numFmt w:val="decimal"/>
      <w:isLgl/>
      <w:lvlText w:val="%1.%2"/>
      <w:lvlJc w:val="left"/>
      <w:pPr>
        <w:tabs>
          <w:tab w:val="left" w:pos="576"/>
        </w:tabs>
        <w:ind w:left="576" w:hanging="576"/>
      </w:pPr>
      <w:rPr>
        <w:rFonts w:hint="default" w:ascii="宋体" w:hAnsi="宋体" w:eastAsia="宋体" w:cs="宋体"/>
        <w:sz w:val="24"/>
        <w:szCs w:val="24"/>
      </w:rPr>
    </w:lvl>
    <w:lvl w:ilvl="2" w:tentative="0">
      <w:start w:val="7"/>
      <w:numFmt w:val="decimal"/>
      <w:isLgl/>
      <w:lvlText w:val="%1.%2.%3"/>
      <w:lvlJc w:val="left"/>
      <w:pPr>
        <w:tabs>
          <w:tab w:val="left" w:pos="720"/>
        </w:tabs>
        <w:ind w:left="720" w:hanging="720"/>
      </w:pPr>
      <w:rPr>
        <w:rFonts w:hint="default" w:ascii="宋体" w:hAnsi="宋体" w:eastAsia="宋体" w:cs="宋体"/>
      </w:rPr>
    </w:lvl>
    <w:lvl w:ilvl="3" w:tentative="0">
      <w:start w:val="5"/>
      <w:numFmt w:val="decimal"/>
      <w:isLgl/>
      <w:lvlText w:val="%1.%2.%3.%4"/>
      <w:lvlJc w:val="left"/>
      <w:pPr>
        <w:tabs>
          <w:tab w:val="left" w:pos="1080"/>
        </w:tabs>
        <w:ind w:left="864" w:hanging="864"/>
      </w:pPr>
      <w:rPr>
        <w:rFonts w:hint="default" w:ascii="宋体" w:hAnsi="宋体" w:eastAsia="宋体" w:cs="宋体"/>
      </w:rPr>
    </w:lvl>
    <w:lvl w:ilvl="4" w:tentative="0">
      <w:start w:val="3"/>
      <w:numFmt w:val="decimal"/>
      <w:isLgl/>
      <w:lvlText w:val="%1.%2.%3.%4.%5"/>
      <w:lvlJc w:val="left"/>
      <w:pPr>
        <w:tabs>
          <w:tab w:val="left" w:pos="1008"/>
        </w:tabs>
        <w:ind w:left="1008" w:hanging="1008"/>
      </w:pPr>
      <w:rPr>
        <w:rFonts w:hint="default" w:ascii="宋体" w:hAnsi="宋体" w:eastAsia="宋体" w:cs="宋体"/>
      </w:rPr>
    </w:lvl>
    <w:lvl w:ilvl="5" w:tentative="0">
      <w:start w:val="1"/>
      <w:numFmt w:val="decimal"/>
      <w:lvlRestart w:val="0"/>
      <w:pStyle w:val="7"/>
      <w:isLgl/>
      <w:lvlText w:val="%1.%2.%3.%4.%5.%6"/>
      <w:lvlJc w:val="left"/>
      <w:pPr>
        <w:tabs>
          <w:tab w:val="left" w:pos="1152"/>
        </w:tabs>
        <w:ind w:left="1152" w:hanging="1152"/>
      </w:pPr>
      <w:rPr>
        <w:rFonts w:hint="default" w:ascii="宋体" w:hAnsi="宋体" w:eastAsia="宋体" w:cs="宋体"/>
      </w:rPr>
    </w:lvl>
    <w:lvl w:ilvl="6" w:tentative="0">
      <w:start w:val="1"/>
      <w:numFmt w:val="decimal"/>
      <w:pStyle w:val="8"/>
      <w:isLgl/>
      <w:lvlText w:val="%1.%2.%3.%4.%5.%6.%7"/>
      <w:lvlJc w:val="left"/>
      <w:pPr>
        <w:tabs>
          <w:tab w:val="left" w:pos="1296"/>
        </w:tabs>
        <w:ind w:left="1296" w:hanging="1296"/>
      </w:pPr>
      <w:rPr>
        <w:rFonts w:hint="default" w:ascii="宋体" w:hAnsi="宋体" w:eastAsia="宋体" w:cs="宋体"/>
      </w:rPr>
    </w:lvl>
    <w:lvl w:ilvl="7" w:tentative="0">
      <w:start w:val="1"/>
      <w:numFmt w:val="decimal"/>
      <w:isLgl/>
      <w:lvlText w:val="%1.%2.%3.%4.%5.%6.%7.%8"/>
      <w:lvlJc w:val="left"/>
      <w:pPr>
        <w:tabs>
          <w:tab w:val="left" w:pos="1440"/>
        </w:tabs>
        <w:ind w:left="1440" w:hanging="1440"/>
      </w:pPr>
      <w:rPr>
        <w:rFonts w:hint="eastAsia"/>
      </w:rPr>
    </w:lvl>
    <w:lvl w:ilvl="8" w:tentative="0">
      <w:start w:val="1"/>
      <w:numFmt w:val="decimal"/>
      <w:lvlText w:val="%1.%2.%3.%4.%5.%6.%7.%8.%9"/>
      <w:lvlJc w:val="left"/>
      <w:pPr>
        <w:tabs>
          <w:tab w:val="left" w:pos="1584"/>
        </w:tabs>
        <w:ind w:left="1584" w:hanging="1584"/>
      </w:pPr>
      <w:rPr>
        <w:rFonts w:hint="eastAsia"/>
      </w:rPr>
    </w:lvl>
  </w:abstractNum>
  <w:abstractNum w:abstractNumId="4">
    <w:nsid w:val="A3414A50"/>
    <w:multiLevelType w:val="singleLevel"/>
    <w:tmpl w:val="A3414A50"/>
    <w:lvl w:ilvl="0" w:tentative="0">
      <w:start w:val="1"/>
      <w:numFmt w:val="decimal"/>
      <w:suff w:val="nothing"/>
      <w:lvlText w:val="%1）"/>
      <w:lvlJc w:val="left"/>
    </w:lvl>
  </w:abstractNum>
  <w:abstractNum w:abstractNumId="5">
    <w:nsid w:val="A44F2988"/>
    <w:multiLevelType w:val="multilevel"/>
    <w:tmpl w:val="A44F2988"/>
    <w:lvl w:ilvl="0" w:tentative="0">
      <w:start w:val="2"/>
      <w:numFmt w:val="decimal"/>
      <w:isLgl/>
      <w:lvlText w:val="%1"/>
      <w:lvlJc w:val="left"/>
      <w:pPr>
        <w:tabs>
          <w:tab w:val="left" w:pos="432"/>
        </w:tabs>
        <w:ind w:left="432" w:hanging="432"/>
      </w:pPr>
      <w:rPr>
        <w:rFonts w:hint="default" w:ascii="宋体" w:hAnsi="宋体" w:eastAsia="宋体" w:cs="宋体"/>
      </w:rPr>
    </w:lvl>
    <w:lvl w:ilvl="1" w:tentative="0">
      <w:start w:val="2"/>
      <w:numFmt w:val="decimal"/>
      <w:isLgl/>
      <w:lvlText w:val="%1.%2"/>
      <w:lvlJc w:val="left"/>
      <w:pPr>
        <w:tabs>
          <w:tab w:val="left" w:pos="576"/>
        </w:tabs>
        <w:ind w:left="576" w:hanging="576"/>
      </w:pPr>
      <w:rPr>
        <w:rFonts w:hint="default" w:ascii="宋体" w:hAnsi="宋体" w:eastAsia="宋体" w:cs="宋体"/>
        <w:sz w:val="24"/>
        <w:szCs w:val="24"/>
      </w:rPr>
    </w:lvl>
    <w:lvl w:ilvl="2" w:tentative="0">
      <w:start w:val="1"/>
      <w:numFmt w:val="decimal"/>
      <w:isLgl/>
      <w:lvlText w:val="%1.%2.%3"/>
      <w:lvlJc w:val="left"/>
      <w:pPr>
        <w:tabs>
          <w:tab w:val="left" w:pos="720"/>
        </w:tabs>
        <w:ind w:left="720" w:hanging="720"/>
      </w:pPr>
      <w:rPr>
        <w:rFonts w:hint="default" w:ascii="宋体" w:hAnsi="宋体" w:eastAsia="宋体" w:cs="宋体"/>
      </w:rPr>
    </w:lvl>
    <w:lvl w:ilvl="3" w:tentative="0">
      <w:start w:val="2"/>
      <w:numFmt w:val="decimal"/>
      <w:isLgl/>
      <w:lvlText w:val="%1.%2.%3.%4"/>
      <w:lvlJc w:val="left"/>
      <w:pPr>
        <w:tabs>
          <w:tab w:val="left" w:pos="1080"/>
        </w:tabs>
        <w:ind w:left="864" w:hanging="864"/>
      </w:pPr>
      <w:rPr>
        <w:rFonts w:hint="default" w:ascii="宋体" w:hAnsi="宋体" w:eastAsia="宋体" w:cs="宋体"/>
      </w:rPr>
    </w:lvl>
    <w:lvl w:ilvl="4" w:tentative="0">
      <w:start w:val="1"/>
      <w:numFmt w:val="decimal"/>
      <w:isLgl/>
      <w:lvlText w:val="%1.%2.%3.%4.%5"/>
      <w:lvlJc w:val="left"/>
      <w:pPr>
        <w:tabs>
          <w:tab w:val="left" w:pos="1008"/>
        </w:tabs>
        <w:ind w:left="1008" w:hanging="1008"/>
      </w:pPr>
      <w:rPr>
        <w:rFonts w:hint="eastAsia"/>
      </w:rPr>
    </w:lvl>
    <w:lvl w:ilvl="5" w:tentative="0">
      <w:start w:val="5"/>
      <w:numFmt w:val="decimal"/>
      <w:isLgl/>
      <w:lvlText w:val="%1.%2.%3.%4.%5.%6"/>
      <w:lvlJc w:val="left"/>
      <w:pPr>
        <w:tabs>
          <w:tab w:val="left" w:pos="1152"/>
        </w:tabs>
        <w:ind w:left="1152" w:hanging="1152"/>
      </w:pPr>
      <w:rPr>
        <w:rFonts w:hint="eastAsia"/>
      </w:rPr>
    </w:lvl>
    <w:lvl w:ilvl="6" w:tentative="0">
      <w:start w:val="1"/>
      <w:numFmt w:val="decimal"/>
      <w:isLgl/>
      <w:lvlText w:val="%1.%2.%3.%4.%5.%6.%7"/>
      <w:lvlJc w:val="left"/>
      <w:pPr>
        <w:tabs>
          <w:tab w:val="left" w:pos="1296"/>
        </w:tabs>
        <w:ind w:left="1296" w:hanging="1296"/>
      </w:pPr>
      <w:rPr>
        <w:rFonts w:hint="eastAsia"/>
      </w:rPr>
    </w:lvl>
    <w:lvl w:ilvl="7" w:tentative="0">
      <w:start w:val="1"/>
      <w:numFmt w:val="decimal"/>
      <w:isLgl/>
      <w:lvlText w:val="%1.%2.%3.%4.%5.%6.%7.%8"/>
      <w:lvlJc w:val="left"/>
      <w:pPr>
        <w:tabs>
          <w:tab w:val="left" w:pos="1440"/>
        </w:tabs>
        <w:ind w:left="1440" w:hanging="1440"/>
      </w:pPr>
      <w:rPr>
        <w:rFonts w:hint="eastAsia"/>
      </w:rPr>
    </w:lvl>
    <w:lvl w:ilvl="8" w:tentative="0">
      <w:start w:val="1"/>
      <w:numFmt w:val="decimal"/>
      <w:lvlText w:val="%1.%2.%3.%4.%5.%6.%7.%8.%9"/>
      <w:lvlJc w:val="left"/>
      <w:pPr>
        <w:tabs>
          <w:tab w:val="left" w:pos="1584"/>
        </w:tabs>
        <w:ind w:left="1584" w:hanging="1584"/>
      </w:pPr>
      <w:rPr>
        <w:rFonts w:hint="eastAsia"/>
      </w:rPr>
    </w:lvl>
  </w:abstractNum>
  <w:abstractNum w:abstractNumId="6">
    <w:nsid w:val="ADEBC59E"/>
    <w:multiLevelType w:val="singleLevel"/>
    <w:tmpl w:val="ADEBC59E"/>
    <w:lvl w:ilvl="0" w:tentative="0">
      <w:start w:val="1"/>
      <w:numFmt w:val="decimal"/>
      <w:lvlText w:val="%1."/>
      <w:lvlJc w:val="left"/>
      <w:pPr>
        <w:ind w:left="425" w:hanging="425"/>
      </w:pPr>
      <w:rPr>
        <w:rFonts w:hint="default"/>
      </w:rPr>
    </w:lvl>
  </w:abstractNum>
  <w:abstractNum w:abstractNumId="7">
    <w:nsid w:val="B4B22591"/>
    <w:multiLevelType w:val="multilevel"/>
    <w:tmpl w:val="B4B22591"/>
    <w:lvl w:ilvl="0" w:tentative="0">
      <w:start w:val="2"/>
      <w:numFmt w:val="decimal"/>
      <w:isLgl/>
      <w:lvlText w:val="%1"/>
      <w:lvlJc w:val="left"/>
      <w:pPr>
        <w:tabs>
          <w:tab w:val="left" w:pos="432"/>
        </w:tabs>
        <w:ind w:left="432" w:hanging="432"/>
      </w:pPr>
      <w:rPr>
        <w:rFonts w:hint="default" w:ascii="宋体" w:hAnsi="宋体" w:eastAsia="宋体" w:cs="宋体"/>
      </w:rPr>
    </w:lvl>
    <w:lvl w:ilvl="1" w:tentative="0">
      <w:start w:val="2"/>
      <w:numFmt w:val="decimal"/>
      <w:isLgl/>
      <w:lvlText w:val="%1.%2"/>
      <w:lvlJc w:val="left"/>
      <w:pPr>
        <w:tabs>
          <w:tab w:val="left" w:pos="576"/>
        </w:tabs>
        <w:ind w:left="576" w:hanging="576"/>
      </w:pPr>
      <w:rPr>
        <w:rFonts w:hint="default" w:ascii="宋体" w:hAnsi="宋体" w:eastAsia="宋体" w:cs="宋体"/>
        <w:sz w:val="24"/>
        <w:szCs w:val="24"/>
      </w:rPr>
    </w:lvl>
    <w:lvl w:ilvl="2" w:tentative="0">
      <w:start w:val="2"/>
      <w:numFmt w:val="decimal"/>
      <w:isLgl/>
      <w:lvlText w:val="%1.%2.%3"/>
      <w:lvlJc w:val="left"/>
      <w:pPr>
        <w:tabs>
          <w:tab w:val="left" w:pos="720"/>
        </w:tabs>
        <w:ind w:left="720" w:hanging="720"/>
      </w:pPr>
      <w:rPr>
        <w:rFonts w:hint="default" w:ascii="宋体" w:hAnsi="宋体" w:eastAsia="宋体" w:cs="宋体"/>
      </w:rPr>
    </w:lvl>
    <w:lvl w:ilvl="3" w:tentative="0">
      <w:start w:val="5"/>
      <w:numFmt w:val="decimal"/>
      <w:isLgl/>
      <w:lvlText w:val="%1.%2.%3.%4"/>
      <w:lvlJc w:val="left"/>
      <w:pPr>
        <w:tabs>
          <w:tab w:val="left" w:pos="1080"/>
        </w:tabs>
        <w:ind w:left="864" w:hanging="864"/>
      </w:pPr>
      <w:rPr>
        <w:rFonts w:hint="default" w:ascii="宋体" w:hAnsi="宋体" w:eastAsia="宋体" w:cs="宋体"/>
      </w:rPr>
    </w:lvl>
    <w:lvl w:ilvl="4" w:tentative="0">
      <w:start w:val="2"/>
      <w:numFmt w:val="decimal"/>
      <w:isLgl/>
      <w:lvlText w:val="%1.%2.%3.%4.%5"/>
      <w:lvlJc w:val="left"/>
      <w:pPr>
        <w:tabs>
          <w:tab w:val="left" w:pos="1008"/>
        </w:tabs>
        <w:ind w:left="1008" w:hanging="1008"/>
      </w:pPr>
      <w:rPr>
        <w:rFonts w:hint="default" w:ascii="宋体" w:hAnsi="宋体" w:eastAsia="宋体" w:cs="宋体"/>
      </w:rPr>
    </w:lvl>
    <w:lvl w:ilvl="5" w:tentative="0">
      <w:start w:val="3"/>
      <w:numFmt w:val="decimal"/>
      <w:lvlRestart w:val="0"/>
      <w:isLgl/>
      <w:lvlText w:val="%1.%2.%3.%4.%5.%6"/>
      <w:lvlJc w:val="left"/>
      <w:pPr>
        <w:tabs>
          <w:tab w:val="left" w:pos="1152"/>
        </w:tabs>
        <w:ind w:left="1152" w:hanging="1152"/>
      </w:pPr>
      <w:rPr>
        <w:rFonts w:hint="default" w:ascii="宋体" w:hAnsi="宋体" w:eastAsia="宋体" w:cs="宋体"/>
      </w:rPr>
    </w:lvl>
    <w:lvl w:ilvl="6" w:tentative="0">
      <w:start w:val="1"/>
      <w:numFmt w:val="decimal"/>
      <w:isLgl/>
      <w:lvlText w:val="%1.%2.%3.%4.%5.%6.%7"/>
      <w:lvlJc w:val="left"/>
      <w:pPr>
        <w:tabs>
          <w:tab w:val="left" w:pos="1296"/>
        </w:tabs>
        <w:ind w:left="1296" w:hanging="1296"/>
      </w:pPr>
      <w:rPr>
        <w:rFonts w:hint="default" w:ascii="宋体" w:hAnsi="宋体" w:eastAsia="宋体" w:cs="宋体"/>
      </w:rPr>
    </w:lvl>
    <w:lvl w:ilvl="7" w:tentative="0">
      <w:start w:val="1"/>
      <w:numFmt w:val="decimal"/>
      <w:isLgl/>
      <w:lvlText w:val="%1.%2.%3.%4.%5.%6.%7.%8"/>
      <w:lvlJc w:val="left"/>
      <w:pPr>
        <w:tabs>
          <w:tab w:val="left" w:pos="1440"/>
        </w:tabs>
        <w:ind w:left="1440" w:hanging="1440"/>
      </w:pPr>
      <w:rPr>
        <w:rFonts w:hint="eastAsia"/>
      </w:rPr>
    </w:lvl>
    <w:lvl w:ilvl="8" w:tentative="0">
      <w:start w:val="1"/>
      <w:numFmt w:val="decimal"/>
      <w:lvlText w:val="%1.%2.%3.%4.%5.%6.%7.%8.%9"/>
      <w:lvlJc w:val="left"/>
      <w:pPr>
        <w:tabs>
          <w:tab w:val="left" w:pos="1584"/>
        </w:tabs>
        <w:ind w:left="1584" w:hanging="1584"/>
      </w:pPr>
      <w:rPr>
        <w:rFonts w:hint="eastAsia"/>
      </w:rPr>
    </w:lvl>
  </w:abstractNum>
  <w:abstractNum w:abstractNumId="8">
    <w:nsid w:val="B6D93356"/>
    <w:multiLevelType w:val="multilevel"/>
    <w:tmpl w:val="B6D93356"/>
    <w:lvl w:ilvl="0" w:tentative="0">
      <w:start w:val="2"/>
      <w:numFmt w:val="decimal"/>
      <w:isLgl/>
      <w:lvlText w:val="%1"/>
      <w:lvlJc w:val="left"/>
      <w:pPr>
        <w:tabs>
          <w:tab w:val="left" w:pos="432"/>
        </w:tabs>
        <w:ind w:left="432" w:hanging="432"/>
      </w:pPr>
      <w:rPr>
        <w:rFonts w:hint="default" w:ascii="宋体" w:hAnsi="宋体" w:eastAsia="宋体" w:cs="宋体"/>
      </w:rPr>
    </w:lvl>
    <w:lvl w:ilvl="1" w:tentative="0">
      <w:start w:val="2"/>
      <w:numFmt w:val="decimal"/>
      <w:isLgl/>
      <w:lvlText w:val="%1.%2"/>
      <w:lvlJc w:val="left"/>
      <w:pPr>
        <w:tabs>
          <w:tab w:val="left" w:pos="576"/>
        </w:tabs>
        <w:ind w:left="576" w:hanging="576"/>
      </w:pPr>
      <w:rPr>
        <w:rFonts w:hint="default" w:ascii="宋体" w:hAnsi="宋体" w:eastAsia="宋体" w:cs="宋体"/>
        <w:sz w:val="24"/>
        <w:szCs w:val="24"/>
      </w:rPr>
    </w:lvl>
    <w:lvl w:ilvl="2" w:tentative="0">
      <w:start w:val="2"/>
      <w:numFmt w:val="decimal"/>
      <w:isLgl/>
      <w:lvlText w:val="%1.%2.%3"/>
      <w:lvlJc w:val="left"/>
      <w:pPr>
        <w:tabs>
          <w:tab w:val="left" w:pos="720"/>
        </w:tabs>
        <w:ind w:left="720" w:hanging="720"/>
      </w:pPr>
      <w:rPr>
        <w:rFonts w:hint="default" w:ascii="宋体" w:hAnsi="宋体" w:eastAsia="宋体" w:cs="宋体"/>
      </w:rPr>
    </w:lvl>
    <w:lvl w:ilvl="3" w:tentative="0">
      <w:start w:val="5"/>
      <w:numFmt w:val="decimal"/>
      <w:isLgl/>
      <w:lvlText w:val="%1.%2.%3.%4"/>
      <w:lvlJc w:val="left"/>
      <w:pPr>
        <w:tabs>
          <w:tab w:val="left" w:pos="1080"/>
        </w:tabs>
        <w:ind w:left="864" w:hanging="864"/>
      </w:pPr>
      <w:rPr>
        <w:rFonts w:hint="default" w:ascii="宋体" w:hAnsi="宋体" w:eastAsia="宋体" w:cs="宋体"/>
      </w:rPr>
    </w:lvl>
    <w:lvl w:ilvl="4" w:tentative="0">
      <w:start w:val="2"/>
      <w:numFmt w:val="decimal"/>
      <w:isLgl/>
      <w:lvlText w:val="%1.%2.%3.%4.%5"/>
      <w:lvlJc w:val="left"/>
      <w:pPr>
        <w:tabs>
          <w:tab w:val="left" w:pos="1008"/>
        </w:tabs>
        <w:ind w:left="1008" w:hanging="1008"/>
      </w:pPr>
      <w:rPr>
        <w:rFonts w:hint="default" w:ascii="宋体" w:hAnsi="宋体" w:eastAsia="宋体" w:cs="宋体"/>
      </w:rPr>
    </w:lvl>
    <w:lvl w:ilvl="5" w:tentative="0">
      <w:start w:val="1"/>
      <w:numFmt w:val="decimal"/>
      <w:lvlRestart w:val="0"/>
      <w:isLgl/>
      <w:lvlText w:val="%1.%2.%3.%4.%5.%6"/>
      <w:lvlJc w:val="left"/>
      <w:pPr>
        <w:tabs>
          <w:tab w:val="left" w:pos="1152"/>
        </w:tabs>
        <w:ind w:left="1152" w:hanging="1152"/>
      </w:pPr>
      <w:rPr>
        <w:rFonts w:hint="default" w:ascii="宋体" w:hAnsi="宋体" w:eastAsia="宋体" w:cs="宋体"/>
      </w:rPr>
    </w:lvl>
    <w:lvl w:ilvl="6" w:tentative="0">
      <w:start w:val="1"/>
      <w:numFmt w:val="decimal"/>
      <w:isLgl/>
      <w:lvlText w:val="%1.%2.%3.%4.%5.%6.%7"/>
      <w:lvlJc w:val="left"/>
      <w:pPr>
        <w:tabs>
          <w:tab w:val="left" w:pos="1296"/>
        </w:tabs>
        <w:ind w:left="1296" w:hanging="1296"/>
      </w:pPr>
      <w:rPr>
        <w:rFonts w:hint="default" w:ascii="宋体" w:hAnsi="宋体" w:eastAsia="宋体" w:cs="宋体"/>
      </w:rPr>
    </w:lvl>
    <w:lvl w:ilvl="7" w:tentative="0">
      <w:start w:val="1"/>
      <w:numFmt w:val="decimal"/>
      <w:isLgl/>
      <w:lvlText w:val="%1.%2.%3.%4.%5.%6.%7.%8"/>
      <w:lvlJc w:val="left"/>
      <w:pPr>
        <w:tabs>
          <w:tab w:val="left" w:pos="1440"/>
        </w:tabs>
        <w:ind w:left="1440" w:hanging="1440"/>
      </w:pPr>
      <w:rPr>
        <w:rFonts w:hint="eastAsia"/>
      </w:rPr>
    </w:lvl>
    <w:lvl w:ilvl="8" w:tentative="0">
      <w:start w:val="1"/>
      <w:numFmt w:val="decimal"/>
      <w:lvlText w:val="%1.%2.%3.%4.%5.%6.%7.%8.%9"/>
      <w:lvlJc w:val="left"/>
      <w:pPr>
        <w:tabs>
          <w:tab w:val="left" w:pos="1584"/>
        </w:tabs>
        <w:ind w:left="1584" w:hanging="1584"/>
      </w:pPr>
      <w:rPr>
        <w:rFonts w:hint="eastAsia"/>
      </w:rPr>
    </w:lvl>
  </w:abstractNum>
  <w:abstractNum w:abstractNumId="9">
    <w:nsid w:val="B94D2A95"/>
    <w:multiLevelType w:val="multilevel"/>
    <w:tmpl w:val="B94D2A95"/>
    <w:lvl w:ilvl="0" w:tentative="0">
      <w:start w:val="2"/>
      <w:numFmt w:val="decimal"/>
      <w:isLgl/>
      <w:lvlText w:val="%1"/>
      <w:lvlJc w:val="left"/>
      <w:pPr>
        <w:tabs>
          <w:tab w:val="left" w:pos="432"/>
        </w:tabs>
        <w:ind w:left="432" w:hanging="432"/>
      </w:pPr>
      <w:rPr>
        <w:rFonts w:hint="default" w:ascii="宋体" w:hAnsi="宋体" w:eastAsia="宋体" w:cs="宋体"/>
      </w:rPr>
    </w:lvl>
    <w:lvl w:ilvl="1" w:tentative="0">
      <w:start w:val="2"/>
      <w:numFmt w:val="decimal"/>
      <w:isLgl/>
      <w:lvlText w:val="%1.%2"/>
      <w:lvlJc w:val="left"/>
      <w:pPr>
        <w:tabs>
          <w:tab w:val="left" w:pos="576"/>
        </w:tabs>
        <w:ind w:left="576" w:hanging="576"/>
      </w:pPr>
      <w:rPr>
        <w:rFonts w:hint="default" w:ascii="宋体" w:hAnsi="宋体" w:eastAsia="宋体" w:cs="宋体"/>
        <w:sz w:val="24"/>
        <w:szCs w:val="24"/>
      </w:rPr>
    </w:lvl>
    <w:lvl w:ilvl="2" w:tentative="0">
      <w:start w:val="6"/>
      <w:numFmt w:val="decimal"/>
      <w:isLgl/>
      <w:lvlText w:val="%1.%2.%3"/>
      <w:lvlJc w:val="left"/>
      <w:pPr>
        <w:tabs>
          <w:tab w:val="left" w:pos="720"/>
        </w:tabs>
        <w:ind w:left="720" w:hanging="720"/>
      </w:pPr>
      <w:rPr>
        <w:rFonts w:hint="default" w:ascii="宋体" w:hAnsi="宋体" w:eastAsia="宋体" w:cs="宋体"/>
      </w:rPr>
    </w:lvl>
    <w:lvl w:ilvl="3" w:tentative="0">
      <w:start w:val="5"/>
      <w:numFmt w:val="decimal"/>
      <w:isLgl/>
      <w:lvlText w:val="%1.%2.%3.%4"/>
      <w:lvlJc w:val="left"/>
      <w:pPr>
        <w:tabs>
          <w:tab w:val="left" w:pos="1080"/>
        </w:tabs>
        <w:ind w:left="864" w:hanging="864"/>
      </w:pPr>
      <w:rPr>
        <w:rFonts w:hint="default" w:ascii="宋体" w:hAnsi="宋体" w:eastAsia="宋体" w:cs="宋体"/>
      </w:rPr>
    </w:lvl>
    <w:lvl w:ilvl="4" w:tentative="0">
      <w:start w:val="4"/>
      <w:numFmt w:val="decimal"/>
      <w:isLgl/>
      <w:lvlText w:val="%1.%2.%3.%4.%5"/>
      <w:lvlJc w:val="left"/>
      <w:pPr>
        <w:tabs>
          <w:tab w:val="left" w:pos="1008"/>
        </w:tabs>
        <w:ind w:left="1008" w:hanging="1008"/>
      </w:pPr>
      <w:rPr>
        <w:rFonts w:hint="default" w:ascii="宋体" w:hAnsi="宋体" w:eastAsia="宋体" w:cs="宋体"/>
      </w:rPr>
    </w:lvl>
    <w:lvl w:ilvl="5" w:tentative="0">
      <w:start w:val="1"/>
      <w:numFmt w:val="decimal"/>
      <w:lvlRestart w:val="0"/>
      <w:isLgl/>
      <w:lvlText w:val="%1.%2.%3.%4.%5.%6"/>
      <w:lvlJc w:val="left"/>
      <w:pPr>
        <w:tabs>
          <w:tab w:val="left" w:pos="1152"/>
        </w:tabs>
        <w:ind w:left="1152" w:hanging="1152"/>
      </w:pPr>
      <w:rPr>
        <w:rFonts w:hint="default" w:ascii="宋体" w:hAnsi="宋体" w:eastAsia="宋体" w:cs="宋体"/>
      </w:rPr>
    </w:lvl>
    <w:lvl w:ilvl="6" w:tentative="0">
      <w:start w:val="1"/>
      <w:numFmt w:val="decimal"/>
      <w:isLgl/>
      <w:lvlText w:val="%1.%2.%3.%4.%5.%6.%7"/>
      <w:lvlJc w:val="left"/>
      <w:pPr>
        <w:tabs>
          <w:tab w:val="left" w:pos="1296"/>
        </w:tabs>
        <w:ind w:left="1296" w:hanging="1296"/>
      </w:pPr>
      <w:rPr>
        <w:rFonts w:hint="default" w:ascii="宋体" w:hAnsi="宋体" w:eastAsia="宋体" w:cs="宋体"/>
      </w:rPr>
    </w:lvl>
    <w:lvl w:ilvl="7" w:tentative="0">
      <w:start w:val="1"/>
      <w:numFmt w:val="decimal"/>
      <w:isLgl/>
      <w:lvlText w:val="%1.%2.%3.%4.%5.%6.%7.%8"/>
      <w:lvlJc w:val="left"/>
      <w:pPr>
        <w:tabs>
          <w:tab w:val="left" w:pos="1440"/>
        </w:tabs>
        <w:ind w:left="1440" w:hanging="1440"/>
      </w:pPr>
      <w:rPr>
        <w:rFonts w:hint="eastAsia"/>
      </w:rPr>
    </w:lvl>
    <w:lvl w:ilvl="8" w:tentative="0">
      <w:start w:val="1"/>
      <w:numFmt w:val="decimal"/>
      <w:lvlText w:val="%1.%2.%3.%4.%5.%6.%7.%8.%9"/>
      <w:lvlJc w:val="left"/>
      <w:pPr>
        <w:tabs>
          <w:tab w:val="left" w:pos="1584"/>
        </w:tabs>
        <w:ind w:left="1584" w:hanging="1584"/>
      </w:pPr>
      <w:rPr>
        <w:rFonts w:hint="eastAsia"/>
      </w:rPr>
    </w:lvl>
  </w:abstractNum>
  <w:abstractNum w:abstractNumId="10">
    <w:nsid w:val="BDEE6980"/>
    <w:multiLevelType w:val="multilevel"/>
    <w:tmpl w:val="BDEE6980"/>
    <w:lvl w:ilvl="0" w:tentative="0">
      <w:start w:val="1"/>
      <w:numFmt w:val="bullet"/>
      <w:lvlText w:val=""/>
      <w:lvlJc w:val="left"/>
      <w:pPr>
        <w:ind w:left="420" w:hanging="420"/>
      </w:pPr>
      <w:rPr>
        <w:rFonts w:hint="default" w:ascii="Wingdings" w:hAnsi="Wingdings" w:cs="Wingdings"/>
      </w:rPr>
    </w:lvl>
    <w:lvl w:ilvl="1" w:tentative="0">
      <w:start w:val="1"/>
      <w:numFmt w:val="bullet"/>
      <w:lvlText w:val=""/>
      <w:lvlJc w:val="left"/>
      <w:pPr>
        <w:ind w:left="840" w:hanging="420"/>
      </w:pPr>
      <w:rPr>
        <w:rFonts w:hint="default" w:ascii="Wingdings" w:hAnsi="Wingdings" w:cs="Wingdings"/>
      </w:rPr>
    </w:lvl>
    <w:lvl w:ilvl="2" w:tentative="0">
      <w:start w:val="1"/>
      <w:numFmt w:val="bullet"/>
      <w:lvlText w:val=""/>
      <w:lvlJc w:val="left"/>
      <w:pPr>
        <w:ind w:left="1260" w:hanging="420"/>
      </w:pPr>
      <w:rPr>
        <w:rFonts w:hint="default" w:ascii="Wingdings" w:hAnsi="Wingdings" w:cs="Wingdings"/>
      </w:rPr>
    </w:lvl>
    <w:lvl w:ilvl="3" w:tentative="0">
      <w:start w:val="1"/>
      <w:numFmt w:val="bullet"/>
      <w:lvlText w:val=""/>
      <w:lvlJc w:val="left"/>
      <w:pPr>
        <w:ind w:left="1680" w:hanging="420"/>
      </w:pPr>
      <w:rPr>
        <w:rFonts w:hint="default" w:ascii="Wingdings" w:hAnsi="Wingdings" w:cs="Wingdings"/>
      </w:rPr>
    </w:lvl>
    <w:lvl w:ilvl="4" w:tentative="0">
      <w:start w:val="1"/>
      <w:numFmt w:val="bullet"/>
      <w:lvlText w:val=""/>
      <w:lvlJc w:val="left"/>
      <w:pPr>
        <w:ind w:left="2100" w:hanging="420"/>
      </w:pPr>
      <w:rPr>
        <w:rFonts w:hint="default" w:ascii="Wingdings" w:hAnsi="Wingdings" w:cs="Wingdings"/>
      </w:rPr>
    </w:lvl>
    <w:lvl w:ilvl="5" w:tentative="0">
      <w:start w:val="1"/>
      <w:numFmt w:val="bullet"/>
      <w:lvlText w:val=""/>
      <w:lvlJc w:val="left"/>
      <w:pPr>
        <w:ind w:left="2520" w:hanging="420"/>
      </w:pPr>
      <w:rPr>
        <w:rFonts w:hint="default" w:ascii="Wingdings" w:hAnsi="Wingdings" w:cs="Wingdings"/>
      </w:rPr>
    </w:lvl>
    <w:lvl w:ilvl="6" w:tentative="0">
      <w:start w:val="1"/>
      <w:numFmt w:val="bullet"/>
      <w:lvlText w:val=""/>
      <w:lvlJc w:val="left"/>
      <w:pPr>
        <w:ind w:left="2940" w:hanging="420"/>
      </w:pPr>
      <w:rPr>
        <w:rFonts w:hint="default" w:ascii="Wingdings" w:hAnsi="Wingdings" w:cs="Wingdings"/>
      </w:rPr>
    </w:lvl>
    <w:lvl w:ilvl="7" w:tentative="0">
      <w:start w:val="1"/>
      <w:numFmt w:val="bullet"/>
      <w:lvlText w:val=""/>
      <w:lvlJc w:val="left"/>
      <w:pPr>
        <w:ind w:left="3360" w:hanging="420"/>
      </w:pPr>
      <w:rPr>
        <w:rFonts w:hint="default" w:ascii="Wingdings" w:hAnsi="Wingdings" w:cs="Wingdings"/>
      </w:rPr>
    </w:lvl>
    <w:lvl w:ilvl="8" w:tentative="0">
      <w:start w:val="1"/>
      <w:numFmt w:val="bullet"/>
      <w:lvlText w:val=""/>
      <w:lvlJc w:val="left"/>
      <w:pPr>
        <w:ind w:left="3780" w:hanging="420"/>
      </w:pPr>
      <w:rPr>
        <w:rFonts w:hint="default" w:ascii="Wingdings" w:hAnsi="Wingdings" w:cs="Wingdings"/>
      </w:rPr>
    </w:lvl>
  </w:abstractNum>
  <w:abstractNum w:abstractNumId="11">
    <w:nsid w:val="C0459B2E"/>
    <w:multiLevelType w:val="singleLevel"/>
    <w:tmpl w:val="C0459B2E"/>
    <w:lvl w:ilvl="0" w:tentative="0">
      <w:start w:val="1"/>
      <w:numFmt w:val="decimal"/>
      <w:suff w:val="nothing"/>
      <w:lvlText w:val="%1）"/>
      <w:lvlJc w:val="left"/>
    </w:lvl>
  </w:abstractNum>
  <w:abstractNum w:abstractNumId="12">
    <w:nsid w:val="D0DD57A0"/>
    <w:multiLevelType w:val="singleLevel"/>
    <w:tmpl w:val="D0DD57A0"/>
    <w:lvl w:ilvl="0" w:tentative="0">
      <w:start w:val="1"/>
      <w:numFmt w:val="decimal"/>
      <w:lvlText w:val="%1."/>
      <w:lvlJc w:val="left"/>
      <w:pPr>
        <w:ind w:left="425" w:hanging="425"/>
      </w:pPr>
      <w:rPr>
        <w:rFonts w:hint="default"/>
      </w:rPr>
    </w:lvl>
  </w:abstractNum>
  <w:abstractNum w:abstractNumId="13">
    <w:nsid w:val="D583D866"/>
    <w:multiLevelType w:val="singleLevel"/>
    <w:tmpl w:val="D583D866"/>
    <w:lvl w:ilvl="0" w:tentative="0">
      <w:start w:val="1"/>
      <w:numFmt w:val="decimal"/>
      <w:suff w:val="space"/>
      <w:lvlText w:val="%1)"/>
      <w:lvlJc w:val="left"/>
    </w:lvl>
  </w:abstractNum>
  <w:abstractNum w:abstractNumId="14">
    <w:nsid w:val="D75904CB"/>
    <w:multiLevelType w:val="multilevel"/>
    <w:tmpl w:val="D75904CB"/>
    <w:lvl w:ilvl="0" w:tentative="0">
      <w:start w:val="2"/>
      <w:numFmt w:val="decimal"/>
      <w:isLgl/>
      <w:lvlText w:val="%1"/>
      <w:lvlJc w:val="left"/>
      <w:pPr>
        <w:tabs>
          <w:tab w:val="left" w:pos="432"/>
        </w:tabs>
        <w:ind w:left="432" w:hanging="432"/>
      </w:pPr>
      <w:rPr>
        <w:rFonts w:hint="default" w:ascii="宋体" w:hAnsi="宋体" w:eastAsia="宋体" w:cs="宋体"/>
      </w:rPr>
    </w:lvl>
    <w:lvl w:ilvl="1" w:tentative="0">
      <w:start w:val="2"/>
      <w:numFmt w:val="decimal"/>
      <w:isLgl/>
      <w:lvlText w:val="%1.%2"/>
      <w:lvlJc w:val="left"/>
      <w:pPr>
        <w:tabs>
          <w:tab w:val="left" w:pos="576"/>
        </w:tabs>
        <w:ind w:left="576" w:hanging="576"/>
      </w:pPr>
      <w:rPr>
        <w:rFonts w:hint="default" w:ascii="宋体" w:hAnsi="宋体" w:eastAsia="宋体" w:cs="宋体"/>
        <w:sz w:val="24"/>
        <w:szCs w:val="24"/>
      </w:rPr>
    </w:lvl>
    <w:lvl w:ilvl="2" w:tentative="0">
      <w:start w:val="2"/>
      <w:numFmt w:val="decimal"/>
      <w:isLgl/>
      <w:lvlText w:val="%1.%2.%3"/>
      <w:lvlJc w:val="left"/>
      <w:pPr>
        <w:tabs>
          <w:tab w:val="left" w:pos="720"/>
        </w:tabs>
        <w:ind w:left="720" w:hanging="720"/>
      </w:pPr>
      <w:rPr>
        <w:rFonts w:hint="default" w:ascii="宋体" w:hAnsi="宋体" w:eastAsia="宋体" w:cs="宋体"/>
      </w:rPr>
    </w:lvl>
    <w:lvl w:ilvl="3" w:tentative="0">
      <w:start w:val="5"/>
      <w:numFmt w:val="decimal"/>
      <w:isLgl/>
      <w:lvlText w:val="%1.%2.%3.%4"/>
      <w:lvlJc w:val="left"/>
      <w:pPr>
        <w:tabs>
          <w:tab w:val="left" w:pos="1080"/>
        </w:tabs>
        <w:ind w:left="864" w:hanging="864"/>
      </w:pPr>
      <w:rPr>
        <w:rFonts w:hint="default" w:ascii="宋体" w:hAnsi="宋体" w:eastAsia="宋体" w:cs="宋体"/>
      </w:rPr>
    </w:lvl>
    <w:lvl w:ilvl="4" w:tentative="0">
      <w:start w:val="3"/>
      <w:numFmt w:val="decimal"/>
      <w:isLgl/>
      <w:lvlText w:val="%1.%2.%3.%4.%5"/>
      <w:lvlJc w:val="left"/>
      <w:pPr>
        <w:tabs>
          <w:tab w:val="left" w:pos="1008"/>
        </w:tabs>
        <w:ind w:left="1008" w:hanging="1008"/>
      </w:pPr>
      <w:rPr>
        <w:rFonts w:hint="default" w:ascii="宋体" w:hAnsi="宋体" w:eastAsia="宋体" w:cs="宋体"/>
      </w:rPr>
    </w:lvl>
    <w:lvl w:ilvl="5" w:tentative="0">
      <w:start w:val="1"/>
      <w:numFmt w:val="decimal"/>
      <w:lvlRestart w:val="0"/>
      <w:isLgl/>
      <w:lvlText w:val="%1.%2.%3.%4.%5.%6"/>
      <w:lvlJc w:val="left"/>
      <w:pPr>
        <w:tabs>
          <w:tab w:val="left" w:pos="1152"/>
        </w:tabs>
        <w:ind w:left="1152" w:hanging="1152"/>
      </w:pPr>
      <w:rPr>
        <w:rFonts w:hint="default" w:ascii="宋体" w:hAnsi="宋体" w:eastAsia="宋体" w:cs="宋体"/>
      </w:rPr>
    </w:lvl>
    <w:lvl w:ilvl="6" w:tentative="0">
      <w:start w:val="1"/>
      <w:numFmt w:val="decimal"/>
      <w:isLgl/>
      <w:lvlText w:val="%1.%2.%3.%4.%5.%6.%7"/>
      <w:lvlJc w:val="left"/>
      <w:pPr>
        <w:tabs>
          <w:tab w:val="left" w:pos="1296"/>
        </w:tabs>
        <w:ind w:left="1296" w:hanging="1296"/>
      </w:pPr>
      <w:rPr>
        <w:rFonts w:hint="default" w:ascii="宋体" w:hAnsi="宋体" w:eastAsia="宋体" w:cs="宋体"/>
      </w:rPr>
    </w:lvl>
    <w:lvl w:ilvl="7" w:tentative="0">
      <w:start w:val="1"/>
      <w:numFmt w:val="decimal"/>
      <w:isLgl/>
      <w:lvlText w:val="%1.%2.%3.%4.%5.%6.%7.%8"/>
      <w:lvlJc w:val="left"/>
      <w:pPr>
        <w:tabs>
          <w:tab w:val="left" w:pos="1440"/>
        </w:tabs>
        <w:ind w:left="1440" w:hanging="1440"/>
      </w:pPr>
      <w:rPr>
        <w:rFonts w:hint="eastAsia"/>
      </w:rPr>
    </w:lvl>
    <w:lvl w:ilvl="8" w:tentative="0">
      <w:start w:val="1"/>
      <w:numFmt w:val="decimal"/>
      <w:lvlText w:val="%1.%2.%3.%4.%5.%6.%7.%8.%9"/>
      <w:lvlJc w:val="left"/>
      <w:pPr>
        <w:tabs>
          <w:tab w:val="left" w:pos="1584"/>
        </w:tabs>
        <w:ind w:left="1584" w:hanging="1584"/>
      </w:pPr>
      <w:rPr>
        <w:rFonts w:hint="eastAsia"/>
      </w:rPr>
    </w:lvl>
  </w:abstractNum>
  <w:abstractNum w:abstractNumId="15">
    <w:nsid w:val="DFEFA819"/>
    <w:multiLevelType w:val="multilevel"/>
    <w:tmpl w:val="DFEFA819"/>
    <w:lvl w:ilvl="0" w:tentative="0">
      <w:start w:val="1"/>
      <w:numFmt w:val="bullet"/>
      <w:lvlText w:val=""/>
      <w:lvlJc w:val="left"/>
      <w:pPr>
        <w:ind w:left="420" w:hanging="420"/>
      </w:pPr>
      <w:rPr>
        <w:rFonts w:hint="default" w:ascii="Wingdings" w:hAnsi="Wingdings" w:cs="Wingdings"/>
      </w:rPr>
    </w:lvl>
    <w:lvl w:ilvl="1" w:tentative="0">
      <w:start w:val="1"/>
      <w:numFmt w:val="bullet"/>
      <w:lvlText w:val=""/>
      <w:lvlJc w:val="left"/>
      <w:pPr>
        <w:ind w:left="840" w:hanging="420"/>
      </w:pPr>
      <w:rPr>
        <w:rFonts w:hint="default" w:ascii="Wingdings" w:hAnsi="Wingdings" w:cs="Wingdings"/>
      </w:rPr>
    </w:lvl>
    <w:lvl w:ilvl="2" w:tentative="0">
      <w:start w:val="1"/>
      <w:numFmt w:val="bullet"/>
      <w:lvlText w:val=""/>
      <w:lvlJc w:val="left"/>
      <w:pPr>
        <w:ind w:left="1260" w:hanging="420"/>
      </w:pPr>
      <w:rPr>
        <w:rFonts w:hint="default" w:ascii="Wingdings" w:hAnsi="Wingdings" w:cs="Wingdings"/>
      </w:rPr>
    </w:lvl>
    <w:lvl w:ilvl="3" w:tentative="0">
      <w:start w:val="1"/>
      <w:numFmt w:val="bullet"/>
      <w:lvlText w:val=""/>
      <w:lvlJc w:val="left"/>
      <w:pPr>
        <w:ind w:left="1680" w:hanging="420"/>
      </w:pPr>
      <w:rPr>
        <w:rFonts w:hint="default" w:ascii="Wingdings" w:hAnsi="Wingdings" w:cs="Wingdings"/>
      </w:rPr>
    </w:lvl>
    <w:lvl w:ilvl="4" w:tentative="0">
      <w:start w:val="1"/>
      <w:numFmt w:val="bullet"/>
      <w:lvlText w:val=""/>
      <w:lvlJc w:val="left"/>
      <w:pPr>
        <w:ind w:left="2100" w:hanging="420"/>
      </w:pPr>
      <w:rPr>
        <w:rFonts w:hint="default" w:ascii="Wingdings" w:hAnsi="Wingdings" w:cs="Wingdings"/>
      </w:rPr>
    </w:lvl>
    <w:lvl w:ilvl="5" w:tentative="0">
      <w:start w:val="1"/>
      <w:numFmt w:val="bullet"/>
      <w:lvlText w:val=""/>
      <w:lvlJc w:val="left"/>
      <w:pPr>
        <w:ind w:left="2520" w:hanging="420"/>
      </w:pPr>
      <w:rPr>
        <w:rFonts w:hint="default" w:ascii="Wingdings" w:hAnsi="Wingdings" w:cs="Wingdings"/>
      </w:rPr>
    </w:lvl>
    <w:lvl w:ilvl="6" w:tentative="0">
      <w:start w:val="1"/>
      <w:numFmt w:val="bullet"/>
      <w:lvlText w:val=""/>
      <w:lvlJc w:val="left"/>
      <w:pPr>
        <w:ind w:left="2940" w:hanging="420"/>
      </w:pPr>
      <w:rPr>
        <w:rFonts w:hint="default" w:ascii="Wingdings" w:hAnsi="Wingdings" w:cs="Wingdings"/>
      </w:rPr>
    </w:lvl>
    <w:lvl w:ilvl="7" w:tentative="0">
      <w:start w:val="1"/>
      <w:numFmt w:val="bullet"/>
      <w:lvlText w:val=""/>
      <w:lvlJc w:val="left"/>
      <w:pPr>
        <w:ind w:left="3360" w:hanging="420"/>
      </w:pPr>
      <w:rPr>
        <w:rFonts w:hint="default" w:ascii="Wingdings" w:hAnsi="Wingdings" w:cs="Wingdings"/>
      </w:rPr>
    </w:lvl>
    <w:lvl w:ilvl="8" w:tentative="0">
      <w:start w:val="1"/>
      <w:numFmt w:val="bullet"/>
      <w:lvlText w:val=""/>
      <w:lvlJc w:val="left"/>
      <w:pPr>
        <w:ind w:left="3780" w:hanging="420"/>
      </w:pPr>
      <w:rPr>
        <w:rFonts w:hint="default" w:ascii="Wingdings" w:hAnsi="Wingdings" w:cs="Wingdings"/>
      </w:rPr>
    </w:lvl>
  </w:abstractNum>
  <w:abstractNum w:abstractNumId="16">
    <w:nsid w:val="E4C35E9D"/>
    <w:multiLevelType w:val="singleLevel"/>
    <w:tmpl w:val="E4C35E9D"/>
    <w:lvl w:ilvl="0" w:tentative="0">
      <w:start w:val="1"/>
      <w:numFmt w:val="decimal"/>
      <w:lvlText w:val="%1."/>
      <w:lvlJc w:val="left"/>
      <w:pPr>
        <w:ind w:left="425" w:hanging="425"/>
      </w:pPr>
      <w:rPr>
        <w:rFonts w:hint="default"/>
      </w:rPr>
    </w:lvl>
  </w:abstractNum>
  <w:abstractNum w:abstractNumId="17">
    <w:nsid w:val="E766BA17"/>
    <w:multiLevelType w:val="singleLevel"/>
    <w:tmpl w:val="E766BA17"/>
    <w:lvl w:ilvl="0" w:tentative="0">
      <w:start w:val="1"/>
      <w:numFmt w:val="decimal"/>
      <w:lvlText w:val="%1."/>
      <w:lvlJc w:val="left"/>
      <w:pPr>
        <w:ind w:left="425" w:hanging="425"/>
      </w:pPr>
      <w:rPr>
        <w:rFonts w:hint="default"/>
      </w:rPr>
    </w:lvl>
  </w:abstractNum>
  <w:abstractNum w:abstractNumId="18">
    <w:nsid w:val="FD4142A8"/>
    <w:multiLevelType w:val="singleLevel"/>
    <w:tmpl w:val="FD4142A8"/>
    <w:lvl w:ilvl="0" w:tentative="0">
      <w:start w:val="1"/>
      <w:numFmt w:val="decimal"/>
      <w:lvlText w:val="%1."/>
      <w:lvlJc w:val="left"/>
      <w:pPr>
        <w:ind w:left="425" w:hanging="425"/>
      </w:pPr>
      <w:rPr>
        <w:rFonts w:hint="default"/>
      </w:rPr>
    </w:lvl>
  </w:abstractNum>
  <w:abstractNum w:abstractNumId="19">
    <w:nsid w:val="00000005"/>
    <w:multiLevelType w:val="singleLevel"/>
    <w:tmpl w:val="00000005"/>
    <w:lvl w:ilvl="0" w:tentative="0">
      <w:start w:val="1"/>
      <w:numFmt w:val="decimal"/>
      <w:suff w:val="nothing"/>
      <w:lvlText w:val="%1、"/>
      <w:lvlJc w:val="left"/>
      <w:pPr>
        <w:tabs>
          <w:tab w:val="left" w:pos="0"/>
        </w:tabs>
        <w:ind w:left="0" w:firstLine="0"/>
      </w:pPr>
    </w:lvl>
  </w:abstractNum>
  <w:abstractNum w:abstractNumId="20">
    <w:nsid w:val="00000025"/>
    <w:multiLevelType w:val="multilevel"/>
    <w:tmpl w:val="00000025"/>
    <w:lvl w:ilvl="0" w:tentative="0">
      <w:start w:val="1"/>
      <w:numFmt w:val="bullet"/>
      <w:lvlText w:val=""/>
      <w:lvlJc w:val="left"/>
      <w:pPr>
        <w:tabs>
          <w:tab w:val="left" w:pos="420"/>
        </w:tabs>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21">
    <w:nsid w:val="00706491"/>
    <w:multiLevelType w:val="multilevel"/>
    <w:tmpl w:val="00706491"/>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22">
    <w:nsid w:val="00D05FCB"/>
    <w:multiLevelType w:val="multilevel"/>
    <w:tmpl w:val="00D05FCB"/>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23">
    <w:nsid w:val="02430484"/>
    <w:multiLevelType w:val="multilevel"/>
    <w:tmpl w:val="02430484"/>
    <w:lvl w:ilvl="0" w:tentative="0">
      <w:start w:val="1"/>
      <w:numFmt w:val="decimal"/>
      <w:lvlText w:val="%1."/>
      <w:lvlJc w:val="left"/>
      <w:pPr>
        <w:ind w:left="425" w:hanging="425"/>
      </w:pPr>
      <w:rPr>
        <w:rFonts w:hint="eastAsia"/>
      </w:rPr>
    </w:lvl>
    <w:lvl w:ilvl="1" w:tentative="0">
      <w:start w:val="1"/>
      <w:numFmt w:val="decimal"/>
      <w:lvlText w:val="%2."/>
      <w:lvlJc w:val="left"/>
      <w:pPr>
        <w:ind w:left="567" w:hanging="567"/>
      </w:pPr>
      <w:rPr>
        <w:rFonts w:hint="eastAsia"/>
      </w:rPr>
    </w:lvl>
    <w:lvl w:ilvl="2" w:tentative="0">
      <w:start w:val="1"/>
      <w:numFmt w:val="decimal"/>
      <w:lvlText w:val="%1.%2.%3."/>
      <w:lvlJc w:val="left"/>
      <w:pPr>
        <w:ind w:left="709" w:hanging="709"/>
      </w:pPr>
      <w:rPr>
        <w:rFonts w:hint="eastAsia"/>
      </w:rPr>
    </w:lvl>
    <w:lvl w:ilvl="3" w:tentative="0">
      <w:start w:val="1"/>
      <w:numFmt w:val="decimal"/>
      <w:lvlText w:val="%1.%2.%3.%4."/>
      <w:lvlJc w:val="left"/>
      <w:pPr>
        <w:ind w:left="851" w:hanging="851"/>
      </w:pPr>
      <w:rPr>
        <w:rFonts w:hint="eastAsia"/>
      </w:rPr>
    </w:lvl>
    <w:lvl w:ilvl="4" w:tentative="0">
      <w:start w:val="1"/>
      <w:numFmt w:val="decimal"/>
      <w:lvlText w:val="%1.%2.%3.%4.%5."/>
      <w:lvlJc w:val="left"/>
      <w:pPr>
        <w:ind w:left="992" w:hanging="992"/>
      </w:pPr>
      <w:rPr>
        <w:rFonts w:hint="eastAsia"/>
      </w:rPr>
    </w:lvl>
    <w:lvl w:ilvl="5" w:tentative="0">
      <w:start w:val="1"/>
      <w:numFmt w:val="decimal"/>
      <w:lvlText w:val="%1.%2.%3.%4.%5.%6."/>
      <w:lvlJc w:val="left"/>
      <w:pPr>
        <w:ind w:left="1134" w:hanging="1134"/>
      </w:pPr>
      <w:rPr>
        <w:rFonts w:hint="eastAsia"/>
      </w:rPr>
    </w:lvl>
    <w:lvl w:ilvl="6" w:tentative="0">
      <w:start w:val="1"/>
      <w:numFmt w:val="decimal"/>
      <w:lvlText w:val="%1.%2.%3.%4.%5.%6.%7."/>
      <w:lvlJc w:val="left"/>
      <w:pPr>
        <w:ind w:left="1276" w:hanging="1276"/>
      </w:pPr>
      <w:rPr>
        <w:rFonts w:hint="eastAsia"/>
      </w:rPr>
    </w:lvl>
    <w:lvl w:ilvl="7" w:tentative="0">
      <w:start w:val="1"/>
      <w:numFmt w:val="decimal"/>
      <w:lvlText w:val="%1.%2.%3.%4.%5.%6.%7.%8."/>
      <w:lvlJc w:val="left"/>
      <w:pPr>
        <w:ind w:left="1418" w:hanging="1418"/>
      </w:pPr>
      <w:rPr>
        <w:rFonts w:hint="eastAsia"/>
      </w:rPr>
    </w:lvl>
    <w:lvl w:ilvl="8" w:tentative="0">
      <w:start w:val="1"/>
      <w:numFmt w:val="decimal"/>
      <w:lvlText w:val="%1.%2.%3.%4.%5.%6.%7.%8.%9."/>
      <w:lvlJc w:val="left"/>
      <w:pPr>
        <w:ind w:left="1559" w:hanging="1559"/>
      </w:pPr>
      <w:rPr>
        <w:rFonts w:hint="eastAsia"/>
      </w:rPr>
    </w:lvl>
  </w:abstractNum>
  <w:abstractNum w:abstractNumId="24">
    <w:nsid w:val="0BEC158A"/>
    <w:multiLevelType w:val="multilevel"/>
    <w:tmpl w:val="0BEC158A"/>
    <w:lvl w:ilvl="0" w:tentative="0">
      <w:start w:val="1"/>
      <w:numFmt w:val="bullet"/>
      <w:lvlText w:val=""/>
      <w:lvlJc w:val="left"/>
      <w:pPr>
        <w:ind w:left="360" w:hanging="360"/>
      </w:pPr>
      <w:rPr>
        <w:rFonts w:hint="default" w:ascii="Wingdings" w:hAnsi="Wingdings"/>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5">
    <w:nsid w:val="135432EF"/>
    <w:multiLevelType w:val="multilevel"/>
    <w:tmpl w:val="135432EF"/>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26">
    <w:nsid w:val="14815214"/>
    <w:multiLevelType w:val="multilevel"/>
    <w:tmpl w:val="14815214"/>
    <w:lvl w:ilvl="0" w:tentative="0">
      <w:start w:val="1"/>
      <w:numFmt w:val="decimal"/>
      <w:lvlText w:val="%1."/>
      <w:lvlJc w:val="left"/>
      <w:pPr>
        <w:tabs>
          <w:tab w:val="left" w:pos="492"/>
        </w:tabs>
        <w:ind w:left="284" w:hanging="284"/>
      </w:pPr>
      <w:rPr>
        <w:rFonts w:hint="eastAsia" w:ascii="Arial Unicode MS" w:hAnsi="Arial Unicode MS" w:eastAsia="Arial Unicode MS" w:cs="Arial Unicode MS"/>
      </w:rPr>
    </w:lvl>
    <w:lvl w:ilvl="1" w:tentative="0">
      <w:start w:val="1"/>
      <w:numFmt w:val="bullet"/>
      <w:lvlText w:val=""/>
      <w:lvlJc w:val="left"/>
      <w:pPr>
        <w:tabs>
          <w:tab w:val="left" w:pos="576"/>
        </w:tabs>
        <w:ind w:left="576" w:hanging="576"/>
      </w:pPr>
      <w:rPr>
        <w:rFonts w:hint="default" w:ascii="Wingdings" w:hAnsi="Wingdings"/>
      </w:rPr>
    </w:lvl>
    <w:lvl w:ilvl="2" w:tentative="0">
      <w:start w:val="1"/>
      <w:numFmt w:val="decimal"/>
      <w:lvlText w:val="%1.%2.%3"/>
      <w:lvlJc w:val="left"/>
      <w:pPr>
        <w:tabs>
          <w:tab w:val="left" w:pos="862"/>
        </w:tabs>
        <w:ind w:left="862" w:hanging="720"/>
      </w:pPr>
      <w:rPr>
        <w:rFonts w:hint="eastAsia" w:eastAsia="宋体"/>
        <w:b/>
        <w:i w:val="0"/>
        <w:sz w:val="28"/>
        <w:szCs w:val="28"/>
      </w:rPr>
    </w:lvl>
    <w:lvl w:ilvl="3" w:tentative="0">
      <w:start w:val="1"/>
      <w:numFmt w:val="decimal"/>
      <w:lvlText w:val="%1.%2.%3.%4 "/>
      <w:lvlJc w:val="left"/>
      <w:pPr>
        <w:tabs>
          <w:tab w:val="left" w:pos="864"/>
        </w:tabs>
        <w:ind w:left="864" w:hanging="864"/>
      </w:pPr>
      <w:rPr>
        <w:rFonts w:hint="default" w:ascii="Times New Roman" w:hAnsi="Times New Roman" w:eastAsia="宋体" w:cs="Times New Roman"/>
        <w:b/>
        <w:i w:val="0"/>
        <w:sz w:val="24"/>
        <w:szCs w:val="24"/>
      </w:rPr>
    </w:lvl>
    <w:lvl w:ilvl="4" w:tentative="0">
      <w:start w:val="1"/>
      <w:numFmt w:val="decimal"/>
      <w:lvlText w:val="%1.%2.%3.%4.%5 "/>
      <w:lvlJc w:val="left"/>
      <w:pPr>
        <w:tabs>
          <w:tab w:val="left" w:pos="1008"/>
        </w:tabs>
        <w:ind w:left="1008" w:hanging="1008"/>
      </w:pPr>
      <w:rPr>
        <w:rFonts w:hint="default" w:ascii="Times New Roman" w:hAnsi="Times New Roman" w:cs="Times New Roman"/>
      </w:rPr>
    </w:lvl>
    <w:lvl w:ilvl="5" w:tentative="0">
      <w:start w:val="1"/>
      <w:numFmt w:val="decimal"/>
      <w:lvlText w:val="%1.%2.%3.%4.%5.%6"/>
      <w:lvlJc w:val="left"/>
      <w:pPr>
        <w:tabs>
          <w:tab w:val="left" w:pos="1152"/>
        </w:tabs>
        <w:ind w:left="1152" w:hanging="1152"/>
      </w:pPr>
      <w:rPr>
        <w:rFonts w:hint="eastAsia"/>
      </w:rPr>
    </w:lvl>
    <w:lvl w:ilvl="6" w:tentative="0">
      <w:start w:val="1"/>
      <w:numFmt w:val="decimal"/>
      <w:lvlText w:val="%1.%2.%3.%4.%5.%6.%7"/>
      <w:lvlJc w:val="left"/>
      <w:pPr>
        <w:tabs>
          <w:tab w:val="left" w:pos="1296"/>
        </w:tabs>
        <w:ind w:left="1296" w:hanging="1296"/>
      </w:pPr>
      <w:rPr>
        <w:rFonts w:hint="eastAsia"/>
      </w:rPr>
    </w:lvl>
    <w:lvl w:ilvl="7" w:tentative="0">
      <w:start w:val="1"/>
      <w:numFmt w:val="decimal"/>
      <w:lvlText w:val="%1.%2.%3.%4.%5.%6.%7.%8"/>
      <w:lvlJc w:val="left"/>
      <w:pPr>
        <w:tabs>
          <w:tab w:val="left" w:pos="1440"/>
        </w:tabs>
        <w:ind w:left="1440" w:hanging="1440"/>
      </w:pPr>
      <w:rPr>
        <w:rFonts w:hint="eastAsia"/>
      </w:rPr>
    </w:lvl>
    <w:lvl w:ilvl="8" w:tentative="0">
      <w:start w:val="1"/>
      <w:numFmt w:val="decimal"/>
      <w:lvlText w:val="%1.%2.%3.%4.%5.%6.%7.%8.%9"/>
      <w:lvlJc w:val="left"/>
      <w:pPr>
        <w:tabs>
          <w:tab w:val="left" w:pos="1584"/>
        </w:tabs>
        <w:ind w:left="1584" w:hanging="1584"/>
      </w:pPr>
      <w:rPr>
        <w:rFonts w:hint="eastAsia"/>
      </w:rPr>
    </w:lvl>
  </w:abstractNum>
  <w:abstractNum w:abstractNumId="27">
    <w:nsid w:val="1925715F"/>
    <w:multiLevelType w:val="singleLevel"/>
    <w:tmpl w:val="1925715F"/>
    <w:lvl w:ilvl="0" w:tentative="0">
      <w:start w:val="1"/>
      <w:numFmt w:val="decimal"/>
      <w:lvlText w:val="%1)"/>
      <w:lvlJc w:val="left"/>
      <w:pPr>
        <w:tabs>
          <w:tab w:val="left" w:pos="312"/>
        </w:tabs>
      </w:pPr>
    </w:lvl>
  </w:abstractNum>
  <w:abstractNum w:abstractNumId="28">
    <w:nsid w:val="1E096D8F"/>
    <w:multiLevelType w:val="multilevel"/>
    <w:tmpl w:val="1E096D8F"/>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29">
    <w:nsid w:val="20447FCA"/>
    <w:multiLevelType w:val="multilevel"/>
    <w:tmpl w:val="20447FCA"/>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30">
    <w:nsid w:val="264D0843"/>
    <w:multiLevelType w:val="multilevel"/>
    <w:tmpl w:val="264D0843"/>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31">
    <w:nsid w:val="26F25CDC"/>
    <w:multiLevelType w:val="multilevel"/>
    <w:tmpl w:val="26F25CDC"/>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32">
    <w:nsid w:val="28DF5D26"/>
    <w:multiLevelType w:val="multilevel"/>
    <w:tmpl w:val="28DF5D26"/>
    <w:lvl w:ilvl="0" w:tentative="0">
      <w:start w:val="2"/>
      <w:numFmt w:val="decimal"/>
      <w:isLgl/>
      <w:lvlText w:val="%1"/>
      <w:lvlJc w:val="left"/>
      <w:pPr>
        <w:tabs>
          <w:tab w:val="left" w:pos="432"/>
        </w:tabs>
        <w:ind w:left="432" w:hanging="432"/>
      </w:pPr>
      <w:rPr>
        <w:rFonts w:hint="default" w:ascii="宋体" w:hAnsi="宋体" w:eastAsia="宋体" w:cs="宋体"/>
      </w:rPr>
    </w:lvl>
    <w:lvl w:ilvl="1" w:tentative="0">
      <w:start w:val="2"/>
      <w:numFmt w:val="decimal"/>
      <w:isLgl/>
      <w:lvlText w:val="%1.%2"/>
      <w:lvlJc w:val="left"/>
      <w:pPr>
        <w:tabs>
          <w:tab w:val="left" w:pos="576"/>
        </w:tabs>
        <w:ind w:left="576" w:hanging="576"/>
      </w:pPr>
      <w:rPr>
        <w:rFonts w:hint="default" w:ascii="宋体" w:hAnsi="宋体" w:eastAsia="宋体" w:cs="宋体"/>
        <w:sz w:val="24"/>
        <w:szCs w:val="24"/>
      </w:rPr>
    </w:lvl>
    <w:lvl w:ilvl="2" w:tentative="0">
      <w:start w:val="5"/>
      <w:numFmt w:val="decimal"/>
      <w:isLgl/>
      <w:lvlText w:val="%1.%2.%3"/>
      <w:lvlJc w:val="left"/>
      <w:pPr>
        <w:tabs>
          <w:tab w:val="left" w:pos="720"/>
        </w:tabs>
        <w:ind w:left="720" w:hanging="720"/>
      </w:pPr>
      <w:rPr>
        <w:rFonts w:hint="default" w:ascii="宋体" w:hAnsi="宋体" w:eastAsia="宋体" w:cs="宋体"/>
      </w:rPr>
    </w:lvl>
    <w:lvl w:ilvl="3" w:tentative="0">
      <w:start w:val="5"/>
      <w:numFmt w:val="decimal"/>
      <w:isLgl/>
      <w:lvlText w:val="%1.%2.%3.%4"/>
      <w:lvlJc w:val="left"/>
      <w:pPr>
        <w:tabs>
          <w:tab w:val="left" w:pos="1080"/>
        </w:tabs>
        <w:ind w:left="864" w:hanging="864"/>
      </w:pPr>
      <w:rPr>
        <w:rFonts w:hint="default" w:ascii="宋体" w:hAnsi="宋体" w:eastAsia="宋体" w:cs="宋体"/>
      </w:rPr>
    </w:lvl>
    <w:lvl w:ilvl="4" w:tentative="0">
      <w:start w:val="3"/>
      <w:numFmt w:val="decimal"/>
      <w:isLgl/>
      <w:lvlText w:val="%1.%2.%3.%4.%5"/>
      <w:lvlJc w:val="left"/>
      <w:pPr>
        <w:tabs>
          <w:tab w:val="left" w:pos="1008"/>
        </w:tabs>
        <w:ind w:left="1008" w:hanging="1008"/>
      </w:pPr>
      <w:rPr>
        <w:rFonts w:hint="default" w:ascii="宋体" w:hAnsi="宋体" w:eastAsia="宋体" w:cs="宋体"/>
      </w:rPr>
    </w:lvl>
    <w:lvl w:ilvl="5" w:tentative="0">
      <w:start w:val="1"/>
      <w:numFmt w:val="decimal"/>
      <w:lvlRestart w:val="0"/>
      <w:isLgl/>
      <w:lvlText w:val="%1.%2.%3.%4.%5.%6"/>
      <w:lvlJc w:val="left"/>
      <w:pPr>
        <w:tabs>
          <w:tab w:val="left" w:pos="1152"/>
        </w:tabs>
        <w:ind w:left="1152" w:hanging="1152"/>
      </w:pPr>
      <w:rPr>
        <w:rFonts w:hint="default" w:ascii="宋体" w:hAnsi="宋体" w:eastAsia="宋体" w:cs="宋体"/>
      </w:rPr>
    </w:lvl>
    <w:lvl w:ilvl="6" w:tentative="0">
      <w:start w:val="1"/>
      <w:numFmt w:val="decimal"/>
      <w:isLgl/>
      <w:lvlText w:val="%1.%2.%3.%4.%5.%6.%7"/>
      <w:lvlJc w:val="left"/>
      <w:pPr>
        <w:tabs>
          <w:tab w:val="left" w:pos="1296"/>
        </w:tabs>
        <w:ind w:left="1296" w:hanging="1296"/>
      </w:pPr>
      <w:rPr>
        <w:rFonts w:hint="default" w:ascii="宋体" w:hAnsi="宋体" w:eastAsia="宋体" w:cs="宋体"/>
      </w:rPr>
    </w:lvl>
    <w:lvl w:ilvl="7" w:tentative="0">
      <w:start w:val="1"/>
      <w:numFmt w:val="decimal"/>
      <w:isLgl/>
      <w:lvlText w:val="%1.%2.%3.%4.%5.%6.%7.%8"/>
      <w:lvlJc w:val="left"/>
      <w:pPr>
        <w:tabs>
          <w:tab w:val="left" w:pos="1440"/>
        </w:tabs>
        <w:ind w:left="1440" w:hanging="1440"/>
      </w:pPr>
      <w:rPr>
        <w:rFonts w:hint="eastAsia"/>
      </w:rPr>
    </w:lvl>
    <w:lvl w:ilvl="8" w:tentative="0">
      <w:start w:val="1"/>
      <w:numFmt w:val="decimal"/>
      <w:lvlText w:val="%1.%2.%3.%4.%5.%6.%7.%8.%9"/>
      <w:lvlJc w:val="left"/>
      <w:pPr>
        <w:tabs>
          <w:tab w:val="left" w:pos="1584"/>
        </w:tabs>
        <w:ind w:left="1584" w:hanging="1584"/>
      </w:pPr>
      <w:rPr>
        <w:rFonts w:hint="eastAsia"/>
      </w:rPr>
    </w:lvl>
  </w:abstractNum>
  <w:abstractNum w:abstractNumId="33">
    <w:nsid w:val="29BE0ABF"/>
    <w:multiLevelType w:val="multilevel"/>
    <w:tmpl w:val="29BE0ABF"/>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34">
    <w:nsid w:val="2BD32032"/>
    <w:multiLevelType w:val="singleLevel"/>
    <w:tmpl w:val="2BD32032"/>
    <w:lvl w:ilvl="0" w:tentative="0">
      <w:start w:val="1"/>
      <w:numFmt w:val="decimal"/>
      <w:lvlText w:val="%1."/>
      <w:lvlJc w:val="left"/>
      <w:pPr>
        <w:ind w:left="425" w:hanging="425"/>
      </w:pPr>
      <w:rPr>
        <w:rFonts w:hint="default"/>
      </w:rPr>
    </w:lvl>
  </w:abstractNum>
  <w:abstractNum w:abstractNumId="35">
    <w:nsid w:val="2D8C1891"/>
    <w:multiLevelType w:val="multilevel"/>
    <w:tmpl w:val="2D8C1891"/>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36">
    <w:nsid w:val="36855077"/>
    <w:multiLevelType w:val="multilevel"/>
    <w:tmpl w:val="36855077"/>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37">
    <w:nsid w:val="39C3FA07"/>
    <w:multiLevelType w:val="singleLevel"/>
    <w:tmpl w:val="39C3FA07"/>
    <w:lvl w:ilvl="0" w:tentative="0">
      <w:start w:val="1"/>
      <w:numFmt w:val="decimal"/>
      <w:suff w:val="space"/>
      <w:lvlText w:val="%1)"/>
      <w:lvlJc w:val="left"/>
    </w:lvl>
  </w:abstractNum>
  <w:abstractNum w:abstractNumId="38">
    <w:nsid w:val="3C1F25A1"/>
    <w:multiLevelType w:val="multilevel"/>
    <w:tmpl w:val="3C1F25A1"/>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39">
    <w:nsid w:val="3DBF5C93"/>
    <w:multiLevelType w:val="multilevel"/>
    <w:tmpl w:val="3DBF5C93"/>
    <w:lvl w:ilvl="0" w:tentative="0">
      <w:start w:val="1"/>
      <w:numFmt w:val="decimal"/>
      <w:pStyle w:val="2"/>
      <w:isLgl/>
      <w:lvlText w:val="%1"/>
      <w:lvlJc w:val="left"/>
      <w:pPr>
        <w:tabs>
          <w:tab w:val="left" w:pos="432"/>
        </w:tabs>
        <w:ind w:left="432" w:hanging="432"/>
      </w:pPr>
      <w:rPr>
        <w:rFonts w:hint="eastAsia"/>
      </w:rPr>
    </w:lvl>
    <w:lvl w:ilvl="1" w:tentative="0">
      <w:start w:val="1"/>
      <w:numFmt w:val="decimal"/>
      <w:pStyle w:val="3"/>
      <w:isLgl/>
      <w:lvlText w:val="%1.%2"/>
      <w:lvlJc w:val="left"/>
      <w:pPr>
        <w:tabs>
          <w:tab w:val="left" w:pos="576"/>
        </w:tabs>
        <w:ind w:left="576" w:hanging="576"/>
      </w:pPr>
      <w:rPr>
        <w:rFonts w:hint="eastAsia"/>
        <w:sz w:val="24"/>
        <w:szCs w:val="24"/>
      </w:rPr>
    </w:lvl>
    <w:lvl w:ilvl="2" w:tentative="0">
      <w:start w:val="1"/>
      <w:numFmt w:val="decimal"/>
      <w:pStyle w:val="4"/>
      <w:isLgl/>
      <w:lvlText w:val="%1.%2.%3"/>
      <w:lvlJc w:val="left"/>
      <w:pPr>
        <w:tabs>
          <w:tab w:val="left" w:pos="720"/>
        </w:tabs>
        <w:ind w:left="720" w:hanging="720"/>
      </w:pPr>
      <w:rPr>
        <w:rFonts w:hint="eastAsia" w:ascii="宋体" w:hAnsi="宋体" w:eastAsia="宋体"/>
      </w:rPr>
    </w:lvl>
    <w:lvl w:ilvl="3" w:tentative="0">
      <w:start w:val="1"/>
      <w:numFmt w:val="decimal"/>
      <w:pStyle w:val="5"/>
      <w:isLgl/>
      <w:lvlText w:val="%1.%2.%3.%4"/>
      <w:lvlJc w:val="left"/>
      <w:pPr>
        <w:tabs>
          <w:tab w:val="left" w:pos="1080"/>
        </w:tabs>
        <w:ind w:left="864" w:hanging="864"/>
      </w:pPr>
      <w:rPr>
        <w:rFonts w:hint="eastAsia" w:ascii="宋体" w:hAnsi="宋体" w:eastAsia="宋体"/>
      </w:rPr>
    </w:lvl>
    <w:lvl w:ilvl="4" w:tentative="0">
      <w:start w:val="1"/>
      <w:numFmt w:val="decimal"/>
      <w:pStyle w:val="6"/>
      <w:isLgl/>
      <w:lvlText w:val="%1.%2.%3.%4.%5"/>
      <w:lvlJc w:val="left"/>
      <w:pPr>
        <w:tabs>
          <w:tab w:val="left" w:pos="1008"/>
        </w:tabs>
        <w:ind w:left="1008" w:hanging="1008"/>
      </w:pPr>
      <w:rPr>
        <w:rFonts w:hint="eastAsia" w:ascii="宋体" w:hAnsi="宋体" w:eastAsia="宋体"/>
        <w:i w:val="0"/>
        <w:iCs w:val="0"/>
        <w:sz w:val="20"/>
        <w:szCs w:val="20"/>
      </w:rPr>
    </w:lvl>
    <w:lvl w:ilvl="5" w:tentative="0">
      <w:start w:val="1"/>
      <w:numFmt w:val="decimal"/>
      <w:isLgl/>
      <w:lvlText w:val="%1.%2.%3.%4.%5.%6"/>
      <w:lvlJc w:val="left"/>
      <w:pPr>
        <w:tabs>
          <w:tab w:val="left" w:pos="1152"/>
        </w:tabs>
        <w:ind w:left="1152" w:hanging="1152"/>
      </w:pPr>
      <w:rPr>
        <w:rFonts w:hint="eastAsia"/>
      </w:rPr>
    </w:lvl>
    <w:lvl w:ilvl="6" w:tentative="0">
      <w:start w:val="1"/>
      <w:numFmt w:val="decimal"/>
      <w:isLgl/>
      <w:lvlText w:val="%1.%2.%3.%4.%5.%6.%7"/>
      <w:lvlJc w:val="left"/>
      <w:pPr>
        <w:tabs>
          <w:tab w:val="left" w:pos="1296"/>
        </w:tabs>
        <w:ind w:left="1296" w:hanging="1296"/>
      </w:pPr>
      <w:rPr>
        <w:rFonts w:hint="eastAsia" w:ascii="宋体" w:hAnsi="宋体" w:eastAsia="宋体"/>
      </w:rPr>
    </w:lvl>
    <w:lvl w:ilvl="7" w:tentative="0">
      <w:start w:val="1"/>
      <w:numFmt w:val="decimal"/>
      <w:pStyle w:val="9"/>
      <w:isLgl/>
      <w:lvlText w:val="%1.%2.%3.%4.%5.%6.%7.%8"/>
      <w:lvlJc w:val="left"/>
      <w:pPr>
        <w:tabs>
          <w:tab w:val="left" w:pos="1440"/>
        </w:tabs>
        <w:ind w:left="1440" w:hanging="1440"/>
      </w:pPr>
      <w:rPr>
        <w:rFonts w:hint="eastAsia"/>
      </w:rPr>
    </w:lvl>
    <w:lvl w:ilvl="8" w:tentative="0">
      <w:start w:val="1"/>
      <w:numFmt w:val="decimal"/>
      <w:pStyle w:val="10"/>
      <w:lvlText w:val="%1.%2.%3.%4.%5.%6.%7.%8.%9"/>
      <w:lvlJc w:val="left"/>
      <w:pPr>
        <w:tabs>
          <w:tab w:val="left" w:pos="1584"/>
        </w:tabs>
        <w:ind w:left="1584" w:hanging="1584"/>
      </w:pPr>
      <w:rPr>
        <w:rFonts w:hint="eastAsia"/>
      </w:rPr>
    </w:lvl>
  </w:abstractNum>
  <w:abstractNum w:abstractNumId="40">
    <w:nsid w:val="43320FEA"/>
    <w:multiLevelType w:val="multilevel"/>
    <w:tmpl w:val="43320FEA"/>
    <w:lvl w:ilvl="0" w:tentative="0">
      <w:start w:val="1"/>
      <w:numFmt w:val="bullet"/>
      <w:lvlText w:val=""/>
      <w:lvlJc w:val="left"/>
      <w:pPr>
        <w:tabs>
          <w:tab w:val="left" w:pos="-120"/>
        </w:tabs>
        <w:ind w:left="-120" w:hanging="360"/>
      </w:pPr>
      <w:rPr>
        <w:rFonts w:hint="default" w:ascii="Wingdings" w:hAnsi="Wingdings"/>
      </w:rPr>
    </w:lvl>
    <w:lvl w:ilvl="1" w:tentative="0">
      <w:start w:val="1"/>
      <w:numFmt w:val="decimal"/>
      <w:lvlText w:val="%2、"/>
      <w:lvlJc w:val="left"/>
      <w:pPr>
        <w:tabs>
          <w:tab w:val="left" w:pos="600"/>
        </w:tabs>
        <w:ind w:left="600" w:hanging="360"/>
      </w:pPr>
      <w:rPr>
        <w:rFonts w:hint="eastAsia"/>
      </w:rPr>
    </w:lvl>
    <w:lvl w:ilvl="2" w:tentative="0">
      <w:start w:val="1"/>
      <w:numFmt w:val="bullet"/>
      <w:lvlText w:val=""/>
      <w:lvlJc w:val="left"/>
      <w:pPr>
        <w:tabs>
          <w:tab w:val="left" w:pos="1320"/>
        </w:tabs>
        <w:ind w:left="1320" w:hanging="360"/>
      </w:pPr>
      <w:rPr>
        <w:rFonts w:hint="default" w:ascii="Wingdings" w:hAnsi="Wingdings"/>
      </w:rPr>
    </w:lvl>
    <w:lvl w:ilvl="3" w:tentative="0">
      <w:start w:val="1"/>
      <w:numFmt w:val="bullet"/>
      <w:lvlText w:val=""/>
      <w:lvlJc w:val="left"/>
      <w:pPr>
        <w:tabs>
          <w:tab w:val="left" w:pos="2040"/>
        </w:tabs>
        <w:ind w:left="2040" w:hanging="360"/>
      </w:pPr>
      <w:rPr>
        <w:rFonts w:hint="default" w:ascii="Wingdings" w:hAnsi="Wingdings"/>
      </w:rPr>
    </w:lvl>
    <w:lvl w:ilvl="4" w:tentative="0">
      <w:start w:val="1"/>
      <w:numFmt w:val="bullet"/>
      <w:lvlText w:val=""/>
      <w:lvlJc w:val="left"/>
      <w:pPr>
        <w:tabs>
          <w:tab w:val="left" w:pos="2760"/>
        </w:tabs>
        <w:ind w:left="2760" w:hanging="360"/>
      </w:pPr>
      <w:rPr>
        <w:rFonts w:hint="default" w:ascii="Wingdings" w:hAnsi="Wingdings"/>
      </w:rPr>
    </w:lvl>
    <w:lvl w:ilvl="5" w:tentative="0">
      <w:start w:val="1"/>
      <w:numFmt w:val="bullet"/>
      <w:lvlText w:val=""/>
      <w:lvlJc w:val="left"/>
      <w:pPr>
        <w:tabs>
          <w:tab w:val="left" w:pos="3480"/>
        </w:tabs>
        <w:ind w:left="3480" w:hanging="360"/>
      </w:pPr>
      <w:rPr>
        <w:rFonts w:hint="default" w:ascii="Wingdings" w:hAnsi="Wingdings"/>
      </w:rPr>
    </w:lvl>
    <w:lvl w:ilvl="6" w:tentative="0">
      <w:start w:val="1"/>
      <w:numFmt w:val="bullet"/>
      <w:lvlText w:val=""/>
      <w:lvlJc w:val="left"/>
      <w:pPr>
        <w:tabs>
          <w:tab w:val="left" w:pos="4200"/>
        </w:tabs>
        <w:ind w:left="4200" w:hanging="360"/>
      </w:pPr>
      <w:rPr>
        <w:rFonts w:hint="default" w:ascii="Wingdings" w:hAnsi="Wingdings"/>
      </w:rPr>
    </w:lvl>
    <w:lvl w:ilvl="7" w:tentative="0">
      <w:start w:val="1"/>
      <w:numFmt w:val="bullet"/>
      <w:lvlText w:val=""/>
      <w:lvlJc w:val="left"/>
      <w:pPr>
        <w:tabs>
          <w:tab w:val="left" w:pos="4920"/>
        </w:tabs>
        <w:ind w:left="4920" w:hanging="360"/>
      </w:pPr>
      <w:rPr>
        <w:rFonts w:hint="default" w:ascii="Wingdings" w:hAnsi="Wingdings"/>
      </w:rPr>
    </w:lvl>
    <w:lvl w:ilvl="8" w:tentative="0">
      <w:start w:val="1"/>
      <w:numFmt w:val="bullet"/>
      <w:lvlText w:val=""/>
      <w:lvlJc w:val="left"/>
      <w:pPr>
        <w:tabs>
          <w:tab w:val="left" w:pos="5640"/>
        </w:tabs>
        <w:ind w:left="5640" w:hanging="360"/>
      </w:pPr>
      <w:rPr>
        <w:rFonts w:hint="default" w:ascii="Wingdings" w:hAnsi="Wingdings"/>
      </w:rPr>
    </w:lvl>
  </w:abstractNum>
  <w:abstractNum w:abstractNumId="41">
    <w:nsid w:val="44C753E2"/>
    <w:multiLevelType w:val="multilevel"/>
    <w:tmpl w:val="44C753E2"/>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42">
    <w:nsid w:val="4C138FB8"/>
    <w:multiLevelType w:val="multilevel"/>
    <w:tmpl w:val="4C138FB8"/>
    <w:lvl w:ilvl="0" w:tentative="0">
      <w:start w:val="2"/>
      <w:numFmt w:val="decimal"/>
      <w:isLgl/>
      <w:lvlText w:val="%1"/>
      <w:lvlJc w:val="left"/>
      <w:pPr>
        <w:tabs>
          <w:tab w:val="left" w:pos="432"/>
        </w:tabs>
        <w:ind w:left="432" w:hanging="432"/>
      </w:pPr>
      <w:rPr>
        <w:rFonts w:hint="default" w:ascii="宋体" w:hAnsi="宋体" w:eastAsia="宋体" w:cs="宋体"/>
      </w:rPr>
    </w:lvl>
    <w:lvl w:ilvl="1" w:tentative="0">
      <w:start w:val="2"/>
      <w:numFmt w:val="decimal"/>
      <w:isLgl/>
      <w:lvlText w:val="%1.%2"/>
      <w:lvlJc w:val="left"/>
      <w:pPr>
        <w:tabs>
          <w:tab w:val="left" w:pos="576"/>
        </w:tabs>
        <w:ind w:left="576" w:hanging="576"/>
      </w:pPr>
      <w:rPr>
        <w:rFonts w:hint="default" w:ascii="宋体" w:hAnsi="宋体" w:eastAsia="宋体" w:cs="宋体"/>
        <w:sz w:val="24"/>
        <w:szCs w:val="24"/>
      </w:rPr>
    </w:lvl>
    <w:lvl w:ilvl="2" w:tentative="0">
      <w:start w:val="2"/>
      <w:numFmt w:val="decimal"/>
      <w:isLgl/>
      <w:lvlText w:val="%1.%2.%3"/>
      <w:lvlJc w:val="left"/>
      <w:pPr>
        <w:tabs>
          <w:tab w:val="left" w:pos="720"/>
        </w:tabs>
        <w:ind w:left="720" w:hanging="720"/>
      </w:pPr>
      <w:rPr>
        <w:rFonts w:hint="default" w:ascii="宋体" w:hAnsi="宋体" w:eastAsia="宋体" w:cs="宋体"/>
      </w:rPr>
    </w:lvl>
    <w:lvl w:ilvl="3" w:tentative="0">
      <w:start w:val="5"/>
      <w:numFmt w:val="decimal"/>
      <w:isLgl/>
      <w:lvlText w:val="%1.%2.%3.%4"/>
      <w:lvlJc w:val="left"/>
      <w:pPr>
        <w:tabs>
          <w:tab w:val="left" w:pos="1080"/>
        </w:tabs>
        <w:ind w:left="864" w:hanging="864"/>
      </w:pPr>
      <w:rPr>
        <w:rFonts w:hint="default" w:ascii="宋体" w:hAnsi="宋体" w:eastAsia="宋体" w:cs="宋体"/>
      </w:rPr>
    </w:lvl>
    <w:lvl w:ilvl="4" w:tentative="0">
      <w:start w:val="2"/>
      <w:numFmt w:val="decimal"/>
      <w:isLgl/>
      <w:lvlText w:val="%1.%2.%3.%4.%5"/>
      <w:lvlJc w:val="left"/>
      <w:pPr>
        <w:tabs>
          <w:tab w:val="left" w:pos="1008"/>
        </w:tabs>
        <w:ind w:left="1008" w:hanging="1008"/>
      </w:pPr>
      <w:rPr>
        <w:rFonts w:hint="default" w:ascii="宋体" w:hAnsi="宋体" w:eastAsia="宋体" w:cs="宋体"/>
      </w:rPr>
    </w:lvl>
    <w:lvl w:ilvl="5" w:tentative="0">
      <w:start w:val="4"/>
      <w:numFmt w:val="decimal"/>
      <w:lvlRestart w:val="0"/>
      <w:isLgl/>
      <w:lvlText w:val="%1.%2.%3.%4.%5.%6"/>
      <w:lvlJc w:val="left"/>
      <w:pPr>
        <w:tabs>
          <w:tab w:val="left" w:pos="1152"/>
        </w:tabs>
        <w:ind w:left="1152" w:hanging="1152"/>
      </w:pPr>
      <w:rPr>
        <w:rFonts w:hint="default" w:ascii="宋体" w:hAnsi="宋体" w:eastAsia="宋体" w:cs="宋体"/>
      </w:rPr>
    </w:lvl>
    <w:lvl w:ilvl="6" w:tentative="0">
      <w:start w:val="1"/>
      <w:numFmt w:val="decimal"/>
      <w:isLgl/>
      <w:lvlText w:val="%1.%2.%3.%4.%5.%6.%7"/>
      <w:lvlJc w:val="left"/>
      <w:pPr>
        <w:tabs>
          <w:tab w:val="left" w:pos="1296"/>
        </w:tabs>
        <w:ind w:left="1296" w:hanging="1296"/>
      </w:pPr>
      <w:rPr>
        <w:rFonts w:hint="default" w:ascii="宋体" w:hAnsi="宋体" w:eastAsia="宋体" w:cs="宋体"/>
      </w:rPr>
    </w:lvl>
    <w:lvl w:ilvl="7" w:tentative="0">
      <w:start w:val="1"/>
      <w:numFmt w:val="decimal"/>
      <w:isLgl/>
      <w:lvlText w:val="%1.%2.%3.%4.%5.%6.%7.%8"/>
      <w:lvlJc w:val="left"/>
      <w:pPr>
        <w:tabs>
          <w:tab w:val="left" w:pos="1440"/>
        </w:tabs>
        <w:ind w:left="1440" w:hanging="1440"/>
      </w:pPr>
      <w:rPr>
        <w:rFonts w:hint="eastAsia"/>
      </w:rPr>
    </w:lvl>
    <w:lvl w:ilvl="8" w:tentative="0">
      <w:start w:val="1"/>
      <w:numFmt w:val="decimal"/>
      <w:lvlText w:val="%1.%2.%3.%4.%5.%6.%7.%8.%9"/>
      <w:lvlJc w:val="left"/>
      <w:pPr>
        <w:tabs>
          <w:tab w:val="left" w:pos="1584"/>
        </w:tabs>
        <w:ind w:left="1584" w:hanging="1584"/>
      </w:pPr>
      <w:rPr>
        <w:rFonts w:hint="eastAsia"/>
      </w:rPr>
    </w:lvl>
  </w:abstractNum>
  <w:abstractNum w:abstractNumId="43">
    <w:nsid w:val="527D5350"/>
    <w:multiLevelType w:val="multilevel"/>
    <w:tmpl w:val="527D5350"/>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44">
    <w:nsid w:val="55E73FBA"/>
    <w:multiLevelType w:val="singleLevel"/>
    <w:tmpl w:val="55E73FBA"/>
    <w:lvl w:ilvl="0" w:tentative="0">
      <w:start w:val="1"/>
      <w:numFmt w:val="decimal"/>
      <w:suff w:val="space"/>
      <w:lvlText w:val="%1)"/>
      <w:lvlJc w:val="left"/>
    </w:lvl>
  </w:abstractNum>
  <w:abstractNum w:abstractNumId="45">
    <w:nsid w:val="587D7E30"/>
    <w:multiLevelType w:val="multilevel"/>
    <w:tmpl w:val="587D7E30"/>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46">
    <w:nsid w:val="5A1513E4"/>
    <w:multiLevelType w:val="multilevel"/>
    <w:tmpl w:val="5A1513E4"/>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47">
    <w:nsid w:val="63A45913"/>
    <w:multiLevelType w:val="multilevel"/>
    <w:tmpl w:val="63A45913"/>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48">
    <w:nsid w:val="758251AC"/>
    <w:multiLevelType w:val="multilevel"/>
    <w:tmpl w:val="758251AC"/>
    <w:lvl w:ilvl="0" w:tentative="0">
      <w:start w:val="1"/>
      <w:numFmt w:val="bullet"/>
      <w:lvlText w:val=""/>
      <w:lvlJc w:val="left"/>
      <w:pPr>
        <w:ind w:left="619" w:hanging="420"/>
      </w:pPr>
      <w:rPr>
        <w:rFonts w:hint="default" w:ascii="Wingdings" w:hAnsi="Wingdings"/>
      </w:rPr>
    </w:lvl>
    <w:lvl w:ilvl="1" w:tentative="0">
      <w:start w:val="1"/>
      <w:numFmt w:val="lowerLetter"/>
      <w:lvlText w:val="%2)"/>
      <w:lvlJc w:val="left"/>
      <w:pPr>
        <w:ind w:left="1039" w:hanging="420"/>
      </w:pPr>
    </w:lvl>
    <w:lvl w:ilvl="2" w:tentative="0">
      <w:start w:val="1"/>
      <w:numFmt w:val="lowerRoman"/>
      <w:lvlText w:val="%3."/>
      <w:lvlJc w:val="right"/>
      <w:pPr>
        <w:ind w:left="1459" w:hanging="420"/>
      </w:pPr>
    </w:lvl>
    <w:lvl w:ilvl="3" w:tentative="0">
      <w:start w:val="1"/>
      <w:numFmt w:val="decimal"/>
      <w:lvlText w:val="%4."/>
      <w:lvlJc w:val="left"/>
      <w:pPr>
        <w:ind w:left="1879" w:hanging="420"/>
      </w:pPr>
    </w:lvl>
    <w:lvl w:ilvl="4" w:tentative="0">
      <w:start w:val="1"/>
      <w:numFmt w:val="lowerLetter"/>
      <w:lvlText w:val="%5)"/>
      <w:lvlJc w:val="left"/>
      <w:pPr>
        <w:ind w:left="2299" w:hanging="420"/>
      </w:pPr>
    </w:lvl>
    <w:lvl w:ilvl="5" w:tentative="0">
      <w:start w:val="1"/>
      <w:numFmt w:val="lowerRoman"/>
      <w:lvlText w:val="%6."/>
      <w:lvlJc w:val="right"/>
      <w:pPr>
        <w:ind w:left="2719" w:hanging="420"/>
      </w:pPr>
    </w:lvl>
    <w:lvl w:ilvl="6" w:tentative="0">
      <w:start w:val="1"/>
      <w:numFmt w:val="decimal"/>
      <w:lvlText w:val="%7."/>
      <w:lvlJc w:val="left"/>
      <w:pPr>
        <w:ind w:left="3139" w:hanging="420"/>
      </w:pPr>
    </w:lvl>
    <w:lvl w:ilvl="7" w:tentative="0">
      <w:start w:val="1"/>
      <w:numFmt w:val="lowerLetter"/>
      <w:lvlText w:val="%8)"/>
      <w:lvlJc w:val="left"/>
      <w:pPr>
        <w:ind w:left="3559" w:hanging="420"/>
      </w:pPr>
    </w:lvl>
    <w:lvl w:ilvl="8" w:tentative="0">
      <w:start w:val="1"/>
      <w:numFmt w:val="lowerRoman"/>
      <w:lvlText w:val="%9."/>
      <w:lvlJc w:val="right"/>
      <w:pPr>
        <w:ind w:left="3979" w:hanging="420"/>
      </w:pPr>
    </w:lvl>
  </w:abstractNum>
  <w:abstractNum w:abstractNumId="49">
    <w:nsid w:val="7EFE330A"/>
    <w:multiLevelType w:val="multilevel"/>
    <w:tmpl w:val="7EFE330A"/>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num w:numId="1">
    <w:abstractNumId w:val="39"/>
  </w:num>
  <w:num w:numId="2">
    <w:abstractNumId w:val="3"/>
  </w:num>
  <w:num w:numId="3">
    <w:abstractNumId w:val="19"/>
  </w:num>
  <w:num w:numId="4">
    <w:abstractNumId w:val="23"/>
  </w:num>
  <w:num w:numId="5">
    <w:abstractNumId w:val="6"/>
  </w:num>
  <w:num w:numId="6">
    <w:abstractNumId w:val="37"/>
  </w:num>
  <w:num w:numId="7">
    <w:abstractNumId w:val="13"/>
  </w:num>
  <w:num w:numId="8">
    <w:abstractNumId w:val="44"/>
  </w:num>
  <w:num w:numId="9">
    <w:abstractNumId w:val="27"/>
  </w:num>
  <w:num w:numId="10">
    <w:abstractNumId w:val="11"/>
  </w:num>
  <w:num w:numId="11">
    <w:abstractNumId w:val="22"/>
  </w:num>
  <w:num w:numId="12">
    <w:abstractNumId w:val="45"/>
  </w:num>
  <w:num w:numId="13">
    <w:abstractNumId w:val="43"/>
  </w:num>
  <w:num w:numId="14">
    <w:abstractNumId w:val="36"/>
  </w:num>
  <w:num w:numId="15">
    <w:abstractNumId w:val="49"/>
  </w:num>
  <w:num w:numId="16">
    <w:abstractNumId w:val="24"/>
  </w:num>
  <w:num w:numId="17">
    <w:abstractNumId w:val="8"/>
    <w:lvlOverride w:ilvl="0">
      <w:startOverride w:val="2"/>
    </w:lvlOverride>
    <w:lvlOverride w:ilvl="1">
      <w:startOverride w:val="2"/>
    </w:lvlOverride>
    <w:lvlOverride w:ilvl="2">
      <w:startOverride w:val="2"/>
    </w:lvlOverride>
    <w:lvlOverride w:ilvl="3">
      <w:startOverride w:val="5"/>
    </w:lvlOverride>
    <w:lvlOverride w:ilvl="4">
      <w:startOverride w:val="2"/>
    </w:lvlOverride>
    <w:lvlOverride w:ilvl="5">
      <w:startOverride w:val="1"/>
    </w:lvlOverride>
    <w:lvlOverride w:ilvl="6">
      <w:startOverride w:val="1"/>
    </w:lvlOverride>
    <w:lvlOverride w:ilvl="7">
      <w:startOverride w:val="1"/>
    </w:lvlOverride>
    <w:lvlOverride w:ilvl="8">
      <w:startOverride w:val="1"/>
    </w:lvlOverride>
  </w:num>
  <w:num w:numId="18">
    <w:abstractNumId w:val="38"/>
  </w:num>
  <w:num w:numId="19">
    <w:abstractNumId w:val="31"/>
  </w:num>
  <w:num w:numId="20">
    <w:abstractNumId w:val="25"/>
  </w:num>
  <w:num w:numId="21">
    <w:abstractNumId w:val="33"/>
  </w:num>
  <w:num w:numId="22">
    <w:abstractNumId w:val="42"/>
  </w:num>
  <w:num w:numId="23">
    <w:abstractNumId w:val="7"/>
  </w:num>
  <w:num w:numId="24">
    <w:abstractNumId w:val="30"/>
  </w:num>
  <w:num w:numId="25">
    <w:abstractNumId w:val="15"/>
  </w:num>
  <w:num w:numId="26">
    <w:abstractNumId w:val="10"/>
  </w:num>
  <w:num w:numId="27">
    <w:abstractNumId w:val="47"/>
  </w:num>
  <w:num w:numId="28">
    <w:abstractNumId w:val="21"/>
  </w:num>
  <w:num w:numId="29">
    <w:abstractNumId w:val="17"/>
  </w:num>
  <w:num w:numId="30">
    <w:abstractNumId w:val="4"/>
  </w:num>
  <w:num w:numId="31">
    <w:abstractNumId w:val="0"/>
  </w:num>
  <w:num w:numId="32">
    <w:abstractNumId w:val="35"/>
  </w:num>
  <w:num w:numId="33">
    <w:abstractNumId w:val="16"/>
  </w:num>
  <w:num w:numId="34">
    <w:abstractNumId w:val="32"/>
  </w:num>
  <w:num w:numId="35">
    <w:abstractNumId w:val="14"/>
    <w:lvlOverride w:ilvl="0">
      <w:startOverride w:val="2"/>
    </w:lvlOverride>
    <w:lvlOverride w:ilvl="1">
      <w:startOverride w:val="2"/>
    </w:lvlOverride>
    <w:lvlOverride w:ilvl="2">
      <w:startOverride w:val="2"/>
    </w:lvlOverride>
    <w:lvlOverride w:ilvl="3">
      <w:startOverride w:val="5"/>
    </w:lvlOverride>
    <w:lvlOverride w:ilvl="4">
      <w:startOverride w:val="3"/>
    </w:lvlOverride>
    <w:lvlOverride w:ilvl="5">
      <w:startOverride w:val="1"/>
    </w:lvlOverride>
    <w:lvlOverride w:ilvl="6">
      <w:startOverride w:val="1"/>
    </w:lvlOverride>
    <w:lvlOverride w:ilvl="7">
      <w:startOverride w:val="1"/>
    </w:lvlOverride>
    <w:lvlOverride w:ilvl="8">
      <w:startOverride w:val="1"/>
    </w:lvlOverride>
  </w:num>
  <w:num w:numId="36">
    <w:abstractNumId w:val="41"/>
  </w:num>
  <w:num w:numId="37">
    <w:abstractNumId w:val="28"/>
  </w:num>
  <w:num w:numId="38">
    <w:abstractNumId w:val="29"/>
  </w:num>
  <w:num w:numId="39">
    <w:abstractNumId w:val="46"/>
  </w:num>
  <w:num w:numId="40">
    <w:abstractNumId w:val="9"/>
    <w:lvlOverride w:ilvl="0">
      <w:startOverride w:val="2"/>
    </w:lvlOverride>
    <w:lvlOverride w:ilvl="1">
      <w:startOverride w:val="2"/>
    </w:lvlOverride>
    <w:lvlOverride w:ilvl="2">
      <w:startOverride w:val="6"/>
    </w:lvlOverride>
    <w:lvlOverride w:ilvl="3">
      <w:startOverride w:val="5"/>
    </w:lvlOverride>
    <w:lvlOverride w:ilvl="4">
      <w:startOverride w:val="4"/>
    </w:lvlOverride>
    <w:lvlOverride w:ilvl="5">
      <w:startOverride w:val="1"/>
    </w:lvlOverride>
    <w:lvlOverride w:ilvl="6">
      <w:startOverride w:val="1"/>
    </w:lvlOverride>
    <w:lvlOverride w:ilvl="7">
      <w:startOverride w:val="1"/>
    </w:lvlOverride>
    <w:lvlOverride w:ilvl="8">
      <w:startOverride w:val="1"/>
    </w:lvlOverride>
  </w:num>
  <w:num w:numId="41">
    <w:abstractNumId w:val="18"/>
  </w:num>
  <w:num w:numId="42">
    <w:abstractNumId w:val="3"/>
    <w:lvlOverride w:ilvl="0">
      <w:startOverride w:val="2"/>
    </w:lvlOverride>
    <w:lvlOverride w:ilvl="1">
      <w:startOverride w:val="2"/>
    </w:lvlOverride>
    <w:lvlOverride w:ilvl="2">
      <w:startOverride w:val="7"/>
    </w:lvlOverride>
    <w:lvlOverride w:ilvl="3">
      <w:startOverride w:val="5"/>
    </w:lvlOverride>
    <w:lvlOverride w:ilvl="4">
      <w:startOverride w:val="3"/>
    </w:lvlOverride>
    <w:lvlOverride w:ilvl="5">
      <w:startOverride w:val="1"/>
    </w:lvlOverride>
    <w:lvlOverride w:ilvl="6">
      <w:startOverride w:val="1"/>
    </w:lvlOverride>
    <w:lvlOverride w:ilvl="7">
      <w:startOverride w:val="1"/>
    </w:lvlOverride>
    <w:lvlOverride w:ilvl="8">
      <w:startOverride w:val="1"/>
    </w:lvlOverride>
  </w:num>
  <w:num w:numId="43">
    <w:abstractNumId w:val="12"/>
  </w:num>
  <w:num w:numId="44">
    <w:abstractNumId w:val="34"/>
  </w:num>
  <w:num w:numId="45">
    <w:abstractNumId w:val="5"/>
  </w:num>
  <w:num w:numId="46">
    <w:abstractNumId w:val="20"/>
  </w:num>
  <w:num w:numId="47">
    <w:abstractNumId w:val="48"/>
  </w:num>
  <w:num w:numId="48">
    <w:abstractNumId w:val="2"/>
  </w:num>
  <w:num w:numId="49">
    <w:abstractNumId w:val="1"/>
  </w:num>
  <w:num w:numId="50">
    <w:abstractNumId w:val="26"/>
  </w:num>
  <w:num w:numId="51">
    <w:abstractNumId w:val="40"/>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person w15:author="周婷">
    <w15:presenceInfo w15:providerId="WPS Office" w15:userId="417371184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oNotDisplayPageBoundaries w:val="1"/>
  <w:bordersDoNotSurroundHeader w:val="0"/>
  <w:bordersDoNotSurroundFooter w:val="0"/>
  <w:hideSpellingErrors/>
  <w:hideGrammaticalErrors/>
  <w:trackRevisions w:val="1"/>
  <w:documentProtection w:enforcement="0"/>
  <w:defaultTabStop w:val="420"/>
  <w:drawingGridHorizontalSpacing w:val="105"/>
  <w:drawingGridVerticalSpacing w:val="156"/>
  <w:displayHorizontalDrawingGridEvery w:val="1"/>
  <w:displayVerticalDrawingGridEvery w:val="1"/>
  <w:doNotShadeFormData w:val="1"/>
  <w:noPunctuationKerning w:val="1"/>
  <w:characterSpacingControl w:val="compressPunctuation"/>
  <w:doNotValidateAgainstSchema/>
  <w:doNotDemarcateInvalidXml/>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2A27"/>
    <w:rsid w:val="00004BED"/>
    <w:rsid w:val="000078BA"/>
    <w:rsid w:val="000255B3"/>
    <w:rsid w:val="000344CD"/>
    <w:rsid w:val="0005612F"/>
    <w:rsid w:val="00057898"/>
    <w:rsid w:val="000578CA"/>
    <w:rsid w:val="000617C5"/>
    <w:rsid w:val="00063ED4"/>
    <w:rsid w:val="000761D9"/>
    <w:rsid w:val="00094237"/>
    <w:rsid w:val="000A0EFF"/>
    <w:rsid w:val="000B6BB4"/>
    <w:rsid w:val="000C40C1"/>
    <w:rsid w:val="000C7532"/>
    <w:rsid w:val="000D074E"/>
    <w:rsid w:val="00112721"/>
    <w:rsid w:val="00125B75"/>
    <w:rsid w:val="00130CF1"/>
    <w:rsid w:val="001318CE"/>
    <w:rsid w:val="00146600"/>
    <w:rsid w:val="00156E27"/>
    <w:rsid w:val="0015772C"/>
    <w:rsid w:val="00172A27"/>
    <w:rsid w:val="001A2EA3"/>
    <w:rsid w:val="001A7602"/>
    <w:rsid w:val="001B0E21"/>
    <w:rsid w:val="001B2007"/>
    <w:rsid w:val="001C66CD"/>
    <w:rsid w:val="001E29D0"/>
    <w:rsid w:val="001E762D"/>
    <w:rsid w:val="001F2349"/>
    <w:rsid w:val="001F7334"/>
    <w:rsid w:val="001F74AF"/>
    <w:rsid w:val="0021466C"/>
    <w:rsid w:val="00234925"/>
    <w:rsid w:val="0025626B"/>
    <w:rsid w:val="002623EA"/>
    <w:rsid w:val="002641F0"/>
    <w:rsid w:val="0027356F"/>
    <w:rsid w:val="00290E35"/>
    <w:rsid w:val="002B3C9D"/>
    <w:rsid w:val="002C6DE4"/>
    <w:rsid w:val="002D1123"/>
    <w:rsid w:val="002D7CF1"/>
    <w:rsid w:val="002F07DB"/>
    <w:rsid w:val="00304E74"/>
    <w:rsid w:val="00331519"/>
    <w:rsid w:val="00337C8B"/>
    <w:rsid w:val="00342E10"/>
    <w:rsid w:val="0034321B"/>
    <w:rsid w:val="003462FD"/>
    <w:rsid w:val="003520F2"/>
    <w:rsid w:val="00352127"/>
    <w:rsid w:val="00352BD8"/>
    <w:rsid w:val="003734CE"/>
    <w:rsid w:val="00374444"/>
    <w:rsid w:val="00375D25"/>
    <w:rsid w:val="003808C0"/>
    <w:rsid w:val="00396705"/>
    <w:rsid w:val="003A5705"/>
    <w:rsid w:val="003B063E"/>
    <w:rsid w:val="003B4A8E"/>
    <w:rsid w:val="003C4CE1"/>
    <w:rsid w:val="003F0C86"/>
    <w:rsid w:val="003F166A"/>
    <w:rsid w:val="00401432"/>
    <w:rsid w:val="00402AC1"/>
    <w:rsid w:val="004030A4"/>
    <w:rsid w:val="00416D7E"/>
    <w:rsid w:val="00427270"/>
    <w:rsid w:val="004357FD"/>
    <w:rsid w:val="0044505A"/>
    <w:rsid w:val="0046087E"/>
    <w:rsid w:val="0047052A"/>
    <w:rsid w:val="00474FD9"/>
    <w:rsid w:val="00487CDD"/>
    <w:rsid w:val="004A0994"/>
    <w:rsid w:val="004A6831"/>
    <w:rsid w:val="004B548D"/>
    <w:rsid w:val="004C3725"/>
    <w:rsid w:val="004E7FE8"/>
    <w:rsid w:val="004F3776"/>
    <w:rsid w:val="00500404"/>
    <w:rsid w:val="00510169"/>
    <w:rsid w:val="0052020C"/>
    <w:rsid w:val="0055176C"/>
    <w:rsid w:val="005565CA"/>
    <w:rsid w:val="00580936"/>
    <w:rsid w:val="00587107"/>
    <w:rsid w:val="0059582D"/>
    <w:rsid w:val="005F5E10"/>
    <w:rsid w:val="0064478E"/>
    <w:rsid w:val="00654461"/>
    <w:rsid w:val="00654DC0"/>
    <w:rsid w:val="00654FB8"/>
    <w:rsid w:val="00663D5F"/>
    <w:rsid w:val="00676FC2"/>
    <w:rsid w:val="006C3D5D"/>
    <w:rsid w:val="006C7C76"/>
    <w:rsid w:val="00703F67"/>
    <w:rsid w:val="00713FB2"/>
    <w:rsid w:val="007354AA"/>
    <w:rsid w:val="0074023A"/>
    <w:rsid w:val="00741912"/>
    <w:rsid w:val="00747E99"/>
    <w:rsid w:val="00752E1F"/>
    <w:rsid w:val="00755E94"/>
    <w:rsid w:val="00757D36"/>
    <w:rsid w:val="0077084F"/>
    <w:rsid w:val="007746DB"/>
    <w:rsid w:val="00783872"/>
    <w:rsid w:val="007A5124"/>
    <w:rsid w:val="007B2C71"/>
    <w:rsid w:val="007B7D71"/>
    <w:rsid w:val="007C3587"/>
    <w:rsid w:val="007D2670"/>
    <w:rsid w:val="007E2CC4"/>
    <w:rsid w:val="007E6FCE"/>
    <w:rsid w:val="007F5B88"/>
    <w:rsid w:val="00806C49"/>
    <w:rsid w:val="008166D3"/>
    <w:rsid w:val="00821D2F"/>
    <w:rsid w:val="00823D8F"/>
    <w:rsid w:val="00830E0C"/>
    <w:rsid w:val="008348FB"/>
    <w:rsid w:val="00853BA7"/>
    <w:rsid w:val="00855014"/>
    <w:rsid w:val="00865EBE"/>
    <w:rsid w:val="008B0AA4"/>
    <w:rsid w:val="008B4D5D"/>
    <w:rsid w:val="008D2F26"/>
    <w:rsid w:val="008E195C"/>
    <w:rsid w:val="008F5D79"/>
    <w:rsid w:val="008F7E1B"/>
    <w:rsid w:val="00900B32"/>
    <w:rsid w:val="00902467"/>
    <w:rsid w:val="00911802"/>
    <w:rsid w:val="009132A8"/>
    <w:rsid w:val="00913996"/>
    <w:rsid w:val="009252A6"/>
    <w:rsid w:val="009259AF"/>
    <w:rsid w:val="00931345"/>
    <w:rsid w:val="009318F7"/>
    <w:rsid w:val="00952EC8"/>
    <w:rsid w:val="00954F5B"/>
    <w:rsid w:val="00955678"/>
    <w:rsid w:val="0096582B"/>
    <w:rsid w:val="009660B9"/>
    <w:rsid w:val="009715D2"/>
    <w:rsid w:val="00980AAB"/>
    <w:rsid w:val="0098190E"/>
    <w:rsid w:val="00985D53"/>
    <w:rsid w:val="009A3FDF"/>
    <w:rsid w:val="009A5DC9"/>
    <w:rsid w:val="009C2655"/>
    <w:rsid w:val="009D04A0"/>
    <w:rsid w:val="00A11CBD"/>
    <w:rsid w:val="00A13CE9"/>
    <w:rsid w:val="00A41C75"/>
    <w:rsid w:val="00A4230A"/>
    <w:rsid w:val="00A9238D"/>
    <w:rsid w:val="00AA4CBA"/>
    <w:rsid w:val="00AA748C"/>
    <w:rsid w:val="00AB17E4"/>
    <w:rsid w:val="00AB3108"/>
    <w:rsid w:val="00AC3D2C"/>
    <w:rsid w:val="00AC5F11"/>
    <w:rsid w:val="00AE2509"/>
    <w:rsid w:val="00AE31E9"/>
    <w:rsid w:val="00AE52EB"/>
    <w:rsid w:val="00B04273"/>
    <w:rsid w:val="00B07749"/>
    <w:rsid w:val="00B14C71"/>
    <w:rsid w:val="00B17742"/>
    <w:rsid w:val="00B35BAF"/>
    <w:rsid w:val="00B36C74"/>
    <w:rsid w:val="00B4464A"/>
    <w:rsid w:val="00B468BB"/>
    <w:rsid w:val="00B46934"/>
    <w:rsid w:val="00B47C17"/>
    <w:rsid w:val="00B50AFE"/>
    <w:rsid w:val="00B53E75"/>
    <w:rsid w:val="00B5660D"/>
    <w:rsid w:val="00B6294A"/>
    <w:rsid w:val="00B62B5E"/>
    <w:rsid w:val="00B65CBE"/>
    <w:rsid w:val="00B84C7D"/>
    <w:rsid w:val="00BA3CA3"/>
    <w:rsid w:val="00BD18C4"/>
    <w:rsid w:val="00BD5902"/>
    <w:rsid w:val="00BE09A6"/>
    <w:rsid w:val="00BE5114"/>
    <w:rsid w:val="00C03958"/>
    <w:rsid w:val="00C04A62"/>
    <w:rsid w:val="00C23F3F"/>
    <w:rsid w:val="00C33E14"/>
    <w:rsid w:val="00C3465A"/>
    <w:rsid w:val="00C401B7"/>
    <w:rsid w:val="00C420D3"/>
    <w:rsid w:val="00C46F99"/>
    <w:rsid w:val="00C6093A"/>
    <w:rsid w:val="00C71847"/>
    <w:rsid w:val="00C91C75"/>
    <w:rsid w:val="00C965DC"/>
    <w:rsid w:val="00CB24D4"/>
    <w:rsid w:val="00CC0CF8"/>
    <w:rsid w:val="00CC49C6"/>
    <w:rsid w:val="00CE77DD"/>
    <w:rsid w:val="00CF15EE"/>
    <w:rsid w:val="00CF33E8"/>
    <w:rsid w:val="00CF55CE"/>
    <w:rsid w:val="00CF5871"/>
    <w:rsid w:val="00D11BD5"/>
    <w:rsid w:val="00D16422"/>
    <w:rsid w:val="00D30A55"/>
    <w:rsid w:val="00D32F10"/>
    <w:rsid w:val="00D34A2C"/>
    <w:rsid w:val="00D37C8E"/>
    <w:rsid w:val="00D412DB"/>
    <w:rsid w:val="00D437BC"/>
    <w:rsid w:val="00D57465"/>
    <w:rsid w:val="00D63CEF"/>
    <w:rsid w:val="00D67856"/>
    <w:rsid w:val="00D74BE7"/>
    <w:rsid w:val="00D807DB"/>
    <w:rsid w:val="00D827D5"/>
    <w:rsid w:val="00D855D6"/>
    <w:rsid w:val="00D94203"/>
    <w:rsid w:val="00D977BF"/>
    <w:rsid w:val="00DA2CE3"/>
    <w:rsid w:val="00DC24B2"/>
    <w:rsid w:val="00DD1A4D"/>
    <w:rsid w:val="00DD2E96"/>
    <w:rsid w:val="00E00288"/>
    <w:rsid w:val="00E0244E"/>
    <w:rsid w:val="00E20230"/>
    <w:rsid w:val="00E4673C"/>
    <w:rsid w:val="00E57884"/>
    <w:rsid w:val="00E57A88"/>
    <w:rsid w:val="00E630E8"/>
    <w:rsid w:val="00E755DC"/>
    <w:rsid w:val="00E75E0B"/>
    <w:rsid w:val="00E84EDC"/>
    <w:rsid w:val="00EB5564"/>
    <w:rsid w:val="00EC3F0C"/>
    <w:rsid w:val="00EC6F94"/>
    <w:rsid w:val="00ED20F0"/>
    <w:rsid w:val="00ED308B"/>
    <w:rsid w:val="00EE1B4E"/>
    <w:rsid w:val="00EE1C93"/>
    <w:rsid w:val="00F04A12"/>
    <w:rsid w:val="00F376E9"/>
    <w:rsid w:val="00F419FD"/>
    <w:rsid w:val="00F457B2"/>
    <w:rsid w:val="00F56065"/>
    <w:rsid w:val="00F636A3"/>
    <w:rsid w:val="00F6549F"/>
    <w:rsid w:val="00F91E31"/>
    <w:rsid w:val="00FA2672"/>
    <w:rsid w:val="00FB6A0A"/>
    <w:rsid w:val="00FF3FBD"/>
    <w:rsid w:val="00FF57E6"/>
    <w:rsid w:val="010815DF"/>
    <w:rsid w:val="0114538E"/>
    <w:rsid w:val="011559DC"/>
    <w:rsid w:val="011629EA"/>
    <w:rsid w:val="0116317E"/>
    <w:rsid w:val="011B3529"/>
    <w:rsid w:val="011B736E"/>
    <w:rsid w:val="01284616"/>
    <w:rsid w:val="012A2A35"/>
    <w:rsid w:val="01391360"/>
    <w:rsid w:val="01407B47"/>
    <w:rsid w:val="01423FB3"/>
    <w:rsid w:val="014437D9"/>
    <w:rsid w:val="014548B8"/>
    <w:rsid w:val="014671DD"/>
    <w:rsid w:val="014711E4"/>
    <w:rsid w:val="01500ABD"/>
    <w:rsid w:val="01530621"/>
    <w:rsid w:val="0154557E"/>
    <w:rsid w:val="01591AB3"/>
    <w:rsid w:val="0159550C"/>
    <w:rsid w:val="015A434B"/>
    <w:rsid w:val="015E450F"/>
    <w:rsid w:val="015E798D"/>
    <w:rsid w:val="01671267"/>
    <w:rsid w:val="01697B8B"/>
    <w:rsid w:val="016B173F"/>
    <w:rsid w:val="017A0DAB"/>
    <w:rsid w:val="01912577"/>
    <w:rsid w:val="019506B5"/>
    <w:rsid w:val="019558B6"/>
    <w:rsid w:val="01A32FA7"/>
    <w:rsid w:val="01AA5AF8"/>
    <w:rsid w:val="01B358DF"/>
    <w:rsid w:val="01B5691F"/>
    <w:rsid w:val="01C71E46"/>
    <w:rsid w:val="01D25137"/>
    <w:rsid w:val="01D524AD"/>
    <w:rsid w:val="01DE546F"/>
    <w:rsid w:val="01E6772D"/>
    <w:rsid w:val="01EA4233"/>
    <w:rsid w:val="01EC392E"/>
    <w:rsid w:val="01FB1F5D"/>
    <w:rsid w:val="02032BF0"/>
    <w:rsid w:val="02044192"/>
    <w:rsid w:val="020A7F59"/>
    <w:rsid w:val="02132D20"/>
    <w:rsid w:val="02137CE6"/>
    <w:rsid w:val="02240B2E"/>
    <w:rsid w:val="0227722E"/>
    <w:rsid w:val="022C6A77"/>
    <w:rsid w:val="02310158"/>
    <w:rsid w:val="02310A5A"/>
    <w:rsid w:val="023E700D"/>
    <w:rsid w:val="02440EB3"/>
    <w:rsid w:val="02452129"/>
    <w:rsid w:val="02456168"/>
    <w:rsid w:val="025F0B2B"/>
    <w:rsid w:val="02620EE8"/>
    <w:rsid w:val="02643E0D"/>
    <w:rsid w:val="02693C88"/>
    <w:rsid w:val="026B178C"/>
    <w:rsid w:val="026D162D"/>
    <w:rsid w:val="02706356"/>
    <w:rsid w:val="027C7B65"/>
    <w:rsid w:val="027D0916"/>
    <w:rsid w:val="0284614F"/>
    <w:rsid w:val="028C0BB4"/>
    <w:rsid w:val="028D50CA"/>
    <w:rsid w:val="028D6CC6"/>
    <w:rsid w:val="02922E4F"/>
    <w:rsid w:val="02960B81"/>
    <w:rsid w:val="029B6726"/>
    <w:rsid w:val="02B9503D"/>
    <w:rsid w:val="02BE5BE6"/>
    <w:rsid w:val="02BE78FC"/>
    <w:rsid w:val="02C20DD5"/>
    <w:rsid w:val="02DB6087"/>
    <w:rsid w:val="02DD1850"/>
    <w:rsid w:val="02E057B6"/>
    <w:rsid w:val="02E1768C"/>
    <w:rsid w:val="02E361E7"/>
    <w:rsid w:val="02EF5C73"/>
    <w:rsid w:val="02EF7771"/>
    <w:rsid w:val="02F31AFD"/>
    <w:rsid w:val="02F3772D"/>
    <w:rsid w:val="02FB74C0"/>
    <w:rsid w:val="03025EF8"/>
    <w:rsid w:val="0306038B"/>
    <w:rsid w:val="03097094"/>
    <w:rsid w:val="030A578A"/>
    <w:rsid w:val="030C1A44"/>
    <w:rsid w:val="030E0198"/>
    <w:rsid w:val="03171805"/>
    <w:rsid w:val="031934BC"/>
    <w:rsid w:val="0320026A"/>
    <w:rsid w:val="03290384"/>
    <w:rsid w:val="033334F4"/>
    <w:rsid w:val="034005EC"/>
    <w:rsid w:val="03453F96"/>
    <w:rsid w:val="03473379"/>
    <w:rsid w:val="034B7A6F"/>
    <w:rsid w:val="034D27DA"/>
    <w:rsid w:val="034E02F9"/>
    <w:rsid w:val="034E3232"/>
    <w:rsid w:val="035575B2"/>
    <w:rsid w:val="035D7E18"/>
    <w:rsid w:val="035F3AD5"/>
    <w:rsid w:val="036115CF"/>
    <w:rsid w:val="03674E9D"/>
    <w:rsid w:val="0372678A"/>
    <w:rsid w:val="03750971"/>
    <w:rsid w:val="03766A40"/>
    <w:rsid w:val="037C5B0C"/>
    <w:rsid w:val="03836E3C"/>
    <w:rsid w:val="03880DFA"/>
    <w:rsid w:val="03893BD0"/>
    <w:rsid w:val="038D5942"/>
    <w:rsid w:val="0397074A"/>
    <w:rsid w:val="039C5950"/>
    <w:rsid w:val="03A51B5B"/>
    <w:rsid w:val="03AE6059"/>
    <w:rsid w:val="03B14BC8"/>
    <w:rsid w:val="03BD370F"/>
    <w:rsid w:val="03BF20F2"/>
    <w:rsid w:val="03BF5C11"/>
    <w:rsid w:val="03C65D2D"/>
    <w:rsid w:val="03D6054C"/>
    <w:rsid w:val="03E35FE3"/>
    <w:rsid w:val="03ED2AC7"/>
    <w:rsid w:val="03FB4DEC"/>
    <w:rsid w:val="03FD0627"/>
    <w:rsid w:val="03FD4F3F"/>
    <w:rsid w:val="040967E8"/>
    <w:rsid w:val="041036A0"/>
    <w:rsid w:val="04153C40"/>
    <w:rsid w:val="04176332"/>
    <w:rsid w:val="042270FD"/>
    <w:rsid w:val="042A7FF2"/>
    <w:rsid w:val="04351918"/>
    <w:rsid w:val="04367B60"/>
    <w:rsid w:val="043D72D1"/>
    <w:rsid w:val="04416EBA"/>
    <w:rsid w:val="04494DF7"/>
    <w:rsid w:val="044C0EC2"/>
    <w:rsid w:val="04504596"/>
    <w:rsid w:val="04542547"/>
    <w:rsid w:val="04633489"/>
    <w:rsid w:val="04685AD6"/>
    <w:rsid w:val="046A4145"/>
    <w:rsid w:val="046E3A09"/>
    <w:rsid w:val="047E57C8"/>
    <w:rsid w:val="04853AA4"/>
    <w:rsid w:val="049136FD"/>
    <w:rsid w:val="04945220"/>
    <w:rsid w:val="04981FDE"/>
    <w:rsid w:val="04987706"/>
    <w:rsid w:val="049E17BF"/>
    <w:rsid w:val="04A922DE"/>
    <w:rsid w:val="04A933AE"/>
    <w:rsid w:val="04A95C00"/>
    <w:rsid w:val="04AB41C7"/>
    <w:rsid w:val="04AF26F1"/>
    <w:rsid w:val="04B341BC"/>
    <w:rsid w:val="04BB1FDB"/>
    <w:rsid w:val="04BC571E"/>
    <w:rsid w:val="04C70E5B"/>
    <w:rsid w:val="04C8621D"/>
    <w:rsid w:val="04CA6344"/>
    <w:rsid w:val="04CD6C8E"/>
    <w:rsid w:val="04D865BA"/>
    <w:rsid w:val="04E947F1"/>
    <w:rsid w:val="04EA438C"/>
    <w:rsid w:val="04F679A5"/>
    <w:rsid w:val="04F71855"/>
    <w:rsid w:val="04F764EF"/>
    <w:rsid w:val="05061A66"/>
    <w:rsid w:val="050A1E06"/>
    <w:rsid w:val="050B1348"/>
    <w:rsid w:val="050D40FF"/>
    <w:rsid w:val="05104328"/>
    <w:rsid w:val="0510603E"/>
    <w:rsid w:val="0528577E"/>
    <w:rsid w:val="05366752"/>
    <w:rsid w:val="05397C51"/>
    <w:rsid w:val="053E6C3B"/>
    <w:rsid w:val="0541080D"/>
    <w:rsid w:val="05441371"/>
    <w:rsid w:val="05490367"/>
    <w:rsid w:val="0550792C"/>
    <w:rsid w:val="055C283F"/>
    <w:rsid w:val="056014E6"/>
    <w:rsid w:val="05661A78"/>
    <w:rsid w:val="05744E92"/>
    <w:rsid w:val="05860167"/>
    <w:rsid w:val="058D4BBC"/>
    <w:rsid w:val="058E1C4D"/>
    <w:rsid w:val="059071CA"/>
    <w:rsid w:val="05915890"/>
    <w:rsid w:val="05A013F8"/>
    <w:rsid w:val="05A06EF1"/>
    <w:rsid w:val="05B23857"/>
    <w:rsid w:val="05B34267"/>
    <w:rsid w:val="05B80308"/>
    <w:rsid w:val="05BC3968"/>
    <w:rsid w:val="05C45C8D"/>
    <w:rsid w:val="05CD4E5E"/>
    <w:rsid w:val="05D2741B"/>
    <w:rsid w:val="05D66225"/>
    <w:rsid w:val="05D726F5"/>
    <w:rsid w:val="05F12ACF"/>
    <w:rsid w:val="05F75B30"/>
    <w:rsid w:val="060509CF"/>
    <w:rsid w:val="0605566C"/>
    <w:rsid w:val="060874C3"/>
    <w:rsid w:val="060C7ED0"/>
    <w:rsid w:val="061B6110"/>
    <w:rsid w:val="061D1A33"/>
    <w:rsid w:val="062D1964"/>
    <w:rsid w:val="062D42C7"/>
    <w:rsid w:val="06301AD0"/>
    <w:rsid w:val="063141E7"/>
    <w:rsid w:val="06336FB8"/>
    <w:rsid w:val="0634367C"/>
    <w:rsid w:val="063C653F"/>
    <w:rsid w:val="063F00BC"/>
    <w:rsid w:val="064055F6"/>
    <w:rsid w:val="064C10A3"/>
    <w:rsid w:val="064C145A"/>
    <w:rsid w:val="064D7846"/>
    <w:rsid w:val="065401F3"/>
    <w:rsid w:val="065A4E49"/>
    <w:rsid w:val="06624C44"/>
    <w:rsid w:val="06631307"/>
    <w:rsid w:val="06675632"/>
    <w:rsid w:val="066C4AEC"/>
    <w:rsid w:val="066F3721"/>
    <w:rsid w:val="06763901"/>
    <w:rsid w:val="068248A7"/>
    <w:rsid w:val="068327BF"/>
    <w:rsid w:val="068435F0"/>
    <w:rsid w:val="06874B65"/>
    <w:rsid w:val="06941A3A"/>
    <w:rsid w:val="069877AA"/>
    <w:rsid w:val="069A1897"/>
    <w:rsid w:val="06A0701D"/>
    <w:rsid w:val="06AB3575"/>
    <w:rsid w:val="06B3570C"/>
    <w:rsid w:val="06BF7265"/>
    <w:rsid w:val="06C515F5"/>
    <w:rsid w:val="06C5240C"/>
    <w:rsid w:val="06C61A68"/>
    <w:rsid w:val="06CC45E0"/>
    <w:rsid w:val="06D76AB1"/>
    <w:rsid w:val="06DA5A4E"/>
    <w:rsid w:val="06E71CD9"/>
    <w:rsid w:val="06EF75BF"/>
    <w:rsid w:val="06F70BF9"/>
    <w:rsid w:val="06FA3330"/>
    <w:rsid w:val="07001770"/>
    <w:rsid w:val="0714677A"/>
    <w:rsid w:val="071657CD"/>
    <w:rsid w:val="071E36F7"/>
    <w:rsid w:val="07220579"/>
    <w:rsid w:val="07226A7B"/>
    <w:rsid w:val="07253D92"/>
    <w:rsid w:val="07273CD5"/>
    <w:rsid w:val="07275337"/>
    <w:rsid w:val="072806C5"/>
    <w:rsid w:val="072C1E07"/>
    <w:rsid w:val="072D3F21"/>
    <w:rsid w:val="073512B5"/>
    <w:rsid w:val="07390944"/>
    <w:rsid w:val="073B3122"/>
    <w:rsid w:val="07483C1D"/>
    <w:rsid w:val="074F211A"/>
    <w:rsid w:val="07550604"/>
    <w:rsid w:val="0756106A"/>
    <w:rsid w:val="075D1506"/>
    <w:rsid w:val="076723E6"/>
    <w:rsid w:val="076F334F"/>
    <w:rsid w:val="07704CBD"/>
    <w:rsid w:val="077777FC"/>
    <w:rsid w:val="077A0E56"/>
    <w:rsid w:val="077D11F3"/>
    <w:rsid w:val="077D780D"/>
    <w:rsid w:val="07815475"/>
    <w:rsid w:val="07831FAA"/>
    <w:rsid w:val="07881230"/>
    <w:rsid w:val="07885BE9"/>
    <w:rsid w:val="078B213E"/>
    <w:rsid w:val="078B4F9B"/>
    <w:rsid w:val="0791052F"/>
    <w:rsid w:val="07945569"/>
    <w:rsid w:val="07A26849"/>
    <w:rsid w:val="07AB5BC4"/>
    <w:rsid w:val="07B162A3"/>
    <w:rsid w:val="07C07A9F"/>
    <w:rsid w:val="07C75362"/>
    <w:rsid w:val="07C8121D"/>
    <w:rsid w:val="07CE1CF3"/>
    <w:rsid w:val="07D05675"/>
    <w:rsid w:val="07E07881"/>
    <w:rsid w:val="07E14EAD"/>
    <w:rsid w:val="07E16C55"/>
    <w:rsid w:val="07E17215"/>
    <w:rsid w:val="07E25624"/>
    <w:rsid w:val="07E80B5A"/>
    <w:rsid w:val="07E81445"/>
    <w:rsid w:val="07F51E15"/>
    <w:rsid w:val="07FE6082"/>
    <w:rsid w:val="07FE7C93"/>
    <w:rsid w:val="080D0417"/>
    <w:rsid w:val="08126804"/>
    <w:rsid w:val="0815744A"/>
    <w:rsid w:val="081D0EC9"/>
    <w:rsid w:val="081F72A4"/>
    <w:rsid w:val="08232EC9"/>
    <w:rsid w:val="082735A1"/>
    <w:rsid w:val="082E353C"/>
    <w:rsid w:val="08316DFA"/>
    <w:rsid w:val="08342609"/>
    <w:rsid w:val="083447DC"/>
    <w:rsid w:val="083C4F89"/>
    <w:rsid w:val="08520A44"/>
    <w:rsid w:val="08554969"/>
    <w:rsid w:val="08676909"/>
    <w:rsid w:val="08692908"/>
    <w:rsid w:val="086D3000"/>
    <w:rsid w:val="086D4EC8"/>
    <w:rsid w:val="086F0286"/>
    <w:rsid w:val="08820EE1"/>
    <w:rsid w:val="089C03EF"/>
    <w:rsid w:val="08A02B32"/>
    <w:rsid w:val="08A36901"/>
    <w:rsid w:val="08A86B8E"/>
    <w:rsid w:val="08AE50F0"/>
    <w:rsid w:val="08B40E18"/>
    <w:rsid w:val="08C04E46"/>
    <w:rsid w:val="08C33715"/>
    <w:rsid w:val="08C60291"/>
    <w:rsid w:val="08DC0A41"/>
    <w:rsid w:val="08DD49D5"/>
    <w:rsid w:val="08E0019A"/>
    <w:rsid w:val="08E0360C"/>
    <w:rsid w:val="08E465FE"/>
    <w:rsid w:val="08F004E9"/>
    <w:rsid w:val="08F0527E"/>
    <w:rsid w:val="08F15732"/>
    <w:rsid w:val="08F62EE1"/>
    <w:rsid w:val="08F64F0F"/>
    <w:rsid w:val="08FD143C"/>
    <w:rsid w:val="09016FBD"/>
    <w:rsid w:val="090D5907"/>
    <w:rsid w:val="09131872"/>
    <w:rsid w:val="09144492"/>
    <w:rsid w:val="09174B19"/>
    <w:rsid w:val="09191D37"/>
    <w:rsid w:val="091F7E32"/>
    <w:rsid w:val="092456BA"/>
    <w:rsid w:val="09297F72"/>
    <w:rsid w:val="093D1680"/>
    <w:rsid w:val="093D5FC6"/>
    <w:rsid w:val="093F590D"/>
    <w:rsid w:val="09427932"/>
    <w:rsid w:val="095B1C2C"/>
    <w:rsid w:val="095D7810"/>
    <w:rsid w:val="09692C56"/>
    <w:rsid w:val="096C3505"/>
    <w:rsid w:val="096E2581"/>
    <w:rsid w:val="096F04A9"/>
    <w:rsid w:val="096F33A8"/>
    <w:rsid w:val="097030F3"/>
    <w:rsid w:val="097039A2"/>
    <w:rsid w:val="0972629D"/>
    <w:rsid w:val="097A3969"/>
    <w:rsid w:val="098170E3"/>
    <w:rsid w:val="09840237"/>
    <w:rsid w:val="098D7241"/>
    <w:rsid w:val="09A619E6"/>
    <w:rsid w:val="09B60548"/>
    <w:rsid w:val="09BD0DE4"/>
    <w:rsid w:val="09C07538"/>
    <w:rsid w:val="09CF4CED"/>
    <w:rsid w:val="09D87B49"/>
    <w:rsid w:val="09DB264C"/>
    <w:rsid w:val="09F06853"/>
    <w:rsid w:val="09F204A4"/>
    <w:rsid w:val="09F40E32"/>
    <w:rsid w:val="0A0072F9"/>
    <w:rsid w:val="0A016B1F"/>
    <w:rsid w:val="0A050128"/>
    <w:rsid w:val="0A086211"/>
    <w:rsid w:val="0A113863"/>
    <w:rsid w:val="0A1426C9"/>
    <w:rsid w:val="0A154C3B"/>
    <w:rsid w:val="0A1A3562"/>
    <w:rsid w:val="0A1B0444"/>
    <w:rsid w:val="0A1F1236"/>
    <w:rsid w:val="0A216643"/>
    <w:rsid w:val="0A28197B"/>
    <w:rsid w:val="0A2B59C2"/>
    <w:rsid w:val="0A2C2FBC"/>
    <w:rsid w:val="0A2F6027"/>
    <w:rsid w:val="0A44275A"/>
    <w:rsid w:val="0A4A7B72"/>
    <w:rsid w:val="0A501FDD"/>
    <w:rsid w:val="0A553722"/>
    <w:rsid w:val="0A580048"/>
    <w:rsid w:val="0A5909F8"/>
    <w:rsid w:val="0A68428E"/>
    <w:rsid w:val="0A7257E5"/>
    <w:rsid w:val="0A7D683F"/>
    <w:rsid w:val="0A8E1559"/>
    <w:rsid w:val="0A95112A"/>
    <w:rsid w:val="0A9E0135"/>
    <w:rsid w:val="0AA26AF8"/>
    <w:rsid w:val="0AA67984"/>
    <w:rsid w:val="0ABB2257"/>
    <w:rsid w:val="0ABB6D41"/>
    <w:rsid w:val="0ABD5E7E"/>
    <w:rsid w:val="0ACF5858"/>
    <w:rsid w:val="0AD16E65"/>
    <w:rsid w:val="0AD37F3E"/>
    <w:rsid w:val="0AF02BB3"/>
    <w:rsid w:val="0AF303FD"/>
    <w:rsid w:val="0AF55C1C"/>
    <w:rsid w:val="0B0101DE"/>
    <w:rsid w:val="0B013303"/>
    <w:rsid w:val="0B04515B"/>
    <w:rsid w:val="0B10542D"/>
    <w:rsid w:val="0B1F0C6E"/>
    <w:rsid w:val="0B29254F"/>
    <w:rsid w:val="0B341C58"/>
    <w:rsid w:val="0B3F04C3"/>
    <w:rsid w:val="0B435638"/>
    <w:rsid w:val="0B442FC9"/>
    <w:rsid w:val="0B54433A"/>
    <w:rsid w:val="0B551B1A"/>
    <w:rsid w:val="0B5855CF"/>
    <w:rsid w:val="0B5C74D3"/>
    <w:rsid w:val="0B67700D"/>
    <w:rsid w:val="0B691895"/>
    <w:rsid w:val="0B6A0B73"/>
    <w:rsid w:val="0B6A4A09"/>
    <w:rsid w:val="0B6B1258"/>
    <w:rsid w:val="0B6D6EF3"/>
    <w:rsid w:val="0B6F4F8A"/>
    <w:rsid w:val="0B715DAA"/>
    <w:rsid w:val="0B717D61"/>
    <w:rsid w:val="0B725F25"/>
    <w:rsid w:val="0B737792"/>
    <w:rsid w:val="0B791539"/>
    <w:rsid w:val="0B7948B3"/>
    <w:rsid w:val="0B914C30"/>
    <w:rsid w:val="0B9F15E4"/>
    <w:rsid w:val="0BA13B9B"/>
    <w:rsid w:val="0BA4374A"/>
    <w:rsid w:val="0BA523ED"/>
    <w:rsid w:val="0BA67C6E"/>
    <w:rsid w:val="0BAE0358"/>
    <w:rsid w:val="0BB555ED"/>
    <w:rsid w:val="0BBD1AD3"/>
    <w:rsid w:val="0BC465F6"/>
    <w:rsid w:val="0BC71CF7"/>
    <w:rsid w:val="0BC81AA4"/>
    <w:rsid w:val="0BDC2334"/>
    <w:rsid w:val="0BDD6379"/>
    <w:rsid w:val="0BE03BE7"/>
    <w:rsid w:val="0BE05203"/>
    <w:rsid w:val="0BE156E5"/>
    <w:rsid w:val="0BE25CA5"/>
    <w:rsid w:val="0BE667F2"/>
    <w:rsid w:val="0BEE4AB7"/>
    <w:rsid w:val="0BF740A1"/>
    <w:rsid w:val="0C012241"/>
    <w:rsid w:val="0C062B29"/>
    <w:rsid w:val="0C086E22"/>
    <w:rsid w:val="0C100B12"/>
    <w:rsid w:val="0C103BE0"/>
    <w:rsid w:val="0C2144BF"/>
    <w:rsid w:val="0C325428"/>
    <w:rsid w:val="0C3C2DE8"/>
    <w:rsid w:val="0C3E7587"/>
    <w:rsid w:val="0C406847"/>
    <w:rsid w:val="0C406DC7"/>
    <w:rsid w:val="0C4F0FC4"/>
    <w:rsid w:val="0C6171B0"/>
    <w:rsid w:val="0C646EB5"/>
    <w:rsid w:val="0C6E0638"/>
    <w:rsid w:val="0C704251"/>
    <w:rsid w:val="0C735DDE"/>
    <w:rsid w:val="0C742C9F"/>
    <w:rsid w:val="0C7A3816"/>
    <w:rsid w:val="0C7C7F98"/>
    <w:rsid w:val="0C8110CC"/>
    <w:rsid w:val="0C8661C4"/>
    <w:rsid w:val="0C874690"/>
    <w:rsid w:val="0C8A16CD"/>
    <w:rsid w:val="0C915059"/>
    <w:rsid w:val="0CA97670"/>
    <w:rsid w:val="0CB33B9F"/>
    <w:rsid w:val="0CB818C8"/>
    <w:rsid w:val="0CB96B8C"/>
    <w:rsid w:val="0CBD026A"/>
    <w:rsid w:val="0CBD3C7C"/>
    <w:rsid w:val="0CC14FCD"/>
    <w:rsid w:val="0CD24CD7"/>
    <w:rsid w:val="0CD34AE5"/>
    <w:rsid w:val="0CD81E18"/>
    <w:rsid w:val="0CE84619"/>
    <w:rsid w:val="0CFD7BD9"/>
    <w:rsid w:val="0D0121C9"/>
    <w:rsid w:val="0D0322C8"/>
    <w:rsid w:val="0D04327C"/>
    <w:rsid w:val="0D053E2A"/>
    <w:rsid w:val="0D100645"/>
    <w:rsid w:val="0D1B79BF"/>
    <w:rsid w:val="0D1D0ED0"/>
    <w:rsid w:val="0D275969"/>
    <w:rsid w:val="0D314DDA"/>
    <w:rsid w:val="0D3717C4"/>
    <w:rsid w:val="0D3C746F"/>
    <w:rsid w:val="0D3E275F"/>
    <w:rsid w:val="0D4A7432"/>
    <w:rsid w:val="0D4C04C2"/>
    <w:rsid w:val="0D4C7079"/>
    <w:rsid w:val="0D53743C"/>
    <w:rsid w:val="0D5439E8"/>
    <w:rsid w:val="0D547223"/>
    <w:rsid w:val="0D636FEC"/>
    <w:rsid w:val="0D654059"/>
    <w:rsid w:val="0D6D440C"/>
    <w:rsid w:val="0D7349A2"/>
    <w:rsid w:val="0D791B9F"/>
    <w:rsid w:val="0D7F4809"/>
    <w:rsid w:val="0D863438"/>
    <w:rsid w:val="0D8671B5"/>
    <w:rsid w:val="0D8D053A"/>
    <w:rsid w:val="0D9A5B7B"/>
    <w:rsid w:val="0DA148F7"/>
    <w:rsid w:val="0DA830F4"/>
    <w:rsid w:val="0DC43536"/>
    <w:rsid w:val="0DCF4F92"/>
    <w:rsid w:val="0DD0261C"/>
    <w:rsid w:val="0DD428A8"/>
    <w:rsid w:val="0DDC01B8"/>
    <w:rsid w:val="0DEB5944"/>
    <w:rsid w:val="0DF37E43"/>
    <w:rsid w:val="0DFF5C42"/>
    <w:rsid w:val="0E007BEB"/>
    <w:rsid w:val="0E076779"/>
    <w:rsid w:val="0E2806EE"/>
    <w:rsid w:val="0E31151F"/>
    <w:rsid w:val="0E3635AA"/>
    <w:rsid w:val="0E377C29"/>
    <w:rsid w:val="0E3E38EA"/>
    <w:rsid w:val="0E4643EF"/>
    <w:rsid w:val="0E464863"/>
    <w:rsid w:val="0E4809B3"/>
    <w:rsid w:val="0E516889"/>
    <w:rsid w:val="0E581384"/>
    <w:rsid w:val="0E5C262E"/>
    <w:rsid w:val="0E60594F"/>
    <w:rsid w:val="0E622819"/>
    <w:rsid w:val="0E6C0EED"/>
    <w:rsid w:val="0E6E4C45"/>
    <w:rsid w:val="0E6F8098"/>
    <w:rsid w:val="0E7527A3"/>
    <w:rsid w:val="0E7C6882"/>
    <w:rsid w:val="0E812A79"/>
    <w:rsid w:val="0E854F44"/>
    <w:rsid w:val="0E96422F"/>
    <w:rsid w:val="0EAE3FF6"/>
    <w:rsid w:val="0EAE4317"/>
    <w:rsid w:val="0EC5791A"/>
    <w:rsid w:val="0ECB7DA7"/>
    <w:rsid w:val="0ED1709A"/>
    <w:rsid w:val="0ED93E4F"/>
    <w:rsid w:val="0EDA370F"/>
    <w:rsid w:val="0EE775FB"/>
    <w:rsid w:val="0EEE14BA"/>
    <w:rsid w:val="0EF25453"/>
    <w:rsid w:val="0EF56E99"/>
    <w:rsid w:val="0EF577D1"/>
    <w:rsid w:val="0EF73958"/>
    <w:rsid w:val="0EF9214A"/>
    <w:rsid w:val="0EFC57AB"/>
    <w:rsid w:val="0F002595"/>
    <w:rsid w:val="0F0050E4"/>
    <w:rsid w:val="0F0C12BE"/>
    <w:rsid w:val="0F13639B"/>
    <w:rsid w:val="0F1657EC"/>
    <w:rsid w:val="0F18271C"/>
    <w:rsid w:val="0F183F20"/>
    <w:rsid w:val="0F247CBD"/>
    <w:rsid w:val="0F2501F6"/>
    <w:rsid w:val="0F2573EB"/>
    <w:rsid w:val="0F2D641A"/>
    <w:rsid w:val="0F333BB0"/>
    <w:rsid w:val="0F3444D9"/>
    <w:rsid w:val="0F353ACB"/>
    <w:rsid w:val="0F360C92"/>
    <w:rsid w:val="0F3D69A6"/>
    <w:rsid w:val="0F457B45"/>
    <w:rsid w:val="0F473702"/>
    <w:rsid w:val="0F4E2E72"/>
    <w:rsid w:val="0F5249D7"/>
    <w:rsid w:val="0F6306EA"/>
    <w:rsid w:val="0F6B4D3D"/>
    <w:rsid w:val="0F725525"/>
    <w:rsid w:val="0F7531A5"/>
    <w:rsid w:val="0F77774B"/>
    <w:rsid w:val="0F791EB9"/>
    <w:rsid w:val="0F84353A"/>
    <w:rsid w:val="0F853250"/>
    <w:rsid w:val="0F8654E0"/>
    <w:rsid w:val="0F884B6B"/>
    <w:rsid w:val="0F936222"/>
    <w:rsid w:val="0F991C32"/>
    <w:rsid w:val="0FA0267F"/>
    <w:rsid w:val="0FB5128A"/>
    <w:rsid w:val="0FCF1DDE"/>
    <w:rsid w:val="0FCF3258"/>
    <w:rsid w:val="0FD165AF"/>
    <w:rsid w:val="0FD84301"/>
    <w:rsid w:val="0FDA516E"/>
    <w:rsid w:val="0FDC5295"/>
    <w:rsid w:val="0FDF03A4"/>
    <w:rsid w:val="0FF7084A"/>
    <w:rsid w:val="0FFB5FF8"/>
    <w:rsid w:val="1004613C"/>
    <w:rsid w:val="100950E3"/>
    <w:rsid w:val="102149FA"/>
    <w:rsid w:val="102969E8"/>
    <w:rsid w:val="102B34E5"/>
    <w:rsid w:val="102B5C99"/>
    <w:rsid w:val="103962F1"/>
    <w:rsid w:val="103B77E8"/>
    <w:rsid w:val="103D50B4"/>
    <w:rsid w:val="10402006"/>
    <w:rsid w:val="10561744"/>
    <w:rsid w:val="10592159"/>
    <w:rsid w:val="105C1879"/>
    <w:rsid w:val="106175C7"/>
    <w:rsid w:val="10666E3B"/>
    <w:rsid w:val="106873DA"/>
    <w:rsid w:val="1077413E"/>
    <w:rsid w:val="107C7DF9"/>
    <w:rsid w:val="10841C24"/>
    <w:rsid w:val="1086713F"/>
    <w:rsid w:val="108E6605"/>
    <w:rsid w:val="108E7540"/>
    <w:rsid w:val="109A5526"/>
    <w:rsid w:val="10A32D8A"/>
    <w:rsid w:val="10A53184"/>
    <w:rsid w:val="10AE7448"/>
    <w:rsid w:val="10B17718"/>
    <w:rsid w:val="10B7334D"/>
    <w:rsid w:val="10BC6834"/>
    <w:rsid w:val="10BD50E0"/>
    <w:rsid w:val="10C341AF"/>
    <w:rsid w:val="10C81175"/>
    <w:rsid w:val="10CA4E91"/>
    <w:rsid w:val="10CC04B6"/>
    <w:rsid w:val="10D820EB"/>
    <w:rsid w:val="10DB70D7"/>
    <w:rsid w:val="10DC37BB"/>
    <w:rsid w:val="10DE79AF"/>
    <w:rsid w:val="10DF73F2"/>
    <w:rsid w:val="10E01E75"/>
    <w:rsid w:val="10E21641"/>
    <w:rsid w:val="10ED148A"/>
    <w:rsid w:val="10F94E1F"/>
    <w:rsid w:val="11192F9B"/>
    <w:rsid w:val="11200AA6"/>
    <w:rsid w:val="11377A05"/>
    <w:rsid w:val="11385A98"/>
    <w:rsid w:val="113963DD"/>
    <w:rsid w:val="113A3246"/>
    <w:rsid w:val="11407CC7"/>
    <w:rsid w:val="11467394"/>
    <w:rsid w:val="115010D2"/>
    <w:rsid w:val="11543273"/>
    <w:rsid w:val="115D19C9"/>
    <w:rsid w:val="116415AB"/>
    <w:rsid w:val="116B2D9D"/>
    <w:rsid w:val="116C070A"/>
    <w:rsid w:val="1174474F"/>
    <w:rsid w:val="118052F9"/>
    <w:rsid w:val="118A754C"/>
    <w:rsid w:val="118F4B79"/>
    <w:rsid w:val="11991BE4"/>
    <w:rsid w:val="119B193D"/>
    <w:rsid w:val="11A75A26"/>
    <w:rsid w:val="11AA48AF"/>
    <w:rsid w:val="11AE4238"/>
    <w:rsid w:val="11B13A7A"/>
    <w:rsid w:val="11B77F46"/>
    <w:rsid w:val="11BA65B7"/>
    <w:rsid w:val="11BD54A2"/>
    <w:rsid w:val="11C23A61"/>
    <w:rsid w:val="11C70926"/>
    <w:rsid w:val="11CF091F"/>
    <w:rsid w:val="11D24F9E"/>
    <w:rsid w:val="11D44A46"/>
    <w:rsid w:val="11D4604D"/>
    <w:rsid w:val="11DC6CD1"/>
    <w:rsid w:val="11E13791"/>
    <w:rsid w:val="11E2049F"/>
    <w:rsid w:val="11E73CD1"/>
    <w:rsid w:val="11E9109E"/>
    <w:rsid w:val="11F9446D"/>
    <w:rsid w:val="1200671A"/>
    <w:rsid w:val="12085A12"/>
    <w:rsid w:val="120A7FD6"/>
    <w:rsid w:val="120C4FC6"/>
    <w:rsid w:val="12263DDB"/>
    <w:rsid w:val="122860EB"/>
    <w:rsid w:val="12294CD9"/>
    <w:rsid w:val="122F1CEA"/>
    <w:rsid w:val="122F7CA1"/>
    <w:rsid w:val="1238153A"/>
    <w:rsid w:val="123B2A4C"/>
    <w:rsid w:val="12431D35"/>
    <w:rsid w:val="12441523"/>
    <w:rsid w:val="12461C3A"/>
    <w:rsid w:val="125E0DE0"/>
    <w:rsid w:val="12603AC6"/>
    <w:rsid w:val="1264416E"/>
    <w:rsid w:val="12663FBA"/>
    <w:rsid w:val="126E5D31"/>
    <w:rsid w:val="126F272D"/>
    <w:rsid w:val="127238DF"/>
    <w:rsid w:val="12724C23"/>
    <w:rsid w:val="12735CB5"/>
    <w:rsid w:val="12746424"/>
    <w:rsid w:val="12774A89"/>
    <w:rsid w:val="1279037F"/>
    <w:rsid w:val="12882FAE"/>
    <w:rsid w:val="128C185D"/>
    <w:rsid w:val="12922BAE"/>
    <w:rsid w:val="12AD03FC"/>
    <w:rsid w:val="12AD4BF4"/>
    <w:rsid w:val="12B37FC4"/>
    <w:rsid w:val="12B43003"/>
    <w:rsid w:val="12B76B68"/>
    <w:rsid w:val="12BB1B67"/>
    <w:rsid w:val="12C45BC5"/>
    <w:rsid w:val="12D45519"/>
    <w:rsid w:val="12D57DF3"/>
    <w:rsid w:val="12DF0F0F"/>
    <w:rsid w:val="12E15174"/>
    <w:rsid w:val="12E66D27"/>
    <w:rsid w:val="12E909D8"/>
    <w:rsid w:val="12EB2FFC"/>
    <w:rsid w:val="12F25D50"/>
    <w:rsid w:val="12F360E8"/>
    <w:rsid w:val="12F42409"/>
    <w:rsid w:val="12FB5849"/>
    <w:rsid w:val="12FD2BE8"/>
    <w:rsid w:val="13004B07"/>
    <w:rsid w:val="13022B9A"/>
    <w:rsid w:val="13070831"/>
    <w:rsid w:val="13081E36"/>
    <w:rsid w:val="131009C2"/>
    <w:rsid w:val="13113C42"/>
    <w:rsid w:val="13133EC0"/>
    <w:rsid w:val="131D6BA9"/>
    <w:rsid w:val="133B6CB0"/>
    <w:rsid w:val="13456AAA"/>
    <w:rsid w:val="134B31A7"/>
    <w:rsid w:val="134F42C6"/>
    <w:rsid w:val="135E7CEF"/>
    <w:rsid w:val="136057FC"/>
    <w:rsid w:val="13687960"/>
    <w:rsid w:val="136A2E75"/>
    <w:rsid w:val="13724D57"/>
    <w:rsid w:val="1377256D"/>
    <w:rsid w:val="137C46A4"/>
    <w:rsid w:val="1387269F"/>
    <w:rsid w:val="138818E3"/>
    <w:rsid w:val="138E1800"/>
    <w:rsid w:val="13970260"/>
    <w:rsid w:val="139C1711"/>
    <w:rsid w:val="13A609E9"/>
    <w:rsid w:val="13A83D19"/>
    <w:rsid w:val="13B04BAA"/>
    <w:rsid w:val="13B05DC0"/>
    <w:rsid w:val="13BC266F"/>
    <w:rsid w:val="13BD4773"/>
    <w:rsid w:val="13CA4C9E"/>
    <w:rsid w:val="13CB4EA3"/>
    <w:rsid w:val="13CD62B4"/>
    <w:rsid w:val="13D0398E"/>
    <w:rsid w:val="13D244B1"/>
    <w:rsid w:val="13D647C3"/>
    <w:rsid w:val="13D917E1"/>
    <w:rsid w:val="13D95AF9"/>
    <w:rsid w:val="13DA6AE4"/>
    <w:rsid w:val="13E0007D"/>
    <w:rsid w:val="13E4586E"/>
    <w:rsid w:val="13E54627"/>
    <w:rsid w:val="13ED74E7"/>
    <w:rsid w:val="13EE342B"/>
    <w:rsid w:val="13F12EC1"/>
    <w:rsid w:val="14051F73"/>
    <w:rsid w:val="1406277E"/>
    <w:rsid w:val="1407227D"/>
    <w:rsid w:val="140E57E2"/>
    <w:rsid w:val="140E5DC8"/>
    <w:rsid w:val="141A5EB7"/>
    <w:rsid w:val="14356EC3"/>
    <w:rsid w:val="143A0998"/>
    <w:rsid w:val="144B7181"/>
    <w:rsid w:val="14502896"/>
    <w:rsid w:val="14590554"/>
    <w:rsid w:val="145C518C"/>
    <w:rsid w:val="1467366D"/>
    <w:rsid w:val="147453A4"/>
    <w:rsid w:val="14760A94"/>
    <w:rsid w:val="1477461C"/>
    <w:rsid w:val="14840815"/>
    <w:rsid w:val="14865D58"/>
    <w:rsid w:val="148A069E"/>
    <w:rsid w:val="14917831"/>
    <w:rsid w:val="14937B7A"/>
    <w:rsid w:val="14972A16"/>
    <w:rsid w:val="149A0556"/>
    <w:rsid w:val="14B24B00"/>
    <w:rsid w:val="14BA1034"/>
    <w:rsid w:val="14BC6DB5"/>
    <w:rsid w:val="14BF251D"/>
    <w:rsid w:val="14C14DCB"/>
    <w:rsid w:val="14C36D01"/>
    <w:rsid w:val="14C60474"/>
    <w:rsid w:val="14C833B0"/>
    <w:rsid w:val="14C85EE8"/>
    <w:rsid w:val="14CB3471"/>
    <w:rsid w:val="14CD339F"/>
    <w:rsid w:val="14D0488E"/>
    <w:rsid w:val="14D36CC5"/>
    <w:rsid w:val="14E05E38"/>
    <w:rsid w:val="14E331DB"/>
    <w:rsid w:val="150006D3"/>
    <w:rsid w:val="15033C13"/>
    <w:rsid w:val="15085616"/>
    <w:rsid w:val="15090A44"/>
    <w:rsid w:val="150C6633"/>
    <w:rsid w:val="15113AF4"/>
    <w:rsid w:val="15124B5F"/>
    <w:rsid w:val="15281A4D"/>
    <w:rsid w:val="152914E6"/>
    <w:rsid w:val="153A04C6"/>
    <w:rsid w:val="153C0E3C"/>
    <w:rsid w:val="1548292C"/>
    <w:rsid w:val="154B1EB2"/>
    <w:rsid w:val="155923DE"/>
    <w:rsid w:val="155A2F88"/>
    <w:rsid w:val="155B2465"/>
    <w:rsid w:val="155B5405"/>
    <w:rsid w:val="15621376"/>
    <w:rsid w:val="1571163E"/>
    <w:rsid w:val="157919AC"/>
    <w:rsid w:val="157E64B9"/>
    <w:rsid w:val="15840BBD"/>
    <w:rsid w:val="15873BF8"/>
    <w:rsid w:val="158767E4"/>
    <w:rsid w:val="15971544"/>
    <w:rsid w:val="15A0159E"/>
    <w:rsid w:val="15A01B5D"/>
    <w:rsid w:val="15A8441F"/>
    <w:rsid w:val="15B121F6"/>
    <w:rsid w:val="15BD3F2C"/>
    <w:rsid w:val="15DA23BC"/>
    <w:rsid w:val="15DA36C8"/>
    <w:rsid w:val="15DC408A"/>
    <w:rsid w:val="15DD18B8"/>
    <w:rsid w:val="15E61481"/>
    <w:rsid w:val="15EA496F"/>
    <w:rsid w:val="15F11DEE"/>
    <w:rsid w:val="15FC4E29"/>
    <w:rsid w:val="15FD6005"/>
    <w:rsid w:val="16013587"/>
    <w:rsid w:val="16094527"/>
    <w:rsid w:val="160A25B5"/>
    <w:rsid w:val="1612235A"/>
    <w:rsid w:val="161273CD"/>
    <w:rsid w:val="16135D47"/>
    <w:rsid w:val="16141E7E"/>
    <w:rsid w:val="1615260C"/>
    <w:rsid w:val="16173D61"/>
    <w:rsid w:val="161756A1"/>
    <w:rsid w:val="161C32F1"/>
    <w:rsid w:val="162F1785"/>
    <w:rsid w:val="16302C9E"/>
    <w:rsid w:val="16311A68"/>
    <w:rsid w:val="16333B0E"/>
    <w:rsid w:val="163A1A34"/>
    <w:rsid w:val="163C50E2"/>
    <w:rsid w:val="163E2DD5"/>
    <w:rsid w:val="164074E7"/>
    <w:rsid w:val="16434975"/>
    <w:rsid w:val="16442D59"/>
    <w:rsid w:val="164E714E"/>
    <w:rsid w:val="16621701"/>
    <w:rsid w:val="16644B78"/>
    <w:rsid w:val="166C232B"/>
    <w:rsid w:val="166E7D09"/>
    <w:rsid w:val="16723583"/>
    <w:rsid w:val="16725ECF"/>
    <w:rsid w:val="167F0E6B"/>
    <w:rsid w:val="168079BA"/>
    <w:rsid w:val="16817633"/>
    <w:rsid w:val="16827D1F"/>
    <w:rsid w:val="168455B6"/>
    <w:rsid w:val="1689289F"/>
    <w:rsid w:val="168A56A5"/>
    <w:rsid w:val="168D01BB"/>
    <w:rsid w:val="168D28A8"/>
    <w:rsid w:val="168D5A1C"/>
    <w:rsid w:val="169B0AD7"/>
    <w:rsid w:val="16B76706"/>
    <w:rsid w:val="16BC61AD"/>
    <w:rsid w:val="16C2798E"/>
    <w:rsid w:val="16CD4AAB"/>
    <w:rsid w:val="16CF1FDF"/>
    <w:rsid w:val="16D9118C"/>
    <w:rsid w:val="16E73F6C"/>
    <w:rsid w:val="16EF07FF"/>
    <w:rsid w:val="16FF4134"/>
    <w:rsid w:val="170D2300"/>
    <w:rsid w:val="17181527"/>
    <w:rsid w:val="17252D6A"/>
    <w:rsid w:val="17257526"/>
    <w:rsid w:val="17275580"/>
    <w:rsid w:val="172B6FFA"/>
    <w:rsid w:val="17324AA7"/>
    <w:rsid w:val="1734265E"/>
    <w:rsid w:val="17381ED6"/>
    <w:rsid w:val="173D4FAF"/>
    <w:rsid w:val="17433DA5"/>
    <w:rsid w:val="17434254"/>
    <w:rsid w:val="17451ADC"/>
    <w:rsid w:val="17483E86"/>
    <w:rsid w:val="17485248"/>
    <w:rsid w:val="17503F28"/>
    <w:rsid w:val="17550960"/>
    <w:rsid w:val="175531A1"/>
    <w:rsid w:val="17555345"/>
    <w:rsid w:val="175A069A"/>
    <w:rsid w:val="175A79D9"/>
    <w:rsid w:val="175B249C"/>
    <w:rsid w:val="176F3B2F"/>
    <w:rsid w:val="17784B25"/>
    <w:rsid w:val="177935FB"/>
    <w:rsid w:val="17A03A86"/>
    <w:rsid w:val="17A85CD7"/>
    <w:rsid w:val="17AC3824"/>
    <w:rsid w:val="17B12C60"/>
    <w:rsid w:val="17B15385"/>
    <w:rsid w:val="17B6231E"/>
    <w:rsid w:val="17BD64D6"/>
    <w:rsid w:val="17BE63EC"/>
    <w:rsid w:val="17C86BBE"/>
    <w:rsid w:val="17CA34A2"/>
    <w:rsid w:val="17D36E8F"/>
    <w:rsid w:val="17D94D05"/>
    <w:rsid w:val="17E06D14"/>
    <w:rsid w:val="17E85FBF"/>
    <w:rsid w:val="17F03760"/>
    <w:rsid w:val="17F627B5"/>
    <w:rsid w:val="17FD62D3"/>
    <w:rsid w:val="17FF5A51"/>
    <w:rsid w:val="1805703B"/>
    <w:rsid w:val="18070C38"/>
    <w:rsid w:val="180E6B98"/>
    <w:rsid w:val="18146C75"/>
    <w:rsid w:val="181A5AFC"/>
    <w:rsid w:val="18242B48"/>
    <w:rsid w:val="183548EE"/>
    <w:rsid w:val="18371C21"/>
    <w:rsid w:val="183A51A4"/>
    <w:rsid w:val="183E0FD1"/>
    <w:rsid w:val="183F1517"/>
    <w:rsid w:val="184312FF"/>
    <w:rsid w:val="18462CB3"/>
    <w:rsid w:val="18481F14"/>
    <w:rsid w:val="18482361"/>
    <w:rsid w:val="18497C30"/>
    <w:rsid w:val="185660F3"/>
    <w:rsid w:val="1857573B"/>
    <w:rsid w:val="185E629E"/>
    <w:rsid w:val="18601F3F"/>
    <w:rsid w:val="186E59CE"/>
    <w:rsid w:val="186F00DD"/>
    <w:rsid w:val="18722AA3"/>
    <w:rsid w:val="18736CC6"/>
    <w:rsid w:val="18836E14"/>
    <w:rsid w:val="18896613"/>
    <w:rsid w:val="188F1B8F"/>
    <w:rsid w:val="189576A2"/>
    <w:rsid w:val="18995867"/>
    <w:rsid w:val="18A86AEE"/>
    <w:rsid w:val="18B33132"/>
    <w:rsid w:val="18B417C3"/>
    <w:rsid w:val="18C33224"/>
    <w:rsid w:val="18C40756"/>
    <w:rsid w:val="18C629AE"/>
    <w:rsid w:val="18C9158C"/>
    <w:rsid w:val="18CA79BD"/>
    <w:rsid w:val="18CE1625"/>
    <w:rsid w:val="18DA7940"/>
    <w:rsid w:val="18E144F6"/>
    <w:rsid w:val="18E60BBE"/>
    <w:rsid w:val="18FD4578"/>
    <w:rsid w:val="1901554B"/>
    <w:rsid w:val="190D4618"/>
    <w:rsid w:val="19112FAC"/>
    <w:rsid w:val="19162DF0"/>
    <w:rsid w:val="1918007D"/>
    <w:rsid w:val="191D08B5"/>
    <w:rsid w:val="19212F69"/>
    <w:rsid w:val="1927144C"/>
    <w:rsid w:val="192776EB"/>
    <w:rsid w:val="19280558"/>
    <w:rsid w:val="192A5094"/>
    <w:rsid w:val="192B1351"/>
    <w:rsid w:val="19315727"/>
    <w:rsid w:val="19323015"/>
    <w:rsid w:val="193D483E"/>
    <w:rsid w:val="194A5DDF"/>
    <w:rsid w:val="194C7279"/>
    <w:rsid w:val="19533EBC"/>
    <w:rsid w:val="195635CE"/>
    <w:rsid w:val="1956569A"/>
    <w:rsid w:val="195E7580"/>
    <w:rsid w:val="19640ADE"/>
    <w:rsid w:val="196831F6"/>
    <w:rsid w:val="197C6A2D"/>
    <w:rsid w:val="19807D4B"/>
    <w:rsid w:val="19827A95"/>
    <w:rsid w:val="19882AC8"/>
    <w:rsid w:val="1989291E"/>
    <w:rsid w:val="1993291F"/>
    <w:rsid w:val="199B4CF7"/>
    <w:rsid w:val="199D55CC"/>
    <w:rsid w:val="19A16EF7"/>
    <w:rsid w:val="19A30C1B"/>
    <w:rsid w:val="19A407F5"/>
    <w:rsid w:val="19A850A5"/>
    <w:rsid w:val="19B644F5"/>
    <w:rsid w:val="19B75C34"/>
    <w:rsid w:val="19B825AD"/>
    <w:rsid w:val="19CC5FE0"/>
    <w:rsid w:val="19CF599E"/>
    <w:rsid w:val="19E664BF"/>
    <w:rsid w:val="19F50331"/>
    <w:rsid w:val="19F831BA"/>
    <w:rsid w:val="19F9664C"/>
    <w:rsid w:val="19FB33E4"/>
    <w:rsid w:val="1A0B1F40"/>
    <w:rsid w:val="1A1667D4"/>
    <w:rsid w:val="1A1A2F4A"/>
    <w:rsid w:val="1A20662D"/>
    <w:rsid w:val="1A2363A7"/>
    <w:rsid w:val="1A2D34FE"/>
    <w:rsid w:val="1A2F2DA4"/>
    <w:rsid w:val="1A2F73AE"/>
    <w:rsid w:val="1A3C26EF"/>
    <w:rsid w:val="1A3D3FBF"/>
    <w:rsid w:val="1A406B4B"/>
    <w:rsid w:val="1A533514"/>
    <w:rsid w:val="1A53740D"/>
    <w:rsid w:val="1A5430BB"/>
    <w:rsid w:val="1A6635EC"/>
    <w:rsid w:val="1A6F497F"/>
    <w:rsid w:val="1A711186"/>
    <w:rsid w:val="1A7A2811"/>
    <w:rsid w:val="1A7E2275"/>
    <w:rsid w:val="1A810584"/>
    <w:rsid w:val="1A8F0E2A"/>
    <w:rsid w:val="1A8F1122"/>
    <w:rsid w:val="1AA4159E"/>
    <w:rsid w:val="1AA431F7"/>
    <w:rsid w:val="1AA51FC4"/>
    <w:rsid w:val="1AA755FD"/>
    <w:rsid w:val="1AAF44E1"/>
    <w:rsid w:val="1AB87A7C"/>
    <w:rsid w:val="1AB953C2"/>
    <w:rsid w:val="1AC26723"/>
    <w:rsid w:val="1AC26E06"/>
    <w:rsid w:val="1AC92D1A"/>
    <w:rsid w:val="1ACC1D9E"/>
    <w:rsid w:val="1ACE2F09"/>
    <w:rsid w:val="1AEB7F24"/>
    <w:rsid w:val="1AF47A1E"/>
    <w:rsid w:val="1AF76A64"/>
    <w:rsid w:val="1AFD6E40"/>
    <w:rsid w:val="1B002E8F"/>
    <w:rsid w:val="1B0B1675"/>
    <w:rsid w:val="1B105DE8"/>
    <w:rsid w:val="1B225A79"/>
    <w:rsid w:val="1B293807"/>
    <w:rsid w:val="1B334D3C"/>
    <w:rsid w:val="1B33678F"/>
    <w:rsid w:val="1B3720D4"/>
    <w:rsid w:val="1B382B38"/>
    <w:rsid w:val="1B4202A1"/>
    <w:rsid w:val="1B422D4B"/>
    <w:rsid w:val="1B4819F1"/>
    <w:rsid w:val="1B563287"/>
    <w:rsid w:val="1B585FEA"/>
    <w:rsid w:val="1B5A47F9"/>
    <w:rsid w:val="1B5C38AC"/>
    <w:rsid w:val="1B5E1EF3"/>
    <w:rsid w:val="1B5E63B6"/>
    <w:rsid w:val="1B5F4CD4"/>
    <w:rsid w:val="1B6C10C2"/>
    <w:rsid w:val="1B723500"/>
    <w:rsid w:val="1B8148F5"/>
    <w:rsid w:val="1B980DFD"/>
    <w:rsid w:val="1B9B14B1"/>
    <w:rsid w:val="1BA63D94"/>
    <w:rsid w:val="1BB04046"/>
    <w:rsid w:val="1BB81FD0"/>
    <w:rsid w:val="1BBD6E34"/>
    <w:rsid w:val="1BC52CEC"/>
    <w:rsid w:val="1BC54067"/>
    <w:rsid w:val="1BD1132E"/>
    <w:rsid w:val="1BD41B51"/>
    <w:rsid w:val="1BD51087"/>
    <w:rsid w:val="1BD6444B"/>
    <w:rsid w:val="1BE025BB"/>
    <w:rsid w:val="1BE86929"/>
    <w:rsid w:val="1BF90CC5"/>
    <w:rsid w:val="1BFF5053"/>
    <w:rsid w:val="1C010E99"/>
    <w:rsid w:val="1C0353CB"/>
    <w:rsid w:val="1C080BF0"/>
    <w:rsid w:val="1C156A2D"/>
    <w:rsid w:val="1C1C49CD"/>
    <w:rsid w:val="1C2A0889"/>
    <w:rsid w:val="1C310CD7"/>
    <w:rsid w:val="1C424D41"/>
    <w:rsid w:val="1C4925B5"/>
    <w:rsid w:val="1C4A6DEE"/>
    <w:rsid w:val="1C50634E"/>
    <w:rsid w:val="1C626D79"/>
    <w:rsid w:val="1C65255B"/>
    <w:rsid w:val="1C6641AC"/>
    <w:rsid w:val="1C683D65"/>
    <w:rsid w:val="1C6A0D27"/>
    <w:rsid w:val="1C717FD6"/>
    <w:rsid w:val="1C7977DA"/>
    <w:rsid w:val="1C7F431F"/>
    <w:rsid w:val="1C8400AF"/>
    <w:rsid w:val="1C84443E"/>
    <w:rsid w:val="1C8A065F"/>
    <w:rsid w:val="1C90696B"/>
    <w:rsid w:val="1C90787B"/>
    <w:rsid w:val="1C9134D7"/>
    <w:rsid w:val="1C9529CD"/>
    <w:rsid w:val="1C985851"/>
    <w:rsid w:val="1C9B13AC"/>
    <w:rsid w:val="1CA20088"/>
    <w:rsid w:val="1CA52FA4"/>
    <w:rsid w:val="1CBB2054"/>
    <w:rsid w:val="1CBC0E27"/>
    <w:rsid w:val="1CBD3400"/>
    <w:rsid w:val="1CC31294"/>
    <w:rsid w:val="1CC71C0F"/>
    <w:rsid w:val="1CCE1A31"/>
    <w:rsid w:val="1CCF5792"/>
    <w:rsid w:val="1CD1605F"/>
    <w:rsid w:val="1CE77093"/>
    <w:rsid w:val="1CED2508"/>
    <w:rsid w:val="1CEE4B3B"/>
    <w:rsid w:val="1CF671A5"/>
    <w:rsid w:val="1D027807"/>
    <w:rsid w:val="1D093B30"/>
    <w:rsid w:val="1D107AEF"/>
    <w:rsid w:val="1D236E36"/>
    <w:rsid w:val="1D237980"/>
    <w:rsid w:val="1D261E21"/>
    <w:rsid w:val="1D2B3D43"/>
    <w:rsid w:val="1D2C247D"/>
    <w:rsid w:val="1D301BB7"/>
    <w:rsid w:val="1D357CB8"/>
    <w:rsid w:val="1D443944"/>
    <w:rsid w:val="1D45723F"/>
    <w:rsid w:val="1D554431"/>
    <w:rsid w:val="1D645582"/>
    <w:rsid w:val="1D770820"/>
    <w:rsid w:val="1D7F1935"/>
    <w:rsid w:val="1D846F55"/>
    <w:rsid w:val="1D851973"/>
    <w:rsid w:val="1D8750D7"/>
    <w:rsid w:val="1D8B37B1"/>
    <w:rsid w:val="1D92115F"/>
    <w:rsid w:val="1D994B0F"/>
    <w:rsid w:val="1D9C41C9"/>
    <w:rsid w:val="1D9E7D34"/>
    <w:rsid w:val="1D9F41A8"/>
    <w:rsid w:val="1DA70AC6"/>
    <w:rsid w:val="1DA928C2"/>
    <w:rsid w:val="1DA9306E"/>
    <w:rsid w:val="1DAF075C"/>
    <w:rsid w:val="1DB850F7"/>
    <w:rsid w:val="1DCC4B7E"/>
    <w:rsid w:val="1DCF33C8"/>
    <w:rsid w:val="1DD204A6"/>
    <w:rsid w:val="1DD90FA9"/>
    <w:rsid w:val="1DDC24FE"/>
    <w:rsid w:val="1DDC3568"/>
    <w:rsid w:val="1DDF0C0C"/>
    <w:rsid w:val="1DE87AD9"/>
    <w:rsid w:val="1DEB46A5"/>
    <w:rsid w:val="1DFB76EB"/>
    <w:rsid w:val="1DFC1202"/>
    <w:rsid w:val="1DFD15D1"/>
    <w:rsid w:val="1DFD645D"/>
    <w:rsid w:val="1E0240D4"/>
    <w:rsid w:val="1E060409"/>
    <w:rsid w:val="1E0F284A"/>
    <w:rsid w:val="1E1D3FEB"/>
    <w:rsid w:val="1E210138"/>
    <w:rsid w:val="1E302F98"/>
    <w:rsid w:val="1E34530E"/>
    <w:rsid w:val="1E36736A"/>
    <w:rsid w:val="1E3B1775"/>
    <w:rsid w:val="1E401423"/>
    <w:rsid w:val="1E4C01C0"/>
    <w:rsid w:val="1E534260"/>
    <w:rsid w:val="1E563324"/>
    <w:rsid w:val="1E5A7E82"/>
    <w:rsid w:val="1E5B7377"/>
    <w:rsid w:val="1E5D4B76"/>
    <w:rsid w:val="1E611611"/>
    <w:rsid w:val="1E6924BA"/>
    <w:rsid w:val="1E790944"/>
    <w:rsid w:val="1E7F7D70"/>
    <w:rsid w:val="1E822ADC"/>
    <w:rsid w:val="1E825E95"/>
    <w:rsid w:val="1E873AB7"/>
    <w:rsid w:val="1E960C4E"/>
    <w:rsid w:val="1E972474"/>
    <w:rsid w:val="1E9A4E60"/>
    <w:rsid w:val="1E9A55C2"/>
    <w:rsid w:val="1E9A7FFF"/>
    <w:rsid w:val="1EA118C3"/>
    <w:rsid w:val="1EA27F0B"/>
    <w:rsid w:val="1EA67C57"/>
    <w:rsid w:val="1EAB7D95"/>
    <w:rsid w:val="1EAD120A"/>
    <w:rsid w:val="1EAD3E79"/>
    <w:rsid w:val="1EAF021F"/>
    <w:rsid w:val="1EB02089"/>
    <w:rsid w:val="1EB06F4F"/>
    <w:rsid w:val="1EB3431C"/>
    <w:rsid w:val="1EB34B87"/>
    <w:rsid w:val="1EB67C67"/>
    <w:rsid w:val="1EB953F3"/>
    <w:rsid w:val="1EBC3168"/>
    <w:rsid w:val="1EC0467E"/>
    <w:rsid w:val="1ECE1027"/>
    <w:rsid w:val="1ED71DF9"/>
    <w:rsid w:val="1EE07E71"/>
    <w:rsid w:val="1EF42230"/>
    <w:rsid w:val="1EF82773"/>
    <w:rsid w:val="1F0011A3"/>
    <w:rsid w:val="1F00292C"/>
    <w:rsid w:val="1F024C31"/>
    <w:rsid w:val="1F051CCB"/>
    <w:rsid w:val="1F0970A7"/>
    <w:rsid w:val="1F0E62CE"/>
    <w:rsid w:val="1F1B44F3"/>
    <w:rsid w:val="1F1E3B0C"/>
    <w:rsid w:val="1F211AD8"/>
    <w:rsid w:val="1F28528B"/>
    <w:rsid w:val="1F330B86"/>
    <w:rsid w:val="1F3605E9"/>
    <w:rsid w:val="1F36686A"/>
    <w:rsid w:val="1F38786B"/>
    <w:rsid w:val="1F3B7331"/>
    <w:rsid w:val="1F3C0908"/>
    <w:rsid w:val="1F3D5862"/>
    <w:rsid w:val="1F417294"/>
    <w:rsid w:val="1F420E23"/>
    <w:rsid w:val="1F43212E"/>
    <w:rsid w:val="1F44011C"/>
    <w:rsid w:val="1F495EE1"/>
    <w:rsid w:val="1F56449B"/>
    <w:rsid w:val="1F5A50C5"/>
    <w:rsid w:val="1F6A2EC8"/>
    <w:rsid w:val="1F763F5A"/>
    <w:rsid w:val="1F836742"/>
    <w:rsid w:val="1F856474"/>
    <w:rsid w:val="1F8672D8"/>
    <w:rsid w:val="1F91655D"/>
    <w:rsid w:val="1F966833"/>
    <w:rsid w:val="1F9D6F65"/>
    <w:rsid w:val="1FA5532A"/>
    <w:rsid w:val="1FA828B3"/>
    <w:rsid w:val="1FAA2FD0"/>
    <w:rsid w:val="1FAE1355"/>
    <w:rsid w:val="1FB15B55"/>
    <w:rsid w:val="1FC361EF"/>
    <w:rsid w:val="1FDF51B4"/>
    <w:rsid w:val="1FE20EA5"/>
    <w:rsid w:val="1FE3128E"/>
    <w:rsid w:val="1FE87863"/>
    <w:rsid w:val="1FEF31A2"/>
    <w:rsid w:val="1FF044CF"/>
    <w:rsid w:val="1FF625AB"/>
    <w:rsid w:val="1FFB6B85"/>
    <w:rsid w:val="20012A8D"/>
    <w:rsid w:val="20114F0D"/>
    <w:rsid w:val="2012487E"/>
    <w:rsid w:val="20145FCF"/>
    <w:rsid w:val="201C66D7"/>
    <w:rsid w:val="201C6D7D"/>
    <w:rsid w:val="203003F3"/>
    <w:rsid w:val="20314B69"/>
    <w:rsid w:val="203160DD"/>
    <w:rsid w:val="20325782"/>
    <w:rsid w:val="20343E1C"/>
    <w:rsid w:val="203C42EA"/>
    <w:rsid w:val="20402D37"/>
    <w:rsid w:val="204112C8"/>
    <w:rsid w:val="20441CF9"/>
    <w:rsid w:val="204C441A"/>
    <w:rsid w:val="204E257E"/>
    <w:rsid w:val="20513BE9"/>
    <w:rsid w:val="20530D41"/>
    <w:rsid w:val="20621140"/>
    <w:rsid w:val="2062645A"/>
    <w:rsid w:val="206357D6"/>
    <w:rsid w:val="2065043B"/>
    <w:rsid w:val="20662601"/>
    <w:rsid w:val="20683D62"/>
    <w:rsid w:val="206A1358"/>
    <w:rsid w:val="207145A8"/>
    <w:rsid w:val="20730DC8"/>
    <w:rsid w:val="2074103D"/>
    <w:rsid w:val="20765104"/>
    <w:rsid w:val="207D0BA5"/>
    <w:rsid w:val="207F4901"/>
    <w:rsid w:val="20871538"/>
    <w:rsid w:val="208741A6"/>
    <w:rsid w:val="20883663"/>
    <w:rsid w:val="208A0FF5"/>
    <w:rsid w:val="208B3B5F"/>
    <w:rsid w:val="20902CF1"/>
    <w:rsid w:val="209558AF"/>
    <w:rsid w:val="209715E7"/>
    <w:rsid w:val="209934CC"/>
    <w:rsid w:val="20A715BB"/>
    <w:rsid w:val="20A94449"/>
    <w:rsid w:val="20AF1102"/>
    <w:rsid w:val="20B853B3"/>
    <w:rsid w:val="20BB1827"/>
    <w:rsid w:val="20CC1DA6"/>
    <w:rsid w:val="20CF4085"/>
    <w:rsid w:val="20D027CD"/>
    <w:rsid w:val="20D51BEB"/>
    <w:rsid w:val="20D67719"/>
    <w:rsid w:val="20DA7555"/>
    <w:rsid w:val="20DE3CE7"/>
    <w:rsid w:val="20F038D0"/>
    <w:rsid w:val="20F1322F"/>
    <w:rsid w:val="20FA44CB"/>
    <w:rsid w:val="20FA69F1"/>
    <w:rsid w:val="20FB3B09"/>
    <w:rsid w:val="20FD6E4E"/>
    <w:rsid w:val="210C04E0"/>
    <w:rsid w:val="2113582C"/>
    <w:rsid w:val="21162C83"/>
    <w:rsid w:val="21212996"/>
    <w:rsid w:val="2127713C"/>
    <w:rsid w:val="21292556"/>
    <w:rsid w:val="212D6272"/>
    <w:rsid w:val="212F582C"/>
    <w:rsid w:val="21316891"/>
    <w:rsid w:val="21354EB3"/>
    <w:rsid w:val="213F59D0"/>
    <w:rsid w:val="21434E59"/>
    <w:rsid w:val="21485100"/>
    <w:rsid w:val="214F074C"/>
    <w:rsid w:val="215278DF"/>
    <w:rsid w:val="21556435"/>
    <w:rsid w:val="215B0E0F"/>
    <w:rsid w:val="215F2D04"/>
    <w:rsid w:val="21613409"/>
    <w:rsid w:val="216A7350"/>
    <w:rsid w:val="21743539"/>
    <w:rsid w:val="21797041"/>
    <w:rsid w:val="217D7D6F"/>
    <w:rsid w:val="218041C4"/>
    <w:rsid w:val="21814CF7"/>
    <w:rsid w:val="218525FC"/>
    <w:rsid w:val="21885364"/>
    <w:rsid w:val="218B0A15"/>
    <w:rsid w:val="2192097E"/>
    <w:rsid w:val="21960914"/>
    <w:rsid w:val="21967D83"/>
    <w:rsid w:val="219D0D6E"/>
    <w:rsid w:val="21AC02A6"/>
    <w:rsid w:val="21AD54DC"/>
    <w:rsid w:val="21B20616"/>
    <w:rsid w:val="21C23C51"/>
    <w:rsid w:val="21D7465F"/>
    <w:rsid w:val="21DD74C5"/>
    <w:rsid w:val="21E54A6D"/>
    <w:rsid w:val="21E64D5F"/>
    <w:rsid w:val="21EC0F98"/>
    <w:rsid w:val="220535D3"/>
    <w:rsid w:val="220A1EC8"/>
    <w:rsid w:val="22117DBA"/>
    <w:rsid w:val="221330E9"/>
    <w:rsid w:val="221705AD"/>
    <w:rsid w:val="2219145B"/>
    <w:rsid w:val="221B6219"/>
    <w:rsid w:val="221E62A1"/>
    <w:rsid w:val="221F0A2D"/>
    <w:rsid w:val="22255AFB"/>
    <w:rsid w:val="22262B7A"/>
    <w:rsid w:val="22265C07"/>
    <w:rsid w:val="222723B4"/>
    <w:rsid w:val="222A4AF8"/>
    <w:rsid w:val="222C11EE"/>
    <w:rsid w:val="222E5E27"/>
    <w:rsid w:val="222F61DB"/>
    <w:rsid w:val="22365275"/>
    <w:rsid w:val="2242452D"/>
    <w:rsid w:val="22497326"/>
    <w:rsid w:val="224A50A8"/>
    <w:rsid w:val="224C667C"/>
    <w:rsid w:val="224E3192"/>
    <w:rsid w:val="224E3BB4"/>
    <w:rsid w:val="225635FD"/>
    <w:rsid w:val="22587FD1"/>
    <w:rsid w:val="226829DA"/>
    <w:rsid w:val="226958BA"/>
    <w:rsid w:val="226F648E"/>
    <w:rsid w:val="227563A2"/>
    <w:rsid w:val="227A04A1"/>
    <w:rsid w:val="2285003A"/>
    <w:rsid w:val="228D5280"/>
    <w:rsid w:val="22A15409"/>
    <w:rsid w:val="22A54235"/>
    <w:rsid w:val="22A86F01"/>
    <w:rsid w:val="22B129F7"/>
    <w:rsid w:val="22B31455"/>
    <w:rsid w:val="22B749E8"/>
    <w:rsid w:val="22BB0A2B"/>
    <w:rsid w:val="22BC7EA2"/>
    <w:rsid w:val="22BE4B21"/>
    <w:rsid w:val="22C14406"/>
    <w:rsid w:val="22C400B1"/>
    <w:rsid w:val="22C47B08"/>
    <w:rsid w:val="22CA7151"/>
    <w:rsid w:val="22CF64E8"/>
    <w:rsid w:val="22DC5C3D"/>
    <w:rsid w:val="22E7527C"/>
    <w:rsid w:val="22EE2171"/>
    <w:rsid w:val="22F746A4"/>
    <w:rsid w:val="22FB2A08"/>
    <w:rsid w:val="22FC690A"/>
    <w:rsid w:val="23012C32"/>
    <w:rsid w:val="2304655E"/>
    <w:rsid w:val="23062491"/>
    <w:rsid w:val="230C4534"/>
    <w:rsid w:val="23101C9F"/>
    <w:rsid w:val="23162FBA"/>
    <w:rsid w:val="2318554C"/>
    <w:rsid w:val="23205186"/>
    <w:rsid w:val="23223D0C"/>
    <w:rsid w:val="2325603F"/>
    <w:rsid w:val="232D5336"/>
    <w:rsid w:val="233400C1"/>
    <w:rsid w:val="233A5694"/>
    <w:rsid w:val="233B24D4"/>
    <w:rsid w:val="233C616A"/>
    <w:rsid w:val="23447013"/>
    <w:rsid w:val="234565F5"/>
    <w:rsid w:val="23462926"/>
    <w:rsid w:val="2347205F"/>
    <w:rsid w:val="23585C66"/>
    <w:rsid w:val="235D7FA7"/>
    <w:rsid w:val="235E5AC1"/>
    <w:rsid w:val="235F7E2C"/>
    <w:rsid w:val="23610A1B"/>
    <w:rsid w:val="23627962"/>
    <w:rsid w:val="23635E35"/>
    <w:rsid w:val="236C5775"/>
    <w:rsid w:val="236F1108"/>
    <w:rsid w:val="237F0EA0"/>
    <w:rsid w:val="238764CC"/>
    <w:rsid w:val="23882AF0"/>
    <w:rsid w:val="238E459F"/>
    <w:rsid w:val="239C0E5F"/>
    <w:rsid w:val="23A47090"/>
    <w:rsid w:val="23A96BEE"/>
    <w:rsid w:val="23AD718D"/>
    <w:rsid w:val="23B16266"/>
    <w:rsid w:val="23B418A8"/>
    <w:rsid w:val="23BC6FD9"/>
    <w:rsid w:val="23BE14EA"/>
    <w:rsid w:val="23C11C6E"/>
    <w:rsid w:val="23C35333"/>
    <w:rsid w:val="23CB080B"/>
    <w:rsid w:val="23D92BF5"/>
    <w:rsid w:val="23DA0A14"/>
    <w:rsid w:val="23DA12EF"/>
    <w:rsid w:val="23DA7CA3"/>
    <w:rsid w:val="23DD1CAD"/>
    <w:rsid w:val="23E21017"/>
    <w:rsid w:val="23E33498"/>
    <w:rsid w:val="23E64D0C"/>
    <w:rsid w:val="23FA71E5"/>
    <w:rsid w:val="24002313"/>
    <w:rsid w:val="24015860"/>
    <w:rsid w:val="24031A30"/>
    <w:rsid w:val="24037DB0"/>
    <w:rsid w:val="24060998"/>
    <w:rsid w:val="2410299A"/>
    <w:rsid w:val="241114BB"/>
    <w:rsid w:val="24135BBE"/>
    <w:rsid w:val="24170E11"/>
    <w:rsid w:val="24241F3B"/>
    <w:rsid w:val="243175CE"/>
    <w:rsid w:val="24391968"/>
    <w:rsid w:val="2441790B"/>
    <w:rsid w:val="2442442B"/>
    <w:rsid w:val="244274C3"/>
    <w:rsid w:val="244412B8"/>
    <w:rsid w:val="244E5C35"/>
    <w:rsid w:val="24513746"/>
    <w:rsid w:val="245160E9"/>
    <w:rsid w:val="24537BB3"/>
    <w:rsid w:val="245B30F5"/>
    <w:rsid w:val="245C1767"/>
    <w:rsid w:val="246121E4"/>
    <w:rsid w:val="246669B0"/>
    <w:rsid w:val="246A4E6D"/>
    <w:rsid w:val="246A534E"/>
    <w:rsid w:val="2477552B"/>
    <w:rsid w:val="247C1DC5"/>
    <w:rsid w:val="247D6C0C"/>
    <w:rsid w:val="248E3E39"/>
    <w:rsid w:val="24A715EE"/>
    <w:rsid w:val="24AF0F6D"/>
    <w:rsid w:val="24B07989"/>
    <w:rsid w:val="24BC67C9"/>
    <w:rsid w:val="24C42D25"/>
    <w:rsid w:val="24C63437"/>
    <w:rsid w:val="24DA2EB8"/>
    <w:rsid w:val="24DC1E1C"/>
    <w:rsid w:val="24DD7770"/>
    <w:rsid w:val="24E84B72"/>
    <w:rsid w:val="24F6342E"/>
    <w:rsid w:val="24FE7FFE"/>
    <w:rsid w:val="24FF449F"/>
    <w:rsid w:val="2500524B"/>
    <w:rsid w:val="250E247A"/>
    <w:rsid w:val="25171096"/>
    <w:rsid w:val="252A3EEE"/>
    <w:rsid w:val="25330108"/>
    <w:rsid w:val="2548158B"/>
    <w:rsid w:val="254B2F6D"/>
    <w:rsid w:val="25506FD7"/>
    <w:rsid w:val="25526D04"/>
    <w:rsid w:val="25645426"/>
    <w:rsid w:val="256816EE"/>
    <w:rsid w:val="2573141D"/>
    <w:rsid w:val="257D4BD9"/>
    <w:rsid w:val="25817FF0"/>
    <w:rsid w:val="2587448C"/>
    <w:rsid w:val="258E490F"/>
    <w:rsid w:val="259B11B8"/>
    <w:rsid w:val="25A008FF"/>
    <w:rsid w:val="25A07803"/>
    <w:rsid w:val="25A51A10"/>
    <w:rsid w:val="25AF0FC4"/>
    <w:rsid w:val="25AF2CDA"/>
    <w:rsid w:val="25B31C17"/>
    <w:rsid w:val="25CB5BEA"/>
    <w:rsid w:val="25D12007"/>
    <w:rsid w:val="25D36EE6"/>
    <w:rsid w:val="25D57684"/>
    <w:rsid w:val="25D57F49"/>
    <w:rsid w:val="25DC02E7"/>
    <w:rsid w:val="25DD0C92"/>
    <w:rsid w:val="25E83A20"/>
    <w:rsid w:val="25F50D79"/>
    <w:rsid w:val="25FE4B91"/>
    <w:rsid w:val="260A4B80"/>
    <w:rsid w:val="26173019"/>
    <w:rsid w:val="261A1B49"/>
    <w:rsid w:val="2620324F"/>
    <w:rsid w:val="2627652C"/>
    <w:rsid w:val="26327CDC"/>
    <w:rsid w:val="2634744A"/>
    <w:rsid w:val="26374ED7"/>
    <w:rsid w:val="26377D04"/>
    <w:rsid w:val="26394931"/>
    <w:rsid w:val="26470B77"/>
    <w:rsid w:val="264B5AAA"/>
    <w:rsid w:val="264C45DB"/>
    <w:rsid w:val="265306E7"/>
    <w:rsid w:val="265738F7"/>
    <w:rsid w:val="265C24AD"/>
    <w:rsid w:val="266724A8"/>
    <w:rsid w:val="266D4A92"/>
    <w:rsid w:val="2676506A"/>
    <w:rsid w:val="267E0303"/>
    <w:rsid w:val="267E3831"/>
    <w:rsid w:val="26956F5A"/>
    <w:rsid w:val="26972EB3"/>
    <w:rsid w:val="26981766"/>
    <w:rsid w:val="269D6E0F"/>
    <w:rsid w:val="26A60F02"/>
    <w:rsid w:val="26A85274"/>
    <w:rsid w:val="26A86353"/>
    <w:rsid w:val="26B40AA5"/>
    <w:rsid w:val="26BE419C"/>
    <w:rsid w:val="26C066DB"/>
    <w:rsid w:val="26C9543C"/>
    <w:rsid w:val="26CD5E9E"/>
    <w:rsid w:val="26DE4476"/>
    <w:rsid w:val="26F150C8"/>
    <w:rsid w:val="26F57FFF"/>
    <w:rsid w:val="26FD149A"/>
    <w:rsid w:val="270D101D"/>
    <w:rsid w:val="271166DD"/>
    <w:rsid w:val="2717059D"/>
    <w:rsid w:val="27187629"/>
    <w:rsid w:val="27202675"/>
    <w:rsid w:val="27262F73"/>
    <w:rsid w:val="272A10FB"/>
    <w:rsid w:val="272E37F3"/>
    <w:rsid w:val="273A008B"/>
    <w:rsid w:val="273F1ABB"/>
    <w:rsid w:val="273F4CE5"/>
    <w:rsid w:val="2740446C"/>
    <w:rsid w:val="27407CC6"/>
    <w:rsid w:val="274F67F2"/>
    <w:rsid w:val="27542D65"/>
    <w:rsid w:val="27576713"/>
    <w:rsid w:val="275C61C6"/>
    <w:rsid w:val="27615469"/>
    <w:rsid w:val="27625850"/>
    <w:rsid w:val="27625A32"/>
    <w:rsid w:val="276A0074"/>
    <w:rsid w:val="276E24B9"/>
    <w:rsid w:val="27757B84"/>
    <w:rsid w:val="277635AD"/>
    <w:rsid w:val="27783D72"/>
    <w:rsid w:val="277A60F3"/>
    <w:rsid w:val="277D47A4"/>
    <w:rsid w:val="278D7E2B"/>
    <w:rsid w:val="27A957E1"/>
    <w:rsid w:val="27B26C83"/>
    <w:rsid w:val="27B561E0"/>
    <w:rsid w:val="27BE4BC0"/>
    <w:rsid w:val="27C37489"/>
    <w:rsid w:val="27C67049"/>
    <w:rsid w:val="27C86815"/>
    <w:rsid w:val="27CD5440"/>
    <w:rsid w:val="27D74308"/>
    <w:rsid w:val="27E4678D"/>
    <w:rsid w:val="27EA28A8"/>
    <w:rsid w:val="27F21EB7"/>
    <w:rsid w:val="27FC7CF9"/>
    <w:rsid w:val="28021305"/>
    <w:rsid w:val="28081EAE"/>
    <w:rsid w:val="280D4E0C"/>
    <w:rsid w:val="280E48F8"/>
    <w:rsid w:val="281E5824"/>
    <w:rsid w:val="281F5E97"/>
    <w:rsid w:val="28291252"/>
    <w:rsid w:val="282934ED"/>
    <w:rsid w:val="2834494D"/>
    <w:rsid w:val="28380A1F"/>
    <w:rsid w:val="283A6495"/>
    <w:rsid w:val="284649C5"/>
    <w:rsid w:val="28523DDE"/>
    <w:rsid w:val="285F3CB5"/>
    <w:rsid w:val="286818E3"/>
    <w:rsid w:val="286944C2"/>
    <w:rsid w:val="286E3EF2"/>
    <w:rsid w:val="28725ABF"/>
    <w:rsid w:val="287A1340"/>
    <w:rsid w:val="28823294"/>
    <w:rsid w:val="28981012"/>
    <w:rsid w:val="289B1C79"/>
    <w:rsid w:val="28B225B2"/>
    <w:rsid w:val="28B40D46"/>
    <w:rsid w:val="28C5533F"/>
    <w:rsid w:val="28C77604"/>
    <w:rsid w:val="28C81E94"/>
    <w:rsid w:val="28C90526"/>
    <w:rsid w:val="28D933B0"/>
    <w:rsid w:val="28DB3130"/>
    <w:rsid w:val="28E623FD"/>
    <w:rsid w:val="28EA17BB"/>
    <w:rsid w:val="28EA6DF6"/>
    <w:rsid w:val="28EE73BF"/>
    <w:rsid w:val="28EF631A"/>
    <w:rsid w:val="28F144FD"/>
    <w:rsid w:val="28FB3D7A"/>
    <w:rsid w:val="2900236B"/>
    <w:rsid w:val="29022C73"/>
    <w:rsid w:val="290525DF"/>
    <w:rsid w:val="29094A08"/>
    <w:rsid w:val="291145C7"/>
    <w:rsid w:val="29123C98"/>
    <w:rsid w:val="291950B9"/>
    <w:rsid w:val="291B2BC9"/>
    <w:rsid w:val="291C1EC7"/>
    <w:rsid w:val="291C2EED"/>
    <w:rsid w:val="291D3FE5"/>
    <w:rsid w:val="292A297D"/>
    <w:rsid w:val="292F08CD"/>
    <w:rsid w:val="29312573"/>
    <w:rsid w:val="29340541"/>
    <w:rsid w:val="29345A26"/>
    <w:rsid w:val="29347772"/>
    <w:rsid w:val="29390F40"/>
    <w:rsid w:val="29422095"/>
    <w:rsid w:val="294E48F7"/>
    <w:rsid w:val="29580B76"/>
    <w:rsid w:val="295D5741"/>
    <w:rsid w:val="295D6F2D"/>
    <w:rsid w:val="296742C9"/>
    <w:rsid w:val="296C37D3"/>
    <w:rsid w:val="296D7FCD"/>
    <w:rsid w:val="296E5E91"/>
    <w:rsid w:val="2972166E"/>
    <w:rsid w:val="29722CB7"/>
    <w:rsid w:val="2976073E"/>
    <w:rsid w:val="297B068C"/>
    <w:rsid w:val="298245B2"/>
    <w:rsid w:val="29835E41"/>
    <w:rsid w:val="29941A00"/>
    <w:rsid w:val="29984D33"/>
    <w:rsid w:val="29A16053"/>
    <w:rsid w:val="29A24FFF"/>
    <w:rsid w:val="29B9783A"/>
    <w:rsid w:val="29C555E1"/>
    <w:rsid w:val="29CA0D50"/>
    <w:rsid w:val="29CC3183"/>
    <w:rsid w:val="29CD6974"/>
    <w:rsid w:val="29CF2E30"/>
    <w:rsid w:val="29D11D28"/>
    <w:rsid w:val="29EF1714"/>
    <w:rsid w:val="29F07B46"/>
    <w:rsid w:val="29FD539A"/>
    <w:rsid w:val="29FE7C88"/>
    <w:rsid w:val="2A005DC4"/>
    <w:rsid w:val="2A00738F"/>
    <w:rsid w:val="2A0304DE"/>
    <w:rsid w:val="2A075AF8"/>
    <w:rsid w:val="2A0E7406"/>
    <w:rsid w:val="2A1E31EF"/>
    <w:rsid w:val="2A1E7D2A"/>
    <w:rsid w:val="2A2A2B19"/>
    <w:rsid w:val="2A2A3591"/>
    <w:rsid w:val="2A2B1AC3"/>
    <w:rsid w:val="2A2C0A35"/>
    <w:rsid w:val="2A3566D4"/>
    <w:rsid w:val="2A366AAC"/>
    <w:rsid w:val="2A393F17"/>
    <w:rsid w:val="2A3E69BF"/>
    <w:rsid w:val="2A4406EF"/>
    <w:rsid w:val="2A4463C4"/>
    <w:rsid w:val="2A4849B8"/>
    <w:rsid w:val="2A4E2EC9"/>
    <w:rsid w:val="2A537429"/>
    <w:rsid w:val="2A5F456F"/>
    <w:rsid w:val="2A645B29"/>
    <w:rsid w:val="2A692A97"/>
    <w:rsid w:val="2A7F2C1F"/>
    <w:rsid w:val="2A7F7008"/>
    <w:rsid w:val="2A845777"/>
    <w:rsid w:val="2A8710A4"/>
    <w:rsid w:val="2A930DE1"/>
    <w:rsid w:val="2AAA1F9A"/>
    <w:rsid w:val="2AB74743"/>
    <w:rsid w:val="2AB752CB"/>
    <w:rsid w:val="2ABE5C38"/>
    <w:rsid w:val="2ABF087A"/>
    <w:rsid w:val="2AC22A4D"/>
    <w:rsid w:val="2AC51DD0"/>
    <w:rsid w:val="2ACA7A76"/>
    <w:rsid w:val="2ACE4684"/>
    <w:rsid w:val="2AD81AB6"/>
    <w:rsid w:val="2AE5245F"/>
    <w:rsid w:val="2AEB50FC"/>
    <w:rsid w:val="2AF97B29"/>
    <w:rsid w:val="2AFA4BC1"/>
    <w:rsid w:val="2AFE2111"/>
    <w:rsid w:val="2B007383"/>
    <w:rsid w:val="2B0A644B"/>
    <w:rsid w:val="2B0F3368"/>
    <w:rsid w:val="2B120DDC"/>
    <w:rsid w:val="2B140787"/>
    <w:rsid w:val="2B165ED2"/>
    <w:rsid w:val="2B1E082A"/>
    <w:rsid w:val="2B1E4B41"/>
    <w:rsid w:val="2B2217B0"/>
    <w:rsid w:val="2B26482E"/>
    <w:rsid w:val="2B2D46D8"/>
    <w:rsid w:val="2B2D4DF0"/>
    <w:rsid w:val="2B3003FD"/>
    <w:rsid w:val="2B316FE9"/>
    <w:rsid w:val="2B3271D6"/>
    <w:rsid w:val="2B351845"/>
    <w:rsid w:val="2B3D40EA"/>
    <w:rsid w:val="2B3D49D6"/>
    <w:rsid w:val="2B422CBC"/>
    <w:rsid w:val="2B4F2B79"/>
    <w:rsid w:val="2B585FC0"/>
    <w:rsid w:val="2B5C0CF6"/>
    <w:rsid w:val="2B605990"/>
    <w:rsid w:val="2B62559C"/>
    <w:rsid w:val="2B6642B4"/>
    <w:rsid w:val="2B723582"/>
    <w:rsid w:val="2B743F1A"/>
    <w:rsid w:val="2B76014B"/>
    <w:rsid w:val="2B7654B8"/>
    <w:rsid w:val="2B7C5F06"/>
    <w:rsid w:val="2B811693"/>
    <w:rsid w:val="2B824FD6"/>
    <w:rsid w:val="2B847087"/>
    <w:rsid w:val="2B897108"/>
    <w:rsid w:val="2B8B5931"/>
    <w:rsid w:val="2B9204DF"/>
    <w:rsid w:val="2B925C42"/>
    <w:rsid w:val="2B992593"/>
    <w:rsid w:val="2BA57D73"/>
    <w:rsid w:val="2BA70700"/>
    <w:rsid w:val="2BB33CEF"/>
    <w:rsid w:val="2BD33E23"/>
    <w:rsid w:val="2BDA77BF"/>
    <w:rsid w:val="2BE40AB4"/>
    <w:rsid w:val="2BE859DF"/>
    <w:rsid w:val="2BED191D"/>
    <w:rsid w:val="2BF038CE"/>
    <w:rsid w:val="2BF13B76"/>
    <w:rsid w:val="2BF84776"/>
    <w:rsid w:val="2BFE5295"/>
    <w:rsid w:val="2BFF36A4"/>
    <w:rsid w:val="2BFF5C19"/>
    <w:rsid w:val="2C0F7C23"/>
    <w:rsid w:val="2C170F01"/>
    <w:rsid w:val="2C1806CE"/>
    <w:rsid w:val="2C1D2369"/>
    <w:rsid w:val="2C1D6E7A"/>
    <w:rsid w:val="2C1E4686"/>
    <w:rsid w:val="2C1F4565"/>
    <w:rsid w:val="2C227DCE"/>
    <w:rsid w:val="2C270424"/>
    <w:rsid w:val="2C2E1CE2"/>
    <w:rsid w:val="2C2F7183"/>
    <w:rsid w:val="2C3926FB"/>
    <w:rsid w:val="2C3A4F42"/>
    <w:rsid w:val="2C473AC4"/>
    <w:rsid w:val="2C4A5A60"/>
    <w:rsid w:val="2C4E6E21"/>
    <w:rsid w:val="2C4F36D6"/>
    <w:rsid w:val="2C501BC5"/>
    <w:rsid w:val="2C503277"/>
    <w:rsid w:val="2C59251E"/>
    <w:rsid w:val="2C5C3D9D"/>
    <w:rsid w:val="2C5C62DF"/>
    <w:rsid w:val="2C686746"/>
    <w:rsid w:val="2C692646"/>
    <w:rsid w:val="2C745153"/>
    <w:rsid w:val="2C76029E"/>
    <w:rsid w:val="2C7852D7"/>
    <w:rsid w:val="2C791EE9"/>
    <w:rsid w:val="2C7B0872"/>
    <w:rsid w:val="2C84230B"/>
    <w:rsid w:val="2C8822FF"/>
    <w:rsid w:val="2C936B92"/>
    <w:rsid w:val="2C986EFE"/>
    <w:rsid w:val="2C9A45C2"/>
    <w:rsid w:val="2C9B01B0"/>
    <w:rsid w:val="2C9C271A"/>
    <w:rsid w:val="2C9D0101"/>
    <w:rsid w:val="2CA84882"/>
    <w:rsid w:val="2CB131E8"/>
    <w:rsid w:val="2CCB4B9F"/>
    <w:rsid w:val="2CD97EFA"/>
    <w:rsid w:val="2CE33FF4"/>
    <w:rsid w:val="2CEF05FD"/>
    <w:rsid w:val="2CF04083"/>
    <w:rsid w:val="2CF86ED8"/>
    <w:rsid w:val="2CFD0432"/>
    <w:rsid w:val="2CFD691C"/>
    <w:rsid w:val="2CFE7F75"/>
    <w:rsid w:val="2D0469A8"/>
    <w:rsid w:val="2D061793"/>
    <w:rsid w:val="2D164FC8"/>
    <w:rsid w:val="2D1E32BA"/>
    <w:rsid w:val="2D282E90"/>
    <w:rsid w:val="2D4A4C01"/>
    <w:rsid w:val="2D4A5F51"/>
    <w:rsid w:val="2D4C6D61"/>
    <w:rsid w:val="2D505CEB"/>
    <w:rsid w:val="2D507582"/>
    <w:rsid w:val="2D586193"/>
    <w:rsid w:val="2D685D4F"/>
    <w:rsid w:val="2D686B6B"/>
    <w:rsid w:val="2D6A5F7C"/>
    <w:rsid w:val="2D722D6F"/>
    <w:rsid w:val="2D723D41"/>
    <w:rsid w:val="2D7440CC"/>
    <w:rsid w:val="2D7C0446"/>
    <w:rsid w:val="2D7F7FC9"/>
    <w:rsid w:val="2D805DFF"/>
    <w:rsid w:val="2D810727"/>
    <w:rsid w:val="2D8427B1"/>
    <w:rsid w:val="2D8B0ECA"/>
    <w:rsid w:val="2D905351"/>
    <w:rsid w:val="2D932FA5"/>
    <w:rsid w:val="2D97782A"/>
    <w:rsid w:val="2D9A1B9C"/>
    <w:rsid w:val="2D9B36E1"/>
    <w:rsid w:val="2DBD4C97"/>
    <w:rsid w:val="2DBE7D4D"/>
    <w:rsid w:val="2DC1427A"/>
    <w:rsid w:val="2DC25001"/>
    <w:rsid w:val="2DC845CD"/>
    <w:rsid w:val="2DCD45E3"/>
    <w:rsid w:val="2DE0247C"/>
    <w:rsid w:val="2DE74D63"/>
    <w:rsid w:val="2DEA6F92"/>
    <w:rsid w:val="2DEC6D5C"/>
    <w:rsid w:val="2DF857FF"/>
    <w:rsid w:val="2E063F36"/>
    <w:rsid w:val="2E0A2E97"/>
    <w:rsid w:val="2E1369E3"/>
    <w:rsid w:val="2E157EEC"/>
    <w:rsid w:val="2E204627"/>
    <w:rsid w:val="2E2A5501"/>
    <w:rsid w:val="2E301A75"/>
    <w:rsid w:val="2E330626"/>
    <w:rsid w:val="2E466C5E"/>
    <w:rsid w:val="2E4B765B"/>
    <w:rsid w:val="2E4D041A"/>
    <w:rsid w:val="2E546E0F"/>
    <w:rsid w:val="2E547C05"/>
    <w:rsid w:val="2E5757E6"/>
    <w:rsid w:val="2E606603"/>
    <w:rsid w:val="2E61758E"/>
    <w:rsid w:val="2E650EB9"/>
    <w:rsid w:val="2E70759F"/>
    <w:rsid w:val="2E7079E2"/>
    <w:rsid w:val="2E732B21"/>
    <w:rsid w:val="2E80742D"/>
    <w:rsid w:val="2E883BC3"/>
    <w:rsid w:val="2E895A8F"/>
    <w:rsid w:val="2EB3674D"/>
    <w:rsid w:val="2EB450C5"/>
    <w:rsid w:val="2EBB28FF"/>
    <w:rsid w:val="2EBE34CC"/>
    <w:rsid w:val="2ECA2A0F"/>
    <w:rsid w:val="2ECD798B"/>
    <w:rsid w:val="2ECE6D35"/>
    <w:rsid w:val="2ED0652D"/>
    <w:rsid w:val="2ED127BC"/>
    <w:rsid w:val="2ED15CF9"/>
    <w:rsid w:val="2ED63C97"/>
    <w:rsid w:val="2ED72CCF"/>
    <w:rsid w:val="2EDE7C9F"/>
    <w:rsid w:val="2EE57694"/>
    <w:rsid w:val="2EED476B"/>
    <w:rsid w:val="2EFE289D"/>
    <w:rsid w:val="2F0D42D8"/>
    <w:rsid w:val="2F1A5B53"/>
    <w:rsid w:val="2F1A5FE6"/>
    <w:rsid w:val="2F1E61B6"/>
    <w:rsid w:val="2F24460E"/>
    <w:rsid w:val="2F2D3243"/>
    <w:rsid w:val="2F2F68C5"/>
    <w:rsid w:val="2F304D58"/>
    <w:rsid w:val="2F304FBF"/>
    <w:rsid w:val="2F337030"/>
    <w:rsid w:val="2F3756CF"/>
    <w:rsid w:val="2F3B06A6"/>
    <w:rsid w:val="2F3B771B"/>
    <w:rsid w:val="2F3D457F"/>
    <w:rsid w:val="2F3D6324"/>
    <w:rsid w:val="2F4012EA"/>
    <w:rsid w:val="2F451B55"/>
    <w:rsid w:val="2F4D30DC"/>
    <w:rsid w:val="2F574BB7"/>
    <w:rsid w:val="2F5D3AC3"/>
    <w:rsid w:val="2F5E1389"/>
    <w:rsid w:val="2F68420F"/>
    <w:rsid w:val="2F684DF9"/>
    <w:rsid w:val="2F6A34CE"/>
    <w:rsid w:val="2F6C6846"/>
    <w:rsid w:val="2F6F0976"/>
    <w:rsid w:val="2F70158F"/>
    <w:rsid w:val="2F7E368B"/>
    <w:rsid w:val="2F7F332E"/>
    <w:rsid w:val="2F8305E2"/>
    <w:rsid w:val="2F862AE4"/>
    <w:rsid w:val="2F871E91"/>
    <w:rsid w:val="2F954BF0"/>
    <w:rsid w:val="2F9F4DB6"/>
    <w:rsid w:val="2FAA19A3"/>
    <w:rsid w:val="2FAC6309"/>
    <w:rsid w:val="2FBC371E"/>
    <w:rsid w:val="2FC07274"/>
    <w:rsid w:val="2FC74AE7"/>
    <w:rsid w:val="2FCB3857"/>
    <w:rsid w:val="2FD04416"/>
    <w:rsid w:val="2FD86E05"/>
    <w:rsid w:val="2FD91549"/>
    <w:rsid w:val="2FD924B7"/>
    <w:rsid w:val="2FE276E8"/>
    <w:rsid w:val="2FE61E76"/>
    <w:rsid w:val="2FF70D45"/>
    <w:rsid w:val="2FF91079"/>
    <w:rsid w:val="2FFA68D4"/>
    <w:rsid w:val="300275FC"/>
    <w:rsid w:val="30036B8B"/>
    <w:rsid w:val="30036FD0"/>
    <w:rsid w:val="30043406"/>
    <w:rsid w:val="30087488"/>
    <w:rsid w:val="300A5092"/>
    <w:rsid w:val="300A6724"/>
    <w:rsid w:val="300E28E8"/>
    <w:rsid w:val="30225C53"/>
    <w:rsid w:val="302A163C"/>
    <w:rsid w:val="302C25D3"/>
    <w:rsid w:val="30337C65"/>
    <w:rsid w:val="30343EEE"/>
    <w:rsid w:val="30394752"/>
    <w:rsid w:val="3039483B"/>
    <w:rsid w:val="303E3FC1"/>
    <w:rsid w:val="304017F8"/>
    <w:rsid w:val="30437C5B"/>
    <w:rsid w:val="30463956"/>
    <w:rsid w:val="304B672B"/>
    <w:rsid w:val="304D01D4"/>
    <w:rsid w:val="304D527E"/>
    <w:rsid w:val="30510498"/>
    <w:rsid w:val="305F0F94"/>
    <w:rsid w:val="306435A3"/>
    <w:rsid w:val="30670681"/>
    <w:rsid w:val="30680AFE"/>
    <w:rsid w:val="306E30CA"/>
    <w:rsid w:val="3073040B"/>
    <w:rsid w:val="308C5961"/>
    <w:rsid w:val="30953B2F"/>
    <w:rsid w:val="30966CD1"/>
    <w:rsid w:val="309C4E0E"/>
    <w:rsid w:val="30A27C9E"/>
    <w:rsid w:val="30A5563E"/>
    <w:rsid w:val="30A650C1"/>
    <w:rsid w:val="30A873D1"/>
    <w:rsid w:val="30B31F77"/>
    <w:rsid w:val="30C85D72"/>
    <w:rsid w:val="30CA44C6"/>
    <w:rsid w:val="30D233C1"/>
    <w:rsid w:val="30DC44DF"/>
    <w:rsid w:val="30E02B52"/>
    <w:rsid w:val="30E02B7D"/>
    <w:rsid w:val="30EA530D"/>
    <w:rsid w:val="30F31324"/>
    <w:rsid w:val="30F51DBD"/>
    <w:rsid w:val="31031D69"/>
    <w:rsid w:val="31051DD2"/>
    <w:rsid w:val="310D482D"/>
    <w:rsid w:val="311065E9"/>
    <w:rsid w:val="31161632"/>
    <w:rsid w:val="311624C9"/>
    <w:rsid w:val="311E0767"/>
    <w:rsid w:val="311F77F0"/>
    <w:rsid w:val="312574B6"/>
    <w:rsid w:val="31333CF5"/>
    <w:rsid w:val="3136076A"/>
    <w:rsid w:val="31365098"/>
    <w:rsid w:val="313A5539"/>
    <w:rsid w:val="315907EC"/>
    <w:rsid w:val="31597C2A"/>
    <w:rsid w:val="315A5290"/>
    <w:rsid w:val="315C43AA"/>
    <w:rsid w:val="31651325"/>
    <w:rsid w:val="31664A1E"/>
    <w:rsid w:val="31681016"/>
    <w:rsid w:val="316C3B17"/>
    <w:rsid w:val="317B6868"/>
    <w:rsid w:val="317D01CB"/>
    <w:rsid w:val="317D2D5B"/>
    <w:rsid w:val="317D4EE8"/>
    <w:rsid w:val="31803F7A"/>
    <w:rsid w:val="31815C4E"/>
    <w:rsid w:val="3189248D"/>
    <w:rsid w:val="318E1BFF"/>
    <w:rsid w:val="318E5023"/>
    <w:rsid w:val="3192251C"/>
    <w:rsid w:val="319609D7"/>
    <w:rsid w:val="31A34BC1"/>
    <w:rsid w:val="31A84261"/>
    <w:rsid w:val="31A91E72"/>
    <w:rsid w:val="31A97279"/>
    <w:rsid w:val="31AA48FF"/>
    <w:rsid w:val="31AE1D8D"/>
    <w:rsid w:val="31AF0E85"/>
    <w:rsid w:val="31B370BA"/>
    <w:rsid w:val="31C573C9"/>
    <w:rsid w:val="31CD0E58"/>
    <w:rsid w:val="31CF028E"/>
    <w:rsid w:val="31D25972"/>
    <w:rsid w:val="31E77158"/>
    <w:rsid w:val="31F4551B"/>
    <w:rsid w:val="31F645D6"/>
    <w:rsid w:val="31FA6D8D"/>
    <w:rsid w:val="32033DB5"/>
    <w:rsid w:val="32076D58"/>
    <w:rsid w:val="320868FB"/>
    <w:rsid w:val="32282835"/>
    <w:rsid w:val="322E0F15"/>
    <w:rsid w:val="323074D1"/>
    <w:rsid w:val="32357C62"/>
    <w:rsid w:val="323B77C9"/>
    <w:rsid w:val="323D3F3D"/>
    <w:rsid w:val="324054AE"/>
    <w:rsid w:val="324262AA"/>
    <w:rsid w:val="32431AC3"/>
    <w:rsid w:val="325A3FF6"/>
    <w:rsid w:val="325A74A2"/>
    <w:rsid w:val="32677EDB"/>
    <w:rsid w:val="327565FF"/>
    <w:rsid w:val="3285395B"/>
    <w:rsid w:val="328C0322"/>
    <w:rsid w:val="329C0F0E"/>
    <w:rsid w:val="329C4A77"/>
    <w:rsid w:val="32A9531F"/>
    <w:rsid w:val="32B05BDA"/>
    <w:rsid w:val="32B36ABA"/>
    <w:rsid w:val="32B609AE"/>
    <w:rsid w:val="32B745BB"/>
    <w:rsid w:val="32BA7D69"/>
    <w:rsid w:val="32C2428D"/>
    <w:rsid w:val="32C64EFC"/>
    <w:rsid w:val="32C85B12"/>
    <w:rsid w:val="32CE4200"/>
    <w:rsid w:val="32D6191A"/>
    <w:rsid w:val="32D77A60"/>
    <w:rsid w:val="32DE471C"/>
    <w:rsid w:val="32DF13EE"/>
    <w:rsid w:val="32EF0384"/>
    <w:rsid w:val="32F12282"/>
    <w:rsid w:val="33064882"/>
    <w:rsid w:val="330740AE"/>
    <w:rsid w:val="330A6145"/>
    <w:rsid w:val="330C6DAC"/>
    <w:rsid w:val="3314675B"/>
    <w:rsid w:val="3325231A"/>
    <w:rsid w:val="33285CB1"/>
    <w:rsid w:val="332C3CF7"/>
    <w:rsid w:val="332D7F10"/>
    <w:rsid w:val="33395904"/>
    <w:rsid w:val="33414091"/>
    <w:rsid w:val="33494A37"/>
    <w:rsid w:val="334A7656"/>
    <w:rsid w:val="334C2006"/>
    <w:rsid w:val="334E7DFA"/>
    <w:rsid w:val="33504961"/>
    <w:rsid w:val="33510256"/>
    <w:rsid w:val="3351181A"/>
    <w:rsid w:val="335D0A87"/>
    <w:rsid w:val="33617381"/>
    <w:rsid w:val="33671285"/>
    <w:rsid w:val="336865D0"/>
    <w:rsid w:val="3375630C"/>
    <w:rsid w:val="337565F7"/>
    <w:rsid w:val="33785A05"/>
    <w:rsid w:val="337C7407"/>
    <w:rsid w:val="337E7C9A"/>
    <w:rsid w:val="338546AA"/>
    <w:rsid w:val="33916806"/>
    <w:rsid w:val="33941AFA"/>
    <w:rsid w:val="33961987"/>
    <w:rsid w:val="33965FF7"/>
    <w:rsid w:val="339B6BF0"/>
    <w:rsid w:val="33A62C11"/>
    <w:rsid w:val="33A9732C"/>
    <w:rsid w:val="33B14308"/>
    <w:rsid w:val="33BA6577"/>
    <w:rsid w:val="33C00581"/>
    <w:rsid w:val="33CB72C0"/>
    <w:rsid w:val="33CF1F2B"/>
    <w:rsid w:val="33D2073D"/>
    <w:rsid w:val="33D36660"/>
    <w:rsid w:val="33E24BFF"/>
    <w:rsid w:val="33E36830"/>
    <w:rsid w:val="33ED40FF"/>
    <w:rsid w:val="33F25DD3"/>
    <w:rsid w:val="33F76B6C"/>
    <w:rsid w:val="33FA24C7"/>
    <w:rsid w:val="34053943"/>
    <w:rsid w:val="341610DB"/>
    <w:rsid w:val="341732AC"/>
    <w:rsid w:val="341A78B1"/>
    <w:rsid w:val="341B2C5E"/>
    <w:rsid w:val="34203E07"/>
    <w:rsid w:val="34240E9A"/>
    <w:rsid w:val="342D17F9"/>
    <w:rsid w:val="34320CEE"/>
    <w:rsid w:val="34322706"/>
    <w:rsid w:val="34353DEA"/>
    <w:rsid w:val="34385038"/>
    <w:rsid w:val="343F0272"/>
    <w:rsid w:val="34486C32"/>
    <w:rsid w:val="344D0981"/>
    <w:rsid w:val="345C0750"/>
    <w:rsid w:val="345D30CE"/>
    <w:rsid w:val="34651D3B"/>
    <w:rsid w:val="346A49C9"/>
    <w:rsid w:val="346C3325"/>
    <w:rsid w:val="34720CDC"/>
    <w:rsid w:val="34742A8E"/>
    <w:rsid w:val="347738AB"/>
    <w:rsid w:val="34820ACA"/>
    <w:rsid w:val="34827C8B"/>
    <w:rsid w:val="34903706"/>
    <w:rsid w:val="349A5BD6"/>
    <w:rsid w:val="349D1165"/>
    <w:rsid w:val="34A43C63"/>
    <w:rsid w:val="34A73D09"/>
    <w:rsid w:val="34A931DB"/>
    <w:rsid w:val="34AE4FA4"/>
    <w:rsid w:val="34B0287C"/>
    <w:rsid w:val="34B377ED"/>
    <w:rsid w:val="34C04CA6"/>
    <w:rsid w:val="34CA4C59"/>
    <w:rsid w:val="34CB2F76"/>
    <w:rsid w:val="34EB71FC"/>
    <w:rsid w:val="34F0351E"/>
    <w:rsid w:val="34F8033B"/>
    <w:rsid w:val="34FB6C08"/>
    <w:rsid w:val="35046185"/>
    <w:rsid w:val="351E44AE"/>
    <w:rsid w:val="351F02DB"/>
    <w:rsid w:val="35232B12"/>
    <w:rsid w:val="35234E3A"/>
    <w:rsid w:val="35243ECD"/>
    <w:rsid w:val="35261FDE"/>
    <w:rsid w:val="3537355A"/>
    <w:rsid w:val="353B2EA7"/>
    <w:rsid w:val="354114B2"/>
    <w:rsid w:val="35412689"/>
    <w:rsid w:val="354E6D39"/>
    <w:rsid w:val="355007CD"/>
    <w:rsid w:val="355D3171"/>
    <w:rsid w:val="355F574A"/>
    <w:rsid w:val="356A0910"/>
    <w:rsid w:val="35783681"/>
    <w:rsid w:val="357C3A92"/>
    <w:rsid w:val="358A2073"/>
    <w:rsid w:val="35973469"/>
    <w:rsid w:val="359B338B"/>
    <w:rsid w:val="35AC1A9F"/>
    <w:rsid w:val="35AC3FCA"/>
    <w:rsid w:val="35AF0526"/>
    <w:rsid w:val="35B15293"/>
    <w:rsid w:val="35B36311"/>
    <w:rsid w:val="35B56655"/>
    <w:rsid w:val="35B746FB"/>
    <w:rsid w:val="35C336AE"/>
    <w:rsid w:val="35CD07C7"/>
    <w:rsid w:val="35CE7DD6"/>
    <w:rsid w:val="35D300FD"/>
    <w:rsid w:val="35DA45F5"/>
    <w:rsid w:val="35E323CB"/>
    <w:rsid w:val="35F1366C"/>
    <w:rsid w:val="35F231AC"/>
    <w:rsid w:val="35F571E2"/>
    <w:rsid w:val="35F670A0"/>
    <w:rsid w:val="35FB3159"/>
    <w:rsid w:val="35FE584E"/>
    <w:rsid w:val="36007E31"/>
    <w:rsid w:val="36140AD1"/>
    <w:rsid w:val="36190DB8"/>
    <w:rsid w:val="361B618A"/>
    <w:rsid w:val="36303D50"/>
    <w:rsid w:val="36333DBE"/>
    <w:rsid w:val="36341C26"/>
    <w:rsid w:val="36341DF6"/>
    <w:rsid w:val="363F2C4A"/>
    <w:rsid w:val="36407EBE"/>
    <w:rsid w:val="36450791"/>
    <w:rsid w:val="364939E7"/>
    <w:rsid w:val="364E0EC4"/>
    <w:rsid w:val="3653567D"/>
    <w:rsid w:val="36580FE5"/>
    <w:rsid w:val="365A59DE"/>
    <w:rsid w:val="365C1A3A"/>
    <w:rsid w:val="366A7CFF"/>
    <w:rsid w:val="3675130F"/>
    <w:rsid w:val="367532E7"/>
    <w:rsid w:val="36784051"/>
    <w:rsid w:val="36825EA2"/>
    <w:rsid w:val="36870225"/>
    <w:rsid w:val="36955988"/>
    <w:rsid w:val="36973FFA"/>
    <w:rsid w:val="36980303"/>
    <w:rsid w:val="369D4FF2"/>
    <w:rsid w:val="36A07104"/>
    <w:rsid w:val="36A93FCB"/>
    <w:rsid w:val="36AD78E6"/>
    <w:rsid w:val="36AE110C"/>
    <w:rsid w:val="36C04584"/>
    <w:rsid w:val="36D359E4"/>
    <w:rsid w:val="36D52A24"/>
    <w:rsid w:val="36EB323F"/>
    <w:rsid w:val="36F47A41"/>
    <w:rsid w:val="36F514B5"/>
    <w:rsid w:val="36FB373A"/>
    <w:rsid w:val="36FD1F26"/>
    <w:rsid w:val="3718242F"/>
    <w:rsid w:val="37332567"/>
    <w:rsid w:val="3735116C"/>
    <w:rsid w:val="373A2559"/>
    <w:rsid w:val="373C2E05"/>
    <w:rsid w:val="37425EF5"/>
    <w:rsid w:val="374330BD"/>
    <w:rsid w:val="37452A46"/>
    <w:rsid w:val="37462C32"/>
    <w:rsid w:val="374F1E6A"/>
    <w:rsid w:val="3750000D"/>
    <w:rsid w:val="375155AD"/>
    <w:rsid w:val="37565CEC"/>
    <w:rsid w:val="375757FB"/>
    <w:rsid w:val="376F5233"/>
    <w:rsid w:val="37821C65"/>
    <w:rsid w:val="37941368"/>
    <w:rsid w:val="379639C0"/>
    <w:rsid w:val="379F6B1F"/>
    <w:rsid w:val="37A1439D"/>
    <w:rsid w:val="37AE628A"/>
    <w:rsid w:val="37B24D7F"/>
    <w:rsid w:val="37B706EC"/>
    <w:rsid w:val="37BF5AC7"/>
    <w:rsid w:val="37C31F70"/>
    <w:rsid w:val="37C62CBE"/>
    <w:rsid w:val="37CE1E53"/>
    <w:rsid w:val="37D65575"/>
    <w:rsid w:val="37DF155F"/>
    <w:rsid w:val="37E34469"/>
    <w:rsid w:val="37E427C6"/>
    <w:rsid w:val="37F2110C"/>
    <w:rsid w:val="37FE258D"/>
    <w:rsid w:val="38051A89"/>
    <w:rsid w:val="38083560"/>
    <w:rsid w:val="38175A29"/>
    <w:rsid w:val="38227991"/>
    <w:rsid w:val="3824294D"/>
    <w:rsid w:val="38335F35"/>
    <w:rsid w:val="38365CE3"/>
    <w:rsid w:val="383B3512"/>
    <w:rsid w:val="38416C4A"/>
    <w:rsid w:val="384D2702"/>
    <w:rsid w:val="385A2547"/>
    <w:rsid w:val="385A6BA4"/>
    <w:rsid w:val="385C5A8D"/>
    <w:rsid w:val="385C7D65"/>
    <w:rsid w:val="385F30FD"/>
    <w:rsid w:val="38655683"/>
    <w:rsid w:val="38661A03"/>
    <w:rsid w:val="386C3FE9"/>
    <w:rsid w:val="3874252C"/>
    <w:rsid w:val="387D728A"/>
    <w:rsid w:val="3882664D"/>
    <w:rsid w:val="388B5F27"/>
    <w:rsid w:val="388E7BB3"/>
    <w:rsid w:val="38920F62"/>
    <w:rsid w:val="3897680C"/>
    <w:rsid w:val="389A1D9B"/>
    <w:rsid w:val="38B66AD9"/>
    <w:rsid w:val="38BC5D0B"/>
    <w:rsid w:val="38C3040F"/>
    <w:rsid w:val="38C63162"/>
    <w:rsid w:val="38CC4A2D"/>
    <w:rsid w:val="38CC51FC"/>
    <w:rsid w:val="38D61200"/>
    <w:rsid w:val="38D82951"/>
    <w:rsid w:val="38DA1DB5"/>
    <w:rsid w:val="38EE0B81"/>
    <w:rsid w:val="38EF76D6"/>
    <w:rsid w:val="38F1132C"/>
    <w:rsid w:val="38F2406A"/>
    <w:rsid w:val="38FA0730"/>
    <w:rsid w:val="38FA16A4"/>
    <w:rsid w:val="38FF254E"/>
    <w:rsid w:val="390668C6"/>
    <w:rsid w:val="39082F2F"/>
    <w:rsid w:val="391E5CE3"/>
    <w:rsid w:val="392005DE"/>
    <w:rsid w:val="392044FA"/>
    <w:rsid w:val="392A186A"/>
    <w:rsid w:val="393A390E"/>
    <w:rsid w:val="393C3794"/>
    <w:rsid w:val="39423B0F"/>
    <w:rsid w:val="3944476B"/>
    <w:rsid w:val="39497C4A"/>
    <w:rsid w:val="394D6851"/>
    <w:rsid w:val="39545D33"/>
    <w:rsid w:val="395C56FC"/>
    <w:rsid w:val="39605A62"/>
    <w:rsid w:val="39611FC6"/>
    <w:rsid w:val="396523C8"/>
    <w:rsid w:val="397A3A80"/>
    <w:rsid w:val="397D26E2"/>
    <w:rsid w:val="39840AA0"/>
    <w:rsid w:val="398465C7"/>
    <w:rsid w:val="398D3AE9"/>
    <w:rsid w:val="398E5E2D"/>
    <w:rsid w:val="39944291"/>
    <w:rsid w:val="39984E85"/>
    <w:rsid w:val="39AC63C7"/>
    <w:rsid w:val="39AE4C5B"/>
    <w:rsid w:val="39B0777B"/>
    <w:rsid w:val="39B5300A"/>
    <w:rsid w:val="39CC3CC3"/>
    <w:rsid w:val="39D23BF1"/>
    <w:rsid w:val="39D617FB"/>
    <w:rsid w:val="39DD01B7"/>
    <w:rsid w:val="39EA633F"/>
    <w:rsid w:val="39EE42B4"/>
    <w:rsid w:val="39EF41A6"/>
    <w:rsid w:val="39F64793"/>
    <w:rsid w:val="39F936E7"/>
    <w:rsid w:val="39FF1ACC"/>
    <w:rsid w:val="3A0723CB"/>
    <w:rsid w:val="3A086541"/>
    <w:rsid w:val="3A092BB5"/>
    <w:rsid w:val="3A0B5A26"/>
    <w:rsid w:val="3A0E5168"/>
    <w:rsid w:val="3A0F5776"/>
    <w:rsid w:val="3A100659"/>
    <w:rsid w:val="3A1F4C96"/>
    <w:rsid w:val="3A246ECF"/>
    <w:rsid w:val="3A2D4B94"/>
    <w:rsid w:val="3A2F2AC6"/>
    <w:rsid w:val="3A3459C3"/>
    <w:rsid w:val="3A3476DF"/>
    <w:rsid w:val="3A3D17E9"/>
    <w:rsid w:val="3A3F6BAA"/>
    <w:rsid w:val="3A4329BC"/>
    <w:rsid w:val="3A46162E"/>
    <w:rsid w:val="3A4A2D2A"/>
    <w:rsid w:val="3A53540A"/>
    <w:rsid w:val="3A624F33"/>
    <w:rsid w:val="3A6D56FF"/>
    <w:rsid w:val="3A851F6D"/>
    <w:rsid w:val="3A874D20"/>
    <w:rsid w:val="3A8A2C62"/>
    <w:rsid w:val="3A92385D"/>
    <w:rsid w:val="3AA506D9"/>
    <w:rsid w:val="3AA51015"/>
    <w:rsid w:val="3AA54D05"/>
    <w:rsid w:val="3AA96190"/>
    <w:rsid w:val="3AAE3A05"/>
    <w:rsid w:val="3AB1506C"/>
    <w:rsid w:val="3AB84635"/>
    <w:rsid w:val="3ABC3871"/>
    <w:rsid w:val="3AC8650E"/>
    <w:rsid w:val="3AD373BC"/>
    <w:rsid w:val="3AD574B1"/>
    <w:rsid w:val="3AE1791B"/>
    <w:rsid w:val="3AE74ADA"/>
    <w:rsid w:val="3AFB6E1C"/>
    <w:rsid w:val="3AFC6AF8"/>
    <w:rsid w:val="3B01135E"/>
    <w:rsid w:val="3B0514AB"/>
    <w:rsid w:val="3B094CDF"/>
    <w:rsid w:val="3B126AD6"/>
    <w:rsid w:val="3B182E8C"/>
    <w:rsid w:val="3B1958B3"/>
    <w:rsid w:val="3B1C1C31"/>
    <w:rsid w:val="3B220D8E"/>
    <w:rsid w:val="3B270F10"/>
    <w:rsid w:val="3B2F05FB"/>
    <w:rsid w:val="3B2F46A3"/>
    <w:rsid w:val="3B317128"/>
    <w:rsid w:val="3B3A6821"/>
    <w:rsid w:val="3B3D2602"/>
    <w:rsid w:val="3B407661"/>
    <w:rsid w:val="3B407AC0"/>
    <w:rsid w:val="3B421984"/>
    <w:rsid w:val="3B446DEE"/>
    <w:rsid w:val="3B446E99"/>
    <w:rsid w:val="3B5379D5"/>
    <w:rsid w:val="3B56053D"/>
    <w:rsid w:val="3B762B5E"/>
    <w:rsid w:val="3B82374F"/>
    <w:rsid w:val="3B834908"/>
    <w:rsid w:val="3B895926"/>
    <w:rsid w:val="3BA55EDC"/>
    <w:rsid w:val="3BA87592"/>
    <w:rsid w:val="3BA93CFE"/>
    <w:rsid w:val="3BB13666"/>
    <w:rsid w:val="3BBA435C"/>
    <w:rsid w:val="3BC27E1E"/>
    <w:rsid w:val="3BCC5F70"/>
    <w:rsid w:val="3BD007C5"/>
    <w:rsid w:val="3BDB7B9B"/>
    <w:rsid w:val="3BE3402B"/>
    <w:rsid w:val="3BE66505"/>
    <w:rsid w:val="3BE82E2F"/>
    <w:rsid w:val="3BF14057"/>
    <w:rsid w:val="3BF179E9"/>
    <w:rsid w:val="3BF8316B"/>
    <w:rsid w:val="3BFA1B76"/>
    <w:rsid w:val="3C045655"/>
    <w:rsid w:val="3C281061"/>
    <w:rsid w:val="3C2C5289"/>
    <w:rsid w:val="3C2F69E5"/>
    <w:rsid w:val="3C3602C2"/>
    <w:rsid w:val="3C3F1955"/>
    <w:rsid w:val="3C3F706C"/>
    <w:rsid w:val="3C420A82"/>
    <w:rsid w:val="3C5156B9"/>
    <w:rsid w:val="3C547500"/>
    <w:rsid w:val="3C614531"/>
    <w:rsid w:val="3C635E44"/>
    <w:rsid w:val="3C657D86"/>
    <w:rsid w:val="3C6C56DA"/>
    <w:rsid w:val="3C6E41AF"/>
    <w:rsid w:val="3C701DB6"/>
    <w:rsid w:val="3C756F87"/>
    <w:rsid w:val="3C7D50AE"/>
    <w:rsid w:val="3C944358"/>
    <w:rsid w:val="3C9906A1"/>
    <w:rsid w:val="3C9A7949"/>
    <w:rsid w:val="3C9F05A1"/>
    <w:rsid w:val="3C9F42BB"/>
    <w:rsid w:val="3CA52018"/>
    <w:rsid w:val="3CA65DFD"/>
    <w:rsid w:val="3CA824CA"/>
    <w:rsid w:val="3CB9678E"/>
    <w:rsid w:val="3CBA2F81"/>
    <w:rsid w:val="3CBA5740"/>
    <w:rsid w:val="3CBB67E6"/>
    <w:rsid w:val="3CD54237"/>
    <w:rsid w:val="3CD831D8"/>
    <w:rsid w:val="3CDA5D23"/>
    <w:rsid w:val="3CDC78C5"/>
    <w:rsid w:val="3CDF7241"/>
    <w:rsid w:val="3CE32951"/>
    <w:rsid w:val="3CE9658B"/>
    <w:rsid w:val="3CFB042B"/>
    <w:rsid w:val="3CFB1FFD"/>
    <w:rsid w:val="3CFC0688"/>
    <w:rsid w:val="3D016277"/>
    <w:rsid w:val="3D062E52"/>
    <w:rsid w:val="3D0729FF"/>
    <w:rsid w:val="3D095B9B"/>
    <w:rsid w:val="3D0A00A6"/>
    <w:rsid w:val="3D11650C"/>
    <w:rsid w:val="3D22408D"/>
    <w:rsid w:val="3D232826"/>
    <w:rsid w:val="3D234E3D"/>
    <w:rsid w:val="3D494D83"/>
    <w:rsid w:val="3D495084"/>
    <w:rsid w:val="3D4F7AAF"/>
    <w:rsid w:val="3D520AD6"/>
    <w:rsid w:val="3D664498"/>
    <w:rsid w:val="3D6A411B"/>
    <w:rsid w:val="3D6D6E4F"/>
    <w:rsid w:val="3D803F10"/>
    <w:rsid w:val="3D815C0B"/>
    <w:rsid w:val="3D8B65A9"/>
    <w:rsid w:val="3D8E0247"/>
    <w:rsid w:val="3D956D9C"/>
    <w:rsid w:val="3D9D785A"/>
    <w:rsid w:val="3DA24CE3"/>
    <w:rsid w:val="3DA3152F"/>
    <w:rsid w:val="3DAA1BD3"/>
    <w:rsid w:val="3DB71AAE"/>
    <w:rsid w:val="3DB87592"/>
    <w:rsid w:val="3DBA12D8"/>
    <w:rsid w:val="3DBD22C7"/>
    <w:rsid w:val="3DCE4247"/>
    <w:rsid w:val="3DCF73CB"/>
    <w:rsid w:val="3DE0663C"/>
    <w:rsid w:val="3DE32373"/>
    <w:rsid w:val="3DEA20A1"/>
    <w:rsid w:val="3DEA7C05"/>
    <w:rsid w:val="3E046163"/>
    <w:rsid w:val="3E116B2D"/>
    <w:rsid w:val="3E120484"/>
    <w:rsid w:val="3E134E52"/>
    <w:rsid w:val="3E185551"/>
    <w:rsid w:val="3E19511B"/>
    <w:rsid w:val="3E1E112D"/>
    <w:rsid w:val="3E1F3933"/>
    <w:rsid w:val="3E2B625D"/>
    <w:rsid w:val="3E3634A5"/>
    <w:rsid w:val="3E383F76"/>
    <w:rsid w:val="3E395351"/>
    <w:rsid w:val="3E3E4540"/>
    <w:rsid w:val="3E3F63A2"/>
    <w:rsid w:val="3E404223"/>
    <w:rsid w:val="3E43291B"/>
    <w:rsid w:val="3E437141"/>
    <w:rsid w:val="3E450BA3"/>
    <w:rsid w:val="3E503D72"/>
    <w:rsid w:val="3E512C25"/>
    <w:rsid w:val="3E5251CA"/>
    <w:rsid w:val="3E534CCF"/>
    <w:rsid w:val="3E544F8C"/>
    <w:rsid w:val="3E700297"/>
    <w:rsid w:val="3E707BC4"/>
    <w:rsid w:val="3E743DCF"/>
    <w:rsid w:val="3E747FB2"/>
    <w:rsid w:val="3E827F92"/>
    <w:rsid w:val="3E893E21"/>
    <w:rsid w:val="3E8E18CF"/>
    <w:rsid w:val="3E9409C7"/>
    <w:rsid w:val="3E9C24D8"/>
    <w:rsid w:val="3EA43CEB"/>
    <w:rsid w:val="3EA7196B"/>
    <w:rsid w:val="3EBC5E2D"/>
    <w:rsid w:val="3EC54CB9"/>
    <w:rsid w:val="3ECA39E6"/>
    <w:rsid w:val="3ECC7425"/>
    <w:rsid w:val="3ECD4068"/>
    <w:rsid w:val="3ECE2B35"/>
    <w:rsid w:val="3ECE73C3"/>
    <w:rsid w:val="3ED555CC"/>
    <w:rsid w:val="3ED7682F"/>
    <w:rsid w:val="3EDA5C9A"/>
    <w:rsid w:val="3EDF585E"/>
    <w:rsid w:val="3EE1224A"/>
    <w:rsid w:val="3EE90C05"/>
    <w:rsid w:val="3EF3003C"/>
    <w:rsid w:val="3EF33AE6"/>
    <w:rsid w:val="3EF5630E"/>
    <w:rsid w:val="3EFED6DA"/>
    <w:rsid w:val="3F01449A"/>
    <w:rsid w:val="3F026AFE"/>
    <w:rsid w:val="3F052EBB"/>
    <w:rsid w:val="3F0534EB"/>
    <w:rsid w:val="3F0D0ADA"/>
    <w:rsid w:val="3F107A1C"/>
    <w:rsid w:val="3F113587"/>
    <w:rsid w:val="3F180BE3"/>
    <w:rsid w:val="3F1A027E"/>
    <w:rsid w:val="3F1A0529"/>
    <w:rsid w:val="3F2257D9"/>
    <w:rsid w:val="3F274323"/>
    <w:rsid w:val="3F280584"/>
    <w:rsid w:val="3F2C1A2F"/>
    <w:rsid w:val="3F3A5439"/>
    <w:rsid w:val="3F3E59C6"/>
    <w:rsid w:val="3F4203B5"/>
    <w:rsid w:val="3F455D4E"/>
    <w:rsid w:val="3F467934"/>
    <w:rsid w:val="3F4A3761"/>
    <w:rsid w:val="3F507294"/>
    <w:rsid w:val="3F626381"/>
    <w:rsid w:val="3F6B324E"/>
    <w:rsid w:val="3F6E1012"/>
    <w:rsid w:val="3F6E3601"/>
    <w:rsid w:val="3F723355"/>
    <w:rsid w:val="3F753A00"/>
    <w:rsid w:val="3F7E5C2F"/>
    <w:rsid w:val="3F80645F"/>
    <w:rsid w:val="3F872F6F"/>
    <w:rsid w:val="3F88284E"/>
    <w:rsid w:val="3F9722F1"/>
    <w:rsid w:val="3FA50E7E"/>
    <w:rsid w:val="3FA715CB"/>
    <w:rsid w:val="3FAA0B0C"/>
    <w:rsid w:val="3FB2342A"/>
    <w:rsid w:val="3FB9368D"/>
    <w:rsid w:val="3FBC0A0A"/>
    <w:rsid w:val="3FBE3C20"/>
    <w:rsid w:val="3FBF7412"/>
    <w:rsid w:val="3FCC16B4"/>
    <w:rsid w:val="3FCF14B3"/>
    <w:rsid w:val="3FD059A5"/>
    <w:rsid w:val="3FDC3345"/>
    <w:rsid w:val="3FDD3A72"/>
    <w:rsid w:val="3FEC353D"/>
    <w:rsid w:val="3FFB6512"/>
    <w:rsid w:val="3FFF4D23"/>
    <w:rsid w:val="40006BB4"/>
    <w:rsid w:val="4000709C"/>
    <w:rsid w:val="4003658E"/>
    <w:rsid w:val="400C441E"/>
    <w:rsid w:val="4012332E"/>
    <w:rsid w:val="401276DA"/>
    <w:rsid w:val="401A0EE4"/>
    <w:rsid w:val="402566EC"/>
    <w:rsid w:val="40280407"/>
    <w:rsid w:val="403A3336"/>
    <w:rsid w:val="403C3CA7"/>
    <w:rsid w:val="404071F1"/>
    <w:rsid w:val="40431C96"/>
    <w:rsid w:val="4046485C"/>
    <w:rsid w:val="4048107C"/>
    <w:rsid w:val="404A3912"/>
    <w:rsid w:val="40532B5F"/>
    <w:rsid w:val="40547E25"/>
    <w:rsid w:val="40586393"/>
    <w:rsid w:val="40636C0C"/>
    <w:rsid w:val="40695E97"/>
    <w:rsid w:val="406A4BCA"/>
    <w:rsid w:val="40721842"/>
    <w:rsid w:val="40845D17"/>
    <w:rsid w:val="40900A8E"/>
    <w:rsid w:val="409123AC"/>
    <w:rsid w:val="40981403"/>
    <w:rsid w:val="40A16ECF"/>
    <w:rsid w:val="40A22338"/>
    <w:rsid w:val="40A34A52"/>
    <w:rsid w:val="40AB5200"/>
    <w:rsid w:val="40B80136"/>
    <w:rsid w:val="40B976A1"/>
    <w:rsid w:val="40C420CA"/>
    <w:rsid w:val="40CC1428"/>
    <w:rsid w:val="40CF7239"/>
    <w:rsid w:val="40D94943"/>
    <w:rsid w:val="40DC7339"/>
    <w:rsid w:val="40E0637B"/>
    <w:rsid w:val="40E2719A"/>
    <w:rsid w:val="40E27DD3"/>
    <w:rsid w:val="40E523E8"/>
    <w:rsid w:val="40E5690A"/>
    <w:rsid w:val="40E56961"/>
    <w:rsid w:val="40E84806"/>
    <w:rsid w:val="40EB198A"/>
    <w:rsid w:val="40EE4C4B"/>
    <w:rsid w:val="40F262AA"/>
    <w:rsid w:val="40FC1B24"/>
    <w:rsid w:val="4104062D"/>
    <w:rsid w:val="410E19F7"/>
    <w:rsid w:val="41103D55"/>
    <w:rsid w:val="4110484D"/>
    <w:rsid w:val="411455A6"/>
    <w:rsid w:val="411F19E1"/>
    <w:rsid w:val="41286F56"/>
    <w:rsid w:val="41294CEE"/>
    <w:rsid w:val="413B0ECC"/>
    <w:rsid w:val="413B4BF0"/>
    <w:rsid w:val="413D4E0F"/>
    <w:rsid w:val="4149454C"/>
    <w:rsid w:val="414C3884"/>
    <w:rsid w:val="414E4A75"/>
    <w:rsid w:val="41547D40"/>
    <w:rsid w:val="4157204D"/>
    <w:rsid w:val="41592D5D"/>
    <w:rsid w:val="415B5B77"/>
    <w:rsid w:val="415E168B"/>
    <w:rsid w:val="4161239F"/>
    <w:rsid w:val="41666394"/>
    <w:rsid w:val="41691B71"/>
    <w:rsid w:val="41741AFF"/>
    <w:rsid w:val="41794272"/>
    <w:rsid w:val="418375C5"/>
    <w:rsid w:val="41941A1A"/>
    <w:rsid w:val="419466EF"/>
    <w:rsid w:val="41947600"/>
    <w:rsid w:val="4195680B"/>
    <w:rsid w:val="419E00E2"/>
    <w:rsid w:val="419F7F39"/>
    <w:rsid w:val="41A42021"/>
    <w:rsid w:val="41A96481"/>
    <w:rsid w:val="41AA5B9D"/>
    <w:rsid w:val="41AD1791"/>
    <w:rsid w:val="41AE7D8F"/>
    <w:rsid w:val="41B22EA4"/>
    <w:rsid w:val="41C1304C"/>
    <w:rsid w:val="41CF183B"/>
    <w:rsid w:val="41D1615E"/>
    <w:rsid w:val="41E0076F"/>
    <w:rsid w:val="41F651DD"/>
    <w:rsid w:val="4200304F"/>
    <w:rsid w:val="4204085D"/>
    <w:rsid w:val="420D0EC6"/>
    <w:rsid w:val="420E3340"/>
    <w:rsid w:val="420F65B2"/>
    <w:rsid w:val="42113F23"/>
    <w:rsid w:val="421A5D4E"/>
    <w:rsid w:val="42217744"/>
    <w:rsid w:val="422A4C1C"/>
    <w:rsid w:val="422D1825"/>
    <w:rsid w:val="423314A6"/>
    <w:rsid w:val="423E4AEE"/>
    <w:rsid w:val="42444F2B"/>
    <w:rsid w:val="425669A2"/>
    <w:rsid w:val="4257047D"/>
    <w:rsid w:val="42585D6E"/>
    <w:rsid w:val="426802C9"/>
    <w:rsid w:val="426C1320"/>
    <w:rsid w:val="427B2A02"/>
    <w:rsid w:val="427E636A"/>
    <w:rsid w:val="4282434F"/>
    <w:rsid w:val="4289367F"/>
    <w:rsid w:val="428C4297"/>
    <w:rsid w:val="429D13F2"/>
    <w:rsid w:val="429F3CC1"/>
    <w:rsid w:val="42A35BB1"/>
    <w:rsid w:val="42B22101"/>
    <w:rsid w:val="42BF4837"/>
    <w:rsid w:val="42C012A4"/>
    <w:rsid w:val="42C55E97"/>
    <w:rsid w:val="42C702F1"/>
    <w:rsid w:val="42CB67A6"/>
    <w:rsid w:val="42D66BC6"/>
    <w:rsid w:val="42DE3830"/>
    <w:rsid w:val="42E0139C"/>
    <w:rsid w:val="42E505B9"/>
    <w:rsid w:val="42E72076"/>
    <w:rsid w:val="42E9412A"/>
    <w:rsid w:val="42EA43D0"/>
    <w:rsid w:val="42F51DD3"/>
    <w:rsid w:val="42F73930"/>
    <w:rsid w:val="42FA0374"/>
    <w:rsid w:val="43095D4F"/>
    <w:rsid w:val="43107DC8"/>
    <w:rsid w:val="43164B95"/>
    <w:rsid w:val="43174567"/>
    <w:rsid w:val="431B765C"/>
    <w:rsid w:val="43215A97"/>
    <w:rsid w:val="432662CB"/>
    <w:rsid w:val="432C049B"/>
    <w:rsid w:val="43333C74"/>
    <w:rsid w:val="433C3DA4"/>
    <w:rsid w:val="43425DA7"/>
    <w:rsid w:val="43467395"/>
    <w:rsid w:val="43485B5C"/>
    <w:rsid w:val="435B1D13"/>
    <w:rsid w:val="43610902"/>
    <w:rsid w:val="43632CCE"/>
    <w:rsid w:val="43651656"/>
    <w:rsid w:val="43664416"/>
    <w:rsid w:val="436A180A"/>
    <w:rsid w:val="436C644E"/>
    <w:rsid w:val="436C7F6C"/>
    <w:rsid w:val="436F16FC"/>
    <w:rsid w:val="436F2CC4"/>
    <w:rsid w:val="437530D9"/>
    <w:rsid w:val="437759B2"/>
    <w:rsid w:val="438536C9"/>
    <w:rsid w:val="43873602"/>
    <w:rsid w:val="43901C15"/>
    <w:rsid w:val="43934E5F"/>
    <w:rsid w:val="43953C9F"/>
    <w:rsid w:val="439F31C6"/>
    <w:rsid w:val="43A0791A"/>
    <w:rsid w:val="43A718F7"/>
    <w:rsid w:val="43AF49B5"/>
    <w:rsid w:val="43B46222"/>
    <w:rsid w:val="43BC39DD"/>
    <w:rsid w:val="43C3163E"/>
    <w:rsid w:val="43C44A2B"/>
    <w:rsid w:val="43CE56D4"/>
    <w:rsid w:val="43CF1599"/>
    <w:rsid w:val="43D011AC"/>
    <w:rsid w:val="43D47A6E"/>
    <w:rsid w:val="43DA4B56"/>
    <w:rsid w:val="43DD4CCB"/>
    <w:rsid w:val="43E70302"/>
    <w:rsid w:val="43E855D6"/>
    <w:rsid w:val="43E95EAD"/>
    <w:rsid w:val="43FD66E7"/>
    <w:rsid w:val="43FF577E"/>
    <w:rsid w:val="44012DE2"/>
    <w:rsid w:val="440254A1"/>
    <w:rsid w:val="440A792A"/>
    <w:rsid w:val="44142990"/>
    <w:rsid w:val="441E6449"/>
    <w:rsid w:val="44280BBA"/>
    <w:rsid w:val="442C5F41"/>
    <w:rsid w:val="443D4866"/>
    <w:rsid w:val="443E6157"/>
    <w:rsid w:val="443E7330"/>
    <w:rsid w:val="443F0640"/>
    <w:rsid w:val="444B34A5"/>
    <w:rsid w:val="444D3A3E"/>
    <w:rsid w:val="44530B02"/>
    <w:rsid w:val="4453404D"/>
    <w:rsid w:val="445458F9"/>
    <w:rsid w:val="4455708E"/>
    <w:rsid w:val="4459760A"/>
    <w:rsid w:val="445A1BE8"/>
    <w:rsid w:val="445A1EFF"/>
    <w:rsid w:val="447A65A4"/>
    <w:rsid w:val="4480125F"/>
    <w:rsid w:val="44826476"/>
    <w:rsid w:val="448C1C71"/>
    <w:rsid w:val="448E1105"/>
    <w:rsid w:val="448F345A"/>
    <w:rsid w:val="44906ADC"/>
    <w:rsid w:val="44977555"/>
    <w:rsid w:val="44B1111C"/>
    <w:rsid w:val="44B55AA6"/>
    <w:rsid w:val="44B6764B"/>
    <w:rsid w:val="44C713F4"/>
    <w:rsid w:val="44CB6092"/>
    <w:rsid w:val="44CE4C2C"/>
    <w:rsid w:val="44D16D43"/>
    <w:rsid w:val="44E41260"/>
    <w:rsid w:val="44E7594F"/>
    <w:rsid w:val="44E841B6"/>
    <w:rsid w:val="44F34AFE"/>
    <w:rsid w:val="44FC6B89"/>
    <w:rsid w:val="44FE050D"/>
    <w:rsid w:val="44FF2E04"/>
    <w:rsid w:val="450729B7"/>
    <w:rsid w:val="4517220C"/>
    <w:rsid w:val="451E28C6"/>
    <w:rsid w:val="452A228A"/>
    <w:rsid w:val="452B346C"/>
    <w:rsid w:val="453112D0"/>
    <w:rsid w:val="453F0B89"/>
    <w:rsid w:val="45451164"/>
    <w:rsid w:val="45467D7D"/>
    <w:rsid w:val="4548374C"/>
    <w:rsid w:val="454D1907"/>
    <w:rsid w:val="45622EB4"/>
    <w:rsid w:val="45631810"/>
    <w:rsid w:val="456F4C15"/>
    <w:rsid w:val="45717EF9"/>
    <w:rsid w:val="45761743"/>
    <w:rsid w:val="457D509B"/>
    <w:rsid w:val="457F6B54"/>
    <w:rsid w:val="45881E11"/>
    <w:rsid w:val="45882709"/>
    <w:rsid w:val="458A7D8F"/>
    <w:rsid w:val="458F3108"/>
    <w:rsid w:val="45A1192E"/>
    <w:rsid w:val="45A15338"/>
    <w:rsid w:val="45A32544"/>
    <w:rsid w:val="45A42683"/>
    <w:rsid w:val="45B34904"/>
    <w:rsid w:val="45BC4921"/>
    <w:rsid w:val="45C13F25"/>
    <w:rsid w:val="45C5308E"/>
    <w:rsid w:val="45CE2499"/>
    <w:rsid w:val="45DA6B24"/>
    <w:rsid w:val="45E07162"/>
    <w:rsid w:val="45E44308"/>
    <w:rsid w:val="45F75F34"/>
    <w:rsid w:val="45FC7858"/>
    <w:rsid w:val="46005840"/>
    <w:rsid w:val="4603043C"/>
    <w:rsid w:val="460B4382"/>
    <w:rsid w:val="461502A5"/>
    <w:rsid w:val="46370F24"/>
    <w:rsid w:val="4640584A"/>
    <w:rsid w:val="46431FA9"/>
    <w:rsid w:val="46450FAB"/>
    <w:rsid w:val="464A5934"/>
    <w:rsid w:val="464F3167"/>
    <w:rsid w:val="465053CB"/>
    <w:rsid w:val="465312F3"/>
    <w:rsid w:val="46550285"/>
    <w:rsid w:val="4662307A"/>
    <w:rsid w:val="46630ADA"/>
    <w:rsid w:val="46666DC5"/>
    <w:rsid w:val="46670C08"/>
    <w:rsid w:val="46896DB8"/>
    <w:rsid w:val="469375D9"/>
    <w:rsid w:val="46964FCE"/>
    <w:rsid w:val="46A07A30"/>
    <w:rsid w:val="46A549F5"/>
    <w:rsid w:val="46B210FD"/>
    <w:rsid w:val="46B777C5"/>
    <w:rsid w:val="46BE38D2"/>
    <w:rsid w:val="46CB632C"/>
    <w:rsid w:val="46CC5EF4"/>
    <w:rsid w:val="46D35B95"/>
    <w:rsid w:val="46D819A5"/>
    <w:rsid w:val="46DE659C"/>
    <w:rsid w:val="46DF1E95"/>
    <w:rsid w:val="46E355B3"/>
    <w:rsid w:val="46E44FBD"/>
    <w:rsid w:val="46E61281"/>
    <w:rsid w:val="46F866BA"/>
    <w:rsid w:val="46FB3D83"/>
    <w:rsid w:val="46FF43AC"/>
    <w:rsid w:val="47057553"/>
    <w:rsid w:val="470D005A"/>
    <w:rsid w:val="47167191"/>
    <w:rsid w:val="4718305F"/>
    <w:rsid w:val="47226A5E"/>
    <w:rsid w:val="47227787"/>
    <w:rsid w:val="4727342D"/>
    <w:rsid w:val="472D7391"/>
    <w:rsid w:val="472F0A54"/>
    <w:rsid w:val="47323F2C"/>
    <w:rsid w:val="47343882"/>
    <w:rsid w:val="47376E93"/>
    <w:rsid w:val="47411873"/>
    <w:rsid w:val="474E2C0C"/>
    <w:rsid w:val="47606496"/>
    <w:rsid w:val="4764035A"/>
    <w:rsid w:val="47835991"/>
    <w:rsid w:val="47881292"/>
    <w:rsid w:val="478A494E"/>
    <w:rsid w:val="478B25E5"/>
    <w:rsid w:val="479154AB"/>
    <w:rsid w:val="479244E8"/>
    <w:rsid w:val="479772B9"/>
    <w:rsid w:val="47986017"/>
    <w:rsid w:val="479D575D"/>
    <w:rsid w:val="47A30532"/>
    <w:rsid w:val="47A64E81"/>
    <w:rsid w:val="47AF3F44"/>
    <w:rsid w:val="47B45794"/>
    <w:rsid w:val="47BB0C34"/>
    <w:rsid w:val="47BE7830"/>
    <w:rsid w:val="47CF1DB3"/>
    <w:rsid w:val="47DB2915"/>
    <w:rsid w:val="47E47F03"/>
    <w:rsid w:val="47EE3E5E"/>
    <w:rsid w:val="480061E6"/>
    <w:rsid w:val="48082155"/>
    <w:rsid w:val="480A2C95"/>
    <w:rsid w:val="480E035A"/>
    <w:rsid w:val="480F3050"/>
    <w:rsid w:val="4816080C"/>
    <w:rsid w:val="481A4A4B"/>
    <w:rsid w:val="481F43A0"/>
    <w:rsid w:val="48274221"/>
    <w:rsid w:val="482D2102"/>
    <w:rsid w:val="48377F16"/>
    <w:rsid w:val="4839774E"/>
    <w:rsid w:val="483F712C"/>
    <w:rsid w:val="48446F7A"/>
    <w:rsid w:val="48496F3C"/>
    <w:rsid w:val="484A1158"/>
    <w:rsid w:val="484C6B42"/>
    <w:rsid w:val="484D6DA8"/>
    <w:rsid w:val="484F6BFC"/>
    <w:rsid w:val="48524DD0"/>
    <w:rsid w:val="48543E4F"/>
    <w:rsid w:val="48594556"/>
    <w:rsid w:val="48641534"/>
    <w:rsid w:val="48681BC8"/>
    <w:rsid w:val="486A115D"/>
    <w:rsid w:val="486A66E0"/>
    <w:rsid w:val="48723521"/>
    <w:rsid w:val="487309B5"/>
    <w:rsid w:val="487C0A47"/>
    <w:rsid w:val="48837119"/>
    <w:rsid w:val="48AA67F5"/>
    <w:rsid w:val="48B00948"/>
    <w:rsid w:val="48B413D7"/>
    <w:rsid w:val="48C044B6"/>
    <w:rsid w:val="48C56AB5"/>
    <w:rsid w:val="48C82B02"/>
    <w:rsid w:val="48CB21FE"/>
    <w:rsid w:val="48DE0A48"/>
    <w:rsid w:val="48E36A55"/>
    <w:rsid w:val="48E4154A"/>
    <w:rsid w:val="48E56484"/>
    <w:rsid w:val="48E67E1F"/>
    <w:rsid w:val="48F52D6A"/>
    <w:rsid w:val="48FC0715"/>
    <w:rsid w:val="4900643C"/>
    <w:rsid w:val="4908667E"/>
    <w:rsid w:val="490F2961"/>
    <w:rsid w:val="491F0C7F"/>
    <w:rsid w:val="491F63E6"/>
    <w:rsid w:val="492A0773"/>
    <w:rsid w:val="492D048F"/>
    <w:rsid w:val="49331F94"/>
    <w:rsid w:val="493D3356"/>
    <w:rsid w:val="494026C4"/>
    <w:rsid w:val="49454350"/>
    <w:rsid w:val="49460038"/>
    <w:rsid w:val="494C6D94"/>
    <w:rsid w:val="4951158E"/>
    <w:rsid w:val="495838DA"/>
    <w:rsid w:val="495B5259"/>
    <w:rsid w:val="49606ECE"/>
    <w:rsid w:val="496979DA"/>
    <w:rsid w:val="496E643C"/>
    <w:rsid w:val="498110AD"/>
    <w:rsid w:val="498605ED"/>
    <w:rsid w:val="4989179C"/>
    <w:rsid w:val="499E178E"/>
    <w:rsid w:val="49A31809"/>
    <w:rsid w:val="49A35C2E"/>
    <w:rsid w:val="49A52753"/>
    <w:rsid w:val="49A65717"/>
    <w:rsid w:val="49A92B46"/>
    <w:rsid w:val="49AA54D9"/>
    <w:rsid w:val="49B17918"/>
    <w:rsid w:val="49BF19DD"/>
    <w:rsid w:val="49C21A38"/>
    <w:rsid w:val="49D35CBB"/>
    <w:rsid w:val="49D630A3"/>
    <w:rsid w:val="49D845DE"/>
    <w:rsid w:val="49D949FD"/>
    <w:rsid w:val="49E623FC"/>
    <w:rsid w:val="49ED109F"/>
    <w:rsid w:val="49FC74FD"/>
    <w:rsid w:val="4A1B3151"/>
    <w:rsid w:val="4A1B4A73"/>
    <w:rsid w:val="4A1B4C60"/>
    <w:rsid w:val="4A2438D6"/>
    <w:rsid w:val="4A3054F3"/>
    <w:rsid w:val="4A32115B"/>
    <w:rsid w:val="4A42273A"/>
    <w:rsid w:val="4A4F26F7"/>
    <w:rsid w:val="4A5135F7"/>
    <w:rsid w:val="4A58089D"/>
    <w:rsid w:val="4A620407"/>
    <w:rsid w:val="4A674834"/>
    <w:rsid w:val="4A6E31A7"/>
    <w:rsid w:val="4A751511"/>
    <w:rsid w:val="4A790EAB"/>
    <w:rsid w:val="4A7B1376"/>
    <w:rsid w:val="4A983FE3"/>
    <w:rsid w:val="4A9C0BE6"/>
    <w:rsid w:val="4A9F2523"/>
    <w:rsid w:val="4AA01A74"/>
    <w:rsid w:val="4AA81058"/>
    <w:rsid w:val="4AB52B19"/>
    <w:rsid w:val="4ABB774F"/>
    <w:rsid w:val="4AC44768"/>
    <w:rsid w:val="4AC513CD"/>
    <w:rsid w:val="4AC54FAA"/>
    <w:rsid w:val="4AC7396B"/>
    <w:rsid w:val="4AF06201"/>
    <w:rsid w:val="4AF33F8F"/>
    <w:rsid w:val="4AF370A6"/>
    <w:rsid w:val="4B0F257B"/>
    <w:rsid w:val="4B0F469E"/>
    <w:rsid w:val="4B157FD1"/>
    <w:rsid w:val="4B1945A4"/>
    <w:rsid w:val="4B2266D2"/>
    <w:rsid w:val="4B255C7E"/>
    <w:rsid w:val="4B316753"/>
    <w:rsid w:val="4B356145"/>
    <w:rsid w:val="4B367EBD"/>
    <w:rsid w:val="4B3C5B20"/>
    <w:rsid w:val="4B4557D0"/>
    <w:rsid w:val="4B465B91"/>
    <w:rsid w:val="4B4B0E81"/>
    <w:rsid w:val="4B4F5AAA"/>
    <w:rsid w:val="4B5365CF"/>
    <w:rsid w:val="4B5C5D50"/>
    <w:rsid w:val="4B7323A2"/>
    <w:rsid w:val="4B740163"/>
    <w:rsid w:val="4B83468A"/>
    <w:rsid w:val="4B866F3F"/>
    <w:rsid w:val="4B881104"/>
    <w:rsid w:val="4B8F14E9"/>
    <w:rsid w:val="4B9014E0"/>
    <w:rsid w:val="4B9758E7"/>
    <w:rsid w:val="4B9A0D92"/>
    <w:rsid w:val="4B9B423F"/>
    <w:rsid w:val="4BA35FBF"/>
    <w:rsid w:val="4BA7588F"/>
    <w:rsid w:val="4BA87212"/>
    <w:rsid w:val="4BB15C56"/>
    <w:rsid w:val="4BB83C94"/>
    <w:rsid w:val="4BBC2764"/>
    <w:rsid w:val="4BBC62C1"/>
    <w:rsid w:val="4BBD3FB5"/>
    <w:rsid w:val="4BC0060B"/>
    <w:rsid w:val="4BC36301"/>
    <w:rsid w:val="4BC77BEA"/>
    <w:rsid w:val="4BCB5792"/>
    <w:rsid w:val="4BD62F9B"/>
    <w:rsid w:val="4BE51585"/>
    <w:rsid w:val="4BE918A0"/>
    <w:rsid w:val="4BEC5645"/>
    <w:rsid w:val="4BEE05A9"/>
    <w:rsid w:val="4BEF24B6"/>
    <w:rsid w:val="4BF03356"/>
    <w:rsid w:val="4BF8271E"/>
    <w:rsid w:val="4BF8445E"/>
    <w:rsid w:val="4BF94CA6"/>
    <w:rsid w:val="4BFC59D2"/>
    <w:rsid w:val="4C0944CB"/>
    <w:rsid w:val="4C0B71D4"/>
    <w:rsid w:val="4C134A94"/>
    <w:rsid w:val="4C1D640B"/>
    <w:rsid w:val="4C1E41D9"/>
    <w:rsid w:val="4C2211DE"/>
    <w:rsid w:val="4C2973E9"/>
    <w:rsid w:val="4C2F4F22"/>
    <w:rsid w:val="4C3610BC"/>
    <w:rsid w:val="4C374999"/>
    <w:rsid w:val="4C3E64D0"/>
    <w:rsid w:val="4C402684"/>
    <w:rsid w:val="4C425945"/>
    <w:rsid w:val="4C521883"/>
    <w:rsid w:val="4C5B5AA5"/>
    <w:rsid w:val="4C5E1547"/>
    <w:rsid w:val="4C642E5D"/>
    <w:rsid w:val="4C654A23"/>
    <w:rsid w:val="4C661EAA"/>
    <w:rsid w:val="4C7159E8"/>
    <w:rsid w:val="4C781A36"/>
    <w:rsid w:val="4C7F619B"/>
    <w:rsid w:val="4C847D81"/>
    <w:rsid w:val="4C8831D7"/>
    <w:rsid w:val="4C8D1BE3"/>
    <w:rsid w:val="4C8F419E"/>
    <w:rsid w:val="4C95650D"/>
    <w:rsid w:val="4C9E17FC"/>
    <w:rsid w:val="4CA33768"/>
    <w:rsid w:val="4CAD02E8"/>
    <w:rsid w:val="4CAE3D6C"/>
    <w:rsid w:val="4CAF15CD"/>
    <w:rsid w:val="4CB04E3B"/>
    <w:rsid w:val="4CB21E57"/>
    <w:rsid w:val="4CBF0DC4"/>
    <w:rsid w:val="4CC30C94"/>
    <w:rsid w:val="4CC6329F"/>
    <w:rsid w:val="4CC67B9F"/>
    <w:rsid w:val="4CC742D5"/>
    <w:rsid w:val="4CCF2A75"/>
    <w:rsid w:val="4CD916A6"/>
    <w:rsid w:val="4CD94C17"/>
    <w:rsid w:val="4CEC7904"/>
    <w:rsid w:val="4CF47EE0"/>
    <w:rsid w:val="4CF63D6C"/>
    <w:rsid w:val="4D075C78"/>
    <w:rsid w:val="4D090CAB"/>
    <w:rsid w:val="4D0C647C"/>
    <w:rsid w:val="4D1478D7"/>
    <w:rsid w:val="4D1A2DB0"/>
    <w:rsid w:val="4D2B7F78"/>
    <w:rsid w:val="4D3007B6"/>
    <w:rsid w:val="4D3B522D"/>
    <w:rsid w:val="4D5778EA"/>
    <w:rsid w:val="4D5A76F0"/>
    <w:rsid w:val="4D5B6FAD"/>
    <w:rsid w:val="4D5C42BD"/>
    <w:rsid w:val="4D623F50"/>
    <w:rsid w:val="4D680DA6"/>
    <w:rsid w:val="4D6F7DAC"/>
    <w:rsid w:val="4D721E7C"/>
    <w:rsid w:val="4D7267D9"/>
    <w:rsid w:val="4D765D1A"/>
    <w:rsid w:val="4D7772FE"/>
    <w:rsid w:val="4D7C72B8"/>
    <w:rsid w:val="4D7F4BE6"/>
    <w:rsid w:val="4D98025C"/>
    <w:rsid w:val="4D9C3D71"/>
    <w:rsid w:val="4D9D5A61"/>
    <w:rsid w:val="4D9F25CE"/>
    <w:rsid w:val="4DA20CC4"/>
    <w:rsid w:val="4DA34623"/>
    <w:rsid w:val="4DA54BD2"/>
    <w:rsid w:val="4DA724D8"/>
    <w:rsid w:val="4DAF70E4"/>
    <w:rsid w:val="4DAF73C2"/>
    <w:rsid w:val="4DB25B16"/>
    <w:rsid w:val="4DB425A2"/>
    <w:rsid w:val="4DBB3562"/>
    <w:rsid w:val="4DC10404"/>
    <w:rsid w:val="4DC80BAA"/>
    <w:rsid w:val="4DC856E9"/>
    <w:rsid w:val="4DD26D09"/>
    <w:rsid w:val="4DD45E56"/>
    <w:rsid w:val="4DD7554A"/>
    <w:rsid w:val="4DEA51C7"/>
    <w:rsid w:val="4DED11E5"/>
    <w:rsid w:val="4DF91242"/>
    <w:rsid w:val="4DF96394"/>
    <w:rsid w:val="4DFA54F3"/>
    <w:rsid w:val="4DFF2686"/>
    <w:rsid w:val="4E071960"/>
    <w:rsid w:val="4E135630"/>
    <w:rsid w:val="4E172BA7"/>
    <w:rsid w:val="4E202385"/>
    <w:rsid w:val="4E266D87"/>
    <w:rsid w:val="4E30010F"/>
    <w:rsid w:val="4E4A0614"/>
    <w:rsid w:val="4E611EE6"/>
    <w:rsid w:val="4E663965"/>
    <w:rsid w:val="4E6E07B3"/>
    <w:rsid w:val="4E716510"/>
    <w:rsid w:val="4E721C86"/>
    <w:rsid w:val="4E725CE4"/>
    <w:rsid w:val="4E7F2C53"/>
    <w:rsid w:val="4E836DB7"/>
    <w:rsid w:val="4E8B1FAF"/>
    <w:rsid w:val="4E8F1945"/>
    <w:rsid w:val="4E932EF9"/>
    <w:rsid w:val="4E934D58"/>
    <w:rsid w:val="4E995338"/>
    <w:rsid w:val="4E9A488C"/>
    <w:rsid w:val="4EA03721"/>
    <w:rsid w:val="4EA87831"/>
    <w:rsid w:val="4EB02C2C"/>
    <w:rsid w:val="4EC00B12"/>
    <w:rsid w:val="4EC10381"/>
    <w:rsid w:val="4EC15D6B"/>
    <w:rsid w:val="4EC77002"/>
    <w:rsid w:val="4EC96C24"/>
    <w:rsid w:val="4ECD7D13"/>
    <w:rsid w:val="4ED72EC0"/>
    <w:rsid w:val="4EDC6D26"/>
    <w:rsid w:val="4EE07E73"/>
    <w:rsid w:val="4EE22497"/>
    <w:rsid w:val="4EF07FB8"/>
    <w:rsid w:val="4EF35117"/>
    <w:rsid w:val="4F0A378F"/>
    <w:rsid w:val="4F0A5AB6"/>
    <w:rsid w:val="4F11686C"/>
    <w:rsid w:val="4F172D44"/>
    <w:rsid w:val="4F1A76E8"/>
    <w:rsid w:val="4F1A7ED0"/>
    <w:rsid w:val="4F225950"/>
    <w:rsid w:val="4F2B04AF"/>
    <w:rsid w:val="4F39229C"/>
    <w:rsid w:val="4F434576"/>
    <w:rsid w:val="4F4B444B"/>
    <w:rsid w:val="4F546016"/>
    <w:rsid w:val="4F576273"/>
    <w:rsid w:val="4F5D1FA3"/>
    <w:rsid w:val="4F614284"/>
    <w:rsid w:val="4F63072B"/>
    <w:rsid w:val="4F650EF4"/>
    <w:rsid w:val="4F7807A1"/>
    <w:rsid w:val="4F923F16"/>
    <w:rsid w:val="4F942D28"/>
    <w:rsid w:val="4FA648DF"/>
    <w:rsid w:val="4FB80C61"/>
    <w:rsid w:val="4FBA0EE3"/>
    <w:rsid w:val="4FC93E66"/>
    <w:rsid w:val="4FD71790"/>
    <w:rsid w:val="4FDC4762"/>
    <w:rsid w:val="4FE6158A"/>
    <w:rsid w:val="4FE81367"/>
    <w:rsid w:val="4FF14CC4"/>
    <w:rsid w:val="4FFC68A6"/>
    <w:rsid w:val="50000E86"/>
    <w:rsid w:val="50034222"/>
    <w:rsid w:val="50071C50"/>
    <w:rsid w:val="50113DD6"/>
    <w:rsid w:val="502401A7"/>
    <w:rsid w:val="50264175"/>
    <w:rsid w:val="5028716F"/>
    <w:rsid w:val="502A56C1"/>
    <w:rsid w:val="50343D97"/>
    <w:rsid w:val="50402D59"/>
    <w:rsid w:val="5047408D"/>
    <w:rsid w:val="504B5591"/>
    <w:rsid w:val="504C3214"/>
    <w:rsid w:val="504E54CE"/>
    <w:rsid w:val="50521107"/>
    <w:rsid w:val="50525B5B"/>
    <w:rsid w:val="5054022B"/>
    <w:rsid w:val="505E38D0"/>
    <w:rsid w:val="506E5A23"/>
    <w:rsid w:val="50712B26"/>
    <w:rsid w:val="50845E2A"/>
    <w:rsid w:val="508A1BBD"/>
    <w:rsid w:val="508C6F8B"/>
    <w:rsid w:val="508D7E36"/>
    <w:rsid w:val="508E0F71"/>
    <w:rsid w:val="509103B4"/>
    <w:rsid w:val="50983225"/>
    <w:rsid w:val="509B1E13"/>
    <w:rsid w:val="50C017E6"/>
    <w:rsid w:val="50D84904"/>
    <w:rsid w:val="50ED4A37"/>
    <w:rsid w:val="50FC3B3E"/>
    <w:rsid w:val="51004274"/>
    <w:rsid w:val="5106328B"/>
    <w:rsid w:val="51071145"/>
    <w:rsid w:val="51110BC7"/>
    <w:rsid w:val="51162F4A"/>
    <w:rsid w:val="511D3C8B"/>
    <w:rsid w:val="512044E4"/>
    <w:rsid w:val="51227CD8"/>
    <w:rsid w:val="51287E40"/>
    <w:rsid w:val="513E4747"/>
    <w:rsid w:val="514A2BDD"/>
    <w:rsid w:val="515B4C82"/>
    <w:rsid w:val="515D4493"/>
    <w:rsid w:val="516D0024"/>
    <w:rsid w:val="51813741"/>
    <w:rsid w:val="518B7179"/>
    <w:rsid w:val="518C46DB"/>
    <w:rsid w:val="518E79D5"/>
    <w:rsid w:val="51974390"/>
    <w:rsid w:val="51A37C91"/>
    <w:rsid w:val="51A9430C"/>
    <w:rsid w:val="51AF1FC8"/>
    <w:rsid w:val="51B12B9D"/>
    <w:rsid w:val="51B561A8"/>
    <w:rsid w:val="51BD4E18"/>
    <w:rsid w:val="51CB03F6"/>
    <w:rsid w:val="51D67B69"/>
    <w:rsid w:val="51D83D8B"/>
    <w:rsid w:val="51DE313A"/>
    <w:rsid w:val="51E23C87"/>
    <w:rsid w:val="51ED5C8E"/>
    <w:rsid w:val="51F15544"/>
    <w:rsid w:val="51F564F9"/>
    <w:rsid w:val="520063CE"/>
    <w:rsid w:val="521B5987"/>
    <w:rsid w:val="52214490"/>
    <w:rsid w:val="52241A10"/>
    <w:rsid w:val="52315C04"/>
    <w:rsid w:val="52333DAB"/>
    <w:rsid w:val="52340C82"/>
    <w:rsid w:val="52366F51"/>
    <w:rsid w:val="52391FEF"/>
    <w:rsid w:val="52532723"/>
    <w:rsid w:val="52533A06"/>
    <w:rsid w:val="52577799"/>
    <w:rsid w:val="525D2D9F"/>
    <w:rsid w:val="526C50E0"/>
    <w:rsid w:val="5273123C"/>
    <w:rsid w:val="52737306"/>
    <w:rsid w:val="527E5E71"/>
    <w:rsid w:val="5283386D"/>
    <w:rsid w:val="52834195"/>
    <w:rsid w:val="528B6D6B"/>
    <w:rsid w:val="528C1180"/>
    <w:rsid w:val="529C74C4"/>
    <w:rsid w:val="529F7A4F"/>
    <w:rsid w:val="52A37C44"/>
    <w:rsid w:val="52A37DA3"/>
    <w:rsid w:val="52A70F54"/>
    <w:rsid w:val="52AC5E60"/>
    <w:rsid w:val="52B06F7C"/>
    <w:rsid w:val="52B804BA"/>
    <w:rsid w:val="52BA0B36"/>
    <w:rsid w:val="52BF0137"/>
    <w:rsid w:val="52C40A94"/>
    <w:rsid w:val="52C465B9"/>
    <w:rsid w:val="52C80C5D"/>
    <w:rsid w:val="52CA1249"/>
    <w:rsid w:val="52CE3EE5"/>
    <w:rsid w:val="52CF24FA"/>
    <w:rsid w:val="52D51165"/>
    <w:rsid w:val="52D76BC5"/>
    <w:rsid w:val="52E522B3"/>
    <w:rsid w:val="52E71AAC"/>
    <w:rsid w:val="52ED40D2"/>
    <w:rsid w:val="52EF28DA"/>
    <w:rsid w:val="53007163"/>
    <w:rsid w:val="530F7DDE"/>
    <w:rsid w:val="53110B46"/>
    <w:rsid w:val="531C444D"/>
    <w:rsid w:val="532078E8"/>
    <w:rsid w:val="53210878"/>
    <w:rsid w:val="53213F7C"/>
    <w:rsid w:val="532833D8"/>
    <w:rsid w:val="5334135C"/>
    <w:rsid w:val="53381D35"/>
    <w:rsid w:val="5339214D"/>
    <w:rsid w:val="533A442F"/>
    <w:rsid w:val="533E0154"/>
    <w:rsid w:val="5342134A"/>
    <w:rsid w:val="53454E48"/>
    <w:rsid w:val="53561748"/>
    <w:rsid w:val="5357332D"/>
    <w:rsid w:val="535C5E81"/>
    <w:rsid w:val="535E0A93"/>
    <w:rsid w:val="53630293"/>
    <w:rsid w:val="53663281"/>
    <w:rsid w:val="53680082"/>
    <w:rsid w:val="536E5F2C"/>
    <w:rsid w:val="536F3D86"/>
    <w:rsid w:val="5375511D"/>
    <w:rsid w:val="537A05AA"/>
    <w:rsid w:val="537D69F3"/>
    <w:rsid w:val="537F4A73"/>
    <w:rsid w:val="538523AC"/>
    <w:rsid w:val="53955EC0"/>
    <w:rsid w:val="539E4C0D"/>
    <w:rsid w:val="53A32E53"/>
    <w:rsid w:val="53A7324E"/>
    <w:rsid w:val="53A904AD"/>
    <w:rsid w:val="53AE119B"/>
    <w:rsid w:val="53B81AD3"/>
    <w:rsid w:val="53CB029F"/>
    <w:rsid w:val="53D51382"/>
    <w:rsid w:val="53DA0E27"/>
    <w:rsid w:val="53DE7E4A"/>
    <w:rsid w:val="53EB1835"/>
    <w:rsid w:val="54040B6A"/>
    <w:rsid w:val="54052715"/>
    <w:rsid w:val="54173E7D"/>
    <w:rsid w:val="54174A76"/>
    <w:rsid w:val="541939F2"/>
    <w:rsid w:val="541F5050"/>
    <w:rsid w:val="54263405"/>
    <w:rsid w:val="542653AB"/>
    <w:rsid w:val="542B5A73"/>
    <w:rsid w:val="54415A91"/>
    <w:rsid w:val="5449161F"/>
    <w:rsid w:val="544D4BB7"/>
    <w:rsid w:val="5451370F"/>
    <w:rsid w:val="54574D40"/>
    <w:rsid w:val="54590535"/>
    <w:rsid w:val="5459506F"/>
    <w:rsid w:val="54616332"/>
    <w:rsid w:val="54624BBC"/>
    <w:rsid w:val="54641AA9"/>
    <w:rsid w:val="547C4133"/>
    <w:rsid w:val="547E1E5A"/>
    <w:rsid w:val="547E77AA"/>
    <w:rsid w:val="548651BB"/>
    <w:rsid w:val="548D6DF5"/>
    <w:rsid w:val="548F0D2F"/>
    <w:rsid w:val="54935AE7"/>
    <w:rsid w:val="5493653A"/>
    <w:rsid w:val="54937E2A"/>
    <w:rsid w:val="54A360E3"/>
    <w:rsid w:val="54A6553E"/>
    <w:rsid w:val="54A74507"/>
    <w:rsid w:val="54AE6CBC"/>
    <w:rsid w:val="54C11FB0"/>
    <w:rsid w:val="54CE4D37"/>
    <w:rsid w:val="54CF7160"/>
    <w:rsid w:val="54DA43B7"/>
    <w:rsid w:val="54E859F0"/>
    <w:rsid w:val="54ED0C46"/>
    <w:rsid w:val="54F6776A"/>
    <w:rsid w:val="54F7393D"/>
    <w:rsid w:val="54FB1D87"/>
    <w:rsid w:val="550058FE"/>
    <w:rsid w:val="5507461F"/>
    <w:rsid w:val="55091CF0"/>
    <w:rsid w:val="55176BC4"/>
    <w:rsid w:val="5518332C"/>
    <w:rsid w:val="551B425E"/>
    <w:rsid w:val="551C11A2"/>
    <w:rsid w:val="552C1FF9"/>
    <w:rsid w:val="552F52FA"/>
    <w:rsid w:val="553B5B52"/>
    <w:rsid w:val="553F529F"/>
    <w:rsid w:val="55463FE1"/>
    <w:rsid w:val="555107AF"/>
    <w:rsid w:val="555D20BD"/>
    <w:rsid w:val="555E70D0"/>
    <w:rsid w:val="555F4B87"/>
    <w:rsid w:val="5565684F"/>
    <w:rsid w:val="55760E47"/>
    <w:rsid w:val="55775E7C"/>
    <w:rsid w:val="55790FE8"/>
    <w:rsid w:val="557B1B2D"/>
    <w:rsid w:val="557D7F75"/>
    <w:rsid w:val="557E1C0E"/>
    <w:rsid w:val="557F3FCE"/>
    <w:rsid w:val="5580283C"/>
    <w:rsid w:val="558F68E0"/>
    <w:rsid w:val="5592014D"/>
    <w:rsid w:val="559E4BC2"/>
    <w:rsid w:val="559F37B4"/>
    <w:rsid w:val="55A1752D"/>
    <w:rsid w:val="55A24294"/>
    <w:rsid w:val="55A41819"/>
    <w:rsid w:val="55AE5BBB"/>
    <w:rsid w:val="55B518DD"/>
    <w:rsid w:val="55BB2C0E"/>
    <w:rsid w:val="55BC47E3"/>
    <w:rsid w:val="55CE0DA2"/>
    <w:rsid w:val="55CE3FC2"/>
    <w:rsid w:val="55D6574B"/>
    <w:rsid w:val="55D921BB"/>
    <w:rsid w:val="55DB0DE4"/>
    <w:rsid w:val="55EC01F9"/>
    <w:rsid w:val="55ED4BE3"/>
    <w:rsid w:val="55EF3813"/>
    <w:rsid w:val="55EF6172"/>
    <w:rsid w:val="55F155BA"/>
    <w:rsid w:val="55F65073"/>
    <w:rsid w:val="55F97274"/>
    <w:rsid w:val="56036781"/>
    <w:rsid w:val="560A3619"/>
    <w:rsid w:val="560C1159"/>
    <w:rsid w:val="561304F6"/>
    <w:rsid w:val="5618494A"/>
    <w:rsid w:val="56195D39"/>
    <w:rsid w:val="56215B0D"/>
    <w:rsid w:val="562221A5"/>
    <w:rsid w:val="56255AD2"/>
    <w:rsid w:val="562D0929"/>
    <w:rsid w:val="562F3C65"/>
    <w:rsid w:val="56330B89"/>
    <w:rsid w:val="56461040"/>
    <w:rsid w:val="564E32D1"/>
    <w:rsid w:val="566C76AA"/>
    <w:rsid w:val="56740CF5"/>
    <w:rsid w:val="567516D4"/>
    <w:rsid w:val="567766B4"/>
    <w:rsid w:val="56787144"/>
    <w:rsid w:val="56941B8D"/>
    <w:rsid w:val="5694306C"/>
    <w:rsid w:val="56A252D9"/>
    <w:rsid w:val="56AB4870"/>
    <w:rsid w:val="56AE7F78"/>
    <w:rsid w:val="56D14664"/>
    <w:rsid w:val="56DA7673"/>
    <w:rsid w:val="56E71F6F"/>
    <w:rsid w:val="56E87B59"/>
    <w:rsid w:val="56ED4561"/>
    <w:rsid w:val="56EF7128"/>
    <w:rsid w:val="56FB6407"/>
    <w:rsid w:val="570E0633"/>
    <w:rsid w:val="57191AC7"/>
    <w:rsid w:val="571A5AA9"/>
    <w:rsid w:val="573203A9"/>
    <w:rsid w:val="573A59AE"/>
    <w:rsid w:val="5740250E"/>
    <w:rsid w:val="574108CA"/>
    <w:rsid w:val="574376D5"/>
    <w:rsid w:val="574B64E2"/>
    <w:rsid w:val="574F3816"/>
    <w:rsid w:val="57525520"/>
    <w:rsid w:val="575D174C"/>
    <w:rsid w:val="5761493D"/>
    <w:rsid w:val="5772739B"/>
    <w:rsid w:val="577F1985"/>
    <w:rsid w:val="577F28F0"/>
    <w:rsid w:val="5788752A"/>
    <w:rsid w:val="579813B0"/>
    <w:rsid w:val="57990BBF"/>
    <w:rsid w:val="579E742C"/>
    <w:rsid w:val="57A23508"/>
    <w:rsid w:val="57A30735"/>
    <w:rsid w:val="57A52BDD"/>
    <w:rsid w:val="57A74AF6"/>
    <w:rsid w:val="57A929E8"/>
    <w:rsid w:val="57B907D3"/>
    <w:rsid w:val="57C06D93"/>
    <w:rsid w:val="57C341A7"/>
    <w:rsid w:val="57CA0D8D"/>
    <w:rsid w:val="57CD0BA4"/>
    <w:rsid w:val="57D108A1"/>
    <w:rsid w:val="57D4169C"/>
    <w:rsid w:val="57DE7622"/>
    <w:rsid w:val="57F033F3"/>
    <w:rsid w:val="57F1206F"/>
    <w:rsid w:val="57F56A4E"/>
    <w:rsid w:val="57F7203E"/>
    <w:rsid w:val="57FB67EE"/>
    <w:rsid w:val="58046D1E"/>
    <w:rsid w:val="580B2E1B"/>
    <w:rsid w:val="58101039"/>
    <w:rsid w:val="58110CEE"/>
    <w:rsid w:val="58123144"/>
    <w:rsid w:val="58133876"/>
    <w:rsid w:val="581C29DD"/>
    <w:rsid w:val="582B2340"/>
    <w:rsid w:val="582B559B"/>
    <w:rsid w:val="583F5AEF"/>
    <w:rsid w:val="58475FA7"/>
    <w:rsid w:val="584827F5"/>
    <w:rsid w:val="584A2499"/>
    <w:rsid w:val="584A3AF5"/>
    <w:rsid w:val="584C7F27"/>
    <w:rsid w:val="584E31F9"/>
    <w:rsid w:val="58555AAE"/>
    <w:rsid w:val="585B1821"/>
    <w:rsid w:val="58617AD6"/>
    <w:rsid w:val="586A272A"/>
    <w:rsid w:val="586C25D4"/>
    <w:rsid w:val="586D0764"/>
    <w:rsid w:val="58747A4A"/>
    <w:rsid w:val="587F2F49"/>
    <w:rsid w:val="589C223C"/>
    <w:rsid w:val="58A853A9"/>
    <w:rsid w:val="58AF0C68"/>
    <w:rsid w:val="58B049B2"/>
    <w:rsid w:val="58B224B5"/>
    <w:rsid w:val="58B438D0"/>
    <w:rsid w:val="58BA670B"/>
    <w:rsid w:val="58C156EC"/>
    <w:rsid w:val="58C954D3"/>
    <w:rsid w:val="58CD2CFF"/>
    <w:rsid w:val="58D145B1"/>
    <w:rsid w:val="58D459FC"/>
    <w:rsid w:val="58D765E1"/>
    <w:rsid w:val="58DD491B"/>
    <w:rsid w:val="58E244ED"/>
    <w:rsid w:val="58F07DA2"/>
    <w:rsid w:val="58F43609"/>
    <w:rsid w:val="58F71664"/>
    <w:rsid w:val="59020EB6"/>
    <w:rsid w:val="59094406"/>
    <w:rsid w:val="59097B98"/>
    <w:rsid w:val="590C0CF2"/>
    <w:rsid w:val="590E5890"/>
    <w:rsid w:val="59153181"/>
    <w:rsid w:val="591A745E"/>
    <w:rsid w:val="592068D8"/>
    <w:rsid w:val="59232191"/>
    <w:rsid w:val="59287A6F"/>
    <w:rsid w:val="592D0C76"/>
    <w:rsid w:val="593113B8"/>
    <w:rsid w:val="59397111"/>
    <w:rsid w:val="593A0CFD"/>
    <w:rsid w:val="593F2CBC"/>
    <w:rsid w:val="593F7DC6"/>
    <w:rsid w:val="59480998"/>
    <w:rsid w:val="594E03AD"/>
    <w:rsid w:val="594F46C9"/>
    <w:rsid w:val="59510426"/>
    <w:rsid w:val="595429C8"/>
    <w:rsid w:val="595D1DC7"/>
    <w:rsid w:val="595D72D5"/>
    <w:rsid w:val="595D790F"/>
    <w:rsid w:val="59617B4D"/>
    <w:rsid w:val="59622A8A"/>
    <w:rsid w:val="59627D47"/>
    <w:rsid w:val="596A3402"/>
    <w:rsid w:val="596B2037"/>
    <w:rsid w:val="596B619E"/>
    <w:rsid w:val="596D0004"/>
    <w:rsid w:val="59742DAA"/>
    <w:rsid w:val="59750616"/>
    <w:rsid w:val="597B2454"/>
    <w:rsid w:val="598041A7"/>
    <w:rsid w:val="59877D96"/>
    <w:rsid w:val="59885973"/>
    <w:rsid w:val="598D6A2B"/>
    <w:rsid w:val="59971B28"/>
    <w:rsid w:val="59A11B88"/>
    <w:rsid w:val="59A67917"/>
    <w:rsid w:val="59C261F7"/>
    <w:rsid w:val="59C27FAA"/>
    <w:rsid w:val="59C81435"/>
    <w:rsid w:val="59E066B1"/>
    <w:rsid w:val="59FB6953"/>
    <w:rsid w:val="59FC75E0"/>
    <w:rsid w:val="5A0C1333"/>
    <w:rsid w:val="5A264FF8"/>
    <w:rsid w:val="5A27308C"/>
    <w:rsid w:val="5A282FF8"/>
    <w:rsid w:val="5A302BAD"/>
    <w:rsid w:val="5A4B0354"/>
    <w:rsid w:val="5A4C18AE"/>
    <w:rsid w:val="5A607CB8"/>
    <w:rsid w:val="5A6633BD"/>
    <w:rsid w:val="5A6B08B5"/>
    <w:rsid w:val="5A6B35ED"/>
    <w:rsid w:val="5A6F1C50"/>
    <w:rsid w:val="5A6F49B5"/>
    <w:rsid w:val="5A7200F3"/>
    <w:rsid w:val="5A80344F"/>
    <w:rsid w:val="5A880463"/>
    <w:rsid w:val="5A905C27"/>
    <w:rsid w:val="5AB212F4"/>
    <w:rsid w:val="5AB90E1D"/>
    <w:rsid w:val="5AB9579B"/>
    <w:rsid w:val="5AC54C48"/>
    <w:rsid w:val="5AC90532"/>
    <w:rsid w:val="5AD42D9F"/>
    <w:rsid w:val="5AD515CB"/>
    <w:rsid w:val="5AE77F5F"/>
    <w:rsid w:val="5AEB77DF"/>
    <w:rsid w:val="5AEC612D"/>
    <w:rsid w:val="5AF121EF"/>
    <w:rsid w:val="5AF52899"/>
    <w:rsid w:val="5AF664F4"/>
    <w:rsid w:val="5AFB22D0"/>
    <w:rsid w:val="5B0D505F"/>
    <w:rsid w:val="5B122654"/>
    <w:rsid w:val="5B1B72C7"/>
    <w:rsid w:val="5B1B78F2"/>
    <w:rsid w:val="5B1F6734"/>
    <w:rsid w:val="5B201696"/>
    <w:rsid w:val="5B203DF6"/>
    <w:rsid w:val="5B2E7066"/>
    <w:rsid w:val="5B356799"/>
    <w:rsid w:val="5B3926D8"/>
    <w:rsid w:val="5B3946BB"/>
    <w:rsid w:val="5B3A1BF0"/>
    <w:rsid w:val="5B3A4DC3"/>
    <w:rsid w:val="5B460F22"/>
    <w:rsid w:val="5B470125"/>
    <w:rsid w:val="5B527C12"/>
    <w:rsid w:val="5B555E19"/>
    <w:rsid w:val="5B6343F7"/>
    <w:rsid w:val="5B640C4D"/>
    <w:rsid w:val="5B6721BC"/>
    <w:rsid w:val="5B6B6594"/>
    <w:rsid w:val="5B6E2C12"/>
    <w:rsid w:val="5B706D8B"/>
    <w:rsid w:val="5B73558A"/>
    <w:rsid w:val="5B905275"/>
    <w:rsid w:val="5B983BB9"/>
    <w:rsid w:val="5BAF5C5D"/>
    <w:rsid w:val="5BB22678"/>
    <w:rsid w:val="5BB43209"/>
    <w:rsid w:val="5BB529F2"/>
    <w:rsid w:val="5BB52DD5"/>
    <w:rsid w:val="5BBF5916"/>
    <w:rsid w:val="5BCC6870"/>
    <w:rsid w:val="5BCE49FE"/>
    <w:rsid w:val="5BCF05A2"/>
    <w:rsid w:val="5BD01FE3"/>
    <w:rsid w:val="5BD60E7B"/>
    <w:rsid w:val="5BDB35BE"/>
    <w:rsid w:val="5BDD5B90"/>
    <w:rsid w:val="5BE174A5"/>
    <w:rsid w:val="5BE70BD6"/>
    <w:rsid w:val="5BE739AD"/>
    <w:rsid w:val="5BE76C4E"/>
    <w:rsid w:val="5BF826C3"/>
    <w:rsid w:val="5BFF49EC"/>
    <w:rsid w:val="5C00216C"/>
    <w:rsid w:val="5C0863E1"/>
    <w:rsid w:val="5C111BDB"/>
    <w:rsid w:val="5C1A679D"/>
    <w:rsid w:val="5C1F2EB4"/>
    <w:rsid w:val="5C2F39EB"/>
    <w:rsid w:val="5C3255FC"/>
    <w:rsid w:val="5C385A94"/>
    <w:rsid w:val="5C392F98"/>
    <w:rsid w:val="5C3A465F"/>
    <w:rsid w:val="5C49791F"/>
    <w:rsid w:val="5C5C1E43"/>
    <w:rsid w:val="5C5E1D07"/>
    <w:rsid w:val="5C66112E"/>
    <w:rsid w:val="5C6653F9"/>
    <w:rsid w:val="5C734D46"/>
    <w:rsid w:val="5C751A1C"/>
    <w:rsid w:val="5C7E2312"/>
    <w:rsid w:val="5C810E2B"/>
    <w:rsid w:val="5C8F22AC"/>
    <w:rsid w:val="5C9171FF"/>
    <w:rsid w:val="5C9401BB"/>
    <w:rsid w:val="5C970285"/>
    <w:rsid w:val="5CA33910"/>
    <w:rsid w:val="5CA413C5"/>
    <w:rsid w:val="5CB5079B"/>
    <w:rsid w:val="5CB619E6"/>
    <w:rsid w:val="5CCD5A4D"/>
    <w:rsid w:val="5CDB1044"/>
    <w:rsid w:val="5CDD6594"/>
    <w:rsid w:val="5CEA2647"/>
    <w:rsid w:val="5CEB67A5"/>
    <w:rsid w:val="5CEF1AE3"/>
    <w:rsid w:val="5D067E33"/>
    <w:rsid w:val="5D0E1E04"/>
    <w:rsid w:val="5D210CF3"/>
    <w:rsid w:val="5D277ECD"/>
    <w:rsid w:val="5D300120"/>
    <w:rsid w:val="5D320BB6"/>
    <w:rsid w:val="5D38598C"/>
    <w:rsid w:val="5D3A48E2"/>
    <w:rsid w:val="5D3A494D"/>
    <w:rsid w:val="5D3F2FD2"/>
    <w:rsid w:val="5D411DCC"/>
    <w:rsid w:val="5D457EDF"/>
    <w:rsid w:val="5D486590"/>
    <w:rsid w:val="5D5C6DD4"/>
    <w:rsid w:val="5D605A42"/>
    <w:rsid w:val="5D653428"/>
    <w:rsid w:val="5D65422D"/>
    <w:rsid w:val="5D663B6C"/>
    <w:rsid w:val="5D6F4DF1"/>
    <w:rsid w:val="5D763FCC"/>
    <w:rsid w:val="5D8631DD"/>
    <w:rsid w:val="5D87019D"/>
    <w:rsid w:val="5D882F58"/>
    <w:rsid w:val="5D8969A7"/>
    <w:rsid w:val="5D972A4F"/>
    <w:rsid w:val="5D9A0600"/>
    <w:rsid w:val="5DA62504"/>
    <w:rsid w:val="5DC96929"/>
    <w:rsid w:val="5DCC6F9B"/>
    <w:rsid w:val="5DCD0208"/>
    <w:rsid w:val="5DD25FD7"/>
    <w:rsid w:val="5DDD4E75"/>
    <w:rsid w:val="5DF06F5E"/>
    <w:rsid w:val="5DF33848"/>
    <w:rsid w:val="5DF46A0D"/>
    <w:rsid w:val="5DFB45B8"/>
    <w:rsid w:val="5E0614D5"/>
    <w:rsid w:val="5E0D60AC"/>
    <w:rsid w:val="5E1616BF"/>
    <w:rsid w:val="5E18696B"/>
    <w:rsid w:val="5E243AA2"/>
    <w:rsid w:val="5E2613D4"/>
    <w:rsid w:val="5E2F1E9D"/>
    <w:rsid w:val="5E370983"/>
    <w:rsid w:val="5E3D234A"/>
    <w:rsid w:val="5E441FE8"/>
    <w:rsid w:val="5E492487"/>
    <w:rsid w:val="5E4F317A"/>
    <w:rsid w:val="5E564B54"/>
    <w:rsid w:val="5E59725F"/>
    <w:rsid w:val="5E6336E9"/>
    <w:rsid w:val="5E663590"/>
    <w:rsid w:val="5E702A4F"/>
    <w:rsid w:val="5E733F3B"/>
    <w:rsid w:val="5E785E80"/>
    <w:rsid w:val="5E8E31A8"/>
    <w:rsid w:val="5E965565"/>
    <w:rsid w:val="5EA25652"/>
    <w:rsid w:val="5EA81AD1"/>
    <w:rsid w:val="5EAE2F99"/>
    <w:rsid w:val="5EB37C18"/>
    <w:rsid w:val="5EB7389D"/>
    <w:rsid w:val="5EBA01CF"/>
    <w:rsid w:val="5EBA6215"/>
    <w:rsid w:val="5EBE4179"/>
    <w:rsid w:val="5EC31CFC"/>
    <w:rsid w:val="5EC5014A"/>
    <w:rsid w:val="5EC53731"/>
    <w:rsid w:val="5ECA0C68"/>
    <w:rsid w:val="5ECB1B2D"/>
    <w:rsid w:val="5EDD789F"/>
    <w:rsid w:val="5EE317AB"/>
    <w:rsid w:val="5EEB5A36"/>
    <w:rsid w:val="5EEB7DA3"/>
    <w:rsid w:val="5EF0060E"/>
    <w:rsid w:val="5F0C701D"/>
    <w:rsid w:val="5F0D669B"/>
    <w:rsid w:val="5F182BC8"/>
    <w:rsid w:val="5F184008"/>
    <w:rsid w:val="5F195E7F"/>
    <w:rsid w:val="5F2061DC"/>
    <w:rsid w:val="5F282565"/>
    <w:rsid w:val="5F53615E"/>
    <w:rsid w:val="5F5476E0"/>
    <w:rsid w:val="5F5A5865"/>
    <w:rsid w:val="5F5A6F03"/>
    <w:rsid w:val="5F5D43D9"/>
    <w:rsid w:val="5F6517AB"/>
    <w:rsid w:val="5F6524EB"/>
    <w:rsid w:val="5F6F5510"/>
    <w:rsid w:val="5F7C46C3"/>
    <w:rsid w:val="5F7F6A04"/>
    <w:rsid w:val="5F854D35"/>
    <w:rsid w:val="5F9202FF"/>
    <w:rsid w:val="5F9D405A"/>
    <w:rsid w:val="5FAE0798"/>
    <w:rsid w:val="5FB37ED0"/>
    <w:rsid w:val="5FBC6AB1"/>
    <w:rsid w:val="5FBD70E8"/>
    <w:rsid w:val="5FBF73E9"/>
    <w:rsid w:val="5FBFA47C"/>
    <w:rsid w:val="5FCD150B"/>
    <w:rsid w:val="5FCE2AAA"/>
    <w:rsid w:val="5FD24454"/>
    <w:rsid w:val="5FD500BA"/>
    <w:rsid w:val="5FD96922"/>
    <w:rsid w:val="5FEF1CBC"/>
    <w:rsid w:val="5FF1010B"/>
    <w:rsid w:val="6002345D"/>
    <w:rsid w:val="600448F3"/>
    <w:rsid w:val="601B59B2"/>
    <w:rsid w:val="601E1C5C"/>
    <w:rsid w:val="602F27FF"/>
    <w:rsid w:val="60375A5D"/>
    <w:rsid w:val="603D3E13"/>
    <w:rsid w:val="60400B34"/>
    <w:rsid w:val="604153FB"/>
    <w:rsid w:val="60466028"/>
    <w:rsid w:val="60480065"/>
    <w:rsid w:val="6049186B"/>
    <w:rsid w:val="606C76D6"/>
    <w:rsid w:val="6072606F"/>
    <w:rsid w:val="60760AA4"/>
    <w:rsid w:val="60763C4E"/>
    <w:rsid w:val="607E712A"/>
    <w:rsid w:val="6081528E"/>
    <w:rsid w:val="608273E6"/>
    <w:rsid w:val="6084785F"/>
    <w:rsid w:val="608519DA"/>
    <w:rsid w:val="608B6029"/>
    <w:rsid w:val="609A1FEB"/>
    <w:rsid w:val="609D50BE"/>
    <w:rsid w:val="609E2095"/>
    <w:rsid w:val="60A04D31"/>
    <w:rsid w:val="60A37600"/>
    <w:rsid w:val="60B139B1"/>
    <w:rsid w:val="60B46A4C"/>
    <w:rsid w:val="60C225B0"/>
    <w:rsid w:val="60C90025"/>
    <w:rsid w:val="60CC7CE3"/>
    <w:rsid w:val="60D7314B"/>
    <w:rsid w:val="60D873BD"/>
    <w:rsid w:val="60DB342D"/>
    <w:rsid w:val="60DD4987"/>
    <w:rsid w:val="60DE3A72"/>
    <w:rsid w:val="60E37359"/>
    <w:rsid w:val="60E459AB"/>
    <w:rsid w:val="60F002C6"/>
    <w:rsid w:val="60F85EFB"/>
    <w:rsid w:val="60F93F54"/>
    <w:rsid w:val="60FF727C"/>
    <w:rsid w:val="6111077A"/>
    <w:rsid w:val="61175B10"/>
    <w:rsid w:val="612435DE"/>
    <w:rsid w:val="612914BE"/>
    <w:rsid w:val="612A3EFA"/>
    <w:rsid w:val="61371347"/>
    <w:rsid w:val="61387DDF"/>
    <w:rsid w:val="61392732"/>
    <w:rsid w:val="613A3C1E"/>
    <w:rsid w:val="613A4430"/>
    <w:rsid w:val="61564788"/>
    <w:rsid w:val="615653D2"/>
    <w:rsid w:val="6170489C"/>
    <w:rsid w:val="6177192A"/>
    <w:rsid w:val="6177553C"/>
    <w:rsid w:val="617C31B5"/>
    <w:rsid w:val="61884059"/>
    <w:rsid w:val="61986A01"/>
    <w:rsid w:val="619A4A66"/>
    <w:rsid w:val="61A47D0F"/>
    <w:rsid w:val="61AF7025"/>
    <w:rsid w:val="61B904AE"/>
    <w:rsid w:val="61BA25AE"/>
    <w:rsid w:val="61BB7FE7"/>
    <w:rsid w:val="61BE535E"/>
    <w:rsid w:val="61C359AB"/>
    <w:rsid w:val="61C815A8"/>
    <w:rsid w:val="61CA2D56"/>
    <w:rsid w:val="61CC48EA"/>
    <w:rsid w:val="61CD44AE"/>
    <w:rsid w:val="61D1773F"/>
    <w:rsid w:val="61D25B35"/>
    <w:rsid w:val="61D81DEA"/>
    <w:rsid w:val="61E34735"/>
    <w:rsid w:val="61E50AEA"/>
    <w:rsid w:val="61E56DC2"/>
    <w:rsid w:val="61FA1D34"/>
    <w:rsid w:val="620C7534"/>
    <w:rsid w:val="622240AB"/>
    <w:rsid w:val="62233131"/>
    <w:rsid w:val="622B0119"/>
    <w:rsid w:val="622D4BCF"/>
    <w:rsid w:val="622E48D2"/>
    <w:rsid w:val="622E51BE"/>
    <w:rsid w:val="622F0DE5"/>
    <w:rsid w:val="623A500A"/>
    <w:rsid w:val="623C0EF5"/>
    <w:rsid w:val="62472E67"/>
    <w:rsid w:val="624B3233"/>
    <w:rsid w:val="624D4848"/>
    <w:rsid w:val="62524739"/>
    <w:rsid w:val="62581BCC"/>
    <w:rsid w:val="626A54A2"/>
    <w:rsid w:val="626B0E62"/>
    <w:rsid w:val="626E17AE"/>
    <w:rsid w:val="6272329F"/>
    <w:rsid w:val="628020E2"/>
    <w:rsid w:val="62815428"/>
    <w:rsid w:val="62830C8A"/>
    <w:rsid w:val="62832ACE"/>
    <w:rsid w:val="62856618"/>
    <w:rsid w:val="628E06C0"/>
    <w:rsid w:val="62906411"/>
    <w:rsid w:val="62931DD9"/>
    <w:rsid w:val="6297239E"/>
    <w:rsid w:val="62A01115"/>
    <w:rsid w:val="62AF388D"/>
    <w:rsid w:val="62B37F87"/>
    <w:rsid w:val="62C1474D"/>
    <w:rsid w:val="62C30822"/>
    <w:rsid w:val="62C63AF0"/>
    <w:rsid w:val="62CC4210"/>
    <w:rsid w:val="62D30436"/>
    <w:rsid w:val="62D73B65"/>
    <w:rsid w:val="62D964EF"/>
    <w:rsid w:val="62E31DBF"/>
    <w:rsid w:val="62EC52EB"/>
    <w:rsid w:val="62F41519"/>
    <w:rsid w:val="62F84082"/>
    <w:rsid w:val="62FD5170"/>
    <w:rsid w:val="63042162"/>
    <w:rsid w:val="63097ED6"/>
    <w:rsid w:val="630E3A07"/>
    <w:rsid w:val="6321503A"/>
    <w:rsid w:val="63241C43"/>
    <w:rsid w:val="632A4F29"/>
    <w:rsid w:val="63307418"/>
    <w:rsid w:val="63317C56"/>
    <w:rsid w:val="63335FA2"/>
    <w:rsid w:val="63336DF1"/>
    <w:rsid w:val="63347978"/>
    <w:rsid w:val="633D6CB0"/>
    <w:rsid w:val="634072F5"/>
    <w:rsid w:val="634124A5"/>
    <w:rsid w:val="63417F5B"/>
    <w:rsid w:val="63422EA7"/>
    <w:rsid w:val="6342524D"/>
    <w:rsid w:val="634D1943"/>
    <w:rsid w:val="63582B60"/>
    <w:rsid w:val="63633475"/>
    <w:rsid w:val="63692494"/>
    <w:rsid w:val="636D27C4"/>
    <w:rsid w:val="637C7238"/>
    <w:rsid w:val="63824F93"/>
    <w:rsid w:val="63844EE7"/>
    <w:rsid w:val="638A0E2A"/>
    <w:rsid w:val="63912C53"/>
    <w:rsid w:val="639278FE"/>
    <w:rsid w:val="639C7BC0"/>
    <w:rsid w:val="63AF1E75"/>
    <w:rsid w:val="63B36B81"/>
    <w:rsid w:val="63B93C40"/>
    <w:rsid w:val="63C83A49"/>
    <w:rsid w:val="63D045C5"/>
    <w:rsid w:val="63D202AB"/>
    <w:rsid w:val="63D2799D"/>
    <w:rsid w:val="63D40E09"/>
    <w:rsid w:val="63E31981"/>
    <w:rsid w:val="63E572CD"/>
    <w:rsid w:val="63EB2161"/>
    <w:rsid w:val="63F07599"/>
    <w:rsid w:val="63F4315E"/>
    <w:rsid w:val="63F6264B"/>
    <w:rsid w:val="64066D75"/>
    <w:rsid w:val="64096EC3"/>
    <w:rsid w:val="640D063F"/>
    <w:rsid w:val="640D72B6"/>
    <w:rsid w:val="640E3E40"/>
    <w:rsid w:val="640E5478"/>
    <w:rsid w:val="64134F78"/>
    <w:rsid w:val="641B5904"/>
    <w:rsid w:val="641D0B3B"/>
    <w:rsid w:val="642009A8"/>
    <w:rsid w:val="64232033"/>
    <w:rsid w:val="64266C39"/>
    <w:rsid w:val="64351B57"/>
    <w:rsid w:val="643C283B"/>
    <w:rsid w:val="644068F6"/>
    <w:rsid w:val="644C5684"/>
    <w:rsid w:val="64510200"/>
    <w:rsid w:val="64514457"/>
    <w:rsid w:val="64593671"/>
    <w:rsid w:val="645C3794"/>
    <w:rsid w:val="646319DF"/>
    <w:rsid w:val="64652D25"/>
    <w:rsid w:val="6466423A"/>
    <w:rsid w:val="646E2C3A"/>
    <w:rsid w:val="64764529"/>
    <w:rsid w:val="648435BF"/>
    <w:rsid w:val="648930D8"/>
    <w:rsid w:val="64916358"/>
    <w:rsid w:val="64956DAF"/>
    <w:rsid w:val="64A34481"/>
    <w:rsid w:val="64A93E06"/>
    <w:rsid w:val="64AD198E"/>
    <w:rsid w:val="64AE359A"/>
    <w:rsid w:val="64B867C2"/>
    <w:rsid w:val="64C52C88"/>
    <w:rsid w:val="64C9566A"/>
    <w:rsid w:val="64D21163"/>
    <w:rsid w:val="64D8627D"/>
    <w:rsid w:val="64EC70A2"/>
    <w:rsid w:val="64F549FB"/>
    <w:rsid w:val="65016C76"/>
    <w:rsid w:val="65025CF8"/>
    <w:rsid w:val="65185956"/>
    <w:rsid w:val="6519522F"/>
    <w:rsid w:val="65203B98"/>
    <w:rsid w:val="652158CC"/>
    <w:rsid w:val="65250421"/>
    <w:rsid w:val="652D03F4"/>
    <w:rsid w:val="65476512"/>
    <w:rsid w:val="654F6DC9"/>
    <w:rsid w:val="655D7CE5"/>
    <w:rsid w:val="656352CD"/>
    <w:rsid w:val="6564115D"/>
    <w:rsid w:val="656630B9"/>
    <w:rsid w:val="65677196"/>
    <w:rsid w:val="656A3DB7"/>
    <w:rsid w:val="65731BA7"/>
    <w:rsid w:val="6578453B"/>
    <w:rsid w:val="658362B7"/>
    <w:rsid w:val="65863DFE"/>
    <w:rsid w:val="658B051C"/>
    <w:rsid w:val="659157D8"/>
    <w:rsid w:val="659E689D"/>
    <w:rsid w:val="65A163B3"/>
    <w:rsid w:val="65AB0BE8"/>
    <w:rsid w:val="65B67D62"/>
    <w:rsid w:val="65B80487"/>
    <w:rsid w:val="65BF1789"/>
    <w:rsid w:val="65BFE515"/>
    <w:rsid w:val="65C00D68"/>
    <w:rsid w:val="65CD16E4"/>
    <w:rsid w:val="65D61D93"/>
    <w:rsid w:val="65D6235B"/>
    <w:rsid w:val="65D72EE7"/>
    <w:rsid w:val="65DB0D0D"/>
    <w:rsid w:val="65E5279F"/>
    <w:rsid w:val="65E52C46"/>
    <w:rsid w:val="65E856AD"/>
    <w:rsid w:val="65E90AD7"/>
    <w:rsid w:val="65ED7937"/>
    <w:rsid w:val="65EE3CC8"/>
    <w:rsid w:val="65F45200"/>
    <w:rsid w:val="65F71333"/>
    <w:rsid w:val="65FB6875"/>
    <w:rsid w:val="66033980"/>
    <w:rsid w:val="660B67C4"/>
    <w:rsid w:val="660D16CA"/>
    <w:rsid w:val="660D76C0"/>
    <w:rsid w:val="66210DE0"/>
    <w:rsid w:val="66274A57"/>
    <w:rsid w:val="662A5073"/>
    <w:rsid w:val="662D1F1B"/>
    <w:rsid w:val="66354FF3"/>
    <w:rsid w:val="66391C48"/>
    <w:rsid w:val="6646506F"/>
    <w:rsid w:val="664734CE"/>
    <w:rsid w:val="664F2E87"/>
    <w:rsid w:val="6658290F"/>
    <w:rsid w:val="665A30AF"/>
    <w:rsid w:val="66682307"/>
    <w:rsid w:val="66690201"/>
    <w:rsid w:val="666C3E49"/>
    <w:rsid w:val="666F6C6D"/>
    <w:rsid w:val="66703033"/>
    <w:rsid w:val="66731909"/>
    <w:rsid w:val="667F0235"/>
    <w:rsid w:val="667F1DA6"/>
    <w:rsid w:val="668E3934"/>
    <w:rsid w:val="66904F85"/>
    <w:rsid w:val="66911329"/>
    <w:rsid w:val="66952969"/>
    <w:rsid w:val="669C1E2F"/>
    <w:rsid w:val="66A131FC"/>
    <w:rsid w:val="66A4318E"/>
    <w:rsid w:val="66BC6686"/>
    <w:rsid w:val="66BE4F28"/>
    <w:rsid w:val="66C04AA6"/>
    <w:rsid w:val="66C071DC"/>
    <w:rsid w:val="66C12C69"/>
    <w:rsid w:val="66C32C24"/>
    <w:rsid w:val="66C83594"/>
    <w:rsid w:val="66CA0A1A"/>
    <w:rsid w:val="66CB0B32"/>
    <w:rsid w:val="66CC6FA7"/>
    <w:rsid w:val="66DE537C"/>
    <w:rsid w:val="66E0752F"/>
    <w:rsid w:val="66E57FCC"/>
    <w:rsid w:val="66E93DB3"/>
    <w:rsid w:val="66EB22AB"/>
    <w:rsid w:val="66ED1E15"/>
    <w:rsid w:val="66ED67F5"/>
    <w:rsid w:val="66F07CD4"/>
    <w:rsid w:val="66F12D0D"/>
    <w:rsid w:val="66FC4A22"/>
    <w:rsid w:val="67021D34"/>
    <w:rsid w:val="670525F1"/>
    <w:rsid w:val="671A1B75"/>
    <w:rsid w:val="671A33DD"/>
    <w:rsid w:val="67214263"/>
    <w:rsid w:val="67254E47"/>
    <w:rsid w:val="67434334"/>
    <w:rsid w:val="67465510"/>
    <w:rsid w:val="6747270C"/>
    <w:rsid w:val="674C2D3C"/>
    <w:rsid w:val="6753593C"/>
    <w:rsid w:val="67570E4D"/>
    <w:rsid w:val="6760614F"/>
    <w:rsid w:val="676D5D6B"/>
    <w:rsid w:val="677752FD"/>
    <w:rsid w:val="67781905"/>
    <w:rsid w:val="6778524E"/>
    <w:rsid w:val="67822FC8"/>
    <w:rsid w:val="678A765E"/>
    <w:rsid w:val="678B05A0"/>
    <w:rsid w:val="678B2AFF"/>
    <w:rsid w:val="678B355C"/>
    <w:rsid w:val="67950891"/>
    <w:rsid w:val="6795689F"/>
    <w:rsid w:val="679A6604"/>
    <w:rsid w:val="679D2642"/>
    <w:rsid w:val="67A51254"/>
    <w:rsid w:val="67AC55F8"/>
    <w:rsid w:val="67AC5BF2"/>
    <w:rsid w:val="67B70540"/>
    <w:rsid w:val="67B80062"/>
    <w:rsid w:val="67BB45D6"/>
    <w:rsid w:val="67BC660F"/>
    <w:rsid w:val="67BD5F2B"/>
    <w:rsid w:val="67BE238D"/>
    <w:rsid w:val="67C0607C"/>
    <w:rsid w:val="67C142E5"/>
    <w:rsid w:val="67C969D2"/>
    <w:rsid w:val="67CD4631"/>
    <w:rsid w:val="67CE3CE2"/>
    <w:rsid w:val="67CF5056"/>
    <w:rsid w:val="67D25378"/>
    <w:rsid w:val="67D35AC2"/>
    <w:rsid w:val="67D414F9"/>
    <w:rsid w:val="67D516F5"/>
    <w:rsid w:val="67EA60FE"/>
    <w:rsid w:val="67EC764C"/>
    <w:rsid w:val="67ED01CB"/>
    <w:rsid w:val="67F4663B"/>
    <w:rsid w:val="67F51B98"/>
    <w:rsid w:val="67F604AE"/>
    <w:rsid w:val="67FE539D"/>
    <w:rsid w:val="68061ADE"/>
    <w:rsid w:val="68061E7A"/>
    <w:rsid w:val="680E0A0F"/>
    <w:rsid w:val="6811298B"/>
    <w:rsid w:val="68120D01"/>
    <w:rsid w:val="681A3404"/>
    <w:rsid w:val="68300B60"/>
    <w:rsid w:val="68324C44"/>
    <w:rsid w:val="684B2AE4"/>
    <w:rsid w:val="684D6765"/>
    <w:rsid w:val="684E1DCF"/>
    <w:rsid w:val="68536E8C"/>
    <w:rsid w:val="68573DDE"/>
    <w:rsid w:val="685741C6"/>
    <w:rsid w:val="68585A8C"/>
    <w:rsid w:val="685919F5"/>
    <w:rsid w:val="68633A08"/>
    <w:rsid w:val="68654EB9"/>
    <w:rsid w:val="686E35B2"/>
    <w:rsid w:val="686E3E2A"/>
    <w:rsid w:val="68706CC4"/>
    <w:rsid w:val="68754A69"/>
    <w:rsid w:val="687961B6"/>
    <w:rsid w:val="68807854"/>
    <w:rsid w:val="68854E8B"/>
    <w:rsid w:val="688D0EE3"/>
    <w:rsid w:val="689521AA"/>
    <w:rsid w:val="68967024"/>
    <w:rsid w:val="689E00EF"/>
    <w:rsid w:val="689F2D6A"/>
    <w:rsid w:val="68A03201"/>
    <w:rsid w:val="68A13548"/>
    <w:rsid w:val="68A925A7"/>
    <w:rsid w:val="68C64513"/>
    <w:rsid w:val="68C66EE7"/>
    <w:rsid w:val="68D42E08"/>
    <w:rsid w:val="68D61D2E"/>
    <w:rsid w:val="68D62705"/>
    <w:rsid w:val="68D76C8A"/>
    <w:rsid w:val="68DA65A8"/>
    <w:rsid w:val="68DB42B7"/>
    <w:rsid w:val="68E30F56"/>
    <w:rsid w:val="68E453E3"/>
    <w:rsid w:val="68E95028"/>
    <w:rsid w:val="68F11395"/>
    <w:rsid w:val="68F16A3D"/>
    <w:rsid w:val="68F314A7"/>
    <w:rsid w:val="690A0F98"/>
    <w:rsid w:val="690F1EF2"/>
    <w:rsid w:val="690F6F84"/>
    <w:rsid w:val="690F7D6C"/>
    <w:rsid w:val="6910227D"/>
    <w:rsid w:val="691B0849"/>
    <w:rsid w:val="691D3884"/>
    <w:rsid w:val="69206628"/>
    <w:rsid w:val="692165FB"/>
    <w:rsid w:val="692339F3"/>
    <w:rsid w:val="692C3B46"/>
    <w:rsid w:val="692E3C41"/>
    <w:rsid w:val="692F3863"/>
    <w:rsid w:val="69307A6A"/>
    <w:rsid w:val="69394F5A"/>
    <w:rsid w:val="694263C2"/>
    <w:rsid w:val="694904ED"/>
    <w:rsid w:val="694E3D42"/>
    <w:rsid w:val="695124BC"/>
    <w:rsid w:val="69547FC5"/>
    <w:rsid w:val="695A4457"/>
    <w:rsid w:val="696554A9"/>
    <w:rsid w:val="69685D94"/>
    <w:rsid w:val="696A5B9D"/>
    <w:rsid w:val="696D6470"/>
    <w:rsid w:val="69735602"/>
    <w:rsid w:val="69757AB3"/>
    <w:rsid w:val="69817CE9"/>
    <w:rsid w:val="6982662F"/>
    <w:rsid w:val="698C08CA"/>
    <w:rsid w:val="698D3CA7"/>
    <w:rsid w:val="698F5D19"/>
    <w:rsid w:val="69A61052"/>
    <w:rsid w:val="69A6455E"/>
    <w:rsid w:val="69A95CB3"/>
    <w:rsid w:val="69AD3A8C"/>
    <w:rsid w:val="69AF667F"/>
    <w:rsid w:val="69B95DDD"/>
    <w:rsid w:val="69C26E3F"/>
    <w:rsid w:val="69C83F0C"/>
    <w:rsid w:val="69D67450"/>
    <w:rsid w:val="69E34EFA"/>
    <w:rsid w:val="69E53907"/>
    <w:rsid w:val="69E60DA5"/>
    <w:rsid w:val="69F63A66"/>
    <w:rsid w:val="69FC21F6"/>
    <w:rsid w:val="6A035AD2"/>
    <w:rsid w:val="6A0940C6"/>
    <w:rsid w:val="6A0D41E9"/>
    <w:rsid w:val="6A18157A"/>
    <w:rsid w:val="6A192E99"/>
    <w:rsid w:val="6A2D47F3"/>
    <w:rsid w:val="6A303898"/>
    <w:rsid w:val="6A332BC0"/>
    <w:rsid w:val="6A356694"/>
    <w:rsid w:val="6A381D13"/>
    <w:rsid w:val="6A403722"/>
    <w:rsid w:val="6A446EB9"/>
    <w:rsid w:val="6A481A04"/>
    <w:rsid w:val="6A4F4084"/>
    <w:rsid w:val="6A500BCC"/>
    <w:rsid w:val="6A591370"/>
    <w:rsid w:val="6A64364D"/>
    <w:rsid w:val="6A66186E"/>
    <w:rsid w:val="6A665DBC"/>
    <w:rsid w:val="6A6F053E"/>
    <w:rsid w:val="6A7C214D"/>
    <w:rsid w:val="6A883FE6"/>
    <w:rsid w:val="6A8B3BE4"/>
    <w:rsid w:val="6A8B5218"/>
    <w:rsid w:val="6A955643"/>
    <w:rsid w:val="6A981117"/>
    <w:rsid w:val="6A9A43A8"/>
    <w:rsid w:val="6AA03CD6"/>
    <w:rsid w:val="6AA50160"/>
    <w:rsid w:val="6AB56B8D"/>
    <w:rsid w:val="6AB9483D"/>
    <w:rsid w:val="6AC663F7"/>
    <w:rsid w:val="6ACA7E14"/>
    <w:rsid w:val="6AD42CA8"/>
    <w:rsid w:val="6ADC3BEB"/>
    <w:rsid w:val="6ADD354A"/>
    <w:rsid w:val="6ADE1962"/>
    <w:rsid w:val="6AE30489"/>
    <w:rsid w:val="6AE41585"/>
    <w:rsid w:val="6B263D57"/>
    <w:rsid w:val="6B2B462B"/>
    <w:rsid w:val="6B35193B"/>
    <w:rsid w:val="6B352903"/>
    <w:rsid w:val="6B355CA8"/>
    <w:rsid w:val="6B3D3BEE"/>
    <w:rsid w:val="6B3E6221"/>
    <w:rsid w:val="6B4E23F8"/>
    <w:rsid w:val="6B546C88"/>
    <w:rsid w:val="6B5B7FDA"/>
    <w:rsid w:val="6B60264F"/>
    <w:rsid w:val="6B683E60"/>
    <w:rsid w:val="6B6A5F30"/>
    <w:rsid w:val="6B6F2163"/>
    <w:rsid w:val="6B730A11"/>
    <w:rsid w:val="6B7A621B"/>
    <w:rsid w:val="6B7C43A7"/>
    <w:rsid w:val="6B872C45"/>
    <w:rsid w:val="6B936BFA"/>
    <w:rsid w:val="6B9E0E29"/>
    <w:rsid w:val="6BA765CB"/>
    <w:rsid w:val="6BB0285D"/>
    <w:rsid w:val="6BB8578C"/>
    <w:rsid w:val="6BC7446C"/>
    <w:rsid w:val="6BD53444"/>
    <w:rsid w:val="6BD65A25"/>
    <w:rsid w:val="6BDC3D55"/>
    <w:rsid w:val="6BE458C4"/>
    <w:rsid w:val="6BE476F4"/>
    <w:rsid w:val="6BE941CF"/>
    <w:rsid w:val="6BEC7263"/>
    <w:rsid w:val="6BEF3F3D"/>
    <w:rsid w:val="6BF01BC6"/>
    <w:rsid w:val="6BF37840"/>
    <w:rsid w:val="6BF81865"/>
    <w:rsid w:val="6BFB7FC0"/>
    <w:rsid w:val="6BFD79E2"/>
    <w:rsid w:val="6C03137A"/>
    <w:rsid w:val="6C167EBA"/>
    <w:rsid w:val="6C190CAF"/>
    <w:rsid w:val="6C197EF1"/>
    <w:rsid w:val="6C2979F4"/>
    <w:rsid w:val="6C2A67A0"/>
    <w:rsid w:val="6C2F058A"/>
    <w:rsid w:val="6C310519"/>
    <w:rsid w:val="6C312879"/>
    <w:rsid w:val="6C391337"/>
    <w:rsid w:val="6C6937DB"/>
    <w:rsid w:val="6C6A3499"/>
    <w:rsid w:val="6C6C6371"/>
    <w:rsid w:val="6C7C6E4F"/>
    <w:rsid w:val="6C7E1A7D"/>
    <w:rsid w:val="6C850602"/>
    <w:rsid w:val="6C8D313D"/>
    <w:rsid w:val="6C966A63"/>
    <w:rsid w:val="6CA22F14"/>
    <w:rsid w:val="6CA31B94"/>
    <w:rsid w:val="6CBD00AD"/>
    <w:rsid w:val="6CBE4C67"/>
    <w:rsid w:val="6CC206E4"/>
    <w:rsid w:val="6CDB257A"/>
    <w:rsid w:val="6CDB6EA2"/>
    <w:rsid w:val="6CE82E3F"/>
    <w:rsid w:val="6CE902C9"/>
    <w:rsid w:val="6CE94133"/>
    <w:rsid w:val="6CF428D7"/>
    <w:rsid w:val="6CFF00D3"/>
    <w:rsid w:val="6D0712A8"/>
    <w:rsid w:val="6D122A97"/>
    <w:rsid w:val="6D1A3551"/>
    <w:rsid w:val="6D1F64DD"/>
    <w:rsid w:val="6D286E66"/>
    <w:rsid w:val="6D2F332A"/>
    <w:rsid w:val="6D300DFA"/>
    <w:rsid w:val="6D341A56"/>
    <w:rsid w:val="6D345A23"/>
    <w:rsid w:val="6D362E94"/>
    <w:rsid w:val="6D3808BE"/>
    <w:rsid w:val="6D394B3A"/>
    <w:rsid w:val="6D3E6113"/>
    <w:rsid w:val="6D4106F6"/>
    <w:rsid w:val="6D467C68"/>
    <w:rsid w:val="6D4C6264"/>
    <w:rsid w:val="6D4E1025"/>
    <w:rsid w:val="6D58057F"/>
    <w:rsid w:val="6D5A29CE"/>
    <w:rsid w:val="6D657F84"/>
    <w:rsid w:val="6D6B6C0D"/>
    <w:rsid w:val="6D877B6D"/>
    <w:rsid w:val="6DA11656"/>
    <w:rsid w:val="6DB4035F"/>
    <w:rsid w:val="6DB55C4D"/>
    <w:rsid w:val="6DBB1656"/>
    <w:rsid w:val="6DBB231A"/>
    <w:rsid w:val="6DC03CA4"/>
    <w:rsid w:val="6DC13F1D"/>
    <w:rsid w:val="6DC30FDA"/>
    <w:rsid w:val="6DC93394"/>
    <w:rsid w:val="6DCD0503"/>
    <w:rsid w:val="6DCE5D57"/>
    <w:rsid w:val="6DE2104C"/>
    <w:rsid w:val="6DE216F4"/>
    <w:rsid w:val="6DE84FB6"/>
    <w:rsid w:val="6DED5DB1"/>
    <w:rsid w:val="6DED7DC5"/>
    <w:rsid w:val="6DEF3D1E"/>
    <w:rsid w:val="6E0554DB"/>
    <w:rsid w:val="6E1855BF"/>
    <w:rsid w:val="6E1B697B"/>
    <w:rsid w:val="6E223620"/>
    <w:rsid w:val="6E2C242B"/>
    <w:rsid w:val="6E304C00"/>
    <w:rsid w:val="6E3C6E26"/>
    <w:rsid w:val="6E4768D6"/>
    <w:rsid w:val="6E5375E2"/>
    <w:rsid w:val="6E546E21"/>
    <w:rsid w:val="6E583F9F"/>
    <w:rsid w:val="6E5E1E87"/>
    <w:rsid w:val="6E6223EB"/>
    <w:rsid w:val="6E82287B"/>
    <w:rsid w:val="6E841789"/>
    <w:rsid w:val="6E9450EB"/>
    <w:rsid w:val="6E9F301A"/>
    <w:rsid w:val="6EA012C4"/>
    <w:rsid w:val="6EA068D7"/>
    <w:rsid w:val="6EA46627"/>
    <w:rsid w:val="6EA72BFD"/>
    <w:rsid w:val="6EB74A2A"/>
    <w:rsid w:val="6EC007AD"/>
    <w:rsid w:val="6EC54C20"/>
    <w:rsid w:val="6EC81A26"/>
    <w:rsid w:val="6ED640B8"/>
    <w:rsid w:val="6EDF23C6"/>
    <w:rsid w:val="6EE62D41"/>
    <w:rsid w:val="6EEB3B86"/>
    <w:rsid w:val="6EEB7FB0"/>
    <w:rsid w:val="6EEC7DCC"/>
    <w:rsid w:val="6EEF22A2"/>
    <w:rsid w:val="6EEF486A"/>
    <w:rsid w:val="6EF87193"/>
    <w:rsid w:val="6EFA0116"/>
    <w:rsid w:val="6F0A1AEB"/>
    <w:rsid w:val="6F0B4D10"/>
    <w:rsid w:val="6F117F55"/>
    <w:rsid w:val="6F12605A"/>
    <w:rsid w:val="6F265398"/>
    <w:rsid w:val="6F2F385E"/>
    <w:rsid w:val="6F315265"/>
    <w:rsid w:val="6F371A67"/>
    <w:rsid w:val="6F387B6E"/>
    <w:rsid w:val="6F3C2DDE"/>
    <w:rsid w:val="6F480B4D"/>
    <w:rsid w:val="6F543C48"/>
    <w:rsid w:val="6F546CD9"/>
    <w:rsid w:val="6F5B3400"/>
    <w:rsid w:val="6F60367F"/>
    <w:rsid w:val="6F604B0A"/>
    <w:rsid w:val="6F6A5193"/>
    <w:rsid w:val="6F7510E5"/>
    <w:rsid w:val="6F771E77"/>
    <w:rsid w:val="6F786CFF"/>
    <w:rsid w:val="6F7D30C9"/>
    <w:rsid w:val="6F823FBD"/>
    <w:rsid w:val="6F8632EC"/>
    <w:rsid w:val="6F8E0D30"/>
    <w:rsid w:val="6F8E2CC5"/>
    <w:rsid w:val="6FA0727C"/>
    <w:rsid w:val="6FA34F71"/>
    <w:rsid w:val="6FAB3AB4"/>
    <w:rsid w:val="6FAB77F0"/>
    <w:rsid w:val="6FB22372"/>
    <w:rsid w:val="6FB51250"/>
    <w:rsid w:val="6FB552D0"/>
    <w:rsid w:val="6FB66098"/>
    <w:rsid w:val="6FC56FA0"/>
    <w:rsid w:val="6FC975D3"/>
    <w:rsid w:val="6FCD6AA8"/>
    <w:rsid w:val="6FCF7027"/>
    <w:rsid w:val="6FD137BC"/>
    <w:rsid w:val="6FD978FB"/>
    <w:rsid w:val="6FE31729"/>
    <w:rsid w:val="6FE55DBB"/>
    <w:rsid w:val="6FED66F0"/>
    <w:rsid w:val="6FF006DD"/>
    <w:rsid w:val="6FF82E0B"/>
    <w:rsid w:val="6FF83932"/>
    <w:rsid w:val="70063DAE"/>
    <w:rsid w:val="701060FE"/>
    <w:rsid w:val="70175F58"/>
    <w:rsid w:val="70191FCC"/>
    <w:rsid w:val="701A2E57"/>
    <w:rsid w:val="701C5C6C"/>
    <w:rsid w:val="70261AFB"/>
    <w:rsid w:val="70271C27"/>
    <w:rsid w:val="703074A9"/>
    <w:rsid w:val="70373BCC"/>
    <w:rsid w:val="703B7DEE"/>
    <w:rsid w:val="703C312C"/>
    <w:rsid w:val="70447D99"/>
    <w:rsid w:val="704777B7"/>
    <w:rsid w:val="707036DC"/>
    <w:rsid w:val="70783500"/>
    <w:rsid w:val="70785B0A"/>
    <w:rsid w:val="7080385B"/>
    <w:rsid w:val="70807F56"/>
    <w:rsid w:val="70894AC0"/>
    <w:rsid w:val="708C27A4"/>
    <w:rsid w:val="708C2D3F"/>
    <w:rsid w:val="708C74DB"/>
    <w:rsid w:val="708E43F7"/>
    <w:rsid w:val="709204B3"/>
    <w:rsid w:val="7094793B"/>
    <w:rsid w:val="709C20F5"/>
    <w:rsid w:val="709C39CD"/>
    <w:rsid w:val="70A60192"/>
    <w:rsid w:val="70A926AB"/>
    <w:rsid w:val="70AD6690"/>
    <w:rsid w:val="70AF3826"/>
    <w:rsid w:val="70B02EA2"/>
    <w:rsid w:val="70B1166D"/>
    <w:rsid w:val="70B573D7"/>
    <w:rsid w:val="70C52C0E"/>
    <w:rsid w:val="70CC3108"/>
    <w:rsid w:val="70D023B5"/>
    <w:rsid w:val="70D510A5"/>
    <w:rsid w:val="70D568E3"/>
    <w:rsid w:val="70E4104E"/>
    <w:rsid w:val="70EC520C"/>
    <w:rsid w:val="70EC6920"/>
    <w:rsid w:val="70EF1194"/>
    <w:rsid w:val="70F03202"/>
    <w:rsid w:val="7106136B"/>
    <w:rsid w:val="710913F2"/>
    <w:rsid w:val="710F1C46"/>
    <w:rsid w:val="7110133F"/>
    <w:rsid w:val="71112A26"/>
    <w:rsid w:val="71140D71"/>
    <w:rsid w:val="711D5AB5"/>
    <w:rsid w:val="711E50ED"/>
    <w:rsid w:val="71226622"/>
    <w:rsid w:val="7124032F"/>
    <w:rsid w:val="7124125F"/>
    <w:rsid w:val="71384A1E"/>
    <w:rsid w:val="7143693B"/>
    <w:rsid w:val="714458EA"/>
    <w:rsid w:val="71491B21"/>
    <w:rsid w:val="714F0E1C"/>
    <w:rsid w:val="714F5B87"/>
    <w:rsid w:val="715D2FF4"/>
    <w:rsid w:val="71610EAE"/>
    <w:rsid w:val="7164669D"/>
    <w:rsid w:val="716A4C39"/>
    <w:rsid w:val="71760D36"/>
    <w:rsid w:val="717C0DB5"/>
    <w:rsid w:val="7181634C"/>
    <w:rsid w:val="7186405D"/>
    <w:rsid w:val="718E4D43"/>
    <w:rsid w:val="719240E3"/>
    <w:rsid w:val="719678FB"/>
    <w:rsid w:val="719A5988"/>
    <w:rsid w:val="719B66E6"/>
    <w:rsid w:val="719C0DF5"/>
    <w:rsid w:val="71A415A2"/>
    <w:rsid w:val="71A56933"/>
    <w:rsid w:val="71A630BA"/>
    <w:rsid w:val="71A75905"/>
    <w:rsid w:val="71C4067A"/>
    <w:rsid w:val="71CA1BBC"/>
    <w:rsid w:val="71CA5D0F"/>
    <w:rsid w:val="71CD6867"/>
    <w:rsid w:val="71D21EE9"/>
    <w:rsid w:val="71D5442B"/>
    <w:rsid w:val="71DA58BD"/>
    <w:rsid w:val="71E6481C"/>
    <w:rsid w:val="71EB259A"/>
    <w:rsid w:val="71EC7FCB"/>
    <w:rsid w:val="71F4100B"/>
    <w:rsid w:val="71F47257"/>
    <w:rsid w:val="71FD111E"/>
    <w:rsid w:val="72065422"/>
    <w:rsid w:val="721026B5"/>
    <w:rsid w:val="72170F7A"/>
    <w:rsid w:val="72227C6E"/>
    <w:rsid w:val="72256FF8"/>
    <w:rsid w:val="72372482"/>
    <w:rsid w:val="724004CB"/>
    <w:rsid w:val="72443667"/>
    <w:rsid w:val="72471A97"/>
    <w:rsid w:val="72492CF0"/>
    <w:rsid w:val="72520514"/>
    <w:rsid w:val="72556EF6"/>
    <w:rsid w:val="725A3462"/>
    <w:rsid w:val="725C1911"/>
    <w:rsid w:val="72602AAA"/>
    <w:rsid w:val="72621714"/>
    <w:rsid w:val="7269235D"/>
    <w:rsid w:val="72731B78"/>
    <w:rsid w:val="72774F77"/>
    <w:rsid w:val="72866F70"/>
    <w:rsid w:val="728C4514"/>
    <w:rsid w:val="72900AFA"/>
    <w:rsid w:val="7297281C"/>
    <w:rsid w:val="72A14733"/>
    <w:rsid w:val="72A76427"/>
    <w:rsid w:val="72A92D17"/>
    <w:rsid w:val="72D03469"/>
    <w:rsid w:val="72D530B1"/>
    <w:rsid w:val="72D7341A"/>
    <w:rsid w:val="72DB0834"/>
    <w:rsid w:val="72DC7FDC"/>
    <w:rsid w:val="72E52F1E"/>
    <w:rsid w:val="72E82FBA"/>
    <w:rsid w:val="72ED338C"/>
    <w:rsid w:val="72ED3E78"/>
    <w:rsid w:val="731314D9"/>
    <w:rsid w:val="731373C5"/>
    <w:rsid w:val="73137DE5"/>
    <w:rsid w:val="731774ED"/>
    <w:rsid w:val="73177CF1"/>
    <w:rsid w:val="731B63C6"/>
    <w:rsid w:val="73212A5D"/>
    <w:rsid w:val="732248B6"/>
    <w:rsid w:val="732B0096"/>
    <w:rsid w:val="732C19B2"/>
    <w:rsid w:val="732D30B2"/>
    <w:rsid w:val="732D6324"/>
    <w:rsid w:val="7332543D"/>
    <w:rsid w:val="733642AA"/>
    <w:rsid w:val="733A645C"/>
    <w:rsid w:val="73414A05"/>
    <w:rsid w:val="73431777"/>
    <w:rsid w:val="73543ECE"/>
    <w:rsid w:val="7362362E"/>
    <w:rsid w:val="73627F38"/>
    <w:rsid w:val="73792543"/>
    <w:rsid w:val="737A01F7"/>
    <w:rsid w:val="739649CB"/>
    <w:rsid w:val="73967AC3"/>
    <w:rsid w:val="73A246DF"/>
    <w:rsid w:val="73A4410C"/>
    <w:rsid w:val="73A61D59"/>
    <w:rsid w:val="73B6791C"/>
    <w:rsid w:val="73B730FF"/>
    <w:rsid w:val="73C66457"/>
    <w:rsid w:val="73CC5868"/>
    <w:rsid w:val="73D451FA"/>
    <w:rsid w:val="73D75F2A"/>
    <w:rsid w:val="73DF17DF"/>
    <w:rsid w:val="73EC5D99"/>
    <w:rsid w:val="73F0516D"/>
    <w:rsid w:val="73F52C1C"/>
    <w:rsid w:val="73F81F69"/>
    <w:rsid w:val="73F93139"/>
    <w:rsid w:val="74056001"/>
    <w:rsid w:val="74056C4D"/>
    <w:rsid w:val="741B76A3"/>
    <w:rsid w:val="741B76C6"/>
    <w:rsid w:val="741D4302"/>
    <w:rsid w:val="74265D4C"/>
    <w:rsid w:val="742745E8"/>
    <w:rsid w:val="742831DA"/>
    <w:rsid w:val="743044FB"/>
    <w:rsid w:val="74356FEC"/>
    <w:rsid w:val="74357075"/>
    <w:rsid w:val="74375AC7"/>
    <w:rsid w:val="74414F99"/>
    <w:rsid w:val="744810C4"/>
    <w:rsid w:val="744A766C"/>
    <w:rsid w:val="74552BDD"/>
    <w:rsid w:val="74565DCF"/>
    <w:rsid w:val="74616D1E"/>
    <w:rsid w:val="74637867"/>
    <w:rsid w:val="746A7DFE"/>
    <w:rsid w:val="746D3AD0"/>
    <w:rsid w:val="7470017F"/>
    <w:rsid w:val="7473375A"/>
    <w:rsid w:val="74790556"/>
    <w:rsid w:val="747D166A"/>
    <w:rsid w:val="749D1F75"/>
    <w:rsid w:val="74A149D6"/>
    <w:rsid w:val="74A818E2"/>
    <w:rsid w:val="74AF245E"/>
    <w:rsid w:val="74BE3948"/>
    <w:rsid w:val="74C64030"/>
    <w:rsid w:val="74C65B2D"/>
    <w:rsid w:val="74C77CA0"/>
    <w:rsid w:val="74CB0E1D"/>
    <w:rsid w:val="74CE474F"/>
    <w:rsid w:val="74D404D0"/>
    <w:rsid w:val="74D41816"/>
    <w:rsid w:val="74D8564F"/>
    <w:rsid w:val="74DC463B"/>
    <w:rsid w:val="74E1585B"/>
    <w:rsid w:val="74E3678F"/>
    <w:rsid w:val="74E85F5F"/>
    <w:rsid w:val="74EC4152"/>
    <w:rsid w:val="74F939B1"/>
    <w:rsid w:val="75074D63"/>
    <w:rsid w:val="75130481"/>
    <w:rsid w:val="751E7085"/>
    <w:rsid w:val="751F6F3B"/>
    <w:rsid w:val="75200785"/>
    <w:rsid w:val="7522143C"/>
    <w:rsid w:val="75256899"/>
    <w:rsid w:val="752568AE"/>
    <w:rsid w:val="752C0403"/>
    <w:rsid w:val="752C3E87"/>
    <w:rsid w:val="752F4F9D"/>
    <w:rsid w:val="75307A8B"/>
    <w:rsid w:val="75313E2B"/>
    <w:rsid w:val="75360747"/>
    <w:rsid w:val="753B1257"/>
    <w:rsid w:val="75473FFC"/>
    <w:rsid w:val="75555C45"/>
    <w:rsid w:val="755563AD"/>
    <w:rsid w:val="755A7C33"/>
    <w:rsid w:val="755C1185"/>
    <w:rsid w:val="755D52EA"/>
    <w:rsid w:val="755E2BC4"/>
    <w:rsid w:val="7561449F"/>
    <w:rsid w:val="7562597D"/>
    <w:rsid w:val="75636B6E"/>
    <w:rsid w:val="75657318"/>
    <w:rsid w:val="756C6B66"/>
    <w:rsid w:val="756F0A13"/>
    <w:rsid w:val="757A75D7"/>
    <w:rsid w:val="75880421"/>
    <w:rsid w:val="75932149"/>
    <w:rsid w:val="7594575E"/>
    <w:rsid w:val="75946293"/>
    <w:rsid w:val="75996378"/>
    <w:rsid w:val="759A6A27"/>
    <w:rsid w:val="759F2D94"/>
    <w:rsid w:val="75A76967"/>
    <w:rsid w:val="75B715FD"/>
    <w:rsid w:val="75C32703"/>
    <w:rsid w:val="75C87F33"/>
    <w:rsid w:val="75CB44E3"/>
    <w:rsid w:val="75D14162"/>
    <w:rsid w:val="75DB7337"/>
    <w:rsid w:val="75DC0C53"/>
    <w:rsid w:val="75E354E2"/>
    <w:rsid w:val="75EF5F04"/>
    <w:rsid w:val="760027AF"/>
    <w:rsid w:val="76097260"/>
    <w:rsid w:val="760D32B2"/>
    <w:rsid w:val="76141B93"/>
    <w:rsid w:val="76154832"/>
    <w:rsid w:val="76155047"/>
    <w:rsid w:val="761B506C"/>
    <w:rsid w:val="761B59DD"/>
    <w:rsid w:val="76207098"/>
    <w:rsid w:val="76225130"/>
    <w:rsid w:val="763524AB"/>
    <w:rsid w:val="7637119C"/>
    <w:rsid w:val="763B2462"/>
    <w:rsid w:val="764263DF"/>
    <w:rsid w:val="76444DE7"/>
    <w:rsid w:val="764D2E11"/>
    <w:rsid w:val="76585C0B"/>
    <w:rsid w:val="765F53A6"/>
    <w:rsid w:val="76621404"/>
    <w:rsid w:val="7666203F"/>
    <w:rsid w:val="767A29FC"/>
    <w:rsid w:val="767D40BD"/>
    <w:rsid w:val="76832C35"/>
    <w:rsid w:val="768413AF"/>
    <w:rsid w:val="76882D38"/>
    <w:rsid w:val="768F2462"/>
    <w:rsid w:val="769E4087"/>
    <w:rsid w:val="76A323E7"/>
    <w:rsid w:val="76A64632"/>
    <w:rsid w:val="76A70649"/>
    <w:rsid w:val="76A7232B"/>
    <w:rsid w:val="76A84605"/>
    <w:rsid w:val="76B41222"/>
    <w:rsid w:val="76B86B7D"/>
    <w:rsid w:val="76B879B9"/>
    <w:rsid w:val="76BC785D"/>
    <w:rsid w:val="76C41E1E"/>
    <w:rsid w:val="76C740C6"/>
    <w:rsid w:val="76C92406"/>
    <w:rsid w:val="76CA097D"/>
    <w:rsid w:val="76D8580D"/>
    <w:rsid w:val="76DF2100"/>
    <w:rsid w:val="76E34FA9"/>
    <w:rsid w:val="76E77088"/>
    <w:rsid w:val="76E978D8"/>
    <w:rsid w:val="76EA4B34"/>
    <w:rsid w:val="76EC2187"/>
    <w:rsid w:val="76F103E3"/>
    <w:rsid w:val="76F11939"/>
    <w:rsid w:val="76F443CE"/>
    <w:rsid w:val="76FA735B"/>
    <w:rsid w:val="77023DB2"/>
    <w:rsid w:val="770722EB"/>
    <w:rsid w:val="770B0EC8"/>
    <w:rsid w:val="771250A8"/>
    <w:rsid w:val="7719060D"/>
    <w:rsid w:val="77241DCC"/>
    <w:rsid w:val="772E4C19"/>
    <w:rsid w:val="773118E8"/>
    <w:rsid w:val="773D1E23"/>
    <w:rsid w:val="773F12D5"/>
    <w:rsid w:val="7748156C"/>
    <w:rsid w:val="774A08A4"/>
    <w:rsid w:val="77544D03"/>
    <w:rsid w:val="775933BD"/>
    <w:rsid w:val="775A20B0"/>
    <w:rsid w:val="775B68EA"/>
    <w:rsid w:val="77627351"/>
    <w:rsid w:val="77657463"/>
    <w:rsid w:val="776872EE"/>
    <w:rsid w:val="77696F09"/>
    <w:rsid w:val="776C6817"/>
    <w:rsid w:val="777404F5"/>
    <w:rsid w:val="77793D66"/>
    <w:rsid w:val="77794C6D"/>
    <w:rsid w:val="777A78B2"/>
    <w:rsid w:val="777C3721"/>
    <w:rsid w:val="77841001"/>
    <w:rsid w:val="77856743"/>
    <w:rsid w:val="77860CF9"/>
    <w:rsid w:val="778D49EB"/>
    <w:rsid w:val="778D54D1"/>
    <w:rsid w:val="779256D1"/>
    <w:rsid w:val="7798559D"/>
    <w:rsid w:val="779A7942"/>
    <w:rsid w:val="779C341F"/>
    <w:rsid w:val="77A06BC9"/>
    <w:rsid w:val="77A75E0A"/>
    <w:rsid w:val="77B0658D"/>
    <w:rsid w:val="77BB593F"/>
    <w:rsid w:val="77C11A77"/>
    <w:rsid w:val="77D13AB7"/>
    <w:rsid w:val="77D1458C"/>
    <w:rsid w:val="77D22A95"/>
    <w:rsid w:val="77D4262E"/>
    <w:rsid w:val="77DD0D49"/>
    <w:rsid w:val="77E36192"/>
    <w:rsid w:val="77EC1452"/>
    <w:rsid w:val="780B6C56"/>
    <w:rsid w:val="781A4122"/>
    <w:rsid w:val="781F59EE"/>
    <w:rsid w:val="782057D4"/>
    <w:rsid w:val="782501DF"/>
    <w:rsid w:val="78250B5E"/>
    <w:rsid w:val="782577ED"/>
    <w:rsid w:val="783D2336"/>
    <w:rsid w:val="784C2665"/>
    <w:rsid w:val="784D30C2"/>
    <w:rsid w:val="784E2740"/>
    <w:rsid w:val="78576C58"/>
    <w:rsid w:val="785919DD"/>
    <w:rsid w:val="785F33BB"/>
    <w:rsid w:val="786D57A2"/>
    <w:rsid w:val="786D774A"/>
    <w:rsid w:val="78742638"/>
    <w:rsid w:val="78A04DFC"/>
    <w:rsid w:val="78A56914"/>
    <w:rsid w:val="78B223DC"/>
    <w:rsid w:val="78B85E08"/>
    <w:rsid w:val="78BF05E5"/>
    <w:rsid w:val="78BF211D"/>
    <w:rsid w:val="78C116EC"/>
    <w:rsid w:val="78D3388D"/>
    <w:rsid w:val="78DA7EFA"/>
    <w:rsid w:val="78DF308C"/>
    <w:rsid w:val="78ED17CE"/>
    <w:rsid w:val="78F3291F"/>
    <w:rsid w:val="79012EF7"/>
    <w:rsid w:val="79161F9F"/>
    <w:rsid w:val="791C5324"/>
    <w:rsid w:val="791D2178"/>
    <w:rsid w:val="79251FD2"/>
    <w:rsid w:val="79317ACB"/>
    <w:rsid w:val="793F3A63"/>
    <w:rsid w:val="79525D49"/>
    <w:rsid w:val="79527F8C"/>
    <w:rsid w:val="79543657"/>
    <w:rsid w:val="79571540"/>
    <w:rsid w:val="79630A54"/>
    <w:rsid w:val="797055D8"/>
    <w:rsid w:val="79734DB3"/>
    <w:rsid w:val="79742036"/>
    <w:rsid w:val="79891F88"/>
    <w:rsid w:val="79967727"/>
    <w:rsid w:val="799A7F58"/>
    <w:rsid w:val="799B5FC0"/>
    <w:rsid w:val="799B5FE2"/>
    <w:rsid w:val="799E5762"/>
    <w:rsid w:val="79C01919"/>
    <w:rsid w:val="79C22F07"/>
    <w:rsid w:val="79C3476E"/>
    <w:rsid w:val="79C575A2"/>
    <w:rsid w:val="79CD22E1"/>
    <w:rsid w:val="79D06085"/>
    <w:rsid w:val="79D34EA8"/>
    <w:rsid w:val="79D84E48"/>
    <w:rsid w:val="79DE6389"/>
    <w:rsid w:val="79E1587D"/>
    <w:rsid w:val="79E55C1C"/>
    <w:rsid w:val="79E74170"/>
    <w:rsid w:val="79E83953"/>
    <w:rsid w:val="79EC5909"/>
    <w:rsid w:val="79F82DFE"/>
    <w:rsid w:val="79F957FE"/>
    <w:rsid w:val="7A125A0D"/>
    <w:rsid w:val="7A157C9D"/>
    <w:rsid w:val="7A19204D"/>
    <w:rsid w:val="7A197D81"/>
    <w:rsid w:val="7A1B0E83"/>
    <w:rsid w:val="7A1B1B38"/>
    <w:rsid w:val="7A2A75CC"/>
    <w:rsid w:val="7A3261ED"/>
    <w:rsid w:val="7A387519"/>
    <w:rsid w:val="7A3E5A9A"/>
    <w:rsid w:val="7A4B393B"/>
    <w:rsid w:val="7A535A83"/>
    <w:rsid w:val="7A565B35"/>
    <w:rsid w:val="7A5E5271"/>
    <w:rsid w:val="7A616045"/>
    <w:rsid w:val="7A6B370C"/>
    <w:rsid w:val="7A7038F8"/>
    <w:rsid w:val="7A7474E8"/>
    <w:rsid w:val="7A77285C"/>
    <w:rsid w:val="7A7A2080"/>
    <w:rsid w:val="7A7A2D50"/>
    <w:rsid w:val="7A7B031F"/>
    <w:rsid w:val="7A7F614C"/>
    <w:rsid w:val="7A803058"/>
    <w:rsid w:val="7A89680F"/>
    <w:rsid w:val="7A8A4827"/>
    <w:rsid w:val="7A912097"/>
    <w:rsid w:val="7A9B7E0D"/>
    <w:rsid w:val="7AAD665F"/>
    <w:rsid w:val="7AB80984"/>
    <w:rsid w:val="7ABF2CDC"/>
    <w:rsid w:val="7ABF3647"/>
    <w:rsid w:val="7AC436E6"/>
    <w:rsid w:val="7ACD431C"/>
    <w:rsid w:val="7ACE33A0"/>
    <w:rsid w:val="7ACE56F4"/>
    <w:rsid w:val="7AD12279"/>
    <w:rsid w:val="7AE87B46"/>
    <w:rsid w:val="7AEB528C"/>
    <w:rsid w:val="7AF00122"/>
    <w:rsid w:val="7AF37CEC"/>
    <w:rsid w:val="7AF75F98"/>
    <w:rsid w:val="7AFA7214"/>
    <w:rsid w:val="7B005E79"/>
    <w:rsid w:val="7B0D671F"/>
    <w:rsid w:val="7B0F6FD1"/>
    <w:rsid w:val="7B140054"/>
    <w:rsid w:val="7B1444F5"/>
    <w:rsid w:val="7B15510B"/>
    <w:rsid w:val="7B177DE0"/>
    <w:rsid w:val="7B270C75"/>
    <w:rsid w:val="7B3414CE"/>
    <w:rsid w:val="7B395FE1"/>
    <w:rsid w:val="7B3F0F42"/>
    <w:rsid w:val="7B473193"/>
    <w:rsid w:val="7B56079A"/>
    <w:rsid w:val="7B5B7A8F"/>
    <w:rsid w:val="7B5E680D"/>
    <w:rsid w:val="7B6467CC"/>
    <w:rsid w:val="7B6E4E83"/>
    <w:rsid w:val="7B700464"/>
    <w:rsid w:val="7B770B7F"/>
    <w:rsid w:val="7B781A92"/>
    <w:rsid w:val="7B8332F2"/>
    <w:rsid w:val="7B846C29"/>
    <w:rsid w:val="7B846F49"/>
    <w:rsid w:val="7B8D3689"/>
    <w:rsid w:val="7B942A25"/>
    <w:rsid w:val="7B992E6C"/>
    <w:rsid w:val="7B9F08B1"/>
    <w:rsid w:val="7BA41E2A"/>
    <w:rsid w:val="7BA510DB"/>
    <w:rsid w:val="7BA84FA1"/>
    <w:rsid w:val="7BA9768F"/>
    <w:rsid w:val="7BB24A06"/>
    <w:rsid w:val="7BB857CF"/>
    <w:rsid w:val="7BB94E0D"/>
    <w:rsid w:val="7BBA2106"/>
    <w:rsid w:val="7BC45B7A"/>
    <w:rsid w:val="7BC63354"/>
    <w:rsid w:val="7BC76E83"/>
    <w:rsid w:val="7BD5396C"/>
    <w:rsid w:val="7BD82563"/>
    <w:rsid w:val="7BDB4F3D"/>
    <w:rsid w:val="7BFB15DB"/>
    <w:rsid w:val="7C047BD8"/>
    <w:rsid w:val="7C0B0377"/>
    <w:rsid w:val="7C0E6B68"/>
    <w:rsid w:val="7C20706B"/>
    <w:rsid w:val="7C244ABB"/>
    <w:rsid w:val="7C245A7F"/>
    <w:rsid w:val="7C250E0C"/>
    <w:rsid w:val="7C2B7416"/>
    <w:rsid w:val="7C2E74BD"/>
    <w:rsid w:val="7C3F4B3C"/>
    <w:rsid w:val="7C470785"/>
    <w:rsid w:val="7C4A4577"/>
    <w:rsid w:val="7C4D6944"/>
    <w:rsid w:val="7C512BBE"/>
    <w:rsid w:val="7C516D20"/>
    <w:rsid w:val="7C58611C"/>
    <w:rsid w:val="7C760968"/>
    <w:rsid w:val="7C7B0E95"/>
    <w:rsid w:val="7C7B514F"/>
    <w:rsid w:val="7C824762"/>
    <w:rsid w:val="7C8365AE"/>
    <w:rsid w:val="7C86519E"/>
    <w:rsid w:val="7C8A6315"/>
    <w:rsid w:val="7C9B61AE"/>
    <w:rsid w:val="7CA33B0A"/>
    <w:rsid w:val="7CA86653"/>
    <w:rsid w:val="7CA92E01"/>
    <w:rsid w:val="7CB0479B"/>
    <w:rsid w:val="7CB061E8"/>
    <w:rsid w:val="7CB15C49"/>
    <w:rsid w:val="7CB748AC"/>
    <w:rsid w:val="7CB82F72"/>
    <w:rsid w:val="7CB94F33"/>
    <w:rsid w:val="7CBA051C"/>
    <w:rsid w:val="7CC11224"/>
    <w:rsid w:val="7CC23A9B"/>
    <w:rsid w:val="7CC3324B"/>
    <w:rsid w:val="7CCA2444"/>
    <w:rsid w:val="7CCC0759"/>
    <w:rsid w:val="7CCD0BDF"/>
    <w:rsid w:val="7CCD40D3"/>
    <w:rsid w:val="7CCF1888"/>
    <w:rsid w:val="7CCF5542"/>
    <w:rsid w:val="7CD513FB"/>
    <w:rsid w:val="7CD5791B"/>
    <w:rsid w:val="7CDC1713"/>
    <w:rsid w:val="7CDF750A"/>
    <w:rsid w:val="7CE27431"/>
    <w:rsid w:val="7CEB006E"/>
    <w:rsid w:val="7CEB53F3"/>
    <w:rsid w:val="7CF3062D"/>
    <w:rsid w:val="7CF56882"/>
    <w:rsid w:val="7CF7664B"/>
    <w:rsid w:val="7CFC6487"/>
    <w:rsid w:val="7D033CB2"/>
    <w:rsid w:val="7D0A35F3"/>
    <w:rsid w:val="7D0A6670"/>
    <w:rsid w:val="7D102862"/>
    <w:rsid w:val="7D1203CE"/>
    <w:rsid w:val="7D19623B"/>
    <w:rsid w:val="7D197037"/>
    <w:rsid w:val="7D1D7CE7"/>
    <w:rsid w:val="7D1E195C"/>
    <w:rsid w:val="7D2864CF"/>
    <w:rsid w:val="7D2956CB"/>
    <w:rsid w:val="7D392BCC"/>
    <w:rsid w:val="7D4B3FFA"/>
    <w:rsid w:val="7D5B0BB4"/>
    <w:rsid w:val="7D6029C5"/>
    <w:rsid w:val="7D636AA3"/>
    <w:rsid w:val="7D69477A"/>
    <w:rsid w:val="7D6D1BB6"/>
    <w:rsid w:val="7D6F6049"/>
    <w:rsid w:val="7D7050F0"/>
    <w:rsid w:val="7D73584A"/>
    <w:rsid w:val="7D797182"/>
    <w:rsid w:val="7D7B5CB2"/>
    <w:rsid w:val="7D7B6CF8"/>
    <w:rsid w:val="7D7D40B7"/>
    <w:rsid w:val="7D806BD7"/>
    <w:rsid w:val="7D8825A1"/>
    <w:rsid w:val="7D8C4241"/>
    <w:rsid w:val="7D950B68"/>
    <w:rsid w:val="7D9A188F"/>
    <w:rsid w:val="7D9E5A3D"/>
    <w:rsid w:val="7D9E648A"/>
    <w:rsid w:val="7DA00904"/>
    <w:rsid w:val="7DAB2C1E"/>
    <w:rsid w:val="7DAF6AAE"/>
    <w:rsid w:val="7DB12D02"/>
    <w:rsid w:val="7DB83A1B"/>
    <w:rsid w:val="7DBC5508"/>
    <w:rsid w:val="7DCA043A"/>
    <w:rsid w:val="7DCB6AF7"/>
    <w:rsid w:val="7DCC563A"/>
    <w:rsid w:val="7DD1466E"/>
    <w:rsid w:val="7DD56CD1"/>
    <w:rsid w:val="7DDD3910"/>
    <w:rsid w:val="7DDF51C3"/>
    <w:rsid w:val="7DEF51CD"/>
    <w:rsid w:val="7DF7448E"/>
    <w:rsid w:val="7DF93C2A"/>
    <w:rsid w:val="7DFA4DDD"/>
    <w:rsid w:val="7DFC566C"/>
    <w:rsid w:val="7DFD401A"/>
    <w:rsid w:val="7E196F47"/>
    <w:rsid w:val="7E1F0E87"/>
    <w:rsid w:val="7E26070E"/>
    <w:rsid w:val="7E2B2BFC"/>
    <w:rsid w:val="7E2F1763"/>
    <w:rsid w:val="7E36248D"/>
    <w:rsid w:val="7E390A63"/>
    <w:rsid w:val="7E395B71"/>
    <w:rsid w:val="7E3F4998"/>
    <w:rsid w:val="7E4371B3"/>
    <w:rsid w:val="7E437501"/>
    <w:rsid w:val="7E533193"/>
    <w:rsid w:val="7E53427A"/>
    <w:rsid w:val="7E5D1D2A"/>
    <w:rsid w:val="7E5D22DA"/>
    <w:rsid w:val="7E66474E"/>
    <w:rsid w:val="7E6A011E"/>
    <w:rsid w:val="7E6C4F4C"/>
    <w:rsid w:val="7E6F71C4"/>
    <w:rsid w:val="7E7565DD"/>
    <w:rsid w:val="7E763FFB"/>
    <w:rsid w:val="7E7A1B6E"/>
    <w:rsid w:val="7E852382"/>
    <w:rsid w:val="7E863AA0"/>
    <w:rsid w:val="7E8712F4"/>
    <w:rsid w:val="7E8D77B7"/>
    <w:rsid w:val="7E9B2132"/>
    <w:rsid w:val="7E9C3109"/>
    <w:rsid w:val="7EA169EC"/>
    <w:rsid w:val="7EA26049"/>
    <w:rsid w:val="7EA43A43"/>
    <w:rsid w:val="7EA5115B"/>
    <w:rsid w:val="7EBB2879"/>
    <w:rsid w:val="7EC1734B"/>
    <w:rsid w:val="7EC7075C"/>
    <w:rsid w:val="7EC822B3"/>
    <w:rsid w:val="7ECD0A24"/>
    <w:rsid w:val="7ECD760E"/>
    <w:rsid w:val="7EE35DFC"/>
    <w:rsid w:val="7EE515C6"/>
    <w:rsid w:val="7EE90FB2"/>
    <w:rsid w:val="7EEB4F7A"/>
    <w:rsid w:val="7EF226F3"/>
    <w:rsid w:val="7EF375C1"/>
    <w:rsid w:val="7EF73EB0"/>
    <w:rsid w:val="7F041084"/>
    <w:rsid w:val="7F0E3376"/>
    <w:rsid w:val="7F197402"/>
    <w:rsid w:val="7F210831"/>
    <w:rsid w:val="7F2C430C"/>
    <w:rsid w:val="7F2C5676"/>
    <w:rsid w:val="7F2D55D7"/>
    <w:rsid w:val="7F2F1C1F"/>
    <w:rsid w:val="7F2F6910"/>
    <w:rsid w:val="7F3724BD"/>
    <w:rsid w:val="7F3843AC"/>
    <w:rsid w:val="7F385B51"/>
    <w:rsid w:val="7F3D0DBD"/>
    <w:rsid w:val="7F3D5FAC"/>
    <w:rsid w:val="7F3F0A1F"/>
    <w:rsid w:val="7F4530AF"/>
    <w:rsid w:val="7F4B62A4"/>
    <w:rsid w:val="7F4E2E7A"/>
    <w:rsid w:val="7F5305AE"/>
    <w:rsid w:val="7F59284E"/>
    <w:rsid w:val="7F5C39C0"/>
    <w:rsid w:val="7F646697"/>
    <w:rsid w:val="7F6800A3"/>
    <w:rsid w:val="7F735F2F"/>
    <w:rsid w:val="7F762CF5"/>
    <w:rsid w:val="7F875311"/>
    <w:rsid w:val="7F940278"/>
    <w:rsid w:val="7F947660"/>
    <w:rsid w:val="7F955F5B"/>
    <w:rsid w:val="7F9C4663"/>
    <w:rsid w:val="7FA377D8"/>
    <w:rsid w:val="7FA5707C"/>
    <w:rsid w:val="7FA77E68"/>
    <w:rsid w:val="7FAE1E4F"/>
    <w:rsid w:val="7FAE6362"/>
    <w:rsid w:val="7FB458D1"/>
    <w:rsid w:val="7FB54C31"/>
    <w:rsid w:val="7FB727C8"/>
    <w:rsid w:val="7FBA51A1"/>
    <w:rsid w:val="7FBF7E46"/>
    <w:rsid w:val="7FC0640E"/>
    <w:rsid w:val="7FC40692"/>
    <w:rsid w:val="7FC6243B"/>
    <w:rsid w:val="7FD22C75"/>
    <w:rsid w:val="7FD8601C"/>
    <w:rsid w:val="7FEC2373"/>
    <w:rsid w:val="7FEC3398"/>
    <w:rsid w:val="7FED74DA"/>
    <w:rsid w:val="7FEF2D14"/>
    <w:rsid w:val="7FF11240"/>
    <w:rsid w:val="7FF3069C"/>
    <w:rsid w:val="7FF45994"/>
    <w:rsid w:val="8E3B9A05"/>
    <w:rsid w:val="AFB5B765"/>
    <w:rsid w:val="BD7E281D"/>
    <w:rsid w:val="BDFF310C"/>
    <w:rsid w:val="BFD3F9C1"/>
    <w:rsid w:val="CFEB5A49"/>
    <w:rsid w:val="DBF62759"/>
    <w:rsid w:val="EF7D67D3"/>
    <w:rsid w:val="F7FE71D4"/>
    <w:rsid w:val="FD179002"/>
    <w:rsid w:val="FEFDF5E5"/>
    <w:rsid w:val="FF4FEDD1"/>
    <w:rsid w:val="FFB723B5"/>
  </w:rsids>
  <m:mathPr>
    <m:mathFont m:val="Cambria Math"/>
    <m:brkBin m:val="before"/>
    <m:brkBinSub m:val="--"/>
    <m:smallFrac m:val="0"/>
    <m:dispDef/>
    <m:lMargin m:val="0"/>
    <m:rMargin m:val="0"/>
    <m:defJc m:val="centerGroup"/>
    <m:wrapIndent m:val="1440"/>
    <m:intLim m:val="subSup"/>
    <m:naryLim m:val="undOvr"/>
  </m:mathPr>
  <w:doNotAutoCompressPictures/>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EmbedSmartTag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nhideWhenUsed="0" w:uiPriority="0" w:semiHidden="0" w:name="heading 5"/>
    <w:lsdException w:qFormat="1" w:unhideWhenUsed="0" w:uiPriority="0" w:semiHidden="0" w:name="heading 6"/>
    <w:lsdException w:qFormat="1" w:unhideWhenUsed="0" w:uiPriority="0" w:semiHidden="0" w:name="heading 7"/>
    <w:lsdException w:qFormat="1" w:unhideWhenUsed="0" w:uiPriority="0" w:semiHidden="0" w:name="heading 8"/>
    <w:lsdException w:qFormat="1" w:unhideWhenUsed="0" w:uiPriority="0" w:semiHidden="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39" w:semiHidden="0" w:name="toc 1"/>
    <w:lsdException w:qFormat="1" w:unhideWhenUsed="0" w:uiPriority="39" w:semiHidden="0" w:name="toc 2"/>
    <w:lsdException w:qFormat="1" w:unhideWhenUsed="0" w:uiPriority="39" w:semiHidden="0" w:name="toc 3"/>
    <w:lsdException w:qFormat="1" w:unhideWhenUsed="0" w:uiPriority="0" w:semiHidden="0" w:name="toc 4"/>
    <w:lsdException w:qFormat="1" w:unhideWhenUsed="0" w:uiPriority="0" w:semiHidden="0" w:name="toc 5"/>
    <w:lsdException w:qFormat="1" w:unhideWhenUsed="0" w:uiPriority="0" w:semiHidden="0" w:name="toc 6"/>
    <w:lsdException w:qFormat="1" w:unhideWhenUsed="0" w:uiPriority="0" w:semiHidden="0" w:name="toc 7"/>
    <w:lsdException w:qFormat="1" w:unhideWhenUsed="0" w:uiPriority="0" w:semiHidden="0" w:name="toc 8"/>
    <w:lsdException w:qFormat="1" w:unhideWhenUsed="0" w:uiPriority="0" w:semiHidden="0" w:name="toc 9"/>
    <w:lsdException w:unhideWhenUsed="0" w:uiPriority="0" w:semiHidden="0" w:name="Normal Indent"/>
    <w:lsdException w:unhideWhenUsed="0" w:uiPriority="0" w:semiHidden="0" w:name="footnote text"/>
    <w:lsdException w:qFormat="1"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nhideWhenUsed="0" w:uiPriority="0" w:semiHidden="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qFormat="1" w:unhideWhenUsed="0" w:uiPriority="0" w:semiHidden="0" w:name="annotation reference"/>
    <w:lsdException w:unhideWhenUsed="0" w:uiPriority="0" w:semiHidden="0" w:name="line number"/>
    <w:lsdException w:qFormat="1" w:unhideWhenUsed="0" w:uiPriority="0" w:semiHidden="0" w:name="page number"/>
    <w:lsdException w:unhideWhenUsed="0" w:uiPriority="0" w:semiHidden="0" w:name="endnote reference"/>
    <w:lsdException w:qFormat="1"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qFormat="1"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qFormat="1" w:unhideWhenUsed="0" w:uiPriority="0" w:semiHidden="0" w:name="Body Text Indent 2"/>
    <w:lsdException w:unhideWhenUsed="0" w:uiPriority="0" w:semiHidden="0" w:name="Body Text Indent 3"/>
    <w:lsdException w:unhideWhenUsed="0" w:uiPriority="0" w:semiHidden="0" w:name="Block Text"/>
    <w:lsdException w:qFormat="1" w:unhideWhenUsed="0" w:uiPriority="99"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qFormat="1"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qFormat="1" w:unhideWhenUsed="0" w:uiPriority="0" w:semiHidden="0" w:name="Balloon Text"/>
    <w:lsdException w:qFormat="1"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宋体" w:hAnsi="宋体" w:eastAsia="宋体" w:cs="宋体"/>
      <w:sz w:val="24"/>
      <w:szCs w:val="24"/>
      <w:lang w:val="en-US" w:eastAsia="zh-CN" w:bidi="ar-SA"/>
    </w:rPr>
  </w:style>
  <w:style w:type="paragraph" w:styleId="2">
    <w:name w:val="heading 1"/>
    <w:basedOn w:val="1"/>
    <w:next w:val="1"/>
    <w:qFormat/>
    <w:uiPriority w:val="0"/>
    <w:pPr>
      <w:keepNext/>
      <w:numPr>
        <w:ilvl w:val="0"/>
        <w:numId w:val="1"/>
      </w:numPr>
      <w:adjustRightInd w:val="0"/>
      <w:snapToGrid w:val="0"/>
      <w:spacing w:before="120" w:after="120"/>
      <w:outlineLvl w:val="0"/>
    </w:pPr>
    <w:rPr>
      <w:rFonts w:ascii="Arial" w:hAnsi="Arial" w:eastAsia="仿宋_GB2312" w:cs="Times New Roman"/>
      <w:b/>
      <w:bCs/>
      <w:kern w:val="44"/>
      <w:sz w:val="32"/>
      <w:szCs w:val="44"/>
    </w:rPr>
  </w:style>
  <w:style w:type="paragraph" w:styleId="3">
    <w:name w:val="heading 2"/>
    <w:basedOn w:val="1"/>
    <w:next w:val="1"/>
    <w:qFormat/>
    <w:uiPriority w:val="0"/>
    <w:pPr>
      <w:keepNext/>
      <w:numPr>
        <w:ilvl w:val="1"/>
        <w:numId w:val="1"/>
      </w:numPr>
      <w:spacing w:before="240" w:after="120"/>
      <w:outlineLvl w:val="1"/>
    </w:pPr>
    <w:rPr>
      <w:rFonts w:ascii="Arial" w:hAnsi="Arial" w:cs="Arial"/>
      <w:b/>
      <w:bCs/>
      <w:szCs w:val="28"/>
      <w:lang w:eastAsia="en-US"/>
    </w:rPr>
  </w:style>
  <w:style w:type="paragraph" w:styleId="4">
    <w:name w:val="heading 3"/>
    <w:basedOn w:val="1"/>
    <w:next w:val="1"/>
    <w:qFormat/>
    <w:uiPriority w:val="0"/>
    <w:pPr>
      <w:keepNext/>
      <w:numPr>
        <w:ilvl w:val="2"/>
        <w:numId w:val="1"/>
      </w:numPr>
      <w:spacing w:before="240" w:after="60"/>
      <w:outlineLvl w:val="2"/>
    </w:pPr>
    <w:rPr>
      <w:rFonts w:ascii="Arial" w:hAnsi="Arial" w:cs="Arial"/>
      <w:b/>
      <w:bCs/>
      <w:sz w:val="24"/>
      <w:szCs w:val="26"/>
      <w:lang w:eastAsia="en-US"/>
    </w:rPr>
  </w:style>
  <w:style w:type="paragraph" w:styleId="5">
    <w:name w:val="heading 4"/>
    <w:basedOn w:val="1"/>
    <w:next w:val="1"/>
    <w:link w:val="72"/>
    <w:qFormat/>
    <w:uiPriority w:val="0"/>
    <w:pPr>
      <w:keepNext/>
      <w:numPr>
        <w:ilvl w:val="3"/>
        <w:numId w:val="1"/>
      </w:numPr>
      <w:spacing w:before="240" w:after="60"/>
      <w:outlineLvl w:val="3"/>
    </w:pPr>
    <w:rPr>
      <w:rFonts w:ascii="Arial" w:hAnsi="Arial" w:cs="Times New Roman"/>
      <w:b/>
      <w:bCs/>
      <w:sz w:val="20"/>
      <w:szCs w:val="28"/>
      <w:lang w:eastAsia="en-US"/>
    </w:rPr>
  </w:style>
  <w:style w:type="paragraph" w:styleId="6">
    <w:name w:val="heading 5"/>
    <w:basedOn w:val="1"/>
    <w:next w:val="1"/>
    <w:qFormat/>
    <w:uiPriority w:val="0"/>
    <w:pPr>
      <w:numPr>
        <w:ilvl w:val="4"/>
        <w:numId w:val="1"/>
      </w:numPr>
      <w:tabs>
        <w:tab w:val="left" w:pos="432"/>
      </w:tabs>
      <w:spacing w:before="240" w:after="60"/>
      <w:outlineLvl w:val="4"/>
    </w:pPr>
    <w:rPr>
      <w:rFonts w:ascii="Arial" w:hAnsi="Arial" w:cs="Times New Roman"/>
      <w:b/>
      <w:bCs/>
      <w:i/>
      <w:iCs/>
      <w:sz w:val="26"/>
      <w:szCs w:val="26"/>
      <w:lang w:eastAsia="en-US"/>
    </w:rPr>
  </w:style>
  <w:style w:type="paragraph" w:styleId="7">
    <w:name w:val="heading 6"/>
    <w:next w:val="1"/>
    <w:qFormat/>
    <w:uiPriority w:val="0"/>
    <w:pPr>
      <w:numPr>
        <w:ilvl w:val="5"/>
        <w:numId w:val="2"/>
      </w:numPr>
      <w:spacing w:before="240" w:after="60"/>
      <w:outlineLvl w:val="5"/>
    </w:pPr>
    <w:rPr>
      <w:rFonts w:ascii="Arial" w:hAnsi="Arial" w:eastAsia="宋体" w:cs="Times New Roman"/>
      <w:b/>
      <w:bCs/>
      <w:sz w:val="18"/>
      <w:szCs w:val="22"/>
      <w:lang w:val="en-US" w:eastAsia="en-US" w:bidi="ar-SA"/>
    </w:rPr>
  </w:style>
  <w:style w:type="paragraph" w:styleId="8">
    <w:name w:val="heading 7"/>
    <w:basedOn w:val="1"/>
    <w:next w:val="1"/>
    <w:qFormat/>
    <w:uiPriority w:val="0"/>
    <w:pPr>
      <w:numPr>
        <w:ilvl w:val="6"/>
        <w:numId w:val="2"/>
      </w:numPr>
      <w:spacing w:before="240" w:after="60"/>
      <w:outlineLvl w:val="6"/>
    </w:pPr>
    <w:rPr>
      <w:rFonts w:ascii="Arial" w:hAnsi="Arial" w:eastAsia="宋体" w:cs="Times New Roman"/>
      <w:b/>
      <w:szCs w:val="24"/>
      <w:lang w:val="en-US" w:eastAsia="en-US" w:bidi="ar-SA"/>
    </w:rPr>
  </w:style>
  <w:style w:type="paragraph" w:styleId="9">
    <w:name w:val="heading 8"/>
    <w:basedOn w:val="1"/>
    <w:next w:val="1"/>
    <w:qFormat/>
    <w:uiPriority w:val="0"/>
    <w:pPr>
      <w:numPr>
        <w:ilvl w:val="7"/>
        <w:numId w:val="1"/>
      </w:numPr>
      <w:spacing w:before="240" w:after="60"/>
      <w:outlineLvl w:val="7"/>
    </w:pPr>
    <w:rPr>
      <w:rFonts w:ascii="Arial" w:hAnsi="Arial" w:cs="Times New Roman"/>
      <w:i/>
      <w:iCs/>
      <w:lang w:eastAsia="en-US"/>
    </w:rPr>
  </w:style>
  <w:style w:type="paragraph" w:styleId="10">
    <w:name w:val="heading 9"/>
    <w:basedOn w:val="1"/>
    <w:next w:val="1"/>
    <w:qFormat/>
    <w:uiPriority w:val="0"/>
    <w:pPr>
      <w:numPr>
        <w:ilvl w:val="8"/>
        <w:numId w:val="1"/>
      </w:numPr>
      <w:spacing w:before="240" w:after="60"/>
      <w:outlineLvl w:val="8"/>
    </w:pPr>
    <w:rPr>
      <w:rFonts w:ascii="Arial" w:hAnsi="Arial" w:cs="Arial"/>
      <w:sz w:val="22"/>
      <w:szCs w:val="22"/>
      <w:lang w:eastAsia="en-US"/>
    </w:rPr>
  </w:style>
  <w:style w:type="character" w:default="1" w:styleId="33">
    <w:name w:val="Default Paragraph Font"/>
    <w:semiHidden/>
    <w:unhideWhenUsed/>
    <w:qFormat/>
    <w:uiPriority w:val="1"/>
  </w:style>
  <w:style w:type="table" w:default="1" w:styleId="31">
    <w:name w:val="Normal Table"/>
    <w:semiHidden/>
    <w:unhideWhenUsed/>
    <w:qFormat/>
    <w:uiPriority w:val="99"/>
    <w:pPr>
      <w:keepNext w:val="0"/>
      <w:keepLines w:val="0"/>
      <w:widowControl/>
      <w:suppressLineNumbers w:val="0"/>
      <w:spacing w:before="0" w:beforeAutospacing="0" w:after="0" w:afterAutospacing="0"/>
      <w:ind w:left="0" w:right="0"/>
    </w:pPr>
    <w:rPr>
      <w:rFonts w:hint="default" w:ascii="Times New Roman" w:hAnsi="Times New Roman" w:cs="Times New Roman"/>
      <w:sz w:val="20"/>
      <w:szCs w:val="20"/>
    </w:rPr>
    <w:tblPr>
      <w:tblCellMar>
        <w:top w:w="0" w:type="dxa"/>
        <w:left w:w="108" w:type="dxa"/>
        <w:bottom w:w="0" w:type="dxa"/>
        <w:right w:w="108" w:type="dxa"/>
      </w:tblCellMar>
    </w:tblPr>
  </w:style>
  <w:style w:type="paragraph" w:styleId="11">
    <w:name w:val="toc 7"/>
    <w:basedOn w:val="1"/>
    <w:next w:val="1"/>
    <w:qFormat/>
    <w:uiPriority w:val="0"/>
    <w:pPr>
      <w:ind w:left="1260"/>
    </w:pPr>
    <w:rPr>
      <w:rFonts w:ascii="Times New Roman" w:hAnsi="Times New Roman" w:cs="Times New Roman"/>
      <w:sz w:val="18"/>
      <w:szCs w:val="18"/>
    </w:rPr>
  </w:style>
  <w:style w:type="paragraph" w:styleId="12">
    <w:name w:val="caption"/>
    <w:basedOn w:val="1"/>
    <w:next w:val="1"/>
    <w:qFormat/>
    <w:uiPriority w:val="0"/>
    <w:rPr>
      <w:rFonts w:ascii="Arial" w:hAnsi="Arial" w:eastAsia="黑体" w:cs="Arial"/>
      <w:sz w:val="20"/>
      <w:szCs w:val="20"/>
    </w:rPr>
  </w:style>
  <w:style w:type="paragraph" w:styleId="13">
    <w:name w:val="Document Map"/>
    <w:basedOn w:val="1"/>
    <w:qFormat/>
    <w:uiPriority w:val="0"/>
    <w:pPr>
      <w:shd w:val="clear" w:color="auto" w:fill="000080"/>
    </w:pPr>
    <w:rPr>
      <w:rFonts w:ascii="微软雅黑" w:eastAsia="微软雅黑" w:cs="Times New Roman"/>
    </w:rPr>
  </w:style>
  <w:style w:type="paragraph" w:styleId="14">
    <w:name w:val="annotation text"/>
    <w:basedOn w:val="1"/>
    <w:qFormat/>
    <w:uiPriority w:val="0"/>
    <w:rPr>
      <w:rFonts w:ascii="Times New Roman" w:hAnsi="Times New Roman" w:cs="Times New Roman"/>
    </w:rPr>
  </w:style>
  <w:style w:type="paragraph" w:styleId="15">
    <w:name w:val="Body Text"/>
    <w:basedOn w:val="1"/>
    <w:qFormat/>
    <w:uiPriority w:val="0"/>
    <w:pPr>
      <w:spacing w:after="120"/>
    </w:pPr>
  </w:style>
  <w:style w:type="paragraph" w:styleId="16">
    <w:name w:val="toc 5"/>
    <w:basedOn w:val="1"/>
    <w:next w:val="1"/>
    <w:qFormat/>
    <w:uiPriority w:val="0"/>
    <w:pPr>
      <w:ind w:left="840"/>
    </w:pPr>
    <w:rPr>
      <w:rFonts w:ascii="Times New Roman" w:hAnsi="Times New Roman" w:cs="Times New Roman"/>
      <w:sz w:val="18"/>
      <w:szCs w:val="18"/>
    </w:rPr>
  </w:style>
  <w:style w:type="paragraph" w:styleId="17">
    <w:name w:val="toc 3"/>
    <w:basedOn w:val="1"/>
    <w:next w:val="1"/>
    <w:qFormat/>
    <w:uiPriority w:val="39"/>
    <w:pPr>
      <w:ind w:left="420"/>
    </w:pPr>
    <w:rPr>
      <w:rFonts w:ascii="Times New Roman" w:hAnsi="Times New Roman" w:cs="Times New Roman"/>
      <w:i/>
      <w:iCs/>
      <w:sz w:val="20"/>
      <w:szCs w:val="20"/>
    </w:rPr>
  </w:style>
  <w:style w:type="paragraph" w:styleId="18">
    <w:name w:val="toc 8"/>
    <w:basedOn w:val="1"/>
    <w:next w:val="1"/>
    <w:qFormat/>
    <w:uiPriority w:val="0"/>
    <w:pPr>
      <w:ind w:left="1470"/>
    </w:pPr>
    <w:rPr>
      <w:rFonts w:ascii="Times New Roman" w:hAnsi="Times New Roman" w:cs="Times New Roman"/>
      <w:sz w:val="18"/>
      <w:szCs w:val="18"/>
    </w:rPr>
  </w:style>
  <w:style w:type="paragraph" w:styleId="19">
    <w:name w:val="Body Text Indent 2"/>
    <w:basedOn w:val="1"/>
    <w:qFormat/>
    <w:uiPriority w:val="0"/>
    <w:pPr>
      <w:spacing w:after="120" w:line="480" w:lineRule="auto"/>
      <w:ind w:left="200" w:leftChars="200"/>
    </w:pPr>
    <w:rPr>
      <w:rFonts w:ascii="Times New Roman" w:hAnsi="Times New Roman" w:cs="Times New Roman"/>
    </w:rPr>
  </w:style>
  <w:style w:type="paragraph" w:styleId="20">
    <w:name w:val="endnote text"/>
    <w:basedOn w:val="1"/>
    <w:qFormat/>
    <w:uiPriority w:val="0"/>
    <w:pPr>
      <w:snapToGrid w:val="0"/>
    </w:pPr>
  </w:style>
  <w:style w:type="paragraph" w:styleId="21">
    <w:name w:val="Balloon Text"/>
    <w:basedOn w:val="1"/>
    <w:qFormat/>
    <w:uiPriority w:val="0"/>
    <w:rPr>
      <w:sz w:val="18"/>
      <w:szCs w:val="18"/>
    </w:rPr>
  </w:style>
  <w:style w:type="paragraph" w:styleId="22">
    <w:name w:val="footer"/>
    <w:basedOn w:val="1"/>
    <w:qFormat/>
    <w:uiPriority w:val="0"/>
    <w:pPr>
      <w:tabs>
        <w:tab w:val="center" w:pos="4153"/>
        <w:tab w:val="right" w:pos="8306"/>
      </w:tabs>
      <w:snapToGrid w:val="0"/>
    </w:pPr>
    <w:rPr>
      <w:rFonts w:ascii="Times New Roman" w:hAnsi="Times New Roman" w:cs="Times New Roman"/>
      <w:sz w:val="18"/>
      <w:szCs w:val="18"/>
    </w:rPr>
  </w:style>
  <w:style w:type="paragraph" w:styleId="23">
    <w:name w:val="header"/>
    <w:basedOn w:val="1"/>
    <w:qFormat/>
    <w:uiPriority w:val="0"/>
    <w:pPr>
      <w:tabs>
        <w:tab w:val="center" w:pos="4320"/>
        <w:tab w:val="right" w:pos="8640"/>
      </w:tabs>
    </w:pPr>
    <w:rPr>
      <w:rFonts w:ascii="Palatino-Roman 12.0pt" w:hAnsi="Palatino-Roman 12.0pt" w:cs="Times New Roman"/>
      <w:szCs w:val="20"/>
      <w:lang w:eastAsia="en-US"/>
    </w:rPr>
  </w:style>
  <w:style w:type="paragraph" w:styleId="24">
    <w:name w:val="toc 1"/>
    <w:basedOn w:val="1"/>
    <w:next w:val="1"/>
    <w:qFormat/>
    <w:uiPriority w:val="39"/>
    <w:pPr>
      <w:spacing w:before="120" w:after="120"/>
    </w:pPr>
    <w:rPr>
      <w:rFonts w:ascii="Times New Roman" w:hAnsi="Times New Roman" w:cs="Times New Roman"/>
      <w:b/>
      <w:bCs/>
      <w:caps/>
      <w:sz w:val="20"/>
      <w:szCs w:val="20"/>
    </w:rPr>
  </w:style>
  <w:style w:type="paragraph" w:styleId="25">
    <w:name w:val="toc 4"/>
    <w:basedOn w:val="1"/>
    <w:next w:val="1"/>
    <w:qFormat/>
    <w:uiPriority w:val="0"/>
    <w:pPr>
      <w:ind w:left="630"/>
    </w:pPr>
    <w:rPr>
      <w:rFonts w:ascii="Times New Roman" w:hAnsi="Times New Roman" w:cs="Times New Roman"/>
      <w:sz w:val="18"/>
      <w:szCs w:val="18"/>
    </w:rPr>
  </w:style>
  <w:style w:type="paragraph" w:styleId="26">
    <w:name w:val="Subtitle"/>
    <w:basedOn w:val="1"/>
    <w:qFormat/>
    <w:uiPriority w:val="0"/>
    <w:pPr>
      <w:spacing w:before="240" w:after="240"/>
      <w:jc w:val="center"/>
    </w:pPr>
    <w:rPr>
      <w:rFonts w:ascii="Arial" w:hAnsi="Arial" w:cs="Times New Roman"/>
      <w:b/>
      <w:sz w:val="44"/>
      <w:szCs w:val="20"/>
      <w:lang w:eastAsia="en-US"/>
    </w:rPr>
  </w:style>
  <w:style w:type="paragraph" w:styleId="27">
    <w:name w:val="toc 6"/>
    <w:basedOn w:val="1"/>
    <w:next w:val="1"/>
    <w:qFormat/>
    <w:uiPriority w:val="0"/>
    <w:pPr>
      <w:ind w:left="1050"/>
    </w:pPr>
    <w:rPr>
      <w:rFonts w:ascii="Times New Roman" w:hAnsi="Times New Roman" w:cs="Times New Roman"/>
      <w:sz w:val="18"/>
      <w:szCs w:val="18"/>
    </w:rPr>
  </w:style>
  <w:style w:type="paragraph" w:styleId="28">
    <w:name w:val="toc 2"/>
    <w:basedOn w:val="1"/>
    <w:next w:val="1"/>
    <w:qFormat/>
    <w:uiPriority w:val="39"/>
    <w:pPr>
      <w:ind w:left="210"/>
    </w:pPr>
    <w:rPr>
      <w:rFonts w:ascii="Times New Roman" w:hAnsi="Times New Roman" w:cs="Times New Roman"/>
      <w:smallCaps/>
      <w:sz w:val="20"/>
      <w:szCs w:val="20"/>
    </w:rPr>
  </w:style>
  <w:style w:type="paragraph" w:styleId="29">
    <w:name w:val="toc 9"/>
    <w:basedOn w:val="1"/>
    <w:next w:val="1"/>
    <w:qFormat/>
    <w:uiPriority w:val="0"/>
    <w:pPr>
      <w:ind w:left="1680"/>
    </w:pPr>
    <w:rPr>
      <w:rFonts w:ascii="Times New Roman" w:hAnsi="Times New Roman" w:cs="Times New Roman"/>
      <w:sz w:val="18"/>
      <w:szCs w:val="18"/>
    </w:rPr>
  </w:style>
  <w:style w:type="paragraph" w:styleId="30">
    <w:name w:val="Normal (Web)"/>
    <w:basedOn w:val="1"/>
    <w:qFormat/>
    <w:uiPriority w:val="0"/>
    <w:pPr>
      <w:spacing w:before="100" w:beforeAutospacing="1" w:after="100" w:afterAutospacing="1"/>
    </w:pPr>
  </w:style>
  <w:style w:type="table" w:styleId="32">
    <w:name w:val="Table Grid"/>
    <w:basedOn w:val="31"/>
    <w:qFormat/>
    <w:uiPriority w:val="0"/>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34">
    <w:name w:val="Strong"/>
    <w:qFormat/>
    <w:uiPriority w:val="0"/>
    <w:rPr>
      <w:rFonts w:ascii="Times New Roman" w:hAnsi="Times New Roman" w:eastAsia="宋体" w:cs="Times New Roman"/>
      <w:b/>
      <w:bCs/>
      <w:lang w:bidi="ar-SA"/>
    </w:rPr>
  </w:style>
  <w:style w:type="character" w:styleId="35">
    <w:name w:val="page number"/>
    <w:qFormat/>
    <w:uiPriority w:val="0"/>
    <w:rPr>
      <w:rFonts w:ascii="Times New Roman" w:hAnsi="Times New Roman" w:eastAsia="宋体" w:cs="Times New Roman"/>
      <w:lang w:bidi="ar-SA"/>
    </w:rPr>
  </w:style>
  <w:style w:type="character" w:styleId="36">
    <w:name w:val="Emphasis"/>
    <w:qFormat/>
    <w:uiPriority w:val="0"/>
    <w:rPr>
      <w:rFonts w:ascii="Times New Roman" w:hAnsi="Times New Roman" w:eastAsia="宋体" w:cs="Times New Roman"/>
      <w:i/>
      <w:iCs/>
      <w:lang w:bidi="ar-SA"/>
    </w:rPr>
  </w:style>
  <w:style w:type="character" w:styleId="37">
    <w:name w:val="Hyperlink"/>
    <w:qFormat/>
    <w:uiPriority w:val="99"/>
    <w:rPr>
      <w:color w:val="FF0000"/>
      <w:u w:val="single"/>
    </w:rPr>
  </w:style>
  <w:style w:type="character" w:styleId="38">
    <w:name w:val="annotation reference"/>
    <w:basedOn w:val="33"/>
    <w:qFormat/>
    <w:uiPriority w:val="0"/>
    <w:rPr>
      <w:sz w:val="21"/>
      <w:szCs w:val="21"/>
    </w:rPr>
  </w:style>
  <w:style w:type="character" w:customStyle="1" w:styleId="39">
    <w:name w:val="style91"/>
    <w:qFormat/>
    <w:uiPriority w:val="0"/>
    <w:rPr>
      <w:rFonts w:ascii="Times New Roman" w:hAnsi="Times New Roman" w:eastAsia="宋体" w:cs="Times New Roman"/>
      <w:b/>
      <w:bCs/>
      <w:color w:val="CC0000"/>
      <w:lang w:bidi="ar-SA"/>
    </w:rPr>
  </w:style>
  <w:style w:type="character" w:customStyle="1" w:styleId="40">
    <w:name w:val="font11"/>
    <w:qFormat/>
    <w:uiPriority w:val="0"/>
    <w:rPr>
      <w:rFonts w:hint="eastAsia" w:ascii="宋体" w:hAnsi="宋体" w:eastAsia="宋体" w:cs="宋体"/>
      <w:color w:val="000000"/>
      <w:sz w:val="20"/>
      <w:szCs w:val="20"/>
      <w:u w:val="none"/>
      <w:lang w:bidi="ar-SA"/>
    </w:rPr>
  </w:style>
  <w:style w:type="character" w:customStyle="1" w:styleId="41">
    <w:name w:val="style101"/>
    <w:qFormat/>
    <w:uiPriority w:val="0"/>
    <w:rPr>
      <w:rFonts w:ascii="Arial" w:hAnsi="Arial" w:eastAsia="宋体" w:cs="Arial"/>
      <w:color w:val="000000"/>
      <w:sz w:val="22"/>
      <w:szCs w:val="22"/>
      <w:lang w:bidi="ar-SA"/>
    </w:rPr>
  </w:style>
  <w:style w:type="character" w:customStyle="1" w:styleId="42">
    <w:name w:val="style31"/>
    <w:qFormat/>
    <w:uiPriority w:val="0"/>
    <w:rPr>
      <w:rFonts w:ascii="Arial" w:hAnsi="Arial" w:eastAsia="宋体" w:cs="Arial"/>
      <w:sz w:val="22"/>
      <w:szCs w:val="22"/>
      <w:lang w:bidi="ar-SA"/>
    </w:rPr>
  </w:style>
  <w:style w:type="character" w:customStyle="1" w:styleId="43">
    <w:name w:val="style41"/>
    <w:qFormat/>
    <w:uiPriority w:val="0"/>
    <w:rPr>
      <w:rFonts w:ascii="Times New Roman" w:hAnsi="Times New Roman" w:eastAsia="宋体" w:cs="Times New Roman"/>
      <w:b/>
      <w:bCs/>
      <w:i/>
      <w:iCs/>
      <w:color w:val="CC0000"/>
      <w:lang w:bidi="ar-SA"/>
    </w:rPr>
  </w:style>
  <w:style w:type="character" w:customStyle="1" w:styleId="44">
    <w:name w:val="font41"/>
    <w:qFormat/>
    <w:uiPriority w:val="0"/>
    <w:rPr>
      <w:rFonts w:hint="eastAsia" w:ascii="宋体" w:hAnsi="宋体" w:eastAsia="宋体" w:cs="宋体"/>
      <w:color w:val="FF0000"/>
      <w:sz w:val="18"/>
      <w:szCs w:val="18"/>
      <w:u w:val="none"/>
      <w:lang w:bidi="ar-SA"/>
    </w:rPr>
  </w:style>
  <w:style w:type="character" w:customStyle="1" w:styleId="45">
    <w:name w:val="font21"/>
    <w:qFormat/>
    <w:uiPriority w:val="0"/>
    <w:rPr>
      <w:rFonts w:hint="eastAsia" w:ascii="宋体" w:hAnsi="宋体" w:eastAsia="宋体" w:cs="宋体"/>
      <w:color w:val="000000"/>
      <w:sz w:val="21"/>
      <w:szCs w:val="21"/>
      <w:u w:val="none"/>
      <w:lang w:bidi="ar-SA"/>
    </w:rPr>
  </w:style>
  <w:style w:type="character" w:customStyle="1" w:styleId="46">
    <w:name w:val="font01"/>
    <w:qFormat/>
    <w:uiPriority w:val="0"/>
    <w:rPr>
      <w:rFonts w:hint="default" w:ascii="Times New Roman" w:hAnsi="Times New Roman" w:eastAsia="宋体" w:cs="Times New Roman"/>
      <w:color w:val="000000"/>
      <w:sz w:val="21"/>
      <w:szCs w:val="21"/>
      <w:u w:val="none"/>
      <w:lang w:bidi="ar-SA"/>
    </w:rPr>
  </w:style>
  <w:style w:type="character" w:customStyle="1" w:styleId="47">
    <w:name w:val="style21"/>
    <w:qFormat/>
    <w:uiPriority w:val="0"/>
    <w:rPr>
      <w:rFonts w:ascii="Arial" w:hAnsi="Arial" w:eastAsia="宋体" w:cs="Arial"/>
      <w:sz w:val="22"/>
      <w:szCs w:val="22"/>
      <w:lang w:bidi="ar-SA"/>
    </w:rPr>
  </w:style>
  <w:style w:type="character" w:customStyle="1" w:styleId="48">
    <w:name w:val="style121"/>
    <w:qFormat/>
    <w:uiPriority w:val="0"/>
    <w:rPr>
      <w:rFonts w:ascii="Times New Roman" w:hAnsi="Times New Roman" w:eastAsia="宋体" w:cs="Times New Roman"/>
      <w:b/>
      <w:bCs/>
      <w:i/>
      <w:iCs/>
      <w:color w:val="000000"/>
      <w:lang w:bidi="ar-SA"/>
    </w:rPr>
  </w:style>
  <w:style w:type="character" w:customStyle="1" w:styleId="49">
    <w:name w:val="style111"/>
    <w:qFormat/>
    <w:uiPriority w:val="0"/>
    <w:rPr>
      <w:rFonts w:ascii="Arial" w:hAnsi="Arial" w:eastAsia="宋体" w:cs="Arial"/>
      <w:sz w:val="22"/>
      <w:szCs w:val="22"/>
      <w:lang w:bidi="ar-SA"/>
    </w:rPr>
  </w:style>
  <w:style w:type="paragraph" w:customStyle="1" w:styleId="50">
    <w:name w:val="style2"/>
    <w:basedOn w:val="1"/>
    <w:qFormat/>
    <w:uiPriority w:val="0"/>
    <w:pPr>
      <w:spacing w:before="100" w:beforeAutospacing="1" w:after="100" w:afterAutospacing="1"/>
    </w:pPr>
    <w:rPr>
      <w:rFonts w:ascii="Arial" w:hAnsi="Arial" w:cs="Arial"/>
      <w:b/>
      <w:bCs/>
      <w:i/>
      <w:iCs/>
      <w:color w:val="006600"/>
    </w:rPr>
  </w:style>
  <w:style w:type="paragraph" w:customStyle="1" w:styleId="51">
    <w:name w:val="style3"/>
    <w:basedOn w:val="1"/>
    <w:qFormat/>
    <w:uiPriority w:val="0"/>
    <w:pPr>
      <w:spacing w:before="100" w:beforeAutospacing="1" w:after="100" w:afterAutospacing="1"/>
    </w:pPr>
    <w:rPr>
      <w:rFonts w:ascii="Arial" w:hAnsi="Arial" w:cs="Arial"/>
      <w:sz w:val="22"/>
      <w:szCs w:val="22"/>
    </w:rPr>
  </w:style>
  <w:style w:type="paragraph" w:customStyle="1" w:styleId="52">
    <w:name w:val="列表段落1"/>
    <w:basedOn w:val="1"/>
    <w:qFormat/>
    <w:uiPriority w:val="34"/>
    <w:pPr>
      <w:ind w:firstLine="420" w:firstLineChars="200"/>
    </w:pPr>
  </w:style>
  <w:style w:type="paragraph" w:customStyle="1" w:styleId="53">
    <w:name w:val="style11 style13"/>
    <w:basedOn w:val="1"/>
    <w:qFormat/>
    <w:uiPriority w:val="0"/>
    <w:pPr>
      <w:spacing w:before="100" w:beforeAutospacing="1" w:after="100" w:afterAutospacing="1"/>
    </w:pPr>
  </w:style>
  <w:style w:type="paragraph" w:customStyle="1" w:styleId="54">
    <w:name w:val="style10 style13"/>
    <w:basedOn w:val="1"/>
    <w:qFormat/>
    <w:uiPriority w:val="0"/>
    <w:pPr>
      <w:spacing w:before="100" w:beforeAutospacing="1" w:after="100" w:afterAutospacing="1"/>
    </w:pPr>
  </w:style>
  <w:style w:type="paragraph" w:customStyle="1" w:styleId="55">
    <w:name w:val="style13"/>
    <w:basedOn w:val="1"/>
    <w:qFormat/>
    <w:uiPriority w:val="0"/>
    <w:pPr>
      <w:spacing w:before="100" w:beforeAutospacing="1" w:after="100" w:afterAutospacing="1"/>
    </w:pPr>
    <w:rPr>
      <w:rFonts w:ascii="Arial" w:hAnsi="Arial" w:cs="Arial"/>
      <w:color w:val="336633"/>
    </w:rPr>
  </w:style>
  <w:style w:type="paragraph" w:customStyle="1" w:styleId="56">
    <w:name w:val="table hdg"/>
    <w:next w:val="1"/>
    <w:qFormat/>
    <w:uiPriority w:val="0"/>
    <w:pPr>
      <w:widowControl w:val="0"/>
      <w:spacing w:before="60" w:after="60" w:line="220" w:lineRule="atLeast"/>
      <w:jc w:val="center"/>
    </w:pPr>
    <w:rPr>
      <w:rFonts w:ascii="Arial" w:hAnsi="Arial" w:eastAsia="PMingLiU" w:cs="Times New Roman"/>
      <w:b/>
      <w:lang w:val="en-US" w:eastAsia="en-US" w:bidi="ar-SA"/>
    </w:rPr>
  </w:style>
  <w:style w:type="paragraph" w:customStyle="1" w:styleId="57">
    <w:name w:val="style10"/>
    <w:basedOn w:val="1"/>
    <w:qFormat/>
    <w:uiPriority w:val="0"/>
    <w:pPr>
      <w:spacing w:before="100" w:beforeAutospacing="1" w:after="100" w:afterAutospacing="1"/>
    </w:pPr>
    <w:rPr>
      <w:rFonts w:ascii="Arial" w:hAnsi="Arial" w:cs="Arial"/>
      <w:color w:val="000000"/>
      <w:sz w:val="22"/>
      <w:szCs w:val="22"/>
    </w:rPr>
  </w:style>
  <w:style w:type="paragraph" w:customStyle="1" w:styleId="58">
    <w:name w:val="style11"/>
    <w:basedOn w:val="1"/>
    <w:qFormat/>
    <w:uiPriority w:val="0"/>
    <w:pPr>
      <w:spacing w:before="100" w:beforeAutospacing="1" w:after="100" w:afterAutospacing="1"/>
    </w:pPr>
    <w:rPr>
      <w:b/>
      <w:bCs/>
      <w:i/>
      <w:iCs/>
      <w:color w:val="0000FF"/>
    </w:rPr>
  </w:style>
  <w:style w:type="paragraph" w:customStyle="1" w:styleId="59">
    <w:name w:val="样式 1 小二"/>
    <w:qFormat/>
    <w:uiPriority w:val="0"/>
    <w:pPr>
      <w:outlineLvl w:val="0"/>
    </w:pPr>
    <w:rPr>
      <w:rFonts w:ascii="Times New Roman" w:hAnsi="Times New Roman" w:eastAsia="宋体" w:cs="Times New Roman"/>
      <w:color w:val="000000"/>
      <w:kern w:val="24"/>
      <w:sz w:val="36"/>
      <w:szCs w:val="36"/>
      <w:lang w:val="en-US" w:eastAsia="zh-CN" w:bidi="ar-SA"/>
    </w:rPr>
  </w:style>
  <w:style w:type="paragraph" w:customStyle="1" w:styleId="60">
    <w:name w:val="bullet"/>
    <w:basedOn w:val="1"/>
    <w:qFormat/>
    <w:uiPriority w:val="0"/>
    <w:pPr>
      <w:spacing w:before="100" w:beforeAutospacing="1" w:after="100" w:afterAutospacing="1"/>
    </w:pPr>
  </w:style>
  <w:style w:type="paragraph" w:customStyle="1" w:styleId="61">
    <w:name w:val="Char Char Char Char Char Char Char Char Char Char Char Char Char Char Char Char"/>
    <w:basedOn w:val="1"/>
    <w:qFormat/>
    <w:uiPriority w:val="0"/>
    <w:pPr>
      <w:tabs>
        <w:tab w:val="left" w:pos="360"/>
      </w:tabs>
      <w:spacing w:line="360" w:lineRule="auto"/>
      <w:ind w:firstLine="200" w:firstLineChars="200"/>
    </w:pPr>
    <w:rPr>
      <w:rFonts w:cs="Times New Roman"/>
    </w:rPr>
  </w:style>
  <w:style w:type="paragraph" w:customStyle="1" w:styleId="62">
    <w:name w:val="TitleDate"/>
    <w:basedOn w:val="26"/>
    <w:qFormat/>
    <w:uiPriority w:val="0"/>
    <w:rPr>
      <w:rFonts w:ascii="Times New Roman" w:hAnsi="Times New Roman"/>
      <w:b w:val="0"/>
      <w:i/>
      <w:sz w:val="24"/>
    </w:rPr>
  </w:style>
  <w:style w:type="paragraph" w:customStyle="1" w:styleId="63">
    <w:name w:val="样式 标题 1 + 段前: 0.5 行"/>
    <w:basedOn w:val="2"/>
    <w:next w:val="1"/>
    <w:qFormat/>
    <w:uiPriority w:val="0"/>
    <w:pPr>
      <w:numPr>
        <w:numId w:val="0"/>
      </w:numPr>
      <w:spacing w:before="50" w:beforeLines="50" w:after="50" w:afterLines="50"/>
      <w:jc w:val="center"/>
    </w:pPr>
    <w:rPr>
      <w:rFonts w:ascii="Times New Roman" w:hAnsi="Times New Roman" w:eastAsia="黑体" w:cs="宋体"/>
      <w:szCs w:val="20"/>
    </w:rPr>
  </w:style>
  <w:style w:type="paragraph" w:customStyle="1" w:styleId="64">
    <w:name w:val="样式 小二"/>
    <w:qFormat/>
    <w:uiPriority w:val="0"/>
    <w:pPr>
      <w:outlineLvl w:val="0"/>
    </w:pPr>
    <w:rPr>
      <w:rFonts w:ascii="Times New Roman" w:hAnsi="Times New Roman" w:eastAsia="宋体" w:cs="Times New Roman"/>
      <w:color w:val="000000"/>
      <w:kern w:val="24"/>
      <w:sz w:val="36"/>
      <w:szCs w:val="36"/>
      <w:lang w:val="en-US" w:eastAsia="zh-CN" w:bidi="ar-SA"/>
    </w:rPr>
  </w:style>
  <w:style w:type="paragraph" w:customStyle="1" w:styleId="65">
    <w:name w:val="style16"/>
    <w:basedOn w:val="1"/>
    <w:qFormat/>
    <w:uiPriority w:val="0"/>
    <w:pPr>
      <w:spacing w:before="100" w:beforeAutospacing="1" w:after="100" w:afterAutospacing="1"/>
    </w:pPr>
    <w:rPr>
      <w:rFonts w:ascii="Arial" w:hAnsi="Arial" w:cs="Arial"/>
      <w:b/>
      <w:bCs/>
      <w:color w:val="FF0000"/>
    </w:rPr>
  </w:style>
  <w:style w:type="paragraph" w:customStyle="1" w:styleId="66">
    <w:name w:val="修订1"/>
    <w:unhideWhenUsed/>
    <w:qFormat/>
    <w:uiPriority w:val="99"/>
    <w:rPr>
      <w:rFonts w:ascii="宋体" w:hAnsi="Times New Roman" w:eastAsia="宋体" w:cs="Times New Roman"/>
      <w:kern w:val="2"/>
      <w:lang w:val="en-US" w:eastAsia="zh-CN" w:bidi="ar-SA"/>
    </w:rPr>
  </w:style>
  <w:style w:type="paragraph" w:customStyle="1" w:styleId="67">
    <w:name w:val="infoblue"/>
    <w:basedOn w:val="1"/>
    <w:qFormat/>
    <w:uiPriority w:val="0"/>
    <w:pPr>
      <w:spacing w:after="120" w:line="240" w:lineRule="atLeast"/>
      <w:ind w:left="720"/>
    </w:pPr>
    <w:rPr>
      <w:rFonts w:ascii="Times New Roman" w:hAnsi="Times New Roman" w:cs="Times New Roman"/>
      <w:i/>
      <w:iCs/>
      <w:color w:val="0000FF"/>
      <w:sz w:val="20"/>
      <w:szCs w:val="20"/>
    </w:rPr>
  </w:style>
  <w:style w:type="paragraph" w:customStyle="1" w:styleId="68">
    <w:name w:val="正文1"/>
    <w:next w:val="20"/>
    <w:qFormat/>
    <w:uiPriority w:val="0"/>
    <w:pPr>
      <w:widowControl w:val="0"/>
      <w:jc w:val="both"/>
    </w:pPr>
    <w:rPr>
      <w:rFonts w:ascii="Arial Unicode MS" w:hAnsi="Arial Unicode MS" w:eastAsia="Times New Roman" w:cs="Arial Unicode MS"/>
      <w:color w:val="000000"/>
      <w:kern w:val="2"/>
      <w:sz w:val="21"/>
      <w:szCs w:val="21"/>
      <w:u w:color="000000"/>
      <w:lang w:val="en-US" w:eastAsia="zh-CN" w:bidi="ar-SA"/>
    </w:rPr>
  </w:style>
  <w:style w:type="paragraph" w:customStyle="1" w:styleId="69">
    <w:name w:val="List Paragraph2"/>
    <w:basedOn w:val="1"/>
    <w:qFormat/>
    <w:uiPriority w:val="0"/>
    <w:pPr>
      <w:ind w:left="720"/>
      <w:contextualSpacing/>
    </w:pPr>
    <w:rPr>
      <w:rFonts w:ascii="Times New Roman" w:hAnsi="Times New Roman" w:eastAsia="Times New Roman" w:cs="Times New Roman"/>
    </w:rPr>
  </w:style>
  <w:style w:type="paragraph" w:styleId="70">
    <w:name w:val="List Paragraph"/>
    <w:basedOn w:val="1"/>
    <w:qFormat/>
    <w:uiPriority w:val="34"/>
    <w:pPr>
      <w:ind w:firstLine="420" w:firstLineChars="200"/>
    </w:pPr>
  </w:style>
  <w:style w:type="character" w:customStyle="1" w:styleId="71">
    <w:name w:val="font31"/>
    <w:basedOn w:val="33"/>
    <w:qFormat/>
    <w:uiPriority w:val="0"/>
    <w:rPr>
      <w:rFonts w:hint="eastAsia" w:ascii="宋体" w:hAnsi="宋体" w:eastAsia="宋体" w:cs="宋体"/>
      <w:color w:val="000000"/>
      <w:sz w:val="20"/>
      <w:szCs w:val="20"/>
      <w:u w:val="none"/>
    </w:rPr>
  </w:style>
  <w:style w:type="character" w:customStyle="1" w:styleId="72">
    <w:name w:val="标题 4 字符"/>
    <w:basedOn w:val="33"/>
    <w:link w:val="5"/>
    <w:qFormat/>
    <w:uiPriority w:val="0"/>
    <w:rPr>
      <w:rFonts w:ascii="Arial" w:hAnsi="Arial"/>
      <w:b/>
      <w:bCs/>
      <w:szCs w:val="28"/>
      <w:lang w:eastAsia="en-US"/>
    </w:rPr>
  </w:style>
  <w:style w:type="paragraph" w:customStyle="1" w:styleId="73">
    <w:name w:val="Revision"/>
    <w:hidden/>
    <w:semiHidden/>
    <w:qFormat/>
    <w:uiPriority w:val="99"/>
    <w:rPr>
      <w:rFonts w:ascii="宋体" w:hAnsi="宋体" w:eastAsia="宋体" w:cs="宋体"/>
      <w:sz w:val="24"/>
      <w:szCs w:val="24"/>
      <w:lang w:val="en-US" w:eastAsia="zh-CN" w:bidi="ar-SA"/>
    </w:rPr>
  </w:style>
  <w:style w:type="paragraph" w:customStyle="1" w:styleId="74">
    <w:name w:val="列出段落1"/>
    <w:basedOn w:val="1"/>
    <w:qFormat/>
    <w:uiPriority w:val="34"/>
    <w:pPr>
      <w:ind w:firstLine="420" w:firstLineChars="200"/>
    </w:pPr>
  </w:style>
</w:styles>
</file>

<file path=word/_rels/document.xml.rels><?xml version="1.0" encoding="UTF-8" standalone="yes"?>
<Relationships xmlns="http://schemas.openxmlformats.org/package/2006/relationships"><Relationship Id="rId99" Type="http://schemas.openxmlformats.org/officeDocument/2006/relationships/image" Target="media/image83.png"/><Relationship Id="rId98" Type="http://schemas.openxmlformats.org/officeDocument/2006/relationships/image" Target="media/image82.png"/><Relationship Id="rId97" Type="http://schemas.openxmlformats.org/officeDocument/2006/relationships/image" Target="media/image81.png"/><Relationship Id="rId96" Type="http://schemas.openxmlformats.org/officeDocument/2006/relationships/image" Target="media/image80.png"/><Relationship Id="rId95" Type="http://schemas.openxmlformats.org/officeDocument/2006/relationships/image" Target="media/image79.png"/><Relationship Id="rId94" Type="http://schemas.openxmlformats.org/officeDocument/2006/relationships/image" Target="media/image78.png"/><Relationship Id="rId93" Type="http://schemas.openxmlformats.org/officeDocument/2006/relationships/image" Target="media/image77.png"/><Relationship Id="rId92" Type="http://schemas.openxmlformats.org/officeDocument/2006/relationships/image" Target="media/image76.png"/><Relationship Id="rId91" Type="http://schemas.openxmlformats.org/officeDocument/2006/relationships/image" Target="media/image75.png"/><Relationship Id="rId90" Type="http://schemas.openxmlformats.org/officeDocument/2006/relationships/image" Target="media/image74.png"/><Relationship Id="rId9" Type="http://schemas.openxmlformats.org/officeDocument/2006/relationships/footer" Target="footer3.xml"/><Relationship Id="rId89" Type="http://schemas.openxmlformats.org/officeDocument/2006/relationships/image" Target="media/image73.png"/><Relationship Id="rId88" Type="http://schemas.openxmlformats.org/officeDocument/2006/relationships/image" Target="media/image72.png"/><Relationship Id="rId87" Type="http://schemas.openxmlformats.org/officeDocument/2006/relationships/image" Target="media/image71.png"/><Relationship Id="rId86" Type="http://schemas.openxmlformats.org/officeDocument/2006/relationships/image" Target="media/image70.emf"/><Relationship Id="rId85" Type="http://schemas.openxmlformats.org/officeDocument/2006/relationships/oleObject" Target="embeddings/oleObject6.bin"/><Relationship Id="rId84" Type="http://schemas.openxmlformats.org/officeDocument/2006/relationships/image" Target="media/image69.emf"/><Relationship Id="rId83" Type="http://schemas.openxmlformats.org/officeDocument/2006/relationships/oleObject" Target="embeddings/oleObject5.bin"/><Relationship Id="rId82" Type="http://schemas.openxmlformats.org/officeDocument/2006/relationships/image" Target="media/image68.png"/><Relationship Id="rId81" Type="http://schemas.openxmlformats.org/officeDocument/2006/relationships/image" Target="media/image67.png"/><Relationship Id="rId80" Type="http://schemas.openxmlformats.org/officeDocument/2006/relationships/image" Target="media/image66.png"/><Relationship Id="rId8" Type="http://schemas.openxmlformats.org/officeDocument/2006/relationships/footer" Target="footer2.xml"/><Relationship Id="rId79" Type="http://schemas.openxmlformats.org/officeDocument/2006/relationships/image" Target="media/image65.png"/><Relationship Id="rId78" Type="http://schemas.openxmlformats.org/officeDocument/2006/relationships/image" Target="media/image64.png"/><Relationship Id="rId77" Type="http://schemas.openxmlformats.org/officeDocument/2006/relationships/image" Target="media/image63.png"/><Relationship Id="rId76" Type="http://schemas.openxmlformats.org/officeDocument/2006/relationships/image" Target="media/image62.png"/><Relationship Id="rId75" Type="http://schemas.openxmlformats.org/officeDocument/2006/relationships/image" Target="media/image61.png"/><Relationship Id="rId74" Type="http://schemas.openxmlformats.org/officeDocument/2006/relationships/image" Target="media/image60.png"/><Relationship Id="rId73" Type="http://schemas.openxmlformats.org/officeDocument/2006/relationships/image" Target="media/image59.png"/><Relationship Id="rId72" Type="http://schemas.openxmlformats.org/officeDocument/2006/relationships/image" Target="media/image58.png"/><Relationship Id="rId71" Type="http://schemas.openxmlformats.org/officeDocument/2006/relationships/image" Target="media/image57.png"/><Relationship Id="rId70" Type="http://schemas.openxmlformats.org/officeDocument/2006/relationships/image" Target="media/image56.emf"/><Relationship Id="rId7" Type="http://schemas.openxmlformats.org/officeDocument/2006/relationships/footer" Target="footer1.xml"/><Relationship Id="rId69" Type="http://schemas.openxmlformats.org/officeDocument/2006/relationships/oleObject" Target="embeddings/oleObject4.bin"/><Relationship Id="rId68" Type="http://schemas.openxmlformats.org/officeDocument/2006/relationships/image" Target="media/image55.emf"/><Relationship Id="rId67" Type="http://schemas.openxmlformats.org/officeDocument/2006/relationships/oleObject" Target="embeddings/oleObject3.bin"/><Relationship Id="rId66" Type="http://schemas.openxmlformats.org/officeDocument/2006/relationships/image" Target="media/image54.emf"/><Relationship Id="rId65" Type="http://schemas.openxmlformats.org/officeDocument/2006/relationships/oleObject" Target="embeddings/oleObject2.bin"/><Relationship Id="rId64" Type="http://schemas.openxmlformats.org/officeDocument/2006/relationships/image" Target="media/image53.emf"/><Relationship Id="rId63" Type="http://schemas.openxmlformats.org/officeDocument/2006/relationships/oleObject" Target="embeddings/oleObject1.bin"/><Relationship Id="rId62" Type="http://schemas.openxmlformats.org/officeDocument/2006/relationships/image" Target="media/image52.png"/><Relationship Id="rId61" Type="http://schemas.openxmlformats.org/officeDocument/2006/relationships/image" Target="media/image51.png"/><Relationship Id="rId60" Type="http://schemas.openxmlformats.org/officeDocument/2006/relationships/image" Target="media/image50.png"/><Relationship Id="rId6" Type="http://schemas.openxmlformats.org/officeDocument/2006/relationships/header" Target="header2.xml"/><Relationship Id="rId59" Type="http://schemas.openxmlformats.org/officeDocument/2006/relationships/image" Target="media/image49.png"/><Relationship Id="rId58" Type="http://schemas.openxmlformats.org/officeDocument/2006/relationships/image" Target="media/image48.png"/><Relationship Id="rId57" Type="http://schemas.openxmlformats.org/officeDocument/2006/relationships/image" Target="media/image47.png"/><Relationship Id="rId56" Type="http://schemas.openxmlformats.org/officeDocument/2006/relationships/image" Target="media/image46.png"/><Relationship Id="rId55" Type="http://schemas.openxmlformats.org/officeDocument/2006/relationships/image" Target="media/image45.png"/><Relationship Id="rId54" Type="http://schemas.openxmlformats.org/officeDocument/2006/relationships/image" Target="media/image44.png"/><Relationship Id="rId53" Type="http://schemas.openxmlformats.org/officeDocument/2006/relationships/image" Target="media/image43.png"/><Relationship Id="rId52" Type="http://schemas.openxmlformats.org/officeDocument/2006/relationships/image" Target="media/image42.png"/><Relationship Id="rId51" Type="http://schemas.openxmlformats.org/officeDocument/2006/relationships/image" Target="media/image41.png"/><Relationship Id="rId50" Type="http://schemas.openxmlformats.org/officeDocument/2006/relationships/image" Target="media/image40.png"/><Relationship Id="rId5" Type="http://schemas.openxmlformats.org/officeDocument/2006/relationships/header" Target="header1.xml"/><Relationship Id="rId49" Type="http://schemas.openxmlformats.org/officeDocument/2006/relationships/image" Target="media/image39.png"/><Relationship Id="rId48" Type="http://schemas.openxmlformats.org/officeDocument/2006/relationships/image" Target="media/image38.png"/><Relationship Id="rId47" Type="http://schemas.openxmlformats.org/officeDocument/2006/relationships/image" Target="media/image37.png"/><Relationship Id="rId46" Type="http://schemas.openxmlformats.org/officeDocument/2006/relationships/image" Target="media/image36.png"/><Relationship Id="rId45" Type="http://schemas.openxmlformats.org/officeDocument/2006/relationships/image" Target="media/image35.png"/><Relationship Id="rId44" Type="http://schemas.openxmlformats.org/officeDocument/2006/relationships/image" Target="media/image34.png"/><Relationship Id="rId43" Type="http://schemas.openxmlformats.org/officeDocument/2006/relationships/image" Target="media/image33.png"/><Relationship Id="rId42" Type="http://schemas.openxmlformats.org/officeDocument/2006/relationships/image" Target="media/image32.png"/><Relationship Id="rId41" Type="http://schemas.openxmlformats.org/officeDocument/2006/relationships/image" Target="media/image31.png"/><Relationship Id="rId40" Type="http://schemas.openxmlformats.org/officeDocument/2006/relationships/image" Target="media/image30.png"/><Relationship Id="rId4" Type="http://schemas.microsoft.com/office/2011/relationships/commentsExtended" Target="commentsExtended.xml"/><Relationship Id="rId39" Type="http://schemas.openxmlformats.org/officeDocument/2006/relationships/image" Target="media/image29.png"/><Relationship Id="rId38" Type="http://schemas.openxmlformats.org/officeDocument/2006/relationships/image" Target="media/image28.png"/><Relationship Id="rId37" Type="http://schemas.openxmlformats.org/officeDocument/2006/relationships/image" Target="media/image27.png"/><Relationship Id="rId36" Type="http://schemas.openxmlformats.org/officeDocument/2006/relationships/image" Target="media/image26.png"/><Relationship Id="rId35" Type="http://schemas.openxmlformats.org/officeDocument/2006/relationships/image" Target="media/image25.png"/><Relationship Id="rId34" Type="http://schemas.openxmlformats.org/officeDocument/2006/relationships/image" Target="media/image24.png"/><Relationship Id="rId33" Type="http://schemas.openxmlformats.org/officeDocument/2006/relationships/image" Target="media/image23.png"/><Relationship Id="rId32" Type="http://schemas.openxmlformats.org/officeDocument/2006/relationships/image" Target="media/image22.png"/><Relationship Id="rId31" Type="http://schemas.openxmlformats.org/officeDocument/2006/relationships/image" Target="media/image21.png"/><Relationship Id="rId30" Type="http://schemas.openxmlformats.org/officeDocument/2006/relationships/image" Target="media/image20.png"/><Relationship Id="rId3" Type="http://schemas.openxmlformats.org/officeDocument/2006/relationships/comments" Target="comments.xml"/><Relationship Id="rId29" Type="http://schemas.openxmlformats.org/officeDocument/2006/relationships/image" Target="media/image19.png"/><Relationship Id="rId28" Type="http://schemas.openxmlformats.org/officeDocument/2006/relationships/image" Target="media/image18.png"/><Relationship Id="rId27" Type="http://schemas.openxmlformats.org/officeDocument/2006/relationships/image" Target="media/image17.png"/><Relationship Id="rId26" Type="http://schemas.openxmlformats.org/officeDocument/2006/relationships/image" Target="media/image16.png"/><Relationship Id="rId25" Type="http://schemas.openxmlformats.org/officeDocument/2006/relationships/image" Target="media/image15.png"/><Relationship Id="rId24" Type="http://schemas.openxmlformats.org/officeDocument/2006/relationships/image" Target="media/image14.png"/><Relationship Id="rId23" Type="http://schemas.openxmlformats.org/officeDocument/2006/relationships/image" Target="media/image13.png"/><Relationship Id="rId22" Type="http://schemas.openxmlformats.org/officeDocument/2006/relationships/image" Target="media/image12.png"/><Relationship Id="rId21" Type="http://schemas.openxmlformats.org/officeDocument/2006/relationships/image" Target="media/image11.png"/><Relationship Id="rId20" Type="http://schemas.openxmlformats.org/officeDocument/2006/relationships/image" Target="media/image10.png"/><Relationship Id="rId2" Type="http://schemas.openxmlformats.org/officeDocument/2006/relationships/settings" Target="settings.xml"/><Relationship Id="rId19" Type="http://schemas.openxmlformats.org/officeDocument/2006/relationships/image" Target="media/image9.png"/><Relationship Id="rId18" Type="http://schemas.openxmlformats.org/officeDocument/2006/relationships/image" Target="media/image8.png"/><Relationship Id="rId17" Type="http://schemas.openxmlformats.org/officeDocument/2006/relationships/image" Target="media/image7.png"/><Relationship Id="rId16" Type="http://schemas.openxmlformats.org/officeDocument/2006/relationships/image" Target="media/image6.png"/><Relationship Id="rId15" Type="http://schemas.openxmlformats.org/officeDocument/2006/relationships/image" Target="media/image5.png"/><Relationship Id="rId14" Type="http://schemas.openxmlformats.org/officeDocument/2006/relationships/image" Target="media/image4.png"/><Relationship Id="rId13" Type="http://schemas.openxmlformats.org/officeDocument/2006/relationships/image" Target="media/image3.png"/><Relationship Id="rId12" Type="http://schemas.openxmlformats.org/officeDocument/2006/relationships/image" Target="media/image2.png"/><Relationship Id="rId119" Type="http://schemas.microsoft.com/office/2011/relationships/people" Target="people.xml"/><Relationship Id="rId118" Type="http://schemas.openxmlformats.org/officeDocument/2006/relationships/fontTable" Target="fontTable.xml"/><Relationship Id="rId117" Type="http://schemas.openxmlformats.org/officeDocument/2006/relationships/numbering" Target="numbering.xml"/><Relationship Id="rId116" Type="http://schemas.openxmlformats.org/officeDocument/2006/relationships/customXml" Target="../customXml/item1.xml"/><Relationship Id="rId115" Type="http://schemas.openxmlformats.org/officeDocument/2006/relationships/image" Target="media/image99.emf"/><Relationship Id="rId114" Type="http://schemas.openxmlformats.org/officeDocument/2006/relationships/image" Target="media/image98.emf"/><Relationship Id="rId113" Type="http://schemas.openxmlformats.org/officeDocument/2006/relationships/image" Target="media/image97.png"/><Relationship Id="rId112" Type="http://schemas.openxmlformats.org/officeDocument/2006/relationships/image" Target="media/image96.png"/><Relationship Id="rId111" Type="http://schemas.openxmlformats.org/officeDocument/2006/relationships/image" Target="media/image95.png"/><Relationship Id="rId110" Type="http://schemas.openxmlformats.org/officeDocument/2006/relationships/image" Target="media/image94.png"/><Relationship Id="rId11" Type="http://schemas.openxmlformats.org/officeDocument/2006/relationships/theme" Target="theme/theme1.xml"/><Relationship Id="rId109" Type="http://schemas.openxmlformats.org/officeDocument/2006/relationships/image" Target="media/image93.png"/><Relationship Id="rId108" Type="http://schemas.openxmlformats.org/officeDocument/2006/relationships/image" Target="media/image92.png"/><Relationship Id="rId107" Type="http://schemas.openxmlformats.org/officeDocument/2006/relationships/image" Target="media/image91.png"/><Relationship Id="rId106" Type="http://schemas.openxmlformats.org/officeDocument/2006/relationships/image" Target="media/image90.png"/><Relationship Id="rId105" Type="http://schemas.openxmlformats.org/officeDocument/2006/relationships/image" Target="media/image89.png"/><Relationship Id="rId104" Type="http://schemas.openxmlformats.org/officeDocument/2006/relationships/image" Target="media/image88.png"/><Relationship Id="rId103" Type="http://schemas.openxmlformats.org/officeDocument/2006/relationships/image" Target="media/image87.png"/><Relationship Id="rId102" Type="http://schemas.openxmlformats.org/officeDocument/2006/relationships/image" Target="media/image86.png"/><Relationship Id="rId101" Type="http://schemas.openxmlformats.org/officeDocument/2006/relationships/image" Target="media/image85.png"/><Relationship Id="rId100" Type="http://schemas.openxmlformats.org/officeDocument/2006/relationships/image" Target="media/image84.png"/><Relationship Id="rId10" Type="http://schemas.openxmlformats.org/officeDocument/2006/relationships/footer" Target="footer4.xml"/><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Company>Firsttech</Company>
  <Pages>49</Pages>
  <Words>5342</Words>
  <Characters>30455</Characters>
  <Lines>253</Lines>
  <Paragraphs>71</Paragraphs>
  <TotalTime>2</TotalTime>
  <ScaleCrop>false</ScaleCrop>
  <LinksUpToDate>false</LinksUpToDate>
  <CharactersWithSpaces>35726</CharactersWithSpaces>
  <Application>WPS Office_11.1.0.9999_F1E327BC-269C-435d-A152-05C5408002CA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2020-06-24T02:13:00Z</dcterms:created>
  <dc:creator>jinjie</dc:creator>
  <cp:lastModifiedBy>周婷</cp:lastModifiedBy>
  <dcterms:modified xsi:type="dcterms:W3CDTF">2020-11-04T03:21:37Z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dlc_DocId">
    <vt:lpwstr>A4KM35APZ2ZE-22-95</vt:lpwstr>
  </property>
  <property fmtid="{D5CDD505-2E9C-101B-9397-08002B2CF9AE}" pid="3" name="_dlc_DocIdItemGuid">
    <vt:lpwstr>74f7b098-2d51-40d9-b8df-de15a5bfc68f</vt:lpwstr>
  </property>
  <property fmtid="{D5CDD505-2E9C-101B-9397-08002B2CF9AE}" pid="4" name="_dlc_DocIdUrl">
    <vt:lpwstr>http://10.1.104.31/fsc/ProjectLibrary/_layouts/DocIdRedir.aspx?ID=A4KM35APZ2ZE-22-95, A4KM35APZ2ZE-22-95</vt:lpwstr>
  </property>
  <property fmtid="{D5CDD505-2E9C-101B-9397-08002B2CF9AE}" pid="5" name="KSOProductBuildVer">
    <vt:lpwstr>2052-11.1.0.9999</vt:lpwstr>
  </property>
</Properties>
</file>