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D4C13D" w14:textId="77777777" w:rsidR="00AD44EE" w:rsidRDefault="00133AD4">
      <w:pPr>
        <w:pStyle w:val="ab"/>
        <w:spacing w:before="0" w:after="0"/>
        <w:jc w:val="both"/>
        <w:rPr>
          <w:rFonts w:cs="Arial"/>
          <w:color w:val="FF0000"/>
          <w:sz w:val="52"/>
          <w:lang w:eastAsia="zh-CN"/>
        </w:rPr>
      </w:pPr>
      <w:r>
        <w:rPr>
          <w:rFonts w:cs="Arial" w:hint="eastAsia"/>
          <w:color w:val="FF0000"/>
          <w:sz w:val="52"/>
          <w:lang w:eastAsia="zh-CN"/>
        </w:rPr>
        <w:t xml:space="preserve">   </w:t>
      </w:r>
    </w:p>
    <w:p w14:paraId="5C063320" w14:textId="77777777" w:rsidR="00AD44EE" w:rsidRDefault="00AD44EE">
      <w:pPr>
        <w:pStyle w:val="ab"/>
        <w:spacing w:before="0" w:after="0"/>
        <w:rPr>
          <w:sz w:val="84"/>
          <w:szCs w:val="84"/>
          <w:lang w:eastAsia="zh-CN"/>
        </w:rPr>
      </w:pPr>
    </w:p>
    <w:p w14:paraId="74E4371A" w14:textId="77777777" w:rsidR="00AD44EE" w:rsidRDefault="00133AD4">
      <w:pPr>
        <w:pStyle w:val="ab"/>
        <w:spacing w:before="0" w:after="0"/>
        <w:rPr>
          <w:rFonts w:ascii="黑体" w:eastAsia="黑体"/>
          <w:sz w:val="72"/>
          <w:szCs w:val="72"/>
          <w:lang w:eastAsia="zh-CN"/>
        </w:rPr>
      </w:pPr>
      <w:r>
        <w:rPr>
          <w:rFonts w:ascii="黑体" w:eastAsia="黑体" w:hint="eastAsia"/>
          <w:sz w:val="72"/>
          <w:szCs w:val="72"/>
          <w:lang w:eastAsia="zh-CN"/>
        </w:rPr>
        <w:t>中国太平保险集团</w:t>
      </w:r>
    </w:p>
    <w:p w14:paraId="7222D089" w14:textId="77777777" w:rsidR="00AD44EE" w:rsidRDefault="00133AD4">
      <w:pPr>
        <w:pStyle w:val="ab"/>
        <w:spacing w:before="0" w:after="0"/>
        <w:rPr>
          <w:rFonts w:ascii="黑体" w:eastAsia="黑体"/>
          <w:sz w:val="72"/>
          <w:szCs w:val="72"/>
          <w:lang w:eastAsia="zh-CN"/>
        </w:rPr>
      </w:pPr>
      <w:r>
        <w:rPr>
          <w:rFonts w:ascii="黑体" w:eastAsia="黑体" w:hint="eastAsia"/>
          <w:sz w:val="72"/>
          <w:szCs w:val="72"/>
          <w:lang w:eastAsia="zh-CN"/>
        </w:rPr>
        <w:t>统一数据平台项目</w:t>
      </w:r>
      <w:proofErr w:type="gramStart"/>
      <w:r>
        <w:rPr>
          <w:rFonts w:ascii="黑体" w:eastAsia="黑体" w:hint="eastAsia"/>
          <w:sz w:val="72"/>
          <w:szCs w:val="72"/>
          <w:lang w:eastAsia="zh-CN"/>
        </w:rPr>
        <w:t>项目</w:t>
      </w:r>
      <w:proofErr w:type="gramEnd"/>
    </w:p>
    <w:p w14:paraId="3CA70DC8" w14:textId="77777777" w:rsidR="00AD44EE" w:rsidRDefault="00133AD4">
      <w:pPr>
        <w:pStyle w:val="ab"/>
        <w:spacing w:before="0" w:after="0"/>
        <w:rPr>
          <w:rFonts w:ascii="黑体" w:eastAsia="黑体"/>
          <w:sz w:val="72"/>
          <w:szCs w:val="72"/>
          <w:lang w:eastAsia="zh-CN"/>
        </w:rPr>
      </w:pPr>
      <w:r>
        <w:rPr>
          <w:rFonts w:ascii="黑体" w:eastAsia="黑体" w:hint="eastAsia"/>
          <w:sz w:val="72"/>
          <w:szCs w:val="72"/>
          <w:lang w:eastAsia="zh-CN"/>
        </w:rPr>
        <w:t>经营分析平台需求规格说明书</w:t>
      </w:r>
    </w:p>
    <w:p w14:paraId="6FC88ECA" w14:textId="77777777" w:rsidR="00AD44EE" w:rsidRDefault="00AD44EE">
      <w:pPr>
        <w:pStyle w:val="TitleDate"/>
        <w:spacing w:before="120" w:after="120"/>
        <w:jc w:val="both"/>
        <w:rPr>
          <w:rFonts w:cs="Arial"/>
          <w:b/>
          <w:bCs/>
          <w:i w:val="0"/>
          <w:iCs/>
          <w:sz w:val="28"/>
          <w:szCs w:val="28"/>
          <w:lang w:eastAsia="zh-CN"/>
        </w:rPr>
      </w:pPr>
    </w:p>
    <w:p w14:paraId="7C1AD31D" w14:textId="77777777" w:rsidR="00AD44EE" w:rsidRDefault="00AD44EE">
      <w:pPr>
        <w:pStyle w:val="TitleDate"/>
        <w:spacing w:before="120" w:after="120"/>
        <w:jc w:val="both"/>
        <w:rPr>
          <w:rFonts w:cs="Arial"/>
          <w:b/>
          <w:bCs/>
          <w:i w:val="0"/>
          <w:iCs/>
          <w:sz w:val="28"/>
          <w:szCs w:val="28"/>
          <w:lang w:eastAsia="zh-CN"/>
        </w:rPr>
      </w:pPr>
    </w:p>
    <w:p w14:paraId="2C2209EE" w14:textId="77777777" w:rsidR="00AD44EE" w:rsidRDefault="00AD44EE">
      <w:pPr>
        <w:pStyle w:val="TitleDate"/>
        <w:spacing w:before="120" w:after="120"/>
        <w:jc w:val="both"/>
        <w:rPr>
          <w:rFonts w:cs="Arial"/>
          <w:b/>
          <w:bCs/>
          <w:i w:val="0"/>
          <w:iCs/>
          <w:sz w:val="28"/>
          <w:szCs w:val="28"/>
          <w:lang w:eastAsia="zh-CN"/>
        </w:rPr>
      </w:pPr>
    </w:p>
    <w:p w14:paraId="30E3B5D2" w14:textId="77777777" w:rsidR="00AD44EE" w:rsidRDefault="00AD44EE">
      <w:pPr>
        <w:pStyle w:val="TitleDate"/>
        <w:spacing w:before="120" w:after="120"/>
        <w:jc w:val="both"/>
        <w:rPr>
          <w:rFonts w:cs="Arial"/>
          <w:b/>
          <w:bCs/>
          <w:i w:val="0"/>
          <w:iCs/>
          <w:sz w:val="28"/>
          <w:szCs w:val="28"/>
          <w:lang w:eastAsia="zh-CN"/>
        </w:rPr>
      </w:pPr>
    </w:p>
    <w:p w14:paraId="2AC30245" w14:textId="77777777" w:rsidR="00AD44EE" w:rsidRDefault="00AD44EE">
      <w:pPr>
        <w:pStyle w:val="TitleDate"/>
        <w:spacing w:before="120" w:after="120"/>
        <w:jc w:val="both"/>
        <w:rPr>
          <w:rFonts w:cs="Arial"/>
          <w:b/>
          <w:bCs/>
          <w:i w:val="0"/>
          <w:iCs/>
          <w:sz w:val="28"/>
          <w:szCs w:val="28"/>
          <w:lang w:eastAsia="zh-CN"/>
        </w:rPr>
      </w:pPr>
    </w:p>
    <w:tbl>
      <w:tblPr>
        <w:tblpPr w:leftFromText="180" w:rightFromText="180" w:vertAnchor="text" w:horzAnchor="margin" w:tblpXSpec="center" w:tblpY="374"/>
        <w:tblW w:w="76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6507"/>
      </w:tblGrid>
      <w:tr w:rsidR="00AD44EE" w14:paraId="7D0EE59E" w14:textId="77777777">
        <w:trPr>
          <w:cantSplit/>
          <w:trHeight w:hRule="exact" w:val="370"/>
        </w:trPr>
        <w:tc>
          <w:tcPr>
            <w:tcW w:w="1101" w:type="dxa"/>
            <w:shd w:val="clear" w:color="auto" w:fill="D9D9D9"/>
            <w:vAlign w:val="center"/>
          </w:tcPr>
          <w:p w14:paraId="163AE7C3" w14:textId="77777777" w:rsidR="00AD44EE" w:rsidRDefault="00133AD4">
            <w:pPr>
              <w:rPr>
                <w:rFonts w:ascii="Arial" w:hAnsi="Arial" w:cs="Arial"/>
                <w:b/>
                <w:szCs w:val="21"/>
              </w:rPr>
            </w:pPr>
            <w:r>
              <w:rPr>
                <w:rFonts w:ascii="Arial" w:hAnsi="Arial" w:cs="Arial"/>
                <w:b/>
                <w:szCs w:val="21"/>
              </w:rPr>
              <w:t>当前版本</w:t>
            </w:r>
          </w:p>
        </w:tc>
        <w:tc>
          <w:tcPr>
            <w:tcW w:w="6507" w:type="dxa"/>
            <w:vAlign w:val="center"/>
          </w:tcPr>
          <w:p w14:paraId="6CD9DD62" w14:textId="77777777" w:rsidR="00AD44EE" w:rsidRDefault="00133AD4">
            <w:pPr>
              <w:rPr>
                <w:rFonts w:ascii="Arial" w:hAnsi="Arial" w:cs="Arial"/>
                <w:b/>
                <w:color w:val="0000FF"/>
                <w:szCs w:val="21"/>
              </w:rPr>
            </w:pPr>
            <w:r>
              <w:rPr>
                <w:rFonts w:ascii="Arial" w:hAnsi="Arial" w:cs="Arial" w:hint="eastAsia"/>
                <w:b/>
                <w:color w:val="0000FF"/>
                <w:szCs w:val="21"/>
              </w:rPr>
              <w:t>【例如：</w:t>
            </w:r>
            <w:r>
              <w:rPr>
                <w:rFonts w:ascii="Arial" w:hAnsi="Arial" w:cs="Arial" w:hint="eastAsia"/>
                <w:b/>
                <w:color w:val="0000FF"/>
                <w:szCs w:val="21"/>
              </w:rPr>
              <w:t>V1.0</w:t>
            </w:r>
            <w:r>
              <w:rPr>
                <w:rFonts w:ascii="Arial" w:hAnsi="Arial" w:cs="Arial" w:hint="eastAsia"/>
                <w:b/>
                <w:color w:val="0000FF"/>
                <w:szCs w:val="21"/>
              </w:rPr>
              <w:t>】</w:t>
            </w:r>
          </w:p>
        </w:tc>
      </w:tr>
      <w:tr w:rsidR="00AD44EE" w14:paraId="6123ACA8" w14:textId="77777777">
        <w:trPr>
          <w:cantSplit/>
          <w:trHeight w:hRule="exact" w:val="1205"/>
        </w:trPr>
        <w:tc>
          <w:tcPr>
            <w:tcW w:w="1101" w:type="dxa"/>
            <w:shd w:val="clear" w:color="auto" w:fill="D9D9D9"/>
            <w:vAlign w:val="center"/>
          </w:tcPr>
          <w:p w14:paraId="3F8BE9B1" w14:textId="77777777" w:rsidR="00AD44EE" w:rsidRDefault="00133AD4">
            <w:pPr>
              <w:rPr>
                <w:rFonts w:ascii="Arial" w:hAnsi="Arial" w:cs="Arial"/>
                <w:b/>
                <w:szCs w:val="21"/>
              </w:rPr>
            </w:pPr>
            <w:r>
              <w:rPr>
                <w:rFonts w:ascii="Arial" w:hAnsi="Arial" w:cs="Arial" w:hint="eastAsia"/>
                <w:b/>
                <w:szCs w:val="21"/>
              </w:rPr>
              <w:t>文档状态</w:t>
            </w:r>
          </w:p>
        </w:tc>
        <w:tc>
          <w:tcPr>
            <w:tcW w:w="6507" w:type="dxa"/>
            <w:vAlign w:val="center"/>
          </w:tcPr>
          <w:p w14:paraId="7590F88D" w14:textId="77777777" w:rsidR="00AD44EE" w:rsidRDefault="00133AD4">
            <w:pPr>
              <w:rPr>
                <w:rFonts w:ascii="Arial" w:hAnsi="Arial" w:cs="Arial"/>
                <w:b/>
                <w:szCs w:val="21"/>
              </w:rPr>
            </w:pPr>
            <w:r>
              <w:rPr>
                <w:rFonts w:ascii="Arial" w:hAnsi="Arial" w:cs="Arial"/>
                <w:b/>
                <w:szCs w:val="21"/>
              </w:rPr>
              <w:t>[</w:t>
            </w:r>
            <w:r>
              <w:rPr>
                <w:rFonts w:ascii="Arial" w:hAnsi="Arial" w:cs="Arial" w:hint="eastAsia"/>
                <w:b/>
                <w:szCs w:val="21"/>
              </w:rPr>
              <w:t xml:space="preserve">  </w:t>
            </w:r>
            <w:r>
              <w:rPr>
                <w:rFonts w:ascii="Arial" w:hAnsi="Arial" w:cs="Arial"/>
                <w:b/>
                <w:szCs w:val="21"/>
              </w:rPr>
              <w:t xml:space="preserve">] </w:t>
            </w:r>
            <w:r>
              <w:rPr>
                <w:rFonts w:ascii="Arial" w:hAnsi="Arial" w:cs="Arial"/>
                <w:b/>
                <w:szCs w:val="21"/>
              </w:rPr>
              <w:t>初稿</w:t>
            </w:r>
            <w:r>
              <w:rPr>
                <w:rFonts w:ascii="Arial" w:hAnsi="Arial" w:cs="Arial" w:hint="eastAsia"/>
                <w:b/>
                <w:szCs w:val="21"/>
              </w:rPr>
              <w:t xml:space="preserve">   </w:t>
            </w:r>
            <w:r>
              <w:rPr>
                <w:rFonts w:ascii="Arial" w:hAnsi="Arial" w:cs="Arial"/>
                <w:b/>
                <w:szCs w:val="21"/>
              </w:rPr>
              <w:t>[</w:t>
            </w:r>
            <w:r>
              <w:rPr>
                <w:rFonts w:ascii="Arial" w:hAnsi="Arial" w:cs="Arial" w:hint="eastAsia"/>
                <w:b/>
                <w:szCs w:val="21"/>
              </w:rPr>
              <w:t xml:space="preserve">  </w:t>
            </w:r>
            <w:r>
              <w:rPr>
                <w:rFonts w:ascii="Arial" w:hAnsi="Arial" w:cs="Arial"/>
                <w:b/>
                <w:szCs w:val="21"/>
              </w:rPr>
              <w:t xml:space="preserve">] </w:t>
            </w:r>
            <w:r>
              <w:rPr>
                <w:rFonts w:ascii="Arial" w:hAnsi="Arial" w:cs="Arial"/>
                <w:b/>
                <w:szCs w:val="21"/>
              </w:rPr>
              <w:t>审核通过</w:t>
            </w:r>
            <w:r>
              <w:rPr>
                <w:rFonts w:ascii="Arial" w:hAnsi="Arial" w:cs="Arial" w:hint="eastAsia"/>
                <w:b/>
                <w:szCs w:val="21"/>
              </w:rPr>
              <w:t xml:space="preserve">   [  </w:t>
            </w:r>
            <w:r>
              <w:rPr>
                <w:rFonts w:ascii="Arial" w:hAnsi="Arial" w:cs="Arial"/>
                <w:b/>
                <w:szCs w:val="21"/>
              </w:rPr>
              <w:t xml:space="preserve">] </w:t>
            </w:r>
            <w:r>
              <w:rPr>
                <w:rFonts w:ascii="Arial" w:hAnsi="Arial" w:cs="Arial"/>
                <w:b/>
                <w:szCs w:val="21"/>
              </w:rPr>
              <w:t>发布</w:t>
            </w:r>
            <w:r>
              <w:rPr>
                <w:rFonts w:ascii="Arial" w:hAnsi="Arial" w:cs="Arial" w:hint="eastAsia"/>
                <w:b/>
                <w:szCs w:val="21"/>
              </w:rPr>
              <w:t xml:space="preserve">    </w:t>
            </w:r>
            <w:r>
              <w:rPr>
                <w:rFonts w:ascii="Arial" w:hAnsi="Arial" w:cs="Arial"/>
                <w:b/>
                <w:szCs w:val="21"/>
              </w:rPr>
              <w:t>[</w:t>
            </w:r>
            <w:r>
              <w:rPr>
                <w:rFonts w:ascii="Arial" w:hAnsi="Arial" w:cs="Arial" w:hint="eastAsia"/>
                <w:b/>
                <w:szCs w:val="21"/>
              </w:rPr>
              <w:t xml:space="preserve">  </w:t>
            </w:r>
            <w:r>
              <w:rPr>
                <w:rFonts w:ascii="Arial" w:hAnsi="Arial" w:cs="Arial"/>
                <w:b/>
                <w:szCs w:val="21"/>
              </w:rPr>
              <w:t xml:space="preserve">] </w:t>
            </w:r>
            <w:r>
              <w:rPr>
                <w:rFonts w:ascii="Arial" w:hAnsi="Arial" w:cs="Arial"/>
                <w:b/>
                <w:szCs w:val="21"/>
              </w:rPr>
              <w:t>修改</w:t>
            </w:r>
            <w:r>
              <w:rPr>
                <w:rFonts w:ascii="Arial" w:hAnsi="Arial" w:cs="Arial" w:hint="eastAsia"/>
                <w:b/>
                <w:szCs w:val="21"/>
              </w:rPr>
              <w:t xml:space="preserve">   </w:t>
            </w:r>
            <w:r>
              <w:rPr>
                <w:rFonts w:ascii="Arial" w:hAnsi="Arial" w:cs="Arial"/>
                <w:b/>
                <w:szCs w:val="21"/>
              </w:rPr>
              <w:t>[</w:t>
            </w:r>
            <w:r>
              <w:rPr>
                <w:rFonts w:ascii="Arial" w:hAnsi="Arial" w:cs="Arial" w:hint="eastAsia"/>
                <w:b/>
                <w:szCs w:val="21"/>
              </w:rPr>
              <w:t xml:space="preserve">  </w:t>
            </w:r>
            <w:r>
              <w:rPr>
                <w:rFonts w:ascii="Arial" w:hAnsi="Arial" w:cs="Arial"/>
                <w:b/>
                <w:szCs w:val="21"/>
              </w:rPr>
              <w:t xml:space="preserve">] </w:t>
            </w:r>
            <w:r>
              <w:rPr>
                <w:rFonts w:ascii="Arial" w:hAnsi="Arial" w:cs="Arial"/>
                <w:b/>
                <w:szCs w:val="21"/>
              </w:rPr>
              <w:t>作废</w:t>
            </w:r>
          </w:p>
          <w:p w14:paraId="559C1D7A" w14:textId="77777777" w:rsidR="00AD44EE" w:rsidRDefault="00133AD4">
            <w:pPr>
              <w:rPr>
                <w:rFonts w:ascii="Arial" w:hAnsi="Arial" w:cs="Arial"/>
                <w:b/>
                <w:color w:val="0000FF"/>
                <w:szCs w:val="21"/>
              </w:rPr>
            </w:pPr>
            <w:r>
              <w:rPr>
                <w:rFonts w:ascii="Arial" w:hAnsi="Arial" w:cs="Arial" w:hint="eastAsia"/>
                <w:b/>
                <w:color w:val="0000FF"/>
                <w:szCs w:val="21"/>
              </w:rPr>
              <w:t>【例如：</w:t>
            </w:r>
            <w:r>
              <w:rPr>
                <w:rFonts w:ascii="Arial" w:hAnsi="Arial" w:cs="Arial" w:hint="eastAsia"/>
                <w:b/>
                <w:color w:val="0000FF"/>
                <w:szCs w:val="21"/>
              </w:rPr>
              <w:t>[</w:t>
            </w:r>
            <w:r>
              <w:rPr>
                <w:rFonts w:ascii="Arial" w:hAnsi="Arial" w:cs="Arial" w:hint="eastAsia"/>
                <w:b/>
                <w:color w:val="0000FF"/>
                <w:szCs w:val="21"/>
              </w:rPr>
              <w:t>√</w:t>
            </w:r>
            <w:r>
              <w:rPr>
                <w:rFonts w:ascii="Arial" w:hAnsi="Arial" w:cs="Arial" w:hint="eastAsia"/>
                <w:b/>
                <w:color w:val="0000FF"/>
                <w:szCs w:val="21"/>
              </w:rPr>
              <w:t>]</w:t>
            </w:r>
            <w:r>
              <w:rPr>
                <w:rFonts w:ascii="Arial" w:hAnsi="Arial" w:cs="Arial" w:hint="eastAsia"/>
                <w:b/>
                <w:color w:val="0000FF"/>
                <w:szCs w:val="21"/>
              </w:rPr>
              <w:t>初稿】</w:t>
            </w:r>
          </w:p>
        </w:tc>
      </w:tr>
    </w:tbl>
    <w:p w14:paraId="30A392FB" w14:textId="77777777" w:rsidR="00AD44EE" w:rsidRDefault="00AD44EE">
      <w:pPr>
        <w:pStyle w:val="TitleDate"/>
        <w:spacing w:before="120" w:after="120"/>
        <w:jc w:val="both"/>
        <w:rPr>
          <w:rFonts w:cs="Arial"/>
          <w:b/>
          <w:bCs/>
          <w:i w:val="0"/>
          <w:iCs/>
          <w:sz w:val="28"/>
          <w:szCs w:val="28"/>
          <w:lang w:eastAsia="zh-CN"/>
        </w:rPr>
      </w:pPr>
    </w:p>
    <w:p w14:paraId="0E4A7AE2" w14:textId="77777777" w:rsidR="00AD44EE" w:rsidRDefault="00133AD4">
      <w:pPr>
        <w:jc w:val="center"/>
        <w:rPr>
          <w:rFonts w:ascii="Arial" w:hAnsi="Arial" w:cs="Arial"/>
          <w:b/>
          <w:sz w:val="32"/>
          <w:szCs w:val="32"/>
        </w:rPr>
      </w:pPr>
      <w:r>
        <w:br w:type="page"/>
      </w:r>
      <w:r>
        <w:rPr>
          <w:rFonts w:ascii="Arial" w:hAnsi="Arial" w:cs="Arial" w:hint="eastAsia"/>
          <w:b/>
          <w:sz w:val="32"/>
          <w:szCs w:val="32"/>
        </w:rPr>
        <w:lastRenderedPageBreak/>
        <w:t>文档控制信息</w:t>
      </w:r>
    </w:p>
    <w:p w14:paraId="5A58DF74" w14:textId="77777777" w:rsidR="00AD44EE" w:rsidRDefault="00AD44EE">
      <w:pPr>
        <w:autoSpaceDE w:val="0"/>
        <w:autoSpaceDN w:val="0"/>
        <w:adjustRightInd w:val="0"/>
        <w:jc w:val="center"/>
        <w:rPr>
          <w:rFonts w:ascii="Arial" w:hAnsi="Arial" w:cs="Arial"/>
          <w:b/>
          <w:sz w:val="32"/>
          <w:szCs w:val="32"/>
        </w:rPr>
      </w:pPr>
    </w:p>
    <w:p w14:paraId="1E815D8E" w14:textId="77777777" w:rsidR="00AD44EE" w:rsidRDefault="00133AD4">
      <w:pPr>
        <w:spacing w:line="480" w:lineRule="auto"/>
        <w:rPr>
          <w:rFonts w:ascii="Arial" w:hAnsi="Arial" w:cs="Arial"/>
          <w:b/>
          <w:bCs/>
        </w:rPr>
      </w:pPr>
      <w:r>
        <w:rPr>
          <w:rFonts w:ascii="Arial" w:hAnsi="Arial" w:cs="Arial"/>
          <w:b/>
          <w:bCs/>
        </w:rPr>
        <w:t>文档</w:t>
      </w:r>
      <w:r>
        <w:rPr>
          <w:rFonts w:ascii="Arial" w:hAnsi="Arial" w:cs="Arial" w:hint="eastAsia"/>
          <w:b/>
          <w:bCs/>
        </w:rPr>
        <w:t>修订信息</w:t>
      </w:r>
    </w:p>
    <w:tbl>
      <w:tblPr>
        <w:tblW w:w="98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9"/>
        <w:gridCol w:w="1536"/>
        <w:gridCol w:w="1675"/>
        <w:gridCol w:w="1643"/>
        <w:gridCol w:w="3919"/>
      </w:tblGrid>
      <w:tr w:rsidR="00AD44EE" w14:paraId="0F175DEE" w14:textId="77777777">
        <w:trPr>
          <w:trHeight w:hRule="exact" w:val="362"/>
        </w:trPr>
        <w:tc>
          <w:tcPr>
            <w:tcW w:w="1089" w:type="dxa"/>
            <w:shd w:val="clear" w:color="000000" w:fill="E6E6E6"/>
            <w:vAlign w:val="center"/>
          </w:tcPr>
          <w:p w14:paraId="63EEC017" w14:textId="77777777" w:rsidR="00AD44EE" w:rsidRDefault="00133AD4">
            <w:pPr>
              <w:jc w:val="center"/>
              <w:rPr>
                <w:rFonts w:ascii="Arial" w:hAnsi="Arial" w:cs="Arial"/>
                <w:b/>
                <w:szCs w:val="21"/>
              </w:rPr>
            </w:pPr>
            <w:r>
              <w:rPr>
                <w:rFonts w:ascii="Arial" w:hAnsi="Arial" w:cs="Arial"/>
                <w:b/>
                <w:szCs w:val="21"/>
              </w:rPr>
              <w:t>版本号</w:t>
            </w:r>
          </w:p>
        </w:tc>
        <w:tc>
          <w:tcPr>
            <w:tcW w:w="1536" w:type="dxa"/>
            <w:shd w:val="clear" w:color="000000" w:fill="E6E6E6"/>
            <w:vAlign w:val="center"/>
          </w:tcPr>
          <w:p w14:paraId="594C1256" w14:textId="77777777" w:rsidR="00AD44EE" w:rsidRDefault="00133AD4">
            <w:pPr>
              <w:jc w:val="center"/>
              <w:rPr>
                <w:rFonts w:ascii="Arial" w:hAnsi="Arial" w:cs="Arial"/>
                <w:b/>
                <w:szCs w:val="21"/>
              </w:rPr>
            </w:pPr>
            <w:r>
              <w:rPr>
                <w:rFonts w:ascii="Arial" w:hAnsi="Arial" w:cs="Arial"/>
                <w:b/>
                <w:szCs w:val="21"/>
              </w:rPr>
              <w:t>作者</w:t>
            </w:r>
          </w:p>
        </w:tc>
        <w:tc>
          <w:tcPr>
            <w:tcW w:w="1675" w:type="dxa"/>
            <w:shd w:val="clear" w:color="000000" w:fill="E6E6E6"/>
            <w:vAlign w:val="center"/>
          </w:tcPr>
          <w:p w14:paraId="5668613B" w14:textId="77777777" w:rsidR="00AD44EE" w:rsidRDefault="00133AD4">
            <w:pPr>
              <w:jc w:val="center"/>
              <w:rPr>
                <w:rFonts w:ascii="Arial" w:hAnsi="Arial" w:cs="Arial"/>
                <w:b/>
                <w:szCs w:val="21"/>
              </w:rPr>
            </w:pPr>
            <w:r>
              <w:rPr>
                <w:rFonts w:ascii="Arial" w:hAnsi="Arial" w:cs="Arial"/>
                <w:b/>
                <w:szCs w:val="21"/>
              </w:rPr>
              <w:t>操作</w:t>
            </w:r>
          </w:p>
        </w:tc>
        <w:tc>
          <w:tcPr>
            <w:tcW w:w="1643" w:type="dxa"/>
            <w:shd w:val="clear" w:color="000000" w:fill="E6E6E6"/>
            <w:vAlign w:val="center"/>
          </w:tcPr>
          <w:p w14:paraId="7D66F52A" w14:textId="77777777" w:rsidR="00AD44EE" w:rsidRDefault="00133AD4">
            <w:pPr>
              <w:jc w:val="center"/>
              <w:rPr>
                <w:rFonts w:ascii="Arial" w:hAnsi="Arial" w:cs="Arial"/>
                <w:b/>
                <w:szCs w:val="21"/>
              </w:rPr>
            </w:pPr>
            <w:r>
              <w:rPr>
                <w:rFonts w:ascii="Arial" w:hAnsi="Arial" w:cs="Arial"/>
                <w:b/>
                <w:szCs w:val="21"/>
              </w:rPr>
              <w:t>日期</w:t>
            </w:r>
          </w:p>
        </w:tc>
        <w:tc>
          <w:tcPr>
            <w:tcW w:w="3919" w:type="dxa"/>
            <w:shd w:val="clear" w:color="000000" w:fill="E6E6E6"/>
            <w:vAlign w:val="center"/>
          </w:tcPr>
          <w:p w14:paraId="71D83933" w14:textId="77777777" w:rsidR="00AD44EE" w:rsidRDefault="00133AD4">
            <w:pPr>
              <w:jc w:val="center"/>
              <w:rPr>
                <w:rFonts w:ascii="Arial" w:hAnsi="Arial" w:cs="Arial"/>
                <w:b/>
                <w:szCs w:val="21"/>
              </w:rPr>
            </w:pPr>
            <w:r>
              <w:rPr>
                <w:rFonts w:ascii="Arial" w:hAnsi="Arial" w:cs="Arial"/>
                <w:b/>
                <w:szCs w:val="21"/>
              </w:rPr>
              <w:t>说明</w:t>
            </w:r>
          </w:p>
        </w:tc>
      </w:tr>
      <w:tr w:rsidR="00AD44EE" w14:paraId="751A0723" w14:textId="77777777">
        <w:trPr>
          <w:trHeight w:hRule="exact" w:val="362"/>
        </w:trPr>
        <w:tc>
          <w:tcPr>
            <w:tcW w:w="1089" w:type="dxa"/>
            <w:vAlign w:val="center"/>
          </w:tcPr>
          <w:p w14:paraId="0E7B2571" w14:textId="77777777" w:rsidR="00AD44EE" w:rsidRDefault="00133AD4">
            <w:pPr>
              <w:jc w:val="center"/>
              <w:rPr>
                <w:rFonts w:ascii="Arial" w:hAnsi="Arial" w:cs="Arial"/>
                <w:bCs/>
                <w:szCs w:val="21"/>
              </w:rPr>
            </w:pPr>
            <w:r>
              <w:rPr>
                <w:rFonts w:ascii="Arial" w:hAnsi="Arial" w:cs="Arial" w:hint="eastAsia"/>
                <w:bCs/>
                <w:szCs w:val="21"/>
              </w:rPr>
              <w:t>1</w:t>
            </w:r>
            <w:r>
              <w:rPr>
                <w:rFonts w:ascii="Arial" w:hAnsi="Arial" w:cs="Arial"/>
                <w:bCs/>
                <w:szCs w:val="21"/>
              </w:rPr>
              <w:t>.01</w:t>
            </w:r>
          </w:p>
        </w:tc>
        <w:tc>
          <w:tcPr>
            <w:tcW w:w="1536" w:type="dxa"/>
            <w:vAlign w:val="center"/>
          </w:tcPr>
          <w:p w14:paraId="25581973" w14:textId="77777777" w:rsidR="00AD44EE" w:rsidRDefault="00133AD4">
            <w:pPr>
              <w:rPr>
                <w:rFonts w:ascii="Arial" w:hAnsi="Arial" w:cs="Arial"/>
                <w:bCs/>
                <w:szCs w:val="21"/>
              </w:rPr>
            </w:pPr>
            <w:r>
              <w:rPr>
                <w:rFonts w:ascii="Arial" w:hAnsi="Arial" w:cs="Arial" w:hint="eastAsia"/>
                <w:bCs/>
                <w:szCs w:val="21"/>
              </w:rPr>
              <w:t>陈进</w:t>
            </w:r>
          </w:p>
        </w:tc>
        <w:tc>
          <w:tcPr>
            <w:tcW w:w="1675" w:type="dxa"/>
            <w:vAlign w:val="center"/>
          </w:tcPr>
          <w:p w14:paraId="3FD50980" w14:textId="77777777" w:rsidR="00AD44EE" w:rsidRDefault="00133AD4">
            <w:pPr>
              <w:rPr>
                <w:rFonts w:ascii="Arial" w:hAnsi="Arial" w:cs="Arial"/>
                <w:bCs/>
                <w:szCs w:val="21"/>
              </w:rPr>
            </w:pPr>
            <w:r>
              <w:rPr>
                <w:rFonts w:ascii="Arial" w:hAnsi="Arial" w:cs="Arial" w:hint="eastAsia"/>
                <w:bCs/>
                <w:szCs w:val="21"/>
              </w:rPr>
              <w:t>新增</w:t>
            </w:r>
          </w:p>
        </w:tc>
        <w:tc>
          <w:tcPr>
            <w:tcW w:w="1643" w:type="dxa"/>
            <w:vAlign w:val="center"/>
          </w:tcPr>
          <w:p w14:paraId="6ADA3A3B" w14:textId="77777777" w:rsidR="00AD44EE" w:rsidRDefault="00133AD4">
            <w:pPr>
              <w:rPr>
                <w:rFonts w:ascii="Arial" w:hAnsi="Arial" w:cs="Arial"/>
                <w:bCs/>
                <w:szCs w:val="21"/>
              </w:rPr>
            </w:pPr>
            <w:r>
              <w:rPr>
                <w:rFonts w:ascii="Arial" w:hAnsi="Arial" w:cs="Arial" w:hint="eastAsia"/>
                <w:bCs/>
                <w:szCs w:val="21"/>
              </w:rPr>
              <w:t>2</w:t>
            </w:r>
            <w:r>
              <w:rPr>
                <w:rFonts w:ascii="Arial" w:hAnsi="Arial" w:cs="Arial"/>
                <w:bCs/>
                <w:szCs w:val="21"/>
              </w:rPr>
              <w:t>020-06-08</w:t>
            </w:r>
          </w:p>
        </w:tc>
        <w:tc>
          <w:tcPr>
            <w:tcW w:w="3919" w:type="dxa"/>
            <w:vAlign w:val="center"/>
          </w:tcPr>
          <w:p w14:paraId="50F8D541" w14:textId="77777777" w:rsidR="00AD44EE" w:rsidRDefault="00AD44EE">
            <w:pPr>
              <w:rPr>
                <w:rFonts w:ascii="Arial" w:hAnsi="Arial" w:cs="Arial"/>
                <w:bCs/>
                <w:szCs w:val="21"/>
              </w:rPr>
            </w:pPr>
          </w:p>
        </w:tc>
      </w:tr>
      <w:tr w:rsidR="00AD44EE" w14:paraId="334BE3BB" w14:textId="77777777">
        <w:trPr>
          <w:trHeight w:hRule="exact" w:val="362"/>
        </w:trPr>
        <w:tc>
          <w:tcPr>
            <w:tcW w:w="1089" w:type="dxa"/>
            <w:vAlign w:val="center"/>
          </w:tcPr>
          <w:p w14:paraId="0290B278" w14:textId="77777777" w:rsidR="00AD44EE" w:rsidRDefault="00133AD4">
            <w:pPr>
              <w:jc w:val="center"/>
              <w:rPr>
                <w:rFonts w:ascii="Arial" w:hAnsi="Arial" w:cs="Arial"/>
                <w:bCs/>
                <w:szCs w:val="21"/>
              </w:rPr>
            </w:pPr>
            <w:r>
              <w:rPr>
                <w:rFonts w:ascii="Arial" w:hAnsi="Arial" w:cs="Arial" w:hint="eastAsia"/>
                <w:bCs/>
                <w:szCs w:val="21"/>
              </w:rPr>
              <w:t>1.02</w:t>
            </w:r>
          </w:p>
        </w:tc>
        <w:tc>
          <w:tcPr>
            <w:tcW w:w="1536" w:type="dxa"/>
            <w:vAlign w:val="center"/>
          </w:tcPr>
          <w:p w14:paraId="041B56AD" w14:textId="77777777" w:rsidR="00AD44EE" w:rsidRDefault="00133AD4">
            <w:pPr>
              <w:rPr>
                <w:rFonts w:ascii="Arial" w:hAnsi="Arial" w:cs="Arial"/>
                <w:bCs/>
                <w:szCs w:val="21"/>
              </w:rPr>
            </w:pPr>
            <w:r>
              <w:rPr>
                <w:rFonts w:ascii="Arial" w:hAnsi="Arial" w:cs="Arial" w:hint="eastAsia"/>
                <w:bCs/>
                <w:szCs w:val="21"/>
              </w:rPr>
              <w:t>陈进</w:t>
            </w:r>
          </w:p>
        </w:tc>
        <w:tc>
          <w:tcPr>
            <w:tcW w:w="1675" w:type="dxa"/>
            <w:vAlign w:val="center"/>
          </w:tcPr>
          <w:p w14:paraId="27D8DD5A" w14:textId="77777777" w:rsidR="00AD44EE" w:rsidRDefault="00133AD4">
            <w:pPr>
              <w:rPr>
                <w:rFonts w:ascii="Arial" w:hAnsi="Arial" w:cs="Arial"/>
                <w:bCs/>
                <w:szCs w:val="21"/>
              </w:rPr>
            </w:pPr>
            <w:r>
              <w:rPr>
                <w:rFonts w:ascii="Arial" w:hAnsi="Arial" w:cs="Arial" w:hint="eastAsia"/>
                <w:bCs/>
                <w:szCs w:val="21"/>
              </w:rPr>
              <w:t>编辑</w:t>
            </w:r>
          </w:p>
        </w:tc>
        <w:tc>
          <w:tcPr>
            <w:tcW w:w="1643" w:type="dxa"/>
            <w:vAlign w:val="center"/>
          </w:tcPr>
          <w:p w14:paraId="45B0A080" w14:textId="77777777" w:rsidR="00AD44EE" w:rsidRDefault="00133AD4">
            <w:pPr>
              <w:rPr>
                <w:rFonts w:ascii="Arial" w:hAnsi="Arial" w:cs="Arial"/>
                <w:bCs/>
                <w:szCs w:val="21"/>
              </w:rPr>
            </w:pPr>
            <w:r>
              <w:rPr>
                <w:rFonts w:ascii="Arial" w:hAnsi="Arial" w:cs="Arial" w:hint="eastAsia"/>
                <w:bCs/>
                <w:szCs w:val="21"/>
              </w:rPr>
              <w:t>2020-08-13</w:t>
            </w:r>
          </w:p>
        </w:tc>
        <w:tc>
          <w:tcPr>
            <w:tcW w:w="3919" w:type="dxa"/>
            <w:vAlign w:val="center"/>
          </w:tcPr>
          <w:p w14:paraId="240A1ECA" w14:textId="77777777" w:rsidR="00AD44EE" w:rsidRDefault="00133AD4">
            <w:pPr>
              <w:rPr>
                <w:rFonts w:ascii="Arial" w:hAnsi="Arial" w:cs="Arial"/>
                <w:bCs/>
                <w:szCs w:val="21"/>
              </w:rPr>
            </w:pPr>
            <w:r>
              <w:rPr>
                <w:rFonts w:ascii="Arial" w:hAnsi="Arial" w:cs="Arial" w:hint="eastAsia"/>
                <w:bCs/>
                <w:szCs w:val="21"/>
              </w:rPr>
              <w:t>增加</w:t>
            </w:r>
            <w:r>
              <w:rPr>
                <w:rFonts w:ascii="Arial" w:hAnsi="Arial" w:cs="Arial" w:hint="eastAsia"/>
                <w:bCs/>
                <w:szCs w:val="21"/>
              </w:rPr>
              <w:t>2.2.3</w:t>
            </w:r>
            <w:r>
              <w:rPr>
                <w:rFonts w:ascii="Arial" w:hAnsi="Arial" w:cs="Arial" w:hint="eastAsia"/>
                <w:bCs/>
                <w:szCs w:val="21"/>
              </w:rPr>
              <w:t>报表管理模块</w:t>
            </w:r>
          </w:p>
        </w:tc>
      </w:tr>
      <w:tr w:rsidR="00AD44EE" w14:paraId="02613AD4" w14:textId="77777777" w:rsidTr="00682D94">
        <w:trPr>
          <w:trHeight w:hRule="exact" w:val="1304"/>
        </w:trPr>
        <w:tc>
          <w:tcPr>
            <w:tcW w:w="1089" w:type="dxa"/>
            <w:vAlign w:val="center"/>
          </w:tcPr>
          <w:p w14:paraId="016C4731" w14:textId="77777777" w:rsidR="00AD44EE" w:rsidRDefault="006E0D33">
            <w:pPr>
              <w:jc w:val="center"/>
              <w:rPr>
                <w:rFonts w:ascii="Arial" w:hAnsi="Arial" w:cs="Arial"/>
                <w:bCs/>
                <w:szCs w:val="21"/>
              </w:rPr>
            </w:pPr>
            <w:r>
              <w:rPr>
                <w:rFonts w:ascii="Arial" w:hAnsi="Arial" w:cs="Arial" w:hint="eastAsia"/>
                <w:bCs/>
                <w:szCs w:val="21"/>
              </w:rPr>
              <w:t>1</w:t>
            </w:r>
            <w:r>
              <w:rPr>
                <w:rFonts w:ascii="Arial" w:hAnsi="Arial" w:cs="Arial"/>
                <w:bCs/>
                <w:szCs w:val="21"/>
              </w:rPr>
              <w:t>.03</w:t>
            </w:r>
          </w:p>
        </w:tc>
        <w:tc>
          <w:tcPr>
            <w:tcW w:w="1536" w:type="dxa"/>
            <w:vAlign w:val="center"/>
          </w:tcPr>
          <w:p w14:paraId="31F3D681" w14:textId="77777777" w:rsidR="00AD44EE" w:rsidRDefault="006E0D33">
            <w:pPr>
              <w:rPr>
                <w:rFonts w:ascii="Arial" w:hAnsi="Arial" w:cs="Arial"/>
                <w:bCs/>
                <w:szCs w:val="21"/>
              </w:rPr>
            </w:pPr>
            <w:r>
              <w:rPr>
                <w:rFonts w:ascii="Arial" w:hAnsi="Arial" w:cs="Arial" w:hint="eastAsia"/>
                <w:bCs/>
                <w:szCs w:val="21"/>
              </w:rPr>
              <w:t>陈进</w:t>
            </w:r>
          </w:p>
        </w:tc>
        <w:tc>
          <w:tcPr>
            <w:tcW w:w="1675" w:type="dxa"/>
            <w:vAlign w:val="center"/>
          </w:tcPr>
          <w:p w14:paraId="7278D313" w14:textId="77777777" w:rsidR="00AD44EE" w:rsidRDefault="006E0D33">
            <w:pPr>
              <w:rPr>
                <w:rFonts w:ascii="Arial" w:hAnsi="Arial" w:cs="Arial"/>
                <w:bCs/>
                <w:szCs w:val="21"/>
              </w:rPr>
            </w:pPr>
            <w:r>
              <w:rPr>
                <w:rFonts w:ascii="Arial" w:hAnsi="Arial" w:cs="Arial" w:hint="eastAsia"/>
                <w:bCs/>
                <w:szCs w:val="21"/>
              </w:rPr>
              <w:t>新增</w:t>
            </w:r>
          </w:p>
        </w:tc>
        <w:tc>
          <w:tcPr>
            <w:tcW w:w="1643" w:type="dxa"/>
            <w:vAlign w:val="center"/>
          </w:tcPr>
          <w:p w14:paraId="20467ECC" w14:textId="77777777" w:rsidR="00AD44EE" w:rsidRDefault="006E0D33">
            <w:pPr>
              <w:rPr>
                <w:rFonts w:ascii="Arial" w:hAnsi="Arial" w:cs="Arial"/>
                <w:bCs/>
                <w:szCs w:val="21"/>
              </w:rPr>
            </w:pPr>
            <w:r>
              <w:rPr>
                <w:rFonts w:ascii="Arial" w:hAnsi="Arial" w:cs="Arial" w:hint="eastAsia"/>
                <w:bCs/>
                <w:szCs w:val="21"/>
              </w:rPr>
              <w:t>2</w:t>
            </w:r>
            <w:r>
              <w:rPr>
                <w:rFonts w:ascii="Arial" w:hAnsi="Arial" w:cs="Arial"/>
                <w:bCs/>
                <w:szCs w:val="21"/>
              </w:rPr>
              <w:t>020-09-02</w:t>
            </w:r>
          </w:p>
        </w:tc>
        <w:tc>
          <w:tcPr>
            <w:tcW w:w="3919" w:type="dxa"/>
            <w:vAlign w:val="center"/>
          </w:tcPr>
          <w:p w14:paraId="4B7B0FC8" w14:textId="77777777" w:rsidR="00AD44EE" w:rsidRDefault="00682D94">
            <w:pPr>
              <w:rPr>
                <w:rFonts w:ascii="Arial" w:hAnsi="Arial" w:cs="Arial"/>
                <w:bCs/>
                <w:szCs w:val="21"/>
              </w:rPr>
            </w:pPr>
            <w:r>
              <w:rPr>
                <w:rFonts w:ascii="Arial" w:hAnsi="Arial" w:cs="Arial" w:hint="eastAsia"/>
                <w:bCs/>
                <w:szCs w:val="21"/>
              </w:rPr>
              <w:t>-</w:t>
            </w:r>
            <w:r>
              <w:rPr>
                <w:rFonts w:ascii="Arial" w:hAnsi="Arial" w:cs="Arial" w:hint="eastAsia"/>
                <w:bCs/>
                <w:szCs w:val="21"/>
              </w:rPr>
              <w:t>编辑</w:t>
            </w:r>
            <w:r>
              <w:rPr>
                <w:rFonts w:ascii="Arial" w:hAnsi="Arial" w:cs="Arial"/>
                <w:bCs/>
                <w:szCs w:val="21"/>
              </w:rPr>
              <w:t>2.2.1</w:t>
            </w:r>
            <w:r>
              <w:rPr>
                <w:rFonts w:ascii="Arial" w:hAnsi="Arial" w:cs="Arial" w:hint="eastAsia"/>
                <w:bCs/>
                <w:szCs w:val="21"/>
              </w:rPr>
              <w:t>指标看板部分业务规则及页面原型；</w:t>
            </w:r>
          </w:p>
          <w:p w14:paraId="4B1943EC" w14:textId="77777777" w:rsidR="00682D94" w:rsidRDefault="00682D94">
            <w:pPr>
              <w:rPr>
                <w:rFonts w:ascii="Arial" w:hAnsi="Arial" w:cs="Arial"/>
                <w:bCs/>
                <w:szCs w:val="21"/>
              </w:rPr>
            </w:pPr>
            <w:r>
              <w:rPr>
                <w:rFonts w:ascii="Arial" w:hAnsi="Arial" w:cs="Arial"/>
                <w:bCs/>
                <w:szCs w:val="21"/>
              </w:rPr>
              <w:t>-</w:t>
            </w:r>
            <w:r>
              <w:rPr>
                <w:rFonts w:ascii="Arial" w:hAnsi="Arial" w:cs="Arial" w:hint="eastAsia"/>
                <w:bCs/>
                <w:szCs w:val="21"/>
              </w:rPr>
              <w:t>新增</w:t>
            </w:r>
            <w:r>
              <w:rPr>
                <w:rFonts w:ascii="Arial" w:hAnsi="Arial" w:cs="Arial" w:hint="eastAsia"/>
                <w:bCs/>
                <w:szCs w:val="21"/>
              </w:rPr>
              <w:t>2</w:t>
            </w:r>
            <w:r>
              <w:rPr>
                <w:rFonts w:ascii="Arial" w:hAnsi="Arial" w:cs="Arial"/>
                <w:bCs/>
                <w:szCs w:val="21"/>
              </w:rPr>
              <w:t>.2.3</w:t>
            </w:r>
            <w:r>
              <w:rPr>
                <w:rFonts w:ascii="Arial" w:hAnsi="Arial" w:cs="Arial" w:hint="eastAsia"/>
                <w:bCs/>
                <w:szCs w:val="21"/>
              </w:rPr>
              <w:t>监管报备模块；</w:t>
            </w:r>
          </w:p>
          <w:p w14:paraId="234F8D87" w14:textId="77777777" w:rsidR="00682D94" w:rsidRPr="00682D94" w:rsidRDefault="00682D94">
            <w:pPr>
              <w:rPr>
                <w:rFonts w:ascii="Arial" w:hAnsi="Arial" w:cs="Arial"/>
                <w:bCs/>
                <w:szCs w:val="21"/>
              </w:rPr>
            </w:pPr>
            <w:r>
              <w:rPr>
                <w:rFonts w:ascii="Arial" w:hAnsi="Arial" w:cs="Arial" w:hint="eastAsia"/>
                <w:bCs/>
                <w:szCs w:val="21"/>
              </w:rPr>
              <w:t>-</w:t>
            </w:r>
            <w:r>
              <w:rPr>
                <w:rFonts w:ascii="Arial" w:hAnsi="Arial" w:cs="Arial" w:hint="eastAsia"/>
                <w:bCs/>
                <w:szCs w:val="21"/>
              </w:rPr>
              <w:t>新增</w:t>
            </w:r>
            <w:r>
              <w:rPr>
                <w:rFonts w:ascii="Arial" w:hAnsi="Arial" w:cs="Arial" w:hint="eastAsia"/>
                <w:bCs/>
                <w:szCs w:val="21"/>
              </w:rPr>
              <w:t>2</w:t>
            </w:r>
            <w:r>
              <w:rPr>
                <w:rFonts w:ascii="Arial" w:hAnsi="Arial" w:cs="Arial"/>
                <w:bCs/>
                <w:szCs w:val="21"/>
              </w:rPr>
              <w:t>.2.13</w:t>
            </w:r>
            <w:r>
              <w:rPr>
                <w:rFonts w:ascii="Arial" w:hAnsi="Arial" w:cs="Arial" w:hint="eastAsia"/>
                <w:bCs/>
                <w:szCs w:val="21"/>
              </w:rPr>
              <w:t>个人设置模块；</w:t>
            </w:r>
          </w:p>
          <w:p w14:paraId="3DF530E3" w14:textId="77777777" w:rsidR="00682D94" w:rsidRDefault="00682D94">
            <w:pPr>
              <w:rPr>
                <w:rFonts w:ascii="Arial" w:hAnsi="Arial" w:cs="Arial"/>
                <w:bCs/>
                <w:szCs w:val="21"/>
              </w:rPr>
            </w:pPr>
          </w:p>
        </w:tc>
      </w:tr>
      <w:tr w:rsidR="00AD44EE" w14:paraId="2F307DD8" w14:textId="77777777">
        <w:trPr>
          <w:trHeight w:hRule="exact" w:val="362"/>
        </w:trPr>
        <w:tc>
          <w:tcPr>
            <w:tcW w:w="1089" w:type="dxa"/>
            <w:vAlign w:val="center"/>
          </w:tcPr>
          <w:p w14:paraId="671A79A1" w14:textId="77777777" w:rsidR="00AD44EE" w:rsidRDefault="00AD44EE">
            <w:pPr>
              <w:jc w:val="center"/>
              <w:rPr>
                <w:rFonts w:ascii="Arial" w:hAnsi="Arial" w:cs="Arial"/>
                <w:bCs/>
                <w:szCs w:val="21"/>
              </w:rPr>
            </w:pPr>
          </w:p>
        </w:tc>
        <w:tc>
          <w:tcPr>
            <w:tcW w:w="1536" w:type="dxa"/>
            <w:vAlign w:val="center"/>
          </w:tcPr>
          <w:p w14:paraId="7DB9128B" w14:textId="77777777" w:rsidR="00AD44EE" w:rsidRDefault="00AD44EE">
            <w:pPr>
              <w:rPr>
                <w:rFonts w:ascii="Arial" w:hAnsi="Arial" w:cs="Arial"/>
                <w:bCs/>
                <w:szCs w:val="21"/>
              </w:rPr>
            </w:pPr>
          </w:p>
        </w:tc>
        <w:tc>
          <w:tcPr>
            <w:tcW w:w="1675" w:type="dxa"/>
            <w:vAlign w:val="center"/>
          </w:tcPr>
          <w:p w14:paraId="40095568" w14:textId="77777777" w:rsidR="00AD44EE" w:rsidRDefault="00AD44EE">
            <w:pPr>
              <w:rPr>
                <w:rFonts w:ascii="Arial" w:hAnsi="Arial" w:cs="Arial"/>
                <w:bCs/>
                <w:szCs w:val="21"/>
              </w:rPr>
            </w:pPr>
          </w:p>
        </w:tc>
        <w:tc>
          <w:tcPr>
            <w:tcW w:w="1643" w:type="dxa"/>
            <w:vAlign w:val="center"/>
          </w:tcPr>
          <w:p w14:paraId="411E5AD0" w14:textId="77777777" w:rsidR="00AD44EE" w:rsidRDefault="00AD44EE">
            <w:pPr>
              <w:rPr>
                <w:rFonts w:ascii="Arial" w:hAnsi="Arial" w:cs="Arial"/>
                <w:bCs/>
                <w:szCs w:val="21"/>
              </w:rPr>
            </w:pPr>
          </w:p>
        </w:tc>
        <w:tc>
          <w:tcPr>
            <w:tcW w:w="3919" w:type="dxa"/>
            <w:vAlign w:val="center"/>
          </w:tcPr>
          <w:p w14:paraId="448EA3D8" w14:textId="77777777" w:rsidR="00AD44EE" w:rsidRDefault="00AD44EE">
            <w:pPr>
              <w:rPr>
                <w:rFonts w:ascii="Arial" w:hAnsi="Arial" w:cs="Arial"/>
                <w:szCs w:val="21"/>
              </w:rPr>
            </w:pPr>
          </w:p>
        </w:tc>
      </w:tr>
      <w:tr w:rsidR="00AD44EE" w14:paraId="330F0521" w14:textId="77777777">
        <w:trPr>
          <w:trHeight w:hRule="exact" w:val="362"/>
        </w:trPr>
        <w:tc>
          <w:tcPr>
            <w:tcW w:w="1089" w:type="dxa"/>
            <w:vAlign w:val="center"/>
          </w:tcPr>
          <w:p w14:paraId="7258A247" w14:textId="77777777" w:rsidR="00AD44EE" w:rsidRDefault="00AD44EE">
            <w:pPr>
              <w:jc w:val="center"/>
              <w:rPr>
                <w:rFonts w:ascii="Arial" w:hAnsi="Arial" w:cs="Arial"/>
                <w:bCs/>
                <w:szCs w:val="21"/>
              </w:rPr>
            </w:pPr>
          </w:p>
        </w:tc>
        <w:tc>
          <w:tcPr>
            <w:tcW w:w="1536" w:type="dxa"/>
            <w:vAlign w:val="center"/>
          </w:tcPr>
          <w:p w14:paraId="4D5683B0" w14:textId="77777777" w:rsidR="00AD44EE" w:rsidRDefault="00AD44EE">
            <w:pPr>
              <w:rPr>
                <w:rFonts w:ascii="Arial" w:hAnsi="Arial" w:cs="Arial"/>
                <w:bCs/>
                <w:szCs w:val="21"/>
              </w:rPr>
            </w:pPr>
          </w:p>
        </w:tc>
        <w:tc>
          <w:tcPr>
            <w:tcW w:w="1675" w:type="dxa"/>
            <w:vAlign w:val="center"/>
          </w:tcPr>
          <w:p w14:paraId="0B06E78F" w14:textId="77777777" w:rsidR="00AD44EE" w:rsidRDefault="00AD44EE">
            <w:pPr>
              <w:rPr>
                <w:rFonts w:ascii="Arial" w:hAnsi="Arial" w:cs="Arial"/>
                <w:bCs/>
                <w:szCs w:val="21"/>
              </w:rPr>
            </w:pPr>
          </w:p>
        </w:tc>
        <w:tc>
          <w:tcPr>
            <w:tcW w:w="1643" w:type="dxa"/>
            <w:vAlign w:val="center"/>
          </w:tcPr>
          <w:p w14:paraId="22EE0CA7" w14:textId="77777777" w:rsidR="00AD44EE" w:rsidRDefault="00AD44EE">
            <w:pPr>
              <w:rPr>
                <w:rFonts w:ascii="Arial" w:hAnsi="Arial" w:cs="Arial"/>
                <w:bCs/>
                <w:szCs w:val="21"/>
              </w:rPr>
            </w:pPr>
          </w:p>
        </w:tc>
        <w:tc>
          <w:tcPr>
            <w:tcW w:w="3919" w:type="dxa"/>
            <w:vAlign w:val="center"/>
          </w:tcPr>
          <w:p w14:paraId="216822E2" w14:textId="77777777" w:rsidR="00AD44EE" w:rsidRDefault="00AD44EE">
            <w:pPr>
              <w:rPr>
                <w:rFonts w:ascii="Arial" w:hAnsi="Arial" w:cs="Arial"/>
                <w:szCs w:val="21"/>
              </w:rPr>
            </w:pPr>
          </w:p>
        </w:tc>
      </w:tr>
    </w:tbl>
    <w:p w14:paraId="62449256" w14:textId="77777777" w:rsidR="00AD44EE" w:rsidRDefault="00AD44EE">
      <w:pPr>
        <w:rPr>
          <w:rFonts w:ascii="Arial" w:hAnsi="Arial" w:cs="Arial"/>
          <w:b/>
          <w:bCs/>
          <w:sz w:val="28"/>
        </w:rPr>
      </w:pPr>
    </w:p>
    <w:p w14:paraId="7BAED4CA" w14:textId="77777777" w:rsidR="00AD44EE" w:rsidRDefault="00AD44EE">
      <w:pPr>
        <w:rPr>
          <w:rFonts w:ascii="Arial" w:hAnsi="Arial" w:cs="Arial"/>
          <w:b/>
          <w:bCs/>
          <w:sz w:val="28"/>
        </w:rPr>
      </w:pPr>
    </w:p>
    <w:p w14:paraId="7D264AA1" w14:textId="77777777" w:rsidR="00AD44EE" w:rsidRDefault="00133AD4">
      <w:pPr>
        <w:spacing w:line="480" w:lineRule="auto"/>
        <w:rPr>
          <w:rFonts w:ascii="Arial" w:hAnsi="Arial" w:cs="Arial"/>
          <w:b/>
          <w:bCs/>
        </w:rPr>
      </w:pPr>
      <w:r>
        <w:rPr>
          <w:rFonts w:ascii="Arial" w:hAnsi="Arial" w:cs="Arial"/>
          <w:b/>
          <w:bCs/>
        </w:rPr>
        <w:t>文档审核</w:t>
      </w:r>
      <w:r>
        <w:rPr>
          <w:rFonts w:ascii="Arial" w:hAnsi="Arial" w:cs="Arial" w:hint="eastAsia"/>
          <w:b/>
          <w:bCs/>
        </w:rPr>
        <w:t>信息</w:t>
      </w:r>
    </w:p>
    <w:tbl>
      <w:tblPr>
        <w:tblW w:w="98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9"/>
        <w:gridCol w:w="1536"/>
        <w:gridCol w:w="1675"/>
        <w:gridCol w:w="1643"/>
        <w:gridCol w:w="3919"/>
      </w:tblGrid>
      <w:tr w:rsidR="00AD44EE" w14:paraId="4D749434" w14:textId="77777777">
        <w:trPr>
          <w:trHeight w:hRule="exact" w:val="369"/>
        </w:trPr>
        <w:tc>
          <w:tcPr>
            <w:tcW w:w="1089" w:type="dxa"/>
            <w:shd w:val="clear" w:color="000000" w:fill="E6E6E6"/>
            <w:vAlign w:val="center"/>
          </w:tcPr>
          <w:p w14:paraId="410A0F6E" w14:textId="77777777" w:rsidR="00AD44EE" w:rsidRDefault="00133AD4">
            <w:pPr>
              <w:jc w:val="center"/>
              <w:rPr>
                <w:rFonts w:ascii="Arial" w:hAnsi="Arial" w:cs="Arial"/>
                <w:b/>
                <w:szCs w:val="21"/>
              </w:rPr>
            </w:pPr>
            <w:r>
              <w:rPr>
                <w:rFonts w:ascii="Arial" w:hAnsi="Arial" w:cs="Arial"/>
                <w:b/>
                <w:szCs w:val="21"/>
              </w:rPr>
              <w:t>版本号</w:t>
            </w:r>
          </w:p>
        </w:tc>
        <w:tc>
          <w:tcPr>
            <w:tcW w:w="1536" w:type="dxa"/>
            <w:shd w:val="clear" w:color="000000" w:fill="E6E6E6"/>
            <w:vAlign w:val="center"/>
          </w:tcPr>
          <w:p w14:paraId="39FEBC10" w14:textId="77777777" w:rsidR="00AD44EE" w:rsidRDefault="00133AD4">
            <w:pPr>
              <w:jc w:val="center"/>
              <w:rPr>
                <w:rFonts w:ascii="Arial" w:hAnsi="Arial" w:cs="Arial"/>
                <w:b/>
                <w:szCs w:val="21"/>
              </w:rPr>
            </w:pPr>
            <w:r>
              <w:rPr>
                <w:rFonts w:ascii="Arial" w:hAnsi="Arial" w:cs="Arial"/>
                <w:b/>
                <w:szCs w:val="21"/>
              </w:rPr>
              <w:t>审核人</w:t>
            </w:r>
          </w:p>
        </w:tc>
        <w:tc>
          <w:tcPr>
            <w:tcW w:w="1675" w:type="dxa"/>
            <w:shd w:val="clear" w:color="000000" w:fill="E6E6E6"/>
            <w:vAlign w:val="center"/>
          </w:tcPr>
          <w:p w14:paraId="7C818820" w14:textId="77777777" w:rsidR="00AD44EE" w:rsidRDefault="00133AD4">
            <w:pPr>
              <w:jc w:val="center"/>
              <w:rPr>
                <w:rFonts w:ascii="Arial" w:hAnsi="Arial" w:cs="Arial"/>
                <w:b/>
                <w:szCs w:val="21"/>
              </w:rPr>
            </w:pPr>
            <w:r>
              <w:rPr>
                <w:rFonts w:ascii="Arial" w:hAnsi="Arial" w:cs="Arial"/>
                <w:b/>
                <w:szCs w:val="21"/>
              </w:rPr>
              <w:t>审核人签字</w:t>
            </w:r>
          </w:p>
        </w:tc>
        <w:tc>
          <w:tcPr>
            <w:tcW w:w="1643" w:type="dxa"/>
            <w:shd w:val="clear" w:color="000000" w:fill="E6E6E6"/>
            <w:vAlign w:val="center"/>
          </w:tcPr>
          <w:p w14:paraId="10503D6C" w14:textId="77777777" w:rsidR="00AD44EE" w:rsidRDefault="00133AD4">
            <w:pPr>
              <w:jc w:val="center"/>
              <w:rPr>
                <w:rFonts w:ascii="Arial" w:hAnsi="Arial" w:cs="Arial"/>
                <w:b/>
                <w:szCs w:val="21"/>
              </w:rPr>
            </w:pPr>
            <w:r>
              <w:rPr>
                <w:rFonts w:ascii="Arial" w:hAnsi="Arial" w:cs="Arial"/>
                <w:b/>
                <w:szCs w:val="21"/>
              </w:rPr>
              <w:t>审核日期</w:t>
            </w:r>
          </w:p>
        </w:tc>
        <w:tc>
          <w:tcPr>
            <w:tcW w:w="3919" w:type="dxa"/>
            <w:shd w:val="clear" w:color="000000" w:fill="E6E6E6"/>
            <w:vAlign w:val="center"/>
          </w:tcPr>
          <w:p w14:paraId="71510D35" w14:textId="77777777" w:rsidR="00AD44EE" w:rsidRDefault="00133AD4">
            <w:pPr>
              <w:jc w:val="center"/>
              <w:rPr>
                <w:rFonts w:ascii="Arial" w:hAnsi="Arial" w:cs="Arial"/>
                <w:b/>
                <w:szCs w:val="21"/>
              </w:rPr>
            </w:pPr>
            <w:r>
              <w:rPr>
                <w:rFonts w:ascii="Arial" w:hAnsi="Arial" w:cs="Arial"/>
                <w:b/>
                <w:szCs w:val="21"/>
              </w:rPr>
              <w:t>说明</w:t>
            </w:r>
          </w:p>
        </w:tc>
      </w:tr>
      <w:tr w:rsidR="00AD44EE" w14:paraId="17396C9E" w14:textId="77777777">
        <w:trPr>
          <w:trHeight w:hRule="exact" w:val="369"/>
        </w:trPr>
        <w:tc>
          <w:tcPr>
            <w:tcW w:w="1089" w:type="dxa"/>
            <w:vAlign w:val="center"/>
          </w:tcPr>
          <w:p w14:paraId="0C6662BD" w14:textId="77777777" w:rsidR="00AD44EE" w:rsidRDefault="00AD44EE">
            <w:pPr>
              <w:jc w:val="center"/>
              <w:rPr>
                <w:rFonts w:ascii="Arial" w:hAnsi="Arial" w:cs="Arial"/>
                <w:bCs/>
                <w:szCs w:val="21"/>
              </w:rPr>
            </w:pPr>
          </w:p>
        </w:tc>
        <w:tc>
          <w:tcPr>
            <w:tcW w:w="1536" w:type="dxa"/>
            <w:vAlign w:val="center"/>
          </w:tcPr>
          <w:p w14:paraId="4EE6A9F3" w14:textId="77777777" w:rsidR="00AD44EE" w:rsidRDefault="00AD44EE">
            <w:pPr>
              <w:rPr>
                <w:rFonts w:ascii="Arial" w:hAnsi="Arial" w:cs="Arial"/>
                <w:bCs/>
                <w:szCs w:val="21"/>
              </w:rPr>
            </w:pPr>
          </w:p>
        </w:tc>
        <w:tc>
          <w:tcPr>
            <w:tcW w:w="1675" w:type="dxa"/>
            <w:vAlign w:val="center"/>
          </w:tcPr>
          <w:p w14:paraId="0212BF73" w14:textId="77777777" w:rsidR="00AD44EE" w:rsidRDefault="00AD44EE">
            <w:pPr>
              <w:rPr>
                <w:rFonts w:ascii="Arial" w:hAnsi="Arial" w:cs="Arial"/>
                <w:bCs/>
                <w:szCs w:val="21"/>
              </w:rPr>
            </w:pPr>
          </w:p>
        </w:tc>
        <w:tc>
          <w:tcPr>
            <w:tcW w:w="1643" w:type="dxa"/>
            <w:vAlign w:val="center"/>
          </w:tcPr>
          <w:p w14:paraId="24474F08" w14:textId="77777777" w:rsidR="00AD44EE" w:rsidRDefault="00AD44EE">
            <w:pPr>
              <w:rPr>
                <w:rFonts w:ascii="Arial" w:hAnsi="Arial" w:cs="Arial"/>
                <w:bCs/>
                <w:szCs w:val="21"/>
              </w:rPr>
            </w:pPr>
          </w:p>
        </w:tc>
        <w:tc>
          <w:tcPr>
            <w:tcW w:w="3919" w:type="dxa"/>
            <w:vAlign w:val="center"/>
          </w:tcPr>
          <w:p w14:paraId="5EAFBED9" w14:textId="77777777" w:rsidR="00AD44EE" w:rsidRDefault="00AD44EE">
            <w:pPr>
              <w:rPr>
                <w:rFonts w:ascii="Arial" w:hAnsi="Arial" w:cs="Arial"/>
                <w:bCs/>
                <w:szCs w:val="21"/>
              </w:rPr>
            </w:pPr>
          </w:p>
        </w:tc>
      </w:tr>
      <w:tr w:rsidR="00AD44EE" w14:paraId="662D2D6A" w14:textId="77777777">
        <w:trPr>
          <w:trHeight w:hRule="exact" w:val="369"/>
        </w:trPr>
        <w:tc>
          <w:tcPr>
            <w:tcW w:w="1089" w:type="dxa"/>
            <w:vAlign w:val="center"/>
          </w:tcPr>
          <w:p w14:paraId="11089E73" w14:textId="77777777" w:rsidR="00AD44EE" w:rsidRDefault="00AD44EE">
            <w:pPr>
              <w:jc w:val="center"/>
              <w:rPr>
                <w:rFonts w:ascii="Arial" w:hAnsi="Arial" w:cs="Arial"/>
                <w:bCs/>
                <w:szCs w:val="21"/>
              </w:rPr>
            </w:pPr>
          </w:p>
        </w:tc>
        <w:tc>
          <w:tcPr>
            <w:tcW w:w="1536" w:type="dxa"/>
            <w:vAlign w:val="center"/>
          </w:tcPr>
          <w:p w14:paraId="12B36C56" w14:textId="77777777" w:rsidR="00AD44EE" w:rsidRDefault="00AD44EE">
            <w:pPr>
              <w:rPr>
                <w:rFonts w:ascii="Arial" w:hAnsi="Arial" w:cs="Arial"/>
                <w:bCs/>
                <w:szCs w:val="21"/>
              </w:rPr>
            </w:pPr>
          </w:p>
        </w:tc>
        <w:tc>
          <w:tcPr>
            <w:tcW w:w="1675" w:type="dxa"/>
            <w:vAlign w:val="center"/>
          </w:tcPr>
          <w:p w14:paraId="084FC875" w14:textId="77777777" w:rsidR="00AD44EE" w:rsidRDefault="00AD44EE">
            <w:pPr>
              <w:rPr>
                <w:rFonts w:ascii="Arial" w:hAnsi="Arial" w:cs="Arial"/>
                <w:bCs/>
                <w:szCs w:val="21"/>
              </w:rPr>
            </w:pPr>
          </w:p>
        </w:tc>
        <w:tc>
          <w:tcPr>
            <w:tcW w:w="1643" w:type="dxa"/>
            <w:vAlign w:val="center"/>
          </w:tcPr>
          <w:p w14:paraId="77C9E03B" w14:textId="77777777" w:rsidR="00AD44EE" w:rsidRDefault="00AD44EE">
            <w:pPr>
              <w:rPr>
                <w:rFonts w:ascii="Arial" w:hAnsi="Arial" w:cs="Arial"/>
                <w:bCs/>
                <w:szCs w:val="21"/>
              </w:rPr>
            </w:pPr>
          </w:p>
        </w:tc>
        <w:tc>
          <w:tcPr>
            <w:tcW w:w="3919" w:type="dxa"/>
            <w:vAlign w:val="center"/>
          </w:tcPr>
          <w:p w14:paraId="16AC2C53" w14:textId="77777777" w:rsidR="00AD44EE" w:rsidRDefault="00AD44EE">
            <w:pPr>
              <w:rPr>
                <w:rFonts w:ascii="Arial" w:hAnsi="Arial" w:cs="Arial"/>
                <w:szCs w:val="21"/>
              </w:rPr>
            </w:pPr>
          </w:p>
        </w:tc>
      </w:tr>
      <w:tr w:rsidR="00AD44EE" w14:paraId="04C95B98" w14:textId="77777777">
        <w:trPr>
          <w:trHeight w:hRule="exact" w:val="369"/>
        </w:trPr>
        <w:tc>
          <w:tcPr>
            <w:tcW w:w="1089" w:type="dxa"/>
            <w:vAlign w:val="center"/>
          </w:tcPr>
          <w:p w14:paraId="6E341D5D" w14:textId="77777777" w:rsidR="00AD44EE" w:rsidRDefault="00AD44EE">
            <w:pPr>
              <w:jc w:val="center"/>
              <w:rPr>
                <w:rFonts w:ascii="Arial" w:hAnsi="Arial" w:cs="Arial"/>
                <w:bCs/>
                <w:szCs w:val="21"/>
              </w:rPr>
            </w:pPr>
          </w:p>
        </w:tc>
        <w:tc>
          <w:tcPr>
            <w:tcW w:w="1536" w:type="dxa"/>
            <w:vAlign w:val="center"/>
          </w:tcPr>
          <w:p w14:paraId="60575B2A" w14:textId="77777777" w:rsidR="00AD44EE" w:rsidRDefault="00AD44EE">
            <w:pPr>
              <w:rPr>
                <w:rFonts w:ascii="Arial" w:hAnsi="Arial" w:cs="Arial"/>
                <w:bCs/>
                <w:szCs w:val="21"/>
              </w:rPr>
            </w:pPr>
          </w:p>
        </w:tc>
        <w:tc>
          <w:tcPr>
            <w:tcW w:w="1675" w:type="dxa"/>
            <w:vAlign w:val="center"/>
          </w:tcPr>
          <w:p w14:paraId="12514722" w14:textId="77777777" w:rsidR="00AD44EE" w:rsidRDefault="00AD44EE">
            <w:pPr>
              <w:rPr>
                <w:rFonts w:ascii="Arial" w:hAnsi="Arial" w:cs="Arial"/>
                <w:bCs/>
                <w:szCs w:val="21"/>
              </w:rPr>
            </w:pPr>
          </w:p>
        </w:tc>
        <w:tc>
          <w:tcPr>
            <w:tcW w:w="1643" w:type="dxa"/>
            <w:vAlign w:val="center"/>
          </w:tcPr>
          <w:p w14:paraId="532293E7" w14:textId="77777777" w:rsidR="00AD44EE" w:rsidRDefault="00AD44EE">
            <w:pPr>
              <w:rPr>
                <w:rFonts w:ascii="Arial" w:hAnsi="Arial" w:cs="Arial"/>
                <w:bCs/>
                <w:szCs w:val="21"/>
              </w:rPr>
            </w:pPr>
          </w:p>
        </w:tc>
        <w:tc>
          <w:tcPr>
            <w:tcW w:w="3919" w:type="dxa"/>
          </w:tcPr>
          <w:p w14:paraId="7090F9BB" w14:textId="77777777" w:rsidR="00AD44EE" w:rsidRDefault="00AD44EE">
            <w:pPr>
              <w:rPr>
                <w:rFonts w:ascii="Arial" w:hAnsi="Arial" w:cs="Arial"/>
                <w:bCs/>
                <w:szCs w:val="21"/>
              </w:rPr>
            </w:pPr>
          </w:p>
        </w:tc>
      </w:tr>
      <w:tr w:rsidR="00AD44EE" w14:paraId="5C680386" w14:textId="77777777">
        <w:trPr>
          <w:trHeight w:hRule="exact" w:val="369"/>
        </w:trPr>
        <w:tc>
          <w:tcPr>
            <w:tcW w:w="1089" w:type="dxa"/>
          </w:tcPr>
          <w:p w14:paraId="3BCB95FC" w14:textId="77777777" w:rsidR="00AD44EE" w:rsidRDefault="00AD44EE">
            <w:pPr>
              <w:jc w:val="center"/>
              <w:rPr>
                <w:rFonts w:ascii="Arial" w:hAnsi="Arial" w:cs="Arial"/>
                <w:bCs/>
                <w:szCs w:val="21"/>
              </w:rPr>
            </w:pPr>
          </w:p>
        </w:tc>
        <w:tc>
          <w:tcPr>
            <w:tcW w:w="1536" w:type="dxa"/>
          </w:tcPr>
          <w:p w14:paraId="0C45AE21" w14:textId="77777777" w:rsidR="00AD44EE" w:rsidRDefault="00AD44EE">
            <w:pPr>
              <w:rPr>
                <w:rFonts w:ascii="Arial" w:hAnsi="Arial" w:cs="Arial"/>
                <w:bCs/>
                <w:szCs w:val="21"/>
              </w:rPr>
            </w:pPr>
          </w:p>
        </w:tc>
        <w:tc>
          <w:tcPr>
            <w:tcW w:w="1675" w:type="dxa"/>
          </w:tcPr>
          <w:p w14:paraId="6835E9B3" w14:textId="77777777" w:rsidR="00AD44EE" w:rsidRDefault="00AD44EE">
            <w:pPr>
              <w:rPr>
                <w:rFonts w:ascii="Arial" w:hAnsi="Arial" w:cs="Arial"/>
                <w:bCs/>
                <w:szCs w:val="21"/>
              </w:rPr>
            </w:pPr>
          </w:p>
        </w:tc>
        <w:tc>
          <w:tcPr>
            <w:tcW w:w="1643" w:type="dxa"/>
          </w:tcPr>
          <w:p w14:paraId="77535D54" w14:textId="77777777" w:rsidR="00AD44EE" w:rsidRDefault="00AD44EE">
            <w:pPr>
              <w:rPr>
                <w:rFonts w:ascii="Arial" w:hAnsi="Arial" w:cs="Arial"/>
                <w:bCs/>
                <w:szCs w:val="21"/>
              </w:rPr>
            </w:pPr>
          </w:p>
        </w:tc>
        <w:tc>
          <w:tcPr>
            <w:tcW w:w="3919" w:type="dxa"/>
          </w:tcPr>
          <w:p w14:paraId="54304F88" w14:textId="77777777" w:rsidR="00AD44EE" w:rsidRDefault="00AD44EE">
            <w:pPr>
              <w:rPr>
                <w:rFonts w:ascii="Arial" w:hAnsi="Arial" w:cs="Arial"/>
                <w:bCs/>
                <w:szCs w:val="21"/>
              </w:rPr>
            </w:pPr>
          </w:p>
        </w:tc>
      </w:tr>
      <w:tr w:rsidR="00AD44EE" w14:paraId="294CA844" w14:textId="77777777">
        <w:trPr>
          <w:trHeight w:hRule="exact" w:val="369"/>
        </w:trPr>
        <w:tc>
          <w:tcPr>
            <w:tcW w:w="1089" w:type="dxa"/>
          </w:tcPr>
          <w:p w14:paraId="1D5C13D5" w14:textId="77777777" w:rsidR="00AD44EE" w:rsidRDefault="00AD44EE">
            <w:pPr>
              <w:jc w:val="center"/>
              <w:rPr>
                <w:rFonts w:ascii="Arial" w:hAnsi="Arial" w:cs="Arial"/>
                <w:bCs/>
                <w:szCs w:val="21"/>
              </w:rPr>
            </w:pPr>
          </w:p>
        </w:tc>
        <w:tc>
          <w:tcPr>
            <w:tcW w:w="1536" w:type="dxa"/>
          </w:tcPr>
          <w:p w14:paraId="70719849" w14:textId="77777777" w:rsidR="00AD44EE" w:rsidRDefault="00AD44EE">
            <w:pPr>
              <w:rPr>
                <w:rFonts w:ascii="Arial" w:hAnsi="Arial" w:cs="Arial"/>
                <w:bCs/>
                <w:szCs w:val="21"/>
              </w:rPr>
            </w:pPr>
          </w:p>
        </w:tc>
        <w:tc>
          <w:tcPr>
            <w:tcW w:w="1675" w:type="dxa"/>
          </w:tcPr>
          <w:p w14:paraId="50EC146A" w14:textId="77777777" w:rsidR="00AD44EE" w:rsidRDefault="00AD44EE">
            <w:pPr>
              <w:rPr>
                <w:rFonts w:ascii="Arial" w:hAnsi="Arial" w:cs="Arial"/>
                <w:bCs/>
                <w:szCs w:val="21"/>
              </w:rPr>
            </w:pPr>
          </w:p>
        </w:tc>
        <w:tc>
          <w:tcPr>
            <w:tcW w:w="1643" w:type="dxa"/>
          </w:tcPr>
          <w:p w14:paraId="0BD815EE" w14:textId="77777777" w:rsidR="00AD44EE" w:rsidRDefault="00AD44EE">
            <w:pPr>
              <w:rPr>
                <w:rFonts w:ascii="Arial" w:hAnsi="Arial" w:cs="Arial"/>
                <w:bCs/>
                <w:szCs w:val="21"/>
              </w:rPr>
            </w:pPr>
          </w:p>
        </w:tc>
        <w:tc>
          <w:tcPr>
            <w:tcW w:w="3919" w:type="dxa"/>
          </w:tcPr>
          <w:p w14:paraId="7BCE02C1" w14:textId="77777777" w:rsidR="00AD44EE" w:rsidRDefault="00AD44EE">
            <w:pPr>
              <w:rPr>
                <w:rFonts w:ascii="Arial" w:hAnsi="Arial" w:cs="Arial"/>
                <w:bCs/>
                <w:szCs w:val="21"/>
              </w:rPr>
            </w:pPr>
          </w:p>
        </w:tc>
      </w:tr>
    </w:tbl>
    <w:p w14:paraId="7CDFFFCF" w14:textId="77777777" w:rsidR="00AD44EE" w:rsidRDefault="00AD44EE">
      <w:pPr>
        <w:rPr>
          <w:rFonts w:ascii="Arial" w:hAnsi="Arial" w:cs="Arial"/>
          <w:b/>
          <w:bCs/>
          <w:sz w:val="28"/>
        </w:rPr>
      </w:pPr>
    </w:p>
    <w:p w14:paraId="38659080" w14:textId="77777777" w:rsidR="00AD44EE" w:rsidRDefault="00AD44EE">
      <w:pPr>
        <w:pStyle w:val="105"/>
        <w:spacing w:before="156" w:after="156"/>
        <w:sectPr w:rsidR="00AD44EE">
          <w:headerReference w:type="default" r:id="rId8"/>
          <w:footerReference w:type="even" r:id="rId9"/>
          <w:footerReference w:type="default" r:id="rId10"/>
          <w:headerReference w:type="first" r:id="rId11"/>
          <w:pgSz w:w="11906" w:h="16838"/>
          <w:pgMar w:top="1701" w:right="1134" w:bottom="1418" w:left="1134" w:header="851" w:footer="992" w:gutter="0"/>
          <w:pgNumType w:start="1"/>
          <w:cols w:space="720"/>
          <w:docGrid w:type="linesAndChars" w:linePitch="312"/>
        </w:sectPr>
      </w:pPr>
    </w:p>
    <w:p w14:paraId="2B655259" w14:textId="77777777" w:rsidR="00AD44EE" w:rsidRDefault="00133AD4">
      <w:pPr>
        <w:jc w:val="center"/>
        <w:rPr>
          <w:rFonts w:ascii="黑体" w:eastAsia="黑体"/>
          <w:b/>
          <w:sz w:val="32"/>
          <w:szCs w:val="32"/>
        </w:rPr>
      </w:pPr>
      <w:r>
        <w:rPr>
          <w:rFonts w:hint="eastAsia"/>
          <w:b/>
          <w:sz w:val="32"/>
          <w:szCs w:val="32"/>
        </w:rPr>
        <w:lastRenderedPageBreak/>
        <w:t>目  录</w:t>
      </w:r>
    </w:p>
    <w:p w14:paraId="6914DD9F" w14:textId="77777777" w:rsidR="00AD44EE" w:rsidRDefault="00AD44EE">
      <w:pPr>
        <w:rPr>
          <w:szCs w:val="21"/>
        </w:rPr>
      </w:pPr>
    </w:p>
    <w:p w14:paraId="60870CED" w14:textId="77777777" w:rsidR="00AD44EE" w:rsidRDefault="00133AD4">
      <w:pPr>
        <w:pStyle w:val="TOC1"/>
        <w:tabs>
          <w:tab w:val="left" w:pos="420"/>
          <w:tab w:val="right" w:leader="dot" w:pos="9628"/>
        </w:tabs>
        <w:rPr>
          <w:rFonts w:asciiTheme="minorHAnsi" w:eastAsiaTheme="minorEastAsia" w:hAnsiTheme="minorHAnsi" w:cstheme="minorBidi"/>
          <w:b w:val="0"/>
          <w:bCs w:val="0"/>
          <w:caps w:val="0"/>
          <w:kern w:val="2"/>
          <w:sz w:val="21"/>
          <w:szCs w:val="24"/>
        </w:rPr>
      </w:pPr>
      <w:r>
        <w:rPr>
          <w:sz w:val="21"/>
          <w:szCs w:val="21"/>
        </w:rPr>
        <w:fldChar w:fldCharType="begin"/>
      </w:r>
      <w:r>
        <w:rPr>
          <w:sz w:val="21"/>
          <w:szCs w:val="21"/>
        </w:rPr>
        <w:instrText xml:space="preserve"> TOC \o "1-3" \h \z \u </w:instrText>
      </w:r>
      <w:r>
        <w:rPr>
          <w:sz w:val="21"/>
          <w:szCs w:val="21"/>
        </w:rPr>
        <w:fldChar w:fldCharType="separate"/>
      </w:r>
      <w:hyperlink w:anchor="_Toc44876339" w:history="1">
        <w:r>
          <w:rPr>
            <w:rStyle w:val="af0"/>
          </w:rPr>
          <w:t>1</w:t>
        </w:r>
        <w:r>
          <w:rPr>
            <w:rFonts w:asciiTheme="minorHAnsi" w:eastAsiaTheme="minorEastAsia" w:hAnsiTheme="minorHAnsi" w:cstheme="minorBidi"/>
            <w:b w:val="0"/>
            <w:bCs w:val="0"/>
            <w:caps w:val="0"/>
            <w:kern w:val="2"/>
            <w:sz w:val="21"/>
            <w:szCs w:val="24"/>
          </w:rPr>
          <w:tab/>
        </w:r>
        <w:r>
          <w:rPr>
            <w:rStyle w:val="af0"/>
          </w:rPr>
          <w:t>概述</w:t>
        </w:r>
        <w:r>
          <w:tab/>
        </w:r>
        <w:r>
          <w:fldChar w:fldCharType="begin"/>
        </w:r>
        <w:r>
          <w:instrText xml:space="preserve"> PAGEREF _Toc44876339 \h </w:instrText>
        </w:r>
        <w:r>
          <w:fldChar w:fldCharType="separate"/>
        </w:r>
        <w:r>
          <w:t>1</w:t>
        </w:r>
        <w:r>
          <w:fldChar w:fldCharType="end"/>
        </w:r>
      </w:hyperlink>
    </w:p>
    <w:p w14:paraId="3807DD14"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0" w:history="1">
        <w:r w:rsidR="00133AD4">
          <w:rPr>
            <w:rStyle w:val="af0"/>
          </w:rPr>
          <w:t>1.1</w:t>
        </w:r>
        <w:r w:rsidR="00133AD4">
          <w:rPr>
            <w:rFonts w:asciiTheme="minorHAnsi" w:eastAsiaTheme="minorEastAsia" w:hAnsiTheme="minorHAnsi" w:cstheme="minorBidi"/>
            <w:smallCaps w:val="0"/>
            <w:kern w:val="2"/>
            <w:sz w:val="21"/>
            <w:szCs w:val="24"/>
          </w:rPr>
          <w:tab/>
        </w:r>
        <w:r w:rsidR="00133AD4">
          <w:rPr>
            <w:rStyle w:val="af0"/>
          </w:rPr>
          <w:t>目标</w:t>
        </w:r>
        <w:r w:rsidR="00133AD4">
          <w:tab/>
        </w:r>
        <w:r w:rsidR="00133AD4">
          <w:fldChar w:fldCharType="begin"/>
        </w:r>
        <w:r w:rsidR="00133AD4">
          <w:instrText xml:space="preserve"> PAGEREF _Toc44876340 \h </w:instrText>
        </w:r>
        <w:r w:rsidR="00133AD4">
          <w:fldChar w:fldCharType="separate"/>
        </w:r>
        <w:r w:rsidR="00133AD4">
          <w:t>1</w:t>
        </w:r>
        <w:r w:rsidR="00133AD4">
          <w:fldChar w:fldCharType="end"/>
        </w:r>
      </w:hyperlink>
    </w:p>
    <w:p w14:paraId="20B92135"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41" w:history="1">
        <w:r w:rsidR="00133AD4">
          <w:rPr>
            <w:rStyle w:val="af0"/>
            <w:rFonts w:ascii="宋体" w:hAnsi="宋体"/>
          </w:rPr>
          <w:t>1.1.1</w:t>
        </w:r>
        <w:r w:rsidR="00133AD4">
          <w:rPr>
            <w:rFonts w:asciiTheme="minorHAnsi" w:eastAsiaTheme="minorEastAsia" w:hAnsiTheme="minorHAnsi" w:cstheme="minorBidi"/>
            <w:i w:val="0"/>
            <w:iCs w:val="0"/>
            <w:kern w:val="2"/>
            <w:sz w:val="21"/>
            <w:szCs w:val="24"/>
          </w:rPr>
          <w:tab/>
        </w:r>
        <w:r w:rsidR="00133AD4">
          <w:rPr>
            <w:rStyle w:val="af0"/>
          </w:rPr>
          <w:t>背景</w:t>
        </w:r>
        <w:r w:rsidR="00133AD4">
          <w:tab/>
        </w:r>
        <w:r w:rsidR="00133AD4">
          <w:fldChar w:fldCharType="begin"/>
        </w:r>
        <w:r w:rsidR="00133AD4">
          <w:instrText xml:space="preserve"> PAGEREF _Toc44876341 \h </w:instrText>
        </w:r>
        <w:r w:rsidR="00133AD4">
          <w:fldChar w:fldCharType="separate"/>
        </w:r>
        <w:r w:rsidR="00133AD4">
          <w:t>1</w:t>
        </w:r>
        <w:r w:rsidR="00133AD4">
          <w:fldChar w:fldCharType="end"/>
        </w:r>
      </w:hyperlink>
    </w:p>
    <w:p w14:paraId="793BB907"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42" w:history="1">
        <w:r w:rsidR="00133AD4">
          <w:rPr>
            <w:rStyle w:val="af0"/>
            <w:rFonts w:ascii="宋体" w:hAnsi="宋体"/>
          </w:rPr>
          <w:t>1.1.2</w:t>
        </w:r>
        <w:r w:rsidR="00133AD4">
          <w:rPr>
            <w:rFonts w:asciiTheme="minorHAnsi" w:eastAsiaTheme="minorEastAsia" w:hAnsiTheme="minorHAnsi" w:cstheme="minorBidi"/>
            <w:i w:val="0"/>
            <w:iCs w:val="0"/>
            <w:kern w:val="2"/>
            <w:sz w:val="21"/>
            <w:szCs w:val="24"/>
          </w:rPr>
          <w:tab/>
        </w:r>
        <w:r w:rsidR="00133AD4">
          <w:rPr>
            <w:rStyle w:val="af0"/>
          </w:rPr>
          <w:t>目标</w:t>
        </w:r>
        <w:r w:rsidR="00133AD4">
          <w:tab/>
        </w:r>
        <w:r w:rsidR="00133AD4">
          <w:fldChar w:fldCharType="begin"/>
        </w:r>
        <w:r w:rsidR="00133AD4">
          <w:instrText xml:space="preserve"> PAGEREF _Toc44876342 \h </w:instrText>
        </w:r>
        <w:r w:rsidR="00133AD4">
          <w:fldChar w:fldCharType="separate"/>
        </w:r>
        <w:r w:rsidR="00133AD4">
          <w:t>1</w:t>
        </w:r>
        <w:r w:rsidR="00133AD4">
          <w:fldChar w:fldCharType="end"/>
        </w:r>
      </w:hyperlink>
    </w:p>
    <w:p w14:paraId="03364C64"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3" w:history="1">
        <w:r w:rsidR="00133AD4">
          <w:rPr>
            <w:rStyle w:val="af0"/>
          </w:rPr>
          <w:t>1.2</w:t>
        </w:r>
        <w:r w:rsidR="00133AD4">
          <w:rPr>
            <w:rFonts w:asciiTheme="minorHAnsi" w:eastAsiaTheme="minorEastAsia" w:hAnsiTheme="minorHAnsi" w:cstheme="minorBidi"/>
            <w:smallCaps w:val="0"/>
            <w:kern w:val="2"/>
            <w:sz w:val="21"/>
            <w:szCs w:val="24"/>
          </w:rPr>
          <w:tab/>
        </w:r>
        <w:r w:rsidR="00133AD4">
          <w:rPr>
            <w:rStyle w:val="af0"/>
          </w:rPr>
          <w:t>范围</w:t>
        </w:r>
        <w:r w:rsidR="00133AD4">
          <w:tab/>
        </w:r>
        <w:r w:rsidR="00133AD4">
          <w:fldChar w:fldCharType="begin"/>
        </w:r>
        <w:r w:rsidR="00133AD4">
          <w:instrText xml:space="preserve"> PAGEREF _Toc44876343 \h </w:instrText>
        </w:r>
        <w:r w:rsidR="00133AD4">
          <w:fldChar w:fldCharType="separate"/>
        </w:r>
        <w:r w:rsidR="00133AD4">
          <w:t>2</w:t>
        </w:r>
        <w:r w:rsidR="00133AD4">
          <w:fldChar w:fldCharType="end"/>
        </w:r>
      </w:hyperlink>
    </w:p>
    <w:p w14:paraId="551D3BC5"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44" w:history="1">
        <w:r w:rsidR="00133AD4">
          <w:rPr>
            <w:rStyle w:val="af0"/>
            <w:rFonts w:ascii="宋体" w:hAnsi="宋体"/>
          </w:rPr>
          <w:t>1.2.1</w:t>
        </w:r>
        <w:r w:rsidR="00133AD4">
          <w:rPr>
            <w:rFonts w:asciiTheme="minorHAnsi" w:eastAsiaTheme="minorEastAsia" w:hAnsiTheme="minorHAnsi" w:cstheme="minorBidi"/>
            <w:i w:val="0"/>
            <w:iCs w:val="0"/>
            <w:kern w:val="2"/>
            <w:sz w:val="21"/>
            <w:szCs w:val="24"/>
          </w:rPr>
          <w:tab/>
        </w:r>
        <w:r w:rsidR="00133AD4">
          <w:rPr>
            <w:rStyle w:val="af0"/>
          </w:rPr>
          <w:t>项目范围</w:t>
        </w:r>
        <w:r w:rsidR="00133AD4">
          <w:tab/>
        </w:r>
        <w:r w:rsidR="00133AD4">
          <w:fldChar w:fldCharType="begin"/>
        </w:r>
        <w:r w:rsidR="00133AD4">
          <w:instrText xml:space="preserve"> PAGEREF _Toc44876344 \h </w:instrText>
        </w:r>
        <w:r w:rsidR="00133AD4">
          <w:fldChar w:fldCharType="separate"/>
        </w:r>
        <w:r w:rsidR="00133AD4">
          <w:t>2</w:t>
        </w:r>
        <w:r w:rsidR="00133AD4">
          <w:fldChar w:fldCharType="end"/>
        </w:r>
      </w:hyperlink>
    </w:p>
    <w:p w14:paraId="5D8ACB2F"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45" w:history="1">
        <w:r w:rsidR="00133AD4">
          <w:rPr>
            <w:rStyle w:val="af0"/>
            <w:rFonts w:ascii="宋体" w:hAnsi="宋体"/>
          </w:rPr>
          <w:t>1.2.2</w:t>
        </w:r>
        <w:r w:rsidR="00133AD4">
          <w:rPr>
            <w:rFonts w:asciiTheme="minorHAnsi" w:eastAsiaTheme="minorEastAsia" w:hAnsiTheme="minorHAnsi" w:cstheme="minorBidi"/>
            <w:i w:val="0"/>
            <w:iCs w:val="0"/>
            <w:kern w:val="2"/>
            <w:sz w:val="21"/>
            <w:szCs w:val="24"/>
          </w:rPr>
          <w:tab/>
        </w:r>
        <w:r w:rsidR="00133AD4">
          <w:rPr>
            <w:rStyle w:val="af0"/>
          </w:rPr>
          <w:t>功能模块范围</w:t>
        </w:r>
        <w:r w:rsidR="00133AD4">
          <w:tab/>
        </w:r>
        <w:r w:rsidR="00133AD4">
          <w:fldChar w:fldCharType="begin"/>
        </w:r>
        <w:r w:rsidR="00133AD4">
          <w:instrText xml:space="preserve"> PAGEREF _Toc44876345 \h </w:instrText>
        </w:r>
        <w:r w:rsidR="00133AD4">
          <w:fldChar w:fldCharType="separate"/>
        </w:r>
        <w:r w:rsidR="00133AD4">
          <w:t>2</w:t>
        </w:r>
        <w:r w:rsidR="00133AD4">
          <w:fldChar w:fldCharType="end"/>
        </w:r>
      </w:hyperlink>
    </w:p>
    <w:p w14:paraId="30A1BA05"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6" w:history="1">
        <w:r w:rsidR="00133AD4">
          <w:rPr>
            <w:rStyle w:val="af0"/>
          </w:rPr>
          <w:t>1.3</w:t>
        </w:r>
        <w:r w:rsidR="00133AD4">
          <w:rPr>
            <w:rFonts w:asciiTheme="minorHAnsi" w:eastAsiaTheme="minorEastAsia" w:hAnsiTheme="minorHAnsi" w:cstheme="minorBidi"/>
            <w:smallCaps w:val="0"/>
            <w:kern w:val="2"/>
            <w:sz w:val="21"/>
            <w:szCs w:val="24"/>
          </w:rPr>
          <w:tab/>
        </w:r>
        <w:r w:rsidR="00133AD4">
          <w:rPr>
            <w:rStyle w:val="af0"/>
          </w:rPr>
          <w:t>约定、限制及假设</w:t>
        </w:r>
        <w:r w:rsidR="00133AD4">
          <w:tab/>
        </w:r>
        <w:r w:rsidR="00133AD4">
          <w:fldChar w:fldCharType="begin"/>
        </w:r>
        <w:r w:rsidR="00133AD4">
          <w:instrText xml:space="preserve"> PAGEREF _Toc44876346 \h </w:instrText>
        </w:r>
        <w:r w:rsidR="00133AD4">
          <w:fldChar w:fldCharType="separate"/>
        </w:r>
        <w:r w:rsidR="00133AD4">
          <w:t>6</w:t>
        </w:r>
        <w:r w:rsidR="00133AD4">
          <w:fldChar w:fldCharType="end"/>
        </w:r>
      </w:hyperlink>
    </w:p>
    <w:p w14:paraId="476A1387"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7" w:history="1">
        <w:r w:rsidR="00133AD4">
          <w:rPr>
            <w:rStyle w:val="af0"/>
          </w:rPr>
          <w:t>1.4</w:t>
        </w:r>
        <w:r w:rsidR="00133AD4">
          <w:rPr>
            <w:rFonts w:asciiTheme="minorHAnsi" w:eastAsiaTheme="minorEastAsia" w:hAnsiTheme="minorHAnsi" w:cstheme="minorBidi"/>
            <w:smallCaps w:val="0"/>
            <w:kern w:val="2"/>
            <w:sz w:val="21"/>
            <w:szCs w:val="24"/>
          </w:rPr>
          <w:tab/>
        </w:r>
        <w:r w:rsidR="00133AD4">
          <w:rPr>
            <w:rStyle w:val="af0"/>
          </w:rPr>
          <w:t>适用读者</w:t>
        </w:r>
        <w:r w:rsidR="00133AD4">
          <w:tab/>
        </w:r>
        <w:r w:rsidR="00133AD4">
          <w:fldChar w:fldCharType="begin"/>
        </w:r>
        <w:r w:rsidR="00133AD4">
          <w:instrText xml:space="preserve"> PAGEREF _Toc44876347 \h </w:instrText>
        </w:r>
        <w:r w:rsidR="00133AD4">
          <w:fldChar w:fldCharType="separate"/>
        </w:r>
        <w:r w:rsidR="00133AD4">
          <w:t>6</w:t>
        </w:r>
        <w:r w:rsidR="00133AD4">
          <w:fldChar w:fldCharType="end"/>
        </w:r>
      </w:hyperlink>
    </w:p>
    <w:p w14:paraId="4B7C0758"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8" w:history="1">
        <w:r w:rsidR="00133AD4">
          <w:rPr>
            <w:rStyle w:val="af0"/>
          </w:rPr>
          <w:t>1.5</w:t>
        </w:r>
        <w:r w:rsidR="00133AD4">
          <w:rPr>
            <w:rFonts w:asciiTheme="minorHAnsi" w:eastAsiaTheme="minorEastAsia" w:hAnsiTheme="minorHAnsi" w:cstheme="minorBidi"/>
            <w:smallCaps w:val="0"/>
            <w:kern w:val="2"/>
            <w:sz w:val="21"/>
            <w:szCs w:val="24"/>
          </w:rPr>
          <w:tab/>
        </w:r>
        <w:r w:rsidR="00133AD4">
          <w:rPr>
            <w:rStyle w:val="af0"/>
          </w:rPr>
          <w:t>参考文档</w:t>
        </w:r>
        <w:r w:rsidR="00133AD4">
          <w:tab/>
        </w:r>
        <w:r w:rsidR="00133AD4">
          <w:fldChar w:fldCharType="begin"/>
        </w:r>
        <w:r w:rsidR="00133AD4">
          <w:instrText xml:space="preserve"> PAGEREF _Toc44876348 \h </w:instrText>
        </w:r>
        <w:r w:rsidR="00133AD4">
          <w:fldChar w:fldCharType="separate"/>
        </w:r>
        <w:r w:rsidR="00133AD4">
          <w:t>6</w:t>
        </w:r>
        <w:r w:rsidR="00133AD4">
          <w:fldChar w:fldCharType="end"/>
        </w:r>
      </w:hyperlink>
    </w:p>
    <w:p w14:paraId="7032AAFC"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49" w:history="1">
        <w:r w:rsidR="00133AD4">
          <w:rPr>
            <w:rStyle w:val="af0"/>
          </w:rPr>
          <w:t>1.6</w:t>
        </w:r>
        <w:r w:rsidR="00133AD4">
          <w:rPr>
            <w:rFonts w:asciiTheme="minorHAnsi" w:eastAsiaTheme="minorEastAsia" w:hAnsiTheme="minorHAnsi" w:cstheme="minorBidi"/>
            <w:smallCaps w:val="0"/>
            <w:kern w:val="2"/>
            <w:sz w:val="21"/>
            <w:szCs w:val="24"/>
          </w:rPr>
          <w:tab/>
        </w:r>
        <w:r w:rsidR="00133AD4">
          <w:rPr>
            <w:rStyle w:val="af0"/>
          </w:rPr>
          <w:t>名词和缩略语</w:t>
        </w:r>
        <w:r w:rsidR="00133AD4">
          <w:tab/>
        </w:r>
        <w:r w:rsidR="00133AD4">
          <w:fldChar w:fldCharType="begin"/>
        </w:r>
        <w:r w:rsidR="00133AD4">
          <w:instrText xml:space="preserve"> PAGEREF _Toc44876349 \h </w:instrText>
        </w:r>
        <w:r w:rsidR="00133AD4">
          <w:fldChar w:fldCharType="separate"/>
        </w:r>
        <w:r w:rsidR="00133AD4">
          <w:t>6</w:t>
        </w:r>
        <w:r w:rsidR="00133AD4">
          <w:fldChar w:fldCharType="end"/>
        </w:r>
      </w:hyperlink>
    </w:p>
    <w:p w14:paraId="62D67497" w14:textId="77777777" w:rsidR="00AD44EE" w:rsidRDefault="001B75C0">
      <w:pPr>
        <w:pStyle w:val="TOC1"/>
        <w:tabs>
          <w:tab w:val="left" w:pos="420"/>
          <w:tab w:val="right" w:leader="dot" w:pos="9628"/>
        </w:tabs>
        <w:rPr>
          <w:rFonts w:asciiTheme="minorHAnsi" w:eastAsiaTheme="minorEastAsia" w:hAnsiTheme="minorHAnsi" w:cstheme="minorBidi"/>
          <w:b w:val="0"/>
          <w:bCs w:val="0"/>
          <w:caps w:val="0"/>
          <w:kern w:val="2"/>
          <w:sz w:val="21"/>
          <w:szCs w:val="24"/>
        </w:rPr>
      </w:pPr>
      <w:hyperlink w:anchor="_Toc44876350" w:history="1">
        <w:r w:rsidR="00133AD4">
          <w:rPr>
            <w:rStyle w:val="af0"/>
          </w:rPr>
          <w:t>2</w:t>
        </w:r>
        <w:r w:rsidR="00133AD4">
          <w:rPr>
            <w:rFonts w:asciiTheme="minorHAnsi" w:eastAsiaTheme="minorEastAsia" w:hAnsiTheme="minorHAnsi" w:cstheme="minorBidi"/>
            <w:b w:val="0"/>
            <w:bCs w:val="0"/>
            <w:caps w:val="0"/>
            <w:kern w:val="2"/>
            <w:sz w:val="21"/>
            <w:szCs w:val="24"/>
          </w:rPr>
          <w:tab/>
        </w:r>
        <w:r w:rsidR="00133AD4">
          <w:rPr>
            <w:rStyle w:val="af0"/>
          </w:rPr>
          <w:t>功能性需求</w:t>
        </w:r>
        <w:r w:rsidR="00133AD4">
          <w:tab/>
        </w:r>
        <w:r w:rsidR="00133AD4">
          <w:fldChar w:fldCharType="begin"/>
        </w:r>
        <w:r w:rsidR="00133AD4">
          <w:instrText xml:space="preserve"> PAGEREF _Toc44876350 \h </w:instrText>
        </w:r>
        <w:r w:rsidR="00133AD4">
          <w:fldChar w:fldCharType="separate"/>
        </w:r>
        <w:r w:rsidR="00133AD4">
          <w:t>7</w:t>
        </w:r>
        <w:r w:rsidR="00133AD4">
          <w:fldChar w:fldCharType="end"/>
        </w:r>
      </w:hyperlink>
    </w:p>
    <w:p w14:paraId="5843A630"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51" w:history="1">
        <w:r w:rsidR="00133AD4">
          <w:rPr>
            <w:rStyle w:val="af0"/>
          </w:rPr>
          <w:t>2.1</w:t>
        </w:r>
        <w:r w:rsidR="00133AD4">
          <w:rPr>
            <w:rFonts w:asciiTheme="minorHAnsi" w:eastAsiaTheme="minorEastAsia" w:hAnsiTheme="minorHAnsi" w:cstheme="minorBidi"/>
            <w:smallCaps w:val="0"/>
            <w:kern w:val="2"/>
            <w:sz w:val="21"/>
            <w:szCs w:val="24"/>
          </w:rPr>
          <w:tab/>
        </w:r>
        <w:r w:rsidR="00133AD4">
          <w:rPr>
            <w:rStyle w:val="af0"/>
          </w:rPr>
          <w:t>概述</w:t>
        </w:r>
        <w:r w:rsidR="00133AD4">
          <w:tab/>
        </w:r>
        <w:r w:rsidR="00133AD4">
          <w:fldChar w:fldCharType="begin"/>
        </w:r>
        <w:r w:rsidR="00133AD4">
          <w:instrText xml:space="preserve"> PAGEREF _Toc44876351 \h </w:instrText>
        </w:r>
        <w:r w:rsidR="00133AD4">
          <w:fldChar w:fldCharType="separate"/>
        </w:r>
        <w:r w:rsidR="00133AD4">
          <w:t>7</w:t>
        </w:r>
        <w:r w:rsidR="00133AD4">
          <w:fldChar w:fldCharType="end"/>
        </w:r>
      </w:hyperlink>
    </w:p>
    <w:p w14:paraId="364B5767"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52" w:history="1">
        <w:r w:rsidR="00133AD4">
          <w:rPr>
            <w:rStyle w:val="af0"/>
          </w:rPr>
          <w:t>2.2</w:t>
        </w:r>
        <w:r w:rsidR="00133AD4">
          <w:rPr>
            <w:rFonts w:asciiTheme="minorHAnsi" w:eastAsiaTheme="minorEastAsia" w:hAnsiTheme="minorHAnsi" w:cstheme="minorBidi"/>
            <w:smallCaps w:val="0"/>
            <w:kern w:val="2"/>
            <w:sz w:val="21"/>
            <w:szCs w:val="24"/>
          </w:rPr>
          <w:tab/>
        </w:r>
        <w:r w:rsidR="00133AD4">
          <w:rPr>
            <w:rStyle w:val="af0"/>
          </w:rPr>
          <w:t>业务需求</w:t>
        </w:r>
        <w:r w:rsidR="00133AD4">
          <w:tab/>
        </w:r>
        <w:r w:rsidR="00133AD4">
          <w:fldChar w:fldCharType="begin"/>
        </w:r>
        <w:r w:rsidR="00133AD4">
          <w:instrText xml:space="preserve"> PAGEREF _Toc44876352 \h </w:instrText>
        </w:r>
        <w:r w:rsidR="00133AD4">
          <w:fldChar w:fldCharType="separate"/>
        </w:r>
        <w:r w:rsidR="00133AD4">
          <w:t>7</w:t>
        </w:r>
        <w:r w:rsidR="00133AD4">
          <w:fldChar w:fldCharType="end"/>
        </w:r>
      </w:hyperlink>
    </w:p>
    <w:p w14:paraId="0364EDB4"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3" w:history="1">
        <w:r w:rsidR="00133AD4">
          <w:rPr>
            <w:rStyle w:val="af0"/>
            <w:rFonts w:ascii="宋体" w:hAnsi="宋体"/>
          </w:rPr>
          <w:t>2.2.1</w:t>
        </w:r>
        <w:r w:rsidR="00133AD4">
          <w:rPr>
            <w:rFonts w:asciiTheme="minorHAnsi" w:eastAsiaTheme="minorEastAsia" w:hAnsiTheme="minorHAnsi" w:cstheme="minorBidi"/>
            <w:i w:val="0"/>
            <w:iCs w:val="0"/>
            <w:kern w:val="2"/>
            <w:sz w:val="21"/>
            <w:szCs w:val="24"/>
          </w:rPr>
          <w:tab/>
        </w:r>
        <w:r w:rsidR="00133AD4">
          <w:rPr>
            <w:rStyle w:val="af0"/>
          </w:rPr>
          <w:t>指标看板自定义（完成初稿）</w:t>
        </w:r>
        <w:r w:rsidR="00133AD4">
          <w:tab/>
        </w:r>
        <w:r w:rsidR="00133AD4">
          <w:fldChar w:fldCharType="begin"/>
        </w:r>
        <w:r w:rsidR="00133AD4">
          <w:instrText xml:space="preserve"> PAGEREF _Toc44876353 \h </w:instrText>
        </w:r>
        <w:r w:rsidR="00133AD4">
          <w:fldChar w:fldCharType="separate"/>
        </w:r>
        <w:r w:rsidR="00133AD4">
          <w:t>7</w:t>
        </w:r>
        <w:r w:rsidR="00133AD4">
          <w:fldChar w:fldCharType="end"/>
        </w:r>
      </w:hyperlink>
    </w:p>
    <w:p w14:paraId="51FFB95A"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4" w:history="1">
        <w:r w:rsidR="00133AD4">
          <w:rPr>
            <w:rStyle w:val="af0"/>
            <w:rFonts w:ascii="宋体" w:hAnsi="宋体"/>
          </w:rPr>
          <w:t>2.2.2</w:t>
        </w:r>
        <w:r w:rsidR="00133AD4">
          <w:rPr>
            <w:rFonts w:asciiTheme="minorHAnsi" w:eastAsiaTheme="minorEastAsia" w:hAnsiTheme="minorHAnsi" w:cstheme="minorBidi"/>
            <w:i w:val="0"/>
            <w:iCs w:val="0"/>
            <w:kern w:val="2"/>
            <w:sz w:val="21"/>
            <w:szCs w:val="24"/>
          </w:rPr>
          <w:tab/>
        </w:r>
        <w:r w:rsidR="00133AD4">
          <w:rPr>
            <w:rStyle w:val="af0"/>
          </w:rPr>
          <w:t>订阅（完成初稿）</w:t>
        </w:r>
        <w:r w:rsidR="00133AD4">
          <w:tab/>
        </w:r>
        <w:r w:rsidR="00133AD4">
          <w:fldChar w:fldCharType="begin"/>
        </w:r>
        <w:r w:rsidR="00133AD4">
          <w:instrText xml:space="preserve"> PAGEREF _Toc44876354 \h </w:instrText>
        </w:r>
        <w:r w:rsidR="00133AD4">
          <w:fldChar w:fldCharType="separate"/>
        </w:r>
        <w:r w:rsidR="00133AD4">
          <w:t>8</w:t>
        </w:r>
        <w:r w:rsidR="00133AD4">
          <w:fldChar w:fldCharType="end"/>
        </w:r>
      </w:hyperlink>
    </w:p>
    <w:p w14:paraId="5A769CEB"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5" w:history="1">
        <w:r w:rsidR="00133AD4">
          <w:rPr>
            <w:rStyle w:val="af0"/>
            <w:rFonts w:ascii="宋体" w:hAnsi="宋体"/>
          </w:rPr>
          <w:t>2.2.3</w:t>
        </w:r>
        <w:r w:rsidR="00133AD4">
          <w:rPr>
            <w:rFonts w:asciiTheme="minorHAnsi" w:eastAsiaTheme="minorEastAsia" w:hAnsiTheme="minorHAnsi" w:cstheme="minorBidi"/>
            <w:i w:val="0"/>
            <w:iCs w:val="0"/>
            <w:kern w:val="2"/>
            <w:sz w:val="21"/>
            <w:szCs w:val="24"/>
          </w:rPr>
          <w:tab/>
        </w:r>
        <w:r w:rsidR="00133AD4">
          <w:rPr>
            <w:rStyle w:val="af0"/>
          </w:rPr>
          <w:t>自助报表</w:t>
        </w:r>
        <w:r w:rsidR="00133AD4">
          <w:tab/>
        </w:r>
        <w:r w:rsidR="00133AD4">
          <w:fldChar w:fldCharType="begin"/>
        </w:r>
        <w:r w:rsidR="00133AD4">
          <w:instrText xml:space="preserve"> PAGEREF _Toc44876355 \h </w:instrText>
        </w:r>
        <w:r w:rsidR="00133AD4">
          <w:fldChar w:fldCharType="separate"/>
        </w:r>
        <w:r w:rsidR="00133AD4">
          <w:t>13</w:t>
        </w:r>
        <w:r w:rsidR="00133AD4">
          <w:fldChar w:fldCharType="end"/>
        </w:r>
      </w:hyperlink>
    </w:p>
    <w:p w14:paraId="136EBA71"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6" w:history="1">
        <w:r w:rsidR="00133AD4">
          <w:rPr>
            <w:rStyle w:val="af0"/>
            <w:rFonts w:ascii="宋体" w:hAnsi="宋体"/>
          </w:rPr>
          <w:t>2.2.4</w:t>
        </w:r>
        <w:r w:rsidR="00133AD4">
          <w:rPr>
            <w:rFonts w:asciiTheme="minorHAnsi" w:eastAsiaTheme="minorEastAsia" w:hAnsiTheme="minorHAnsi" w:cstheme="minorBidi"/>
            <w:i w:val="0"/>
            <w:iCs w:val="0"/>
            <w:kern w:val="2"/>
            <w:sz w:val="21"/>
            <w:szCs w:val="24"/>
          </w:rPr>
          <w:tab/>
        </w:r>
        <w:r w:rsidR="00133AD4">
          <w:rPr>
            <w:rStyle w:val="af0"/>
          </w:rPr>
          <w:t>配置管理（完成初稿）</w:t>
        </w:r>
        <w:r w:rsidR="00133AD4">
          <w:tab/>
        </w:r>
        <w:r w:rsidR="00133AD4">
          <w:fldChar w:fldCharType="begin"/>
        </w:r>
        <w:r w:rsidR="00133AD4">
          <w:instrText xml:space="preserve"> PAGEREF _Toc44876356 \h </w:instrText>
        </w:r>
        <w:r w:rsidR="00133AD4">
          <w:fldChar w:fldCharType="separate"/>
        </w:r>
        <w:r w:rsidR="00133AD4">
          <w:t>13</w:t>
        </w:r>
        <w:r w:rsidR="00133AD4">
          <w:fldChar w:fldCharType="end"/>
        </w:r>
      </w:hyperlink>
    </w:p>
    <w:p w14:paraId="19F33714"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7" w:history="1">
        <w:r w:rsidR="00133AD4">
          <w:rPr>
            <w:rStyle w:val="af0"/>
            <w:rFonts w:ascii="宋体" w:hAnsi="宋体"/>
          </w:rPr>
          <w:t>2.2.5</w:t>
        </w:r>
        <w:r w:rsidR="00133AD4">
          <w:rPr>
            <w:rFonts w:asciiTheme="minorHAnsi" w:eastAsiaTheme="minorEastAsia" w:hAnsiTheme="minorHAnsi" w:cstheme="minorBidi"/>
            <w:i w:val="0"/>
            <w:iCs w:val="0"/>
            <w:kern w:val="2"/>
            <w:sz w:val="21"/>
            <w:szCs w:val="24"/>
          </w:rPr>
          <w:tab/>
        </w:r>
        <w:r w:rsidR="00133AD4">
          <w:rPr>
            <w:rStyle w:val="af0"/>
          </w:rPr>
          <w:t>系统管理（完成初稿）</w:t>
        </w:r>
        <w:r w:rsidR="00133AD4">
          <w:tab/>
        </w:r>
        <w:r w:rsidR="00133AD4">
          <w:fldChar w:fldCharType="begin"/>
        </w:r>
        <w:r w:rsidR="00133AD4">
          <w:instrText xml:space="preserve"> PAGEREF _Toc44876357 \h </w:instrText>
        </w:r>
        <w:r w:rsidR="00133AD4">
          <w:fldChar w:fldCharType="separate"/>
        </w:r>
        <w:r w:rsidR="00133AD4">
          <w:t>19</w:t>
        </w:r>
        <w:r w:rsidR="00133AD4">
          <w:fldChar w:fldCharType="end"/>
        </w:r>
      </w:hyperlink>
    </w:p>
    <w:p w14:paraId="2294AC52"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8" w:history="1">
        <w:r w:rsidR="00133AD4">
          <w:rPr>
            <w:rStyle w:val="af0"/>
            <w:rFonts w:ascii="宋体" w:hAnsi="宋体"/>
          </w:rPr>
          <w:t>2.2.6</w:t>
        </w:r>
        <w:r w:rsidR="00133AD4">
          <w:rPr>
            <w:rFonts w:asciiTheme="minorHAnsi" w:eastAsiaTheme="minorEastAsia" w:hAnsiTheme="minorHAnsi" w:cstheme="minorBidi"/>
            <w:i w:val="0"/>
            <w:iCs w:val="0"/>
            <w:kern w:val="2"/>
            <w:sz w:val="21"/>
            <w:szCs w:val="24"/>
          </w:rPr>
          <w:tab/>
        </w:r>
        <w:r w:rsidR="00133AD4">
          <w:rPr>
            <w:rStyle w:val="af0"/>
          </w:rPr>
          <w:t>汇率查询（完成初稿）</w:t>
        </w:r>
        <w:r w:rsidR="00133AD4">
          <w:tab/>
        </w:r>
        <w:r w:rsidR="00133AD4">
          <w:fldChar w:fldCharType="begin"/>
        </w:r>
        <w:r w:rsidR="00133AD4">
          <w:instrText xml:space="preserve"> PAGEREF _Toc44876358 \h </w:instrText>
        </w:r>
        <w:r w:rsidR="00133AD4">
          <w:fldChar w:fldCharType="separate"/>
        </w:r>
        <w:r w:rsidR="00133AD4">
          <w:t>21</w:t>
        </w:r>
        <w:r w:rsidR="00133AD4">
          <w:fldChar w:fldCharType="end"/>
        </w:r>
      </w:hyperlink>
    </w:p>
    <w:p w14:paraId="3CA38627"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59" w:history="1">
        <w:r w:rsidR="00133AD4">
          <w:rPr>
            <w:rStyle w:val="af0"/>
            <w:rFonts w:ascii="宋体" w:hAnsi="宋体"/>
          </w:rPr>
          <w:t>2.2.7</w:t>
        </w:r>
        <w:r w:rsidR="00133AD4">
          <w:rPr>
            <w:rFonts w:asciiTheme="minorHAnsi" w:eastAsiaTheme="minorEastAsia" w:hAnsiTheme="minorHAnsi" w:cstheme="minorBidi"/>
            <w:i w:val="0"/>
            <w:iCs w:val="0"/>
            <w:kern w:val="2"/>
            <w:sz w:val="21"/>
            <w:szCs w:val="24"/>
          </w:rPr>
          <w:tab/>
        </w:r>
        <w:r w:rsidR="00133AD4">
          <w:rPr>
            <w:rStyle w:val="af0"/>
          </w:rPr>
          <w:t>语言设置（完成初稿）</w:t>
        </w:r>
        <w:r w:rsidR="00133AD4">
          <w:tab/>
        </w:r>
        <w:r w:rsidR="00133AD4">
          <w:fldChar w:fldCharType="begin"/>
        </w:r>
        <w:r w:rsidR="00133AD4">
          <w:instrText xml:space="preserve"> PAGEREF _Toc44876359 \h </w:instrText>
        </w:r>
        <w:r w:rsidR="00133AD4">
          <w:fldChar w:fldCharType="separate"/>
        </w:r>
        <w:r w:rsidR="00133AD4">
          <w:t>22</w:t>
        </w:r>
        <w:r w:rsidR="00133AD4">
          <w:fldChar w:fldCharType="end"/>
        </w:r>
      </w:hyperlink>
    </w:p>
    <w:p w14:paraId="685E6121"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0" w:history="1">
        <w:r w:rsidR="00133AD4">
          <w:rPr>
            <w:rStyle w:val="af0"/>
            <w:rFonts w:ascii="宋体" w:hAnsi="宋体"/>
          </w:rPr>
          <w:t>2.2.8</w:t>
        </w:r>
        <w:r w:rsidR="00133AD4">
          <w:rPr>
            <w:rFonts w:asciiTheme="minorHAnsi" w:eastAsiaTheme="minorEastAsia" w:hAnsiTheme="minorHAnsi" w:cstheme="minorBidi"/>
            <w:i w:val="0"/>
            <w:iCs w:val="0"/>
            <w:kern w:val="2"/>
            <w:sz w:val="21"/>
            <w:szCs w:val="24"/>
          </w:rPr>
          <w:tab/>
        </w:r>
        <w:r w:rsidR="00133AD4">
          <w:rPr>
            <w:rStyle w:val="af0"/>
          </w:rPr>
          <w:t>主题切换（完成初稿）</w:t>
        </w:r>
        <w:r w:rsidR="00133AD4">
          <w:tab/>
        </w:r>
        <w:r w:rsidR="00133AD4">
          <w:fldChar w:fldCharType="begin"/>
        </w:r>
        <w:r w:rsidR="00133AD4">
          <w:instrText xml:space="preserve"> PAGEREF _Toc44876360 \h </w:instrText>
        </w:r>
        <w:r w:rsidR="00133AD4">
          <w:fldChar w:fldCharType="separate"/>
        </w:r>
        <w:r w:rsidR="00133AD4">
          <w:t>24</w:t>
        </w:r>
        <w:r w:rsidR="00133AD4">
          <w:fldChar w:fldCharType="end"/>
        </w:r>
      </w:hyperlink>
    </w:p>
    <w:p w14:paraId="07C11C76"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1" w:history="1">
        <w:r w:rsidR="00133AD4">
          <w:rPr>
            <w:rStyle w:val="af0"/>
            <w:rFonts w:ascii="宋体" w:hAnsi="宋体"/>
          </w:rPr>
          <w:t>2.2.9</w:t>
        </w:r>
        <w:r w:rsidR="00133AD4">
          <w:rPr>
            <w:rFonts w:asciiTheme="minorHAnsi" w:eastAsiaTheme="minorEastAsia" w:hAnsiTheme="minorHAnsi" w:cstheme="minorBidi"/>
            <w:i w:val="0"/>
            <w:iCs w:val="0"/>
            <w:kern w:val="2"/>
            <w:sz w:val="21"/>
            <w:szCs w:val="24"/>
          </w:rPr>
          <w:tab/>
        </w:r>
        <w:r w:rsidR="00133AD4">
          <w:rPr>
            <w:rStyle w:val="af0"/>
          </w:rPr>
          <w:t>角色管理</w:t>
        </w:r>
        <w:r w:rsidR="00133AD4">
          <w:tab/>
        </w:r>
        <w:r w:rsidR="00133AD4">
          <w:fldChar w:fldCharType="begin"/>
        </w:r>
        <w:r w:rsidR="00133AD4">
          <w:instrText xml:space="preserve"> PAGEREF _Toc44876361 \h </w:instrText>
        </w:r>
        <w:r w:rsidR="00133AD4">
          <w:fldChar w:fldCharType="separate"/>
        </w:r>
        <w:r w:rsidR="00133AD4">
          <w:t>25</w:t>
        </w:r>
        <w:r w:rsidR="00133AD4">
          <w:fldChar w:fldCharType="end"/>
        </w:r>
      </w:hyperlink>
    </w:p>
    <w:p w14:paraId="166D9CCF"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62" w:history="1">
        <w:r w:rsidR="00133AD4">
          <w:rPr>
            <w:rStyle w:val="af0"/>
          </w:rPr>
          <w:t>2.3</w:t>
        </w:r>
        <w:r w:rsidR="00133AD4">
          <w:rPr>
            <w:rFonts w:asciiTheme="minorHAnsi" w:eastAsiaTheme="minorEastAsia" w:hAnsiTheme="minorHAnsi" w:cstheme="minorBidi"/>
            <w:smallCaps w:val="0"/>
            <w:kern w:val="2"/>
            <w:sz w:val="21"/>
            <w:szCs w:val="24"/>
          </w:rPr>
          <w:tab/>
        </w:r>
        <w:r w:rsidR="00133AD4">
          <w:rPr>
            <w:rStyle w:val="af0"/>
          </w:rPr>
          <w:t>与周边系统的关系</w:t>
        </w:r>
        <w:r w:rsidR="00133AD4">
          <w:tab/>
        </w:r>
        <w:r w:rsidR="00133AD4">
          <w:fldChar w:fldCharType="begin"/>
        </w:r>
        <w:r w:rsidR="00133AD4">
          <w:instrText xml:space="preserve"> PAGEREF _Toc44876362 \h </w:instrText>
        </w:r>
        <w:r w:rsidR="00133AD4">
          <w:fldChar w:fldCharType="separate"/>
        </w:r>
        <w:r w:rsidR="00133AD4">
          <w:t>26</w:t>
        </w:r>
        <w:r w:rsidR="00133AD4">
          <w:fldChar w:fldCharType="end"/>
        </w:r>
      </w:hyperlink>
    </w:p>
    <w:p w14:paraId="06255EAF"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3" w:history="1">
        <w:r w:rsidR="00133AD4">
          <w:rPr>
            <w:rStyle w:val="af0"/>
            <w:rFonts w:ascii="宋体" w:hAnsi="宋体"/>
          </w:rPr>
          <w:t>2.3.1</w:t>
        </w:r>
        <w:r w:rsidR="00133AD4">
          <w:rPr>
            <w:rFonts w:asciiTheme="minorHAnsi" w:eastAsiaTheme="minorEastAsia" w:hAnsiTheme="minorHAnsi" w:cstheme="minorBidi"/>
            <w:i w:val="0"/>
            <w:iCs w:val="0"/>
            <w:kern w:val="2"/>
            <w:sz w:val="21"/>
            <w:szCs w:val="24"/>
          </w:rPr>
          <w:tab/>
        </w:r>
        <w:r w:rsidR="00133AD4">
          <w:rPr>
            <w:rStyle w:val="af0"/>
          </w:rPr>
          <w:t>与</w:t>
        </w:r>
        <w:r w:rsidR="00133AD4">
          <w:rPr>
            <w:rStyle w:val="af0"/>
          </w:rPr>
          <w:t>BI</w:t>
        </w:r>
        <w:r w:rsidR="00133AD4">
          <w:rPr>
            <w:rStyle w:val="af0"/>
          </w:rPr>
          <w:t>产品的交互</w:t>
        </w:r>
        <w:r w:rsidR="00133AD4">
          <w:tab/>
        </w:r>
        <w:r w:rsidR="00133AD4">
          <w:fldChar w:fldCharType="begin"/>
        </w:r>
        <w:r w:rsidR="00133AD4">
          <w:instrText xml:space="preserve"> PAGEREF _Toc44876363 \h </w:instrText>
        </w:r>
        <w:r w:rsidR="00133AD4">
          <w:fldChar w:fldCharType="separate"/>
        </w:r>
        <w:r w:rsidR="00133AD4">
          <w:t>26</w:t>
        </w:r>
        <w:r w:rsidR="00133AD4">
          <w:fldChar w:fldCharType="end"/>
        </w:r>
      </w:hyperlink>
    </w:p>
    <w:p w14:paraId="62AE1CDD"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4" w:history="1">
        <w:r w:rsidR="00133AD4">
          <w:rPr>
            <w:rStyle w:val="af0"/>
            <w:rFonts w:ascii="宋体" w:hAnsi="宋体"/>
          </w:rPr>
          <w:t>2.3.2</w:t>
        </w:r>
        <w:r w:rsidR="00133AD4">
          <w:rPr>
            <w:rFonts w:asciiTheme="minorHAnsi" w:eastAsiaTheme="minorEastAsia" w:hAnsiTheme="minorHAnsi" w:cstheme="minorBidi"/>
            <w:i w:val="0"/>
            <w:iCs w:val="0"/>
            <w:kern w:val="2"/>
            <w:sz w:val="21"/>
            <w:szCs w:val="24"/>
          </w:rPr>
          <w:tab/>
        </w:r>
        <w:r w:rsidR="00133AD4">
          <w:rPr>
            <w:rStyle w:val="af0"/>
          </w:rPr>
          <w:t>与统一数据服务门户的交互</w:t>
        </w:r>
        <w:r w:rsidR="00133AD4">
          <w:tab/>
        </w:r>
        <w:r w:rsidR="00133AD4">
          <w:fldChar w:fldCharType="begin"/>
        </w:r>
        <w:r w:rsidR="00133AD4">
          <w:instrText xml:space="preserve"> PAGEREF _Toc44876364 \h </w:instrText>
        </w:r>
        <w:r w:rsidR="00133AD4">
          <w:fldChar w:fldCharType="separate"/>
        </w:r>
        <w:r w:rsidR="00133AD4">
          <w:t>28</w:t>
        </w:r>
        <w:r w:rsidR="00133AD4">
          <w:fldChar w:fldCharType="end"/>
        </w:r>
      </w:hyperlink>
    </w:p>
    <w:p w14:paraId="4C963A74"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5" w:history="1">
        <w:r w:rsidR="00133AD4">
          <w:rPr>
            <w:rStyle w:val="af0"/>
            <w:rFonts w:ascii="宋体" w:hAnsi="宋体"/>
          </w:rPr>
          <w:t>2.3.3</w:t>
        </w:r>
        <w:r w:rsidR="00133AD4">
          <w:rPr>
            <w:rFonts w:asciiTheme="minorHAnsi" w:eastAsiaTheme="minorEastAsia" w:hAnsiTheme="minorHAnsi" w:cstheme="minorBidi"/>
            <w:i w:val="0"/>
            <w:iCs w:val="0"/>
            <w:kern w:val="2"/>
            <w:sz w:val="21"/>
            <w:szCs w:val="24"/>
          </w:rPr>
          <w:tab/>
        </w:r>
        <w:r w:rsidR="00133AD4">
          <w:rPr>
            <w:rStyle w:val="af0"/>
          </w:rPr>
          <w:t>与数据补录平台的交互</w:t>
        </w:r>
        <w:r w:rsidR="00133AD4">
          <w:tab/>
        </w:r>
        <w:r w:rsidR="00133AD4">
          <w:fldChar w:fldCharType="begin"/>
        </w:r>
        <w:r w:rsidR="00133AD4">
          <w:instrText xml:space="preserve"> PAGEREF _Toc44876365 \h </w:instrText>
        </w:r>
        <w:r w:rsidR="00133AD4">
          <w:fldChar w:fldCharType="separate"/>
        </w:r>
        <w:r w:rsidR="00133AD4">
          <w:t>28</w:t>
        </w:r>
        <w:r w:rsidR="00133AD4">
          <w:fldChar w:fldCharType="end"/>
        </w:r>
      </w:hyperlink>
    </w:p>
    <w:p w14:paraId="3A4D4AC2" w14:textId="77777777" w:rsidR="00AD44EE" w:rsidRDefault="001B75C0">
      <w:pPr>
        <w:pStyle w:val="TOC3"/>
        <w:tabs>
          <w:tab w:val="left" w:pos="1260"/>
          <w:tab w:val="right" w:leader="dot" w:pos="9628"/>
        </w:tabs>
        <w:rPr>
          <w:rFonts w:asciiTheme="minorHAnsi" w:eastAsiaTheme="minorEastAsia" w:hAnsiTheme="minorHAnsi" w:cstheme="minorBidi"/>
          <w:i w:val="0"/>
          <w:iCs w:val="0"/>
          <w:kern w:val="2"/>
          <w:sz w:val="21"/>
          <w:szCs w:val="24"/>
        </w:rPr>
      </w:pPr>
      <w:hyperlink w:anchor="_Toc44876366" w:history="1">
        <w:r w:rsidR="00133AD4">
          <w:rPr>
            <w:rStyle w:val="af0"/>
            <w:rFonts w:ascii="宋体" w:hAnsi="宋体"/>
          </w:rPr>
          <w:t>2.3.4</w:t>
        </w:r>
        <w:r w:rsidR="00133AD4">
          <w:rPr>
            <w:rFonts w:asciiTheme="minorHAnsi" w:eastAsiaTheme="minorEastAsia" w:hAnsiTheme="minorHAnsi" w:cstheme="minorBidi"/>
            <w:i w:val="0"/>
            <w:iCs w:val="0"/>
            <w:kern w:val="2"/>
            <w:sz w:val="21"/>
            <w:szCs w:val="24"/>
          </w:rPr>
          <w:tab/>
        </w:r>
        <w:r w:rsidR="00133AD4">
          <w:rPr>
            <w:rStyle w:val="af0"/>
          </w:rPr>
          <w:t>与管控平台的交互</w:t>
        </w:r>
        <w:r w:rsidR="00133AD4">
          <w:tab/>
        </w:r>
        <w:r w:rsidR="00133AD4">
          <w:fldChar w:fldCharType="begin"/>
        </w:r>
        <w:r w:rsidR="00133AD4">
          <w:instrText xml:space="preserve"> PAGEREF _Toc44876366 \h </w:instrText>
        </w:r>
        <w:r w:rsidR="00133AD4">
          <w:fldChar w:fldCharType="separate"/>
        </w:r>
        <w:r w:rsidR="00133AD4">
          <w:t>28</w:t>
        </w:r>
        <w:r w:rsidR="00133AD4">
          <w:fldChar w:fldCharType="end"/>
        </w:r>
      </w:hyperlink>
    </w:p>
    <w:p w14:paraId="4239CD6B" w14:textId="77777777" w:rsidR="00AD44EE" w:rsidRDefault="001B75C0">
      <w:pPr>
        <w:pStyle w:val="TOC1"/>
        <w:tabs>
          <w:tab w:val="left" w:pos="420"/>
          <w:tab w:val="right" w:leader="dot" w:pos="9628"/>
        </w:tabs>
        <w:rPr>
          <w:rFonts w:asciiTheme="minorHAnsi" w:eastAsiaTheme="minorEastAsia" w:hAnsiTheme="minorHAnsi" w:cstheme="minorBidi"/>
          <w:b w:val="0"/>
          <w:bCs w:val="0"/>
          <w:caps w:val="0"/>
          <w:kern w:val="2"/>
          <w:sz w:val="21"/>
          <w:szCs w:val="24"/>
        </w:rPr>
      </w:pPr>
      <w:hyperlink w:anchor="_Toc44876367" w:history="1">
        <w:r w:rsidR="00133AD4">
          <w:rPr>
            <w:rStyle w:val="af0"/>
          </w:rPr>
          <w:t>3</w:t>
        </w:r>
        <w:r w:rsidR="00133AD4">
          <w:rPr>
            <w:rFonts w:asciiTheme="minorHAnsi" w:eastAsiaTheme="minorEastAsia" w:hAnsiTheme="minorHAnsi" w:cstheme="minorBidi"/>
            <w:b w:val="0"/>
            <w:bCs w:val="0"/>
            <w:caps w:val="0"/>
            <w:kern w:val="2"/>
            <w:sz w:val="21"/>
            <w:szCs w:val="24"/>
          </w:rPr>
          <w:tab/>
        </w:r>
        <w:r w:rsidR="00133AD4">
          <w:rPr>
            <w:rStyle w:val="af0"/>
          </w:rPr>
          <w:t>非功能性需求</w:t>
        </w:r>
        <w:r w:rsidR="00133AD4">
          <w:tab/>
        </w:r>
        <w:r w:rsidR="00133AD4">
          <w:fldChar w:fldCharType="begin"/>
        </w:r>
        <w:r w:rsidR="00133AD4">
          <w:instrText xml:space="preserve"> PAGEREF _Toc44876367 \h </w:instrText>
        </w:r>
        <w:r w:rsidR="00133AD4">
          <w:fldChar w:fldCharType="separate"/>
        </w:r>
        <w:r w:rsidR="00133AD4">
          <w:t>28</w:t>
        </w:r>
        <w:r w:rsidR="00133AD4">
          <w:fldChar w:fldCharType="end"/>
        </w:r>
      </w:hyperlink>
    </w:p>
    <w:p w14:paraId="3E8A4CA6"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68" w:history="1">
        <w:r w:rsidR="00133AD4">
          <w:rPr>
            <w:rStyle w:val="af0"/>
          </w:rPr>
          <w:t>3.1</w:t>
        </w:r>
        <w:r w:rsidR="00133AD4">
          <w:rPr>
            <w:rFonts w:asciiTheme="minorHAnsi" w:eastAsiaTheme="minorEastAsia" w:hAnsiTheme="minorHAnsi" w:cstheme="minorBidi"/>
            <w:smallCaps w:val="0"/>
            <w:kern w:val="2"/>
            <w:sz w:val="21"/>
            <w:szCs w:val="24"/>
          </w:rPr>
          <w:tab/>
        </w:r>
        <w:r w:rsidR="00133AD4">
          <w:rPr>
            <w:rStyle w:val="af0"/>
          </w:rPr>
          <w:t>用户界面及易用性需求</w:t>
        </w:r>
        <w:r w:rsidR="00133AD4">
          <w:tab/>
        </w:r>
        <w:r w:rsidR="00133AD4">
          <w:fldChar w:fldCharType="begin"/>
        </w:r>
        <w:r w:rsidR="00133AD4">
          <w:instrText xml:space="preserve"> PAGEREF _Toc44876368 \h </w:instrText>
        </w:r>
        <w:r w:rsidR="00133AD4">
          <w:fldChar w:fldCharType="separate"/>
        </w:r>
        <w:r w:rsidR="00133AD4">
          <w:t>28</w:t>
        </w:r>
        <w:r w:rsidR="00133AD4">
          <w:fldChar w:fldCharType="end"/>
        </w:r>
      </w:hyperlink>
    </w:p>
    <w:p w14:paraId="5AAB60C8"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69" w:history="1">
        <w:r w:rsidR="00133AD4">
          <w:rPr>
            <w:rStyle w:val="af0"/>
          </w:rPr>
          <w:t>3.2</w:t>
        </w:r>
        <w:r w:rsidR="00133AD4">
          <w:rPr>
            <w:rFonts w:asciiTheme="minorHAnsi" w:eastAsiaTheme="minorEastAsia" w:hAnsiTheme="minorHAnsi" w:cstheme="minorBidi"/>
            <w:smallCaps w:val="0"/>
            <w:kern w:val="2"/>
            <w:sz w:val="21"/>
            <w:szCs w:val="24"/>
          </w:rPr>
          <w:tab/>
        </w:r>
        <w:r w:rsidR="00133AD4">
          <w:rPr>
            <w:rStyle w:val="af0"/>
          </w:rPr>
          <w:t>安全性需求</w:t>
        </w:r>
        <w:r w:rsidR="00133AD4">
          <w:tab/>
        </w:r>
        <w:r w:rsidR="00133AD4">
          <w:fldChar w:fldCharType="begin"/>
        </w:r>
        <w:r w:rsidR="00133AD4">
          <w:instrText xml:space="preserve"> PAGEREF _Toc44876369 \h </w:instrText>
        </w:r>
        <w:r w:rsidR="00133AD4">
          <w:fldChar w:fldCharType="separate"/>
        </w:r>
        <w:r w:rsidR="00133AD4">
          <w:t>29</w:t>
        </w:r>
        <w:r w:rsidR="00133AD4">
          <w:fldChar w:fldCharType="end"/>
        </w:r>
      </w:hyperlink>
    </w:p>
    <w:p w14:paraId="7BACC8BF"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0" w:history="1">
        <w:r w:rsidR="00133AD4">
          <w:rPr>
            <w:rStyle w:val="af0"/>
          </w:rPr>
          <w:t>3.3</w:t>
        </w:r>
        <w:r w:rsidR="00133AD4">
          <w:rPr>
            <w:rFonts w:asciiTheme="minorHAnsi" w:eastAsiaTheme="minorEastAsia" w:hAnsiTheme="minorHAnsi" w:cstheme="minorBidi"/>
            <w:smallCaps w:val="0"/>
            <w:kern w:val="2"/>
            <w:sz w:val="21"/>
            <w:szCs w:val="24"/>
          </w:rPr>
          <w:tab/>
        </w:r>
        <w:r w:rsidR="00133AD4">
          <w:rPr>
            <w:rStyle w:val="af0"/>
          </w:rPr>
          <w:t>可靠性需求</w:t>
        </w:r>
        <w:r w:rsidR="00133AD4">
          <w:tab/>
        </w:r>
        <w:r w:rsidR="00133AD4">
          <w:fldChar w:fldCharType="begin"/>
        </w:r>
        <w:r w:rsidR="00133AD4">
          <w:instrText xml:space="preserve"> PAGEREF _Toc44876370 \h </w:instrText>
        </w:r>
        <w:r w:rsidR="00133AD4">
          <w:fldChar w:fldCharType="separate"/>
        </w:r>
        <w:r w:rsidR="00133AD4">
          <w:t>30</w:t>
        </w:r>
        <w:r w:rsidR="00133AD4">
          <w:fldChar w:fldCharType="end"/>
        </w:r>
      </w:hyperlink>
    </w:p>
    <w:p w14:paraId="2E9E3D66"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1" w:history="1">
        <w:r w:rsidR="00133AD4">
          <w:rPr>
            <w:rStyle w:val="af0"/>
          </w:rPr>
          <w:t>3.4</w:t>
        </w:r>
        <w:r w:rsidR="00133AD4">
          <w:rPr>
            <w:rFonts w:asciiTheme="minorHAnsi" w:eastAsiaTheme="minorEastAsia" w:hAnsiTheme="minorHAnsi" w:cstheme="minorBidi"/>
            <w:smallCaps w:val="0"/>
            <w:kern w:val="2"/>
            <w:sz w:val="21"/>
            <w:szCs w:val="24"/>
          </w:rPr>
          <w:tab/>
        </w:r>
        <w:r w:rsidR="00133AD4">
          <w:rPr>
            <w:rStyle w:val="af0"/>
          </w:rPr>
          <w:t>性能需求</w:t>
        </w:r>
        <w:r w:rsidR="00133AD4">
          <w:tab/>
        </w:r>
        <w:r w:rsidR="00133AD4">
          <w:fldChar w:fldCharType="begin"/>
        </w:r>
        <w:r w:rsidR="00133AD4">
          <w:instrText xml:space="preserve"> PAGEREF _Toc44876371 \h </w:instrText>
        </w:r>
        <w:r w:rsidR="00133AD4">
          <w:fldChar w:fldCharType="separate"/>
        </w:r>
        <w:r w:rsidR="00133AD4">
          <w:t>31</w:t>
        </w:r>
        <w:r w:rsidR="00133AD4">
          <w:fldChar w:fldCharType="end"/>
        </w:r>
      </w:hyperlink>
    </w:p>
    <w:p w14:paraId="07A64F32"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2" w:history="1">
        <w:r w:rsidR="00133AD4">
          <w:rPr>
            <w:rStyle w:val="af0"/>
          </w:rPr>
          <w:t>3.5</w:t>
        </w:r>
        <w:r w:rsidR="00133AD4">
          <w:rPr>
            <w:rFonts w:asciiTheme="minorHAnsi" w:eastAsiaTheme="minorEastAsia" w:hAnsiTheme="minorHAnsi" w:cstheme="minorBidi"/>
            <w:smallCaps w:val="0"/>
            <w:kern w:val="2"/>
            <w:sz w:val="21"/>
            <w:szCs w:val="24"/>
          </w:rPr>
          <w:tab/>
        </w:r>
        <w:r w:rsidR="00133AD4">
          <w:rPr>
            <w:rStyle w:val="af0"/>
          </w:rPr>
          <w:t>外购软件</w:t>
        </w:r>
        <w:r w:rsidR="00133AD4">
          <w:tab/>
        </w:r>
        <w:r w:rsidR="00133AD4">
          <w:fldChar w:fldCharType="begin"/>
        </w:r>
        <w:r w:rsidR="00133AD4">
          <w:instrText xml:space="preserve"> PAGEREF _Toc44876372 \h </w:instrText>
        </w:r>
        <w:r w:rsidR="00133AD4">
          <w:fldChar w:fldCharType="separate"/>
        </w:r>
        <w:r w:rsidR="00133AD4">
          <w:t>31</w:t>
        </w:r>
        <w:r w:rsidR="00133AD4">
          <w:fldChar w:fldCharType="end"/>
        </w:r>
      </w:hyperlink>
    </w:p>
    <w:p w14:paraId="1238DC2D"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3" w:history="1">
        <w:r w:rsidR="00133AD4">
          <w:rPr>
            <w:rStyle w:val="af0"/>
          </w:rPr>
          <w:t>3.6</w:t>
        </w:r>
        <w:r w:rsidR="00133AD4">
          <w:rPr>
            <w:rFonts w:asciiTheme="minorHAnsi" w:eastAsiaTheme="minorEastAsia" w:hAnsiTheme="minorHAnsi" w:cstheme="minorBidi"/>
            <w:smallCaps w:val="0"/>
            <w:kern w:val="2"/>
            <w:sz w:val="21"/>
            <w:szCs w:val="24"/>
          </w:rPr>
          <w:tab/>
        </w:r>
        <w:r w:rsidR="00133AD4">
          <w:rPr>
            <w:rStyle w:val="af0"/>
          </w:rPr>
          <w:t>适用的标准</w:t>
        </w:r>
        <w:r w:rsidR="00133AD4">
          <w:tab/>
        </w:r>
        <w:r w:rsidR="00133AD4">
          <w:fldChar w:fldCharType="begin"/>
        </w:r>
        <w:r w:rsidR="00133AD4">
          <w:instrText xml:space="preserve"> PAGEREF _Toc44876373 \h </w:instrText>
        </w:r>
        <w:r w:rsidR="00133AD4">
          <w:fldChar w:fldCharType="separate"/>
        </w:r>
        <w:r w:rsidR="00133AD4">
          <w:t>31</w:t>
        </w:r>
        <w:r w:rsidR="00133AD4">
          <w:fldChar w:fldCharType="end"/>
        </w:r>
      </w:hyperlink>
    </w:p>
    <w:p w14:paraId="2A6367DE"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4" w:history="1">
        <w:r w:rsidR="00133AD4">
          <w:rPr>
            <w:rStyle w:val="af0"/>
          </w:rPr>
          <w:t>3.7</w:t>
        </w:r>
        <w:r w:rsidR="00133AD4">
          <w:rPr>
            <w:rFonts w:asciiTheme="minorHAnsi" w:eastAsiaTheme="minorEastAsia" w:hAnsiTheme="minorHAnsi" w:cstheme="minorBidi"/>
            <w:smallCaps w:val="0"/>
            <w:kern w:val="2"/>
            <w:sz w:val="21"/>
            <w:szCs w:val="24"/>
          </w:rPr>
          <w:tab/>
        </w:r>
        <w:r w:rsidR="00133AD4">
          <w:rPr>
            <w:rStyle w:val="af0"/>
          </w:rPr>
          <w:t>法律、版权及其他声明</w:t>
        </w:r>
        <w:r w:rsidR="00133AD4">
          <w:tab/>
        </w:r>
        <w:r w:rsidR="00133AD4">
          <w:fldChar w:fldCharType="begin"/>
        </w:r>
        <w:r w:rsidR="00133AD4">
          <w:instrText xml:space="preserve"> PAGEREF _Toc44876374 \h </w:instrText>
        </w:r>
        <w:r w:rsidR="00133AD4">
          <w:fldChar w:fldCharType="separate"/>
        </w:r>
        <w:r w:rsidR="00133AD4">
          <w:t>31</w:t>
        </w:r>
        <w:r w:rsidR="00133AD4">
          <w:fldChar w:fldCharType="end"/>
        </w:r>
      </w:hyperlink>
    </w:p>
    <w:p w14:paraId="429467FF"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5" w:history="1">
        <w:r w:rsidR="00133AD4">
          <w:rPr>
            <w:rStyle w:val="af0"/>
          </w:rPr>
          <w:t>3.8</w:t>
        </w:r>
        <w:r w:rsidR="00133AD4">
          <w:rPr>
            <w:rFonts w:asciiTheme="minorHAnsi" w:eastAsiaTheme="minorEastAsia" w:hAnsiTheme="minorHAnsi" w:cstheme="minorBidi"/>
            <w:smallCaps w:val="0"/>
            <w:kern w:val="2"/>
            <w:sz w:val="21"/>
            <w:szCs w:val="24"/>
          </w:rPr>
          <w:tab/>
        </w:r>
        <w:r w:rsidR="00133AD4">
          <w:rPr>
            <w:rStyle w:val="af0"/>
          </w:rPr>
          <w:t>可扩展性及可维护性需求</w:t>
        </w:r>
        <w:r w:rsidR="00133AD4">
          <w:tab/>
        </w:r>
        <w:r w:rsidR="00133AD4">
          <w:fldChar w:fldCharType="begin"/>
        </w:r>
        <w:r w:rsidR="00133AD4">
          <w:instrText xml:space="preserve"> PAGEREF _Toc44876375 \h </w:instrText>
        </w:r>
        <w:r w:rsidR="00133AD4">
          <w:fldChar w:fldCharType="separate"/>
        </w:r>
        <w:r w:rsidR="00133AD4">
          <w:t>31</w:t>
        </w:r>
        <w:r w:rsidR="00133AD4">
          <w:fldChar w:fldCharType="end"/>
        </w:r>
      </w:hyperlink>
    </w:p>
    <w:p w14:paraId="52666BE4" w14:textId="77777777" w:rsidR="00AD44EE" w:rsidRDefault="001B75C0">
      <w:pPr>
        <w:pStyle w:val="TOC2"/>
        <w:tabs>
          <w:tab w:val="left" w:pos="840"/>
          <w:tab w:val="right" w:leader="dot" w:pos="9628"/>
        </w:tabs>
        <w:rPr>
          <w:rFonts w:asciiTheme="minorHAnsi" w:eastAsiaTheme="minorEastAsia" w:hAnsiTheme="minorHAnsi" w:cstheme="minorBidi"/>
          <w:smallCaps w:val="0"/>
          <w:kern w:val="2"/>
          <w:sz w:val="21"/>
          <w:szCs w:val="24"/>
        </w:rPr>
      </w:pPr>
      <w:hyperlink w:anchor="_Toc44876376" w:history="1">
        <w:r w:rsidR="00133AD4">
          <w:rPr>
            <w:rStyle w:val="af0"/>
          </w:rPr>
          <w:t>3.9</w:t>
        </w:r>
        <w:r w:rsidR="00133AD4">
          <w:rPr>
            <w:rFonts w:asciiTheme="minorHAnsi" w:eastAsiaTheme="minorEastAsia" w:hAnsiTheme="minorHAnsi" w:cstheme="minorBidi"/>
            <w:smallCaps w:val="0"/>
            <w:kern w:val="2"/>
            <w:sz w:val="21"/>
            <w:szCs w:val="24"/>
          </w:rPr>
          <w:tab/>
        </w:r>
        <w:r w:rsidR="00133AD4">
          <w:rPr>
            <w:rStyle w:val="af0"/>
          </w:rPr>
          <w:t>监控需求</w:t>
        </w:r>
        <w:r w:rsidR="00133AD4">
          <w:tab/>
        </w:r>
        <w:r w:rsidR="00133AD4">
          <w:fldChar w:fldCharType="begin"/>
        </w:r>
        <w:r w:rsidR="00133AD4">
          <w:instrText xml:space="preserve"> PAGEREF _Toc44876376 \h </w:instrText>
        </w:r>
        <w:r w:rsidR="00133AD4">
          <w:fldChar w:fldCharType="separate"/>
        </w:r>
        <w:r w:rsidR="00133AD4">
          <w:t>31</w:t>
        </w:r>
        <w:r w:rsidR="00133AD4">
          <w:fldChar w:fldCharType="end"/>
        </w:r>
      </w:hyperlink>
    </w:p>
    <w:p w14:paraId="3E45E3E4" w14:textId="77777777" w:rsidR="00AD44EE" w:rsidRDefault="001B75C0">
      <w:pPr>
        <w:pStyle w:val="TOC3"/>
        <w:tabs>
          <w:tab w:val="right" w:leader="dot" w:pos="9628"/>
        </w:tabs>
        <w:rPr>
          <w:rFonts w:asciiTheme="minorHAnsi" w:eastAsiaTheme="minorEastAsia" w:hAnsiTheme="minorHAnsi" w:cstheme="minorBidi"/>
          <w:i w:val="0"/>
          <w:iCs w:val="0"/>
          <w:kern w:val="2"/>
          <w:sz w:val="21"/>
          <w:szCs w:val="24"/>
        </w:rPr>
      </w:pPr>
      <w:hyperlink w:anchor="_Toc44876377" w:history="1">
        <w:r w:rsidR="00133AD4">
          <w:rPr>
            <w:rStyle w:val="af0"/>
          </w:rPr>
          <w:t>1</w:t>
        </w:r>
        <w:r w:rsidR="00133AD4">
          <w:rPr>
            <w:rStyle w:val="af0"/>
          </w:rPr>
          <w:t>、应用监控</w:t>
        </w:r>
        <w:r w:rsidR="00133AD4">
          <w:tab/>
        </w:r>
        <w:r w:rsidR="00133AD4">
          <w:fldChar w:fldCharType="begin"/>
        </w:r>
        <w:r w:rsidR="00133AD4">
          <w:instrText xml:space="preserve"> PAGEREF _Toc44876377 \h </w:instrText>
        </w:r>
        <w:r w:rsidR="00133AD4">
          <w:fldChar w:fldCharType="separate"/>
        </w:r>
        <w:r w:rsidR="00133AD4">
          <w:t>31</w:t>
        </w:r>
        <w:r w:rsidR="00133AD4">
          <w:fldChar w:fldCharType="end"/>
        </w:r>
      </w:hyperlink>
    </w:p>
    <w:p w14:paraId="1A448868" w14:textId="77777777" w:rsidR="00AD44EE" w:rsidRDefault="001B75C0">
      <w:pPr>
        <w:pStyle w:val="TOC3"/>
        <w:tabs>
          <w:tab w:val="right" w:leader="dot" w:pos="9628"/>
        </w:tabs>
        <w:rPr>
          <w:rFonts w:asciiTheme="minorHAnsi" w:eastAsiaTheme="minorEastAsia" w:hAnsiTheme="minorHAnsi" w:cstheme="minorBidi"/>
          <w:i w:val="0"/>
          <w:iCs w:val="0"/>
          <w:kern w:val="2"/>
          <w:sz w:val="21"/>
          <w:szCs w:val="24"/>
        </w:rPr>
      </w:pPr>
      <w:hyperlink w:anchor="_Toc44876378" w:history="1">
        <w:r w:rsidR="00133AD4">
          <w:rPr>
            <w:rStyle w:val="af0"/>
          </w:rPr>
          <w:t>2</w:t>
        </w:r>
        <w:r w:rsidR="00133AD4">
          <w:rPr>
            <w:rStyle w:val="af0"/>
          </w:rPr>
          <w:t>、基础平台监控</w:t>
        </w:r>
        <w:r w:rsidR="00133AD4">
          <w:tab/>
        </w:r>
        <w:r w:rsidR="00133AD4">
          <w:fldChar w:fldCharType="begin"/>
        </w:r>
        <w:r w:rsidR="00133AD4">
          <w:instrText xml:space="preserve"> PAGEREF _Toc44876378 \h </w:instrText>
        </w:r>
        <w:r w:rsidR="00133AD4">
          <w:fldChar w:fldCharType="separate"/>
        </w:r>
        <w:r w:rsidR="00133AD4">
          <w:t>31</w:t>
        </w:r>
        <w:r w:rsidR="00133AD4">
          <w:fldChar w:fldCharType="end"/>
        </w:r>
      </w:hyperlink>
    </w:p>
    <w:p w14:paraId="5231CACF" w14:textId="77777777" w:rsidR="00AD44EE" w:rsidRDefault="001B75C0">
      <w:pPr>
        <w:pStyle w:val="TOC1"/>
        <w:tabs>
          <w:tab w:val="right" w:leader="dot" w:pos="9628"/>
        </w:tabs>
        <w:rPr>
          <w:rFonts w:asciiTheme="minorHAnsi" w:eastAsiaTheme="minorEastAsia" w:hAnsiTheme="minorHAnsi" w:cstheme="minorBidi"/>
          <w:b w:val="0"/>
          <w:bCs w:val="0"/>
          <w:caps w:val="0"/>
          <w:kern w:val="2"/>
          <w:sz w:val="21"/>
          <w:szCs w:val="24"/>
        </w:rPr>
      </w:pPr>
      <w:hyperlink w:anchor="_Toc44876379" w:history="1">
        <w:r w:rsidR="00133AD4">
          <w:rPr>
            <w:rStyle w:val="af0"/>
          </w:rPr>
          <w:t>附录一</w:t>
        </w:r>
        <w:r w:rsidR="00133AD4">
          <w:rPr>
            <w:rStyle w:val="af0"/>
          </w:rPr>
          <w:t xml:space="preserve"> </w:t>
        </w:r>
        <w:r w:rsidR="00133AD4">
          <w:rPr>
            <w:rStyle w:val="af0"/>
          </w:rPr>
          <w:t>故障等级及服务时效要求</w:t>
        </w:r>
        <w:r w:rsidR="00133AD4">
          <w:tab/>
        </w:r>
        <w:r w:rsidR="00133AD4">
          <w:fldChar w:fldCharType="begin"/>
        </w:r>
        <w:r w:rsidR="00133AD4">
          <w:instrText xml:space="preserve"> PAGEREF _Toc44876379 \h </w:instrText>
        </w:r>
        <w:r w:rsidR="00133AD4">
          <w:fldChar w:fldCharType="separate"/>
        </w:r>
        <w:r w:rsidR="00133AD4">
          <w:t>32</w:t>
        </w:r>
        <w:r w:rsidR="00133AD4">
          <w:fldChar w:fldCharType="end"/>
        </w:r>
      </w:hyperlink>
    </w:p>
    <w:p w14:paraId="5B3E368C" w14:textId="77777777" w:rsidR="00AD44EE" w:rsidRDefault="001B75C0">
      <w:pPr>
        <w:pStyle w:val="TOC1"/>
        <w:tabs>
          <w:tab w:val="right" w:leader="dot" w:pos="9628"/>
        </w:tabs>
        <w:rPr>
          <w:rFonts w:asciiTheme="minorHAnsi" w:eastAsiaTheme="minorEastAsia" w:hAnsiTheme="minorHAnsi" w:cstheme="minorBidi"/>
          <w:b w:val="0"/>
          <w:bCs w:val="0"/>
          <w:caps w:val="0"/>
          <w:kern w:val="2"/>
          <w:sz w:val="21"/>
          <w:szCs w:val="24"/>
        </w:rPr>
      </w:pPr>
      <w:hyperlink w:anchor="_Toc44876380" w:history="1">
        <w:r w:rsidR="00133AD4">
          <w:rPr>
            <w:rStyle w:val="af0"/>
          </w:rPr>
          <w:t>附录二</w:t>
        </w:r>
        <w:r w:rsidR="00133AD4">
          <w:rPr>
            <w:rStyle w:val="af0"/>
          </w:rPr>
          <w:t xml:space="preserve"> </w:t>
        </w:r>
        <w:r w:rsidR="00133AD4">
          <w:rPr>
            <w:rStyle w:val="af0"/>
          </w:rPr>
          <w:t>项目移交文档</w:t>
        </w:r>
        <w:r w:rsidR="00133AD4">
          <w:tab/>
        </w:r>
        <w:r w:rsidR="00133AD4">
          <w:fldChar w:fldCharType="begin"/>
        </w:r>
        <w:r w:rsidR="00133AD4">
          <w:instrText xml:space="preserve"> PAGEREF _Toc44876380 \h </w:instrText>
        </w:r>
        <w:r w:rsidR="00133AD4">
          <w:fldChar w:fldCharType="separate"/>
        </w:r>
        <w:r w:rsidR="00133AD4">
          <w:t>32</w:t>
        </w:r>
        <w:r w:rsidR="00133AD4">
          <w:fldChar w:fldCharType="end"/>
        </w:r>
      </w:hyperlink>
    </w:p>
    <w:p w14:paraId="7CBF8068" w14:textId="77777777" w:rsidR="00AD44EE" w:rsidRDefault="001B75C0">
      <w:pPr>
        <w:pStyle w:val="TOC1"/>
        <w:tabs>
          <w:tab w:val="right" w:leader="dot" w:pos="9628"/>
        </w:tabs>
        <w:rPr>
          <w:rFonts w:asciiTheme="minorHAnsi" w:eastAsiaTheme="minorEastAsia" w:hAnsiTheme="minorHAnsi" w:cstheme="minorBidi"/>
          <w:b w:val="0"/>
          <w:bCs w:val="0"/>
          <w:caps w:val="0"/>
          <w:kern w:val="2"/>
          <w:sz w:val="21"/>
          <w:szCs w:val="24"/>
        </w:rPr>
      </w:pPr>
      <w:hyperlink w:anchor="_Toc44876381" w:history="1">
        <w:r w:rsidR="00133AD4">
          <w:rPr>
            <w:rStyle w:val="af0"/>
          </w:rPr>
          <w:t>附录三</w:t>
        </w:r>
        <w:r w:rsidR="00133AD4">
          <w:rPr>
            <w:rStyle w:val="af0"/>
          </w:rPr>
          <w:t xml:space="preserve"> </w:t>
        </w:r>
        <w:r w:rsidR="00133AD4">
          <w:rPr>
            <w:rStyle w:val="af0"/>
          </w:rPr>
          <w:t>信息系统安全分级管理办法</w:t>
        </w:r>
        <w:r w:rsidR="00133AD4">
          <w:tab/>
        </w:r>
        <w:r w:rsidR="00133AD4">
          <w:fldChar w:fldCharType="begin"/>
        </w:r>
        <w:r w:rsidR="00133AD4">
          <w:instrText xml:space="preserve"> PAGEREF _Toc44876381 \h </w:instrText>
        </w:r>
        <w:r w:rsidR="00133AD4">
          <w:fldChar w:fldCharType="separate"/>
        </w:r>
        <w:r w:rsidR="00133AD4">
          <w:t>33</w:t>
        </w:r>
        <w:r w:rsidR="00133AD4">
          <w:fldChar w:fldCharType="end"/>
        </w:r>
      </w:hyperlink>
    </w:p>
    <w:p w14:paraId="59AE1708" w14:textId="77777777" w:rsidR="00AD44EE" w:rsidRDefault="001B75C0">
      <w:pPr>
        <w:pStyle w:val="TOC1"/>
        <w:tabs>
          <w:tab w:val="right" w:leader="dot" w:pos="9628"/>
        </w:tabs>
        <w:rPr>
          <w:rFonts w:asciiTheme="minorHAnsi" w:eastAsiaTheme="minorEastAsia" w:hAnsiTheme="minorHAnsi" w:cstheme="minorBidi"/>
          <w:b w:val="0"/>
          <w:bCs w:val="0"/>
          <w:caps w:val="0"/>
          <w:kern w:val="2"/>
          <w:sz w:val="21"/>
          <w:szCs w:val="24"/>
        </w:rPr>
      </w:pPr>
      <w:hyperlink w:anchor="_Toc44876382" w:history="1">
        <w:r w:rsidR="00133AD4">
          <w:rPr>
            <w:rStyle w:val="af0"/>
          </w:rPr>
          <w:t>附录四</w:t>
        </w:r>
        <w:r w:rsidR="00133AD4">
          <w:rPr>
            <w:rStyle w:val="af0"/>
          </w:rPr>
          <w:t xml:space="preserve"> </w:t>
        </w:r>
        <w:r w:rsidR="00133AD4">
          <w:rPr>
            <w:rStyle w:val="af0"/>
          </w:rPr>
          <w:t>信息系统安全控制基本要求</w:t>
        </w:r>
        <w:r w:rsidR="00133AD4">
          <w:tab/>
        </w:r>
        <w:r w:rsidR="00133AD4">
          <w:fldChar w:fldCharType="begin"/>
        </w:r>
        <w:r w:rsidR="00133AD4">
          <w:instrText xml:space="preserve"> PAGEREF _Toc44876382 \h </w:instrText>
        </w:r>
        <w:r w:rsidR="00133AD4">
          <w:fldChar w:fldCharType="separate"/>
        </w:r>
        <w:r w:rsidR="00133AD4">
          <w:t>34</w:t>
        </w:r>
        <w:r w:rsidR="00133AD4">
          <w:fldChar w:fldCharType="end"/>
        </w:r>
      </w:hyperlink>
    </w:p>
    <w:p w14:paraId="06B6747D" w14:textId="77777777" w:rsidR="00AD44EE" w:rsidRDefault="00133AD4">
      <w:pPr>
        <w:pStyle w:val="105"/>
        <w:spacing w:before="156" w:after="156"/>
        <w:sectPr w:rsidR="00AD44EE">
          <w:pgSz w:w="11906" w:h="16838"/>
          <w:pgMar w:top="1701" w:right="1134" w:bottom="1418" w:left="1134" w:header="851" w:footer="992" w:gutter="0"/>
          <w:pgNumType w:start="1"/>
          <w:cols w:space="720"/>
          <w:titlePg/>
          <w:docGrid w:type="linesAndChars" w:linePitch="312"/>
        </w:sectPr>
      </w:pPr>
      <w:r>
        <w:rPr>
          <w:caps/>
          <w:kern w:val="2"/>
          <w:sz w:val="21"/>
          <w:szCs w:val="21"/>
        </w:rPr>
        <w:fldChar w:fldCharType="end"/>
      </w:r>
    </w:p>
    <w:p w14:paraId="209F8613" w14:textId="77777777" w:rsidR="00AD44EE" w:rsidRDefault="00133AD4">
      <w:pPr>
        <w:pStyle w:val="1"/>
        <w:keepLines/>
        <w:adjustRightInd/>
        <w:snapToGrid/>
        <w:spacing w:before="340" w:after="330" w:line="578" w:lineRule="auto"/>
        <w:jc w:val="both"/>
        <w:rPr>
          <w:rFonts w:eastAsia="宋体"/>
        </w:rPr>
      </w:pPr>
      <w:bookmarkStart w:id="0" w:name="_Toc44876339"/>
      <w:r>
        <w:rPr>
          <w:rFonts w:eastAsia="宋体" w:hint="eastAsia"/>
        </w:rPr>
        <w:lastRenderedPageBreak/>
        <w:t>概述</w:t>
      </w:r>
      <w:bookmarkEnd w:id="0"/>
    </w:p>
    <w:p w14:paraId="22E75641" w14:textId="77777777" w:rsidR="00AD44EE" w:rsidRDefault="00133AD4">
      <w:pPr>
        <w:pStyle w:val="2"/>
        <w:rPr>
          <w:lang w:eastAsia="zh-CN"/>
        </w:rPr>
      </w:pPr>
      <w:bookmarkStart w:id="1" w:name="_Toc44876340"/>
      <w:bookmarkStart w:id="2" w:name="_Toc209966401"/>
      <w:bookmarkStart w:id="3" w:name="_Toc203798088"/>
      <w:r>
        <w:rPr>
          <w:rFonts w:hint="eastAsia"/>
          <w:lang w:eastAsia="zh-CN"/>
        </w:rPr>
        <w:t>目标</w:t>
      </w:r>
      <w:bookmarkEnd w:id="1"/>
    </w:p>
    <w:p w14:paraId="1FE4BCCE" w14:textId="77777777" w:rsidR="00AD44EE" w:rsidRDefault="00133AD4">
      <w:pPr>
        <w:pStyle w:val="3"/>
        <w:rPr>
          <w:lang w:eastAsia="zh-CN"/>
        </w:rPr>
      </w:pPr>
      <w:bookmarkStart w:id="4" w:name="_Toc44876341"/>
      <w:proofErr w:type="spellStart"/>
      <w:r>
        <w:rPr>
          <w:rFonts w:hint="eastAsia"/>
        </w:rPr>
        <w:t>背景</w:t>
      </w:r>
      <w:bookmarkEnd w:id="4"/>
      <w:proofErr w:type="spellEnd"/>
    </w:p>
    <w:p w14:paraId="252BDF5D" w14:textId="77777777" w:rsidR="00AD44EE" w:rsidRDefault="00133AD4">
      <w:pPr>
        <w:spacing w:line="360" w:lineRule="auto"/>
        <w:ind w:firstLine="400"/>
        <w:rPr>
          <w:rFonts w:cs="仿宋"/>
          <w:sz w:val="21"/>
          <w:szCs w:val="21"/>
        </w:rPr>
      </w:pPr>
      <w:r>
        <w:rPr>
          <w:rFonts w:cs="仿宋" w:hint="eastAsia"/>
          <w:sz w:val="21"/>
          <w:szCs w:val="21"/>
        </w:rPr>
        <w:t>2019年集团数据治理咨询项目的调研分析，太平集团各条线，业务、财务、投资、风险、产品数据应用服务入口分散，分析手段简单，数据分析手段主要以固定的统计报表为主，缺乏统一完善的数据应用模式，并且现有的数据应用存在数据不够准确、不够及时、不够灵活，不够自动化、缺乏体系等问题，分别体现的以下方面：</w:t>
      </w:r>
    </w:p>
    <w:p w14:paraId="1F24B2ED" w14:textId="77777777" w:rsidR="00AD44EE" w:rsidRDefault="00133AD4">
      <w:pPr>
        <w:numPr>
          <w:ilvl w:val="0"/>
          <w:numId w:val="3"/>
        </w:numPr>
        <w:spacing w:line="360" w:lineRule="auto"/>
        <w:ind w:firstLineChars="200" w:firstLine="420"/>
        <w:rPr>
          <w:rFonts w:cs="仿宋"/>
          <w:sz w:val="21"/>
          <w:szCs w:val="21"/>
        </w:rPr>
      </w:pPr>
      <w:r>
        <w:rPr>
          <w:rFonts w:cs="仿宋" w:hint="eastAsia"/>
          <w:sz w:val="21"/>
          <w:szCs w:val="21"/>
        </w:rPr>
        <w:t>集团业务条</w:t>
      </w:r>
      <w:proofErr w:type="gramStart"/>
      <w:r>
        <w:rPr>
          <w:rFonts w:cs="仿宋" w:hint="eastAsia"/>
          <w:sz w:val="21"/>
          <w:szCs w:val="21"/>
        </w:rPr>
        <w:t>线数据</w:t>
      </w:r>
      <w:proofErr w:type="gramEnd"/>
      <w:r>
        <w:rPr>
          <w:rFonts w:cs="仿宋" w:hint="eastAsia"/>
          <w:sz w:val="21"/>
          <w:szCs w:val="21"/>
        </w:rPr>
        <w:t>应用主要是报表和指标的统计分析，应用系统以MIS系统为主，但是系统使用情况并不理想，系统的年活跃用户比例只有18%，主要问题是数据及时性不理想以及缺乏明细数据分析。</w:t>
      </w:r>
    </w:p>
    <w:p w14:paraId="5DF0F427" w14:textId="77777777" w:rsidR="00AD44EE" w:rsidRDefault="00133AD4">
      <w:pPr>
        <w:numPr>
          <w:ilvl w:val="0"/>
          <w:numId w:val="3"/>
        </w:numPr>
        <w:spacing w:line="360" w:lineRule="auto"/>
        <w:ind w:firstLineChars="200" w:firstLine="420"/>
        <w:rPr>
          <w:rFonts w:cs="仿宋"/>
          <w:sz w:val="21"/>
          <w:szCs w:val="21"/>
        </w:rPr>
      </w:pPr>
      <w:r>
        <w:rPr>
          <w:rFonts w:cs="仿宋" w:hint="eastAsia"/>
          <w:sz w:val="21"/>
          <w:szCs w:val="21"/>
        </w:rPr>
        <w:t>集团财务条</w:t>
      </w:r>
      <w:proofErr w:type="gramStart"/>
      <w:r>
        <w:rPr>
          <w:rFonts w:cs="仿宋" w:hint="eastAsia"/>
          <w:sz w:val="21"/>
          <w:szCs w:val="21"/>
        </w:rPr>
        <w:t>线除了</w:t>
      </w:r>
      <w:proofErr w:type="gramEnd"/>
      <w:r>
        <w:rPr>
          <w:rFonts w:cs="仿宋" w:hint="eastAsia"/>
          <w:sz w:val="21"/>
          <w:szCs w:val="21"/>
        </w:rPr>
        <w:t>财务报表外，目前财务部门的数据分析工作基本为线下进行，缺乏比较好的分析工具和环境，基于财务数据的深度分析较为困难。</w:t>
      </w:r>
    </w:p>
    <w:p w14:paraId="7FD375FF" w14:textId="77777777" w:rsidR="00AD44EE" w:rsidRDefault="00133AD4">
      <w:pPr>
        <w:numPr>
          <w:ilvl w:val="0"/>
          <w:numId w:val="3"/>
        </w:numPr>
        <w:spacing w:line="360" w:lineRule="auto"/>
        <w:ind w:firstLineChars="200" w:firstLine="420"/>
        <w:rPr>
          <w:rFonts w:cs="仿宋"/>
          <w:sz w:val="21"/>
          <w:szCs w:val="21"/>
        </w:rPr>
      </w:pPr>
      <w:r>
        <w:rPr>
          <w:rFonts w:cs="仿宋" w:hint="eastAsia"/>
          <w:sz w:val="21"/>
          <w:szCs w:val="21"/>
        </w:rPr>
        <w:t>集团投资条线目前主要应用MIS的报表系统，应用体验比较欠缺，以静态报表为主，缺乏可分析、可交互的手段，各投资平台系统建设情况不一，数据处理和数据共享存在一定障碍。</w:t>
      </w:r>
    </w:p>
    <w:p w14:paraId="6E62C52C" w14:textId="77777777" w:rsidR="00AD44EE" w:rsidRDefault="00133AD4">
      <w:pPr>
        <w:numPr>
          <w:ilvl w:val="0"/>
          <w:numId w:val="3"/>
        </w:numPr>
        <w:spacing w:line="360" w:lineRule="auto"/>
        <w:ind w:firstLineChars="200" w:firstLine="420"/>
        <w:rPr>
          <w:rFonts w:cs="仿宋"/>
          <w:sz w:val="21"/>
          <w:szCs w:val="21"/>
        </w:rPr>
      </w:pPr>
      <w:r>
        <w:rPr>
          <w:rFonts w:cs="仿宋" w:hint="eastAsia"/>
          <w:sz w:val="21"/>
          <w:szCs w:val="21"/>
        </w:rPr>
        <w:t>集团风险条线由于风险数据主要来源于其他条线，风险管理的相关系统目前的数据主要以其他条线提供的汇总的中间数据为主，明细数据相对较少，数据获取频率较低，数据质量有待提高，部分数据不保留历史，无法进行比较分析。</w:t>
      </w:r>
    </w:p>
    <w:p w14:paraId="5E332DD5" w14:textId="77777777" w:rsidR="00AD44EE" w:rsidRDefault="00133AD4">
      <w:pPr>
        <w:numPr>
          <w:ilvl w:val="0"/>
          <w:numId w:val="3"/>
        </w:numPr>
        <w:spacing w:line="360" w:lineRule="auto"/>
        <w:ind w:firstLineChars="200" w:firstLine="420"/>
        <w:rPr>
          <w:rFonts w:cs="仿宋"/>
          <w:sz w:val="21"/>
          <w:szCs w:val="21"/>
        </w:rPr>
      </w:pPr>
      <w:r>
        <w:rPr>
          <w:rFonts w:cs="仿宋" w:hint="eastAsia"/>
          <w:sz w:val="21"/>
          <w:szCs w:val="21"/>
        </w:rPr>
        <w:t>集团产品条线目前主要以产品管理系统为主，但产品系统对于外部数据，目前还是以人工的，零散的方式进行收集整合，在数据明细程度、自动化、报表时效性方面有待提升。</w:t>
      </w:r>
    </w:p>
    <w:p w14:paraId="6C72202A" w14:textId="77777777" w:rsidR="00AD44EE" w:rsidRDefault="00AD44EE">
      <w:pPr>
        <w:rPr>
          <w:sz w:val="21"/>
          <w:szCs w:val="21"/>
        </w:rPr>
      </w:pPr>
    </w:p>
    <w:p w14:paraId="7148D8A7" w14:textId="77777777" w:rsidR="00AD44EE" w:rsidRDefault="00133AD4">
      <w:pPr>
        <w:pStyle w:val="3"/>
        <w:rPr>
          <w:sz w:val="21"/>
          <w:szCs w:val="21"/>
        </w:rPr>
      </w:pPr>
      <w:bookmarkStart w:id="5" w:name="_Toc44876342"/>
      <w:proofErr w:type="spellStart"/>
      <w:r>
        <w:rPr>
          <w:rFonts w:hint="eastAsia"/>
          <w:sz w:val="21"/>
          <w:szCs w:val="21"/>
        </w:rPr>
        <w:t>目标</w:t>
      </w:r>
      <w:bookmarkEnd w:id="5"/>
      <w:proofErr w:type="spellEnd"/>
    </w:p>
    <w:p w14:paraId="12AC6001" w14:textId="77777777" w:rsidR="00AD44EE" w:rsidRDefault="00133AD4">
      <w:pPr>
        <w:adjustRightInd w:val="0"/>
        <w:snapToGrid w:val="0"/>
        <w:spacing w:line="360" w:lineRule="auto"/>
        <w:ind w:firstLineChars="200" w:firstLine="420"/>
        <w:rPr>
          <w:rFonts w:cs="仿宋"/>
          <w:sz w:val="21"/>
          <w:szCs w:val="21"/>
        </w:rPr>
      </w:pPr>
      <w:r>
        <w:rPr>
          <w:rFonts w:cs="仿宋" w:hint="eastAsia"/>
          <w:sz w:val="21"/>
          <w:szCs w:val="21"/>
        </w:rPr>
        <w:t>结合数据治理成果对经分平台的定位要求以及集团统一数据平台建设的三年规划，拟将综合经营分析平台打造成如下一个全面的、智慧的集团级别的分析平台，并具备向专业子公司推广复制的能力。主要目标如下：</w:t>
      </w:r>
    </w:p>
    <w:p w14:paraId="79EBB80A" w14:textId="77777777" w:rsidR="00AD44EE" w:rsidRDefault="00133AD4">
      <w:pPr>
        <w:pStyle w:val="10"/>
        <w:numPr>
          <w:ilvl w:val="0"/>
          <w:numId w:val="4"/>
        </w:numPr>
        <w:adjustRightInd w:val="0"/>
        <w:snapToGrid w:val="0"/>
        <w:spacing w:line="360" w:lineRule="auto"/>
        <w:ind w:firstLine="420"/>
        <w:rPr>
          <w:rFonts w:cs="仿宋"/>
          <w:sz w:val="21"/>
          <w:szCs w:val="21"/>
        </w:rPr>
      </w:pPr>
      <w:r>
        <w:rPr>
          <w:rFonts w:cs="仿宋" w:hint="eastAsia"/>
          <w:sz w:val="21"/>
          <w:szCs w:val="21"/>
        </w:rPr>
        <w:t>经分平台是一个智慧决策经营分析平台，能够实现业务经营管理过程中的实时监控与分析，覆盖各业务条线、专业公司的业务指标、绩效考核指标等数据，提供全视角多层次的企业经营面貌。</w:t>
      </w:r>
    </w:p>
    <w:p w14:paraId="630041E1" w14:textId="77777777" w:rsidR="00AD44EE" w:rsidRDefault="00133AD4">
      <w:pPr>
        <w:pStyle w:val="10"/>
        <w:numPr>
          <w:ilvl w:val="0"/>
          <w:numId w:val="4"/>
        </w:numPr>
        <w:adjustRightInd w:val="0"/>
        <w:snapToGrid w:val="0"/>
        <w:spacing w:line="360" w:lineRule="auto"/>
        <w:ind w:firstLine="420"/>
        <w:rPr>
          <w:rFonts w:cs="仿宋"/>
          <w:sz w:val="21"/>
          <w:szCs w:val="21"/>
        </w:rPr>
      </w:pPr>
      <w:r>
        <w:rPr>
          <w:rFonts w:cs="仿宋" w:hint="eastAsia"/>
          <w:sz w:val="21"/>
          <w:szCs w:val="21"/>
        </w:rPr>
        <w:t>在数据治理项目梳理指标的基础上实现全集团经营分析报表的统一定制、开发和展现，为全集团报表类系统构建统一的访问和管理门户，为集团领导、业务、财务、投资、产品、风险合</w:t>
      </w:r>
      <w:proofErr w:type="gramStart"/>
      <w:r>
        <w:rPr>
          <w:rFonts w:cs="仿宋" w:hint="eastAsia"/>
          <w:sz w:val="21"/>
          <w:szCs w:val="21"/>
        </w:rPr>
        <w:t>规</w:t>
      </w:r>
      <w:proofErr w:type="gramEnd"/>
      <w:r>
        <w:rPr>
          <w:rFonts w:cs="仿宋" w:hint="eastAsia"/>
          <w:sz w:val="21"/>
          <w:szCs w:val="21"/>
        </w:rPr>
        <w:t>等业务部门提供全面的、灵活的指标和报表服务的平台。</w:t>
      </w:r>
    </w:p>
    <w:p w14:paraId="1BEC4475" w14:textId="77777777" w:rsidR="00AD44EE" w:rsidRDefault="00133AD4">
      <w:pPr>
        <w:pStyle w:val="10"/>
        <w:numPr>
          <w:ilvl w:val="0"/>
          <w:numId w:val="4"/>
        </w:numPr>
        <w:adjustRightInd w:val="0"/>
        <w:snapToGrid w:val="0"/>
        <w:spacing w:line="360" w:lineRule="auto"/>
        <w:ind w:firstLine="420"/>
        <w:rPr>
          <w:rFonts w:cs="仿宋"/>
          <w:sz w:val="21"/>
          <w:szCs w:val="21"/>
        </w:rPr>
      </w:pPr>
      <w:r>
        <w:rPr>
          <w:rFonts w:cs="仿宋" w:hint="eastAsia"/>
          <w:sz w:val="21"/>
          <w:szCs w:val="21"/>
        </w:rPr>
        <w:lastRenderedPageBreak/>
        <w:t>在分析层面落实数据标准，建立完善的数据应用模式，支持经营分析和决策。具备对于业务指标的主动预警和趋势变化提醒，形成自动化的决策</w:t>
      </w:r>
    </w:p>
    <w:p w14:paraId="520B0FAC" w14:textId="77777777" w:rsidR="00AD44EE" w:rsidRDefault="00133AD4">
      <w:pPr>
        <w:pStyle w:val="10"/>
        <w:numPr>
          <w:ilvl w:val="0"/>
          <w:numId w:val="4"/>
        </w:numPr>
        <w:adjustRightInd w:val="0"/>
        <w:snapToGrid w:val="0"/>
        <w:spacing w:line="360" w:lineRule="auto"/>
        <w:ind w:firstLine="420"/>
        <w:rPr>
          <w:rFonts w:cs="仿宋"/>
          <w:sz w:val="21"/>
          <w:szCs w:val="21"/>
        </w:rPr>
      </w:pPr>
      <w:r>
        <w:rPr>
          <w:rFonts w:cs="仿宋" w:hint="eastAsia"/>
          <w:sz w:val="21"/>
          <w:szCs w:val="21"/>
        </w:rPr>
        <w:t>能够自定义生成各种报告，辅助管理层的多元化需求；</w:t>
      </w:r>
    </w:p>
    <w:p w14:paraId="0D652B27" w14:textId="77777777" w:rsidR="00AD44EE" w:rsidRDefault="00133AD4">
      <w:pPr>
        <w:adjustRightInd w:val="0"/>
        <w:snapToGrid w:val="0"/>
        <w:spacing w:line="360" w:lineRule="auto"/>
        <w:ind w:firstLineChars="200" w:firstLine="420"/>
        <w:rPr>
          <w:sz w:val="21"/>
          <w:szCs w:val="21"/>
        </w:rPr>
      </w:pPr>
      <w:r>
        <w:rPr>
          <w:sz w:val="21"/>
          <w:szCs w:val="21"/>
        </w:rPr>
        <w:t>依托底层大数据平台前瞻性技术和数据能力，以BI工具为基础，</w:t>
      </w:r>
      <w:proofErr w:type="gramStart"/>
      <w:r>
        <w:rPr>
          <w:sz w:val="21"/>
          <w:szCs w:val="21"/>
        </w:rPr>
        <w:t>微服务</w:t>
      </w:r>
      <w:proofErr w:type="gramEnd"/>
      <w:r>
        <w:rPr>
          <w:sz w:val="21"/>
          <w:szCs w:val="21"/>
        </w:rPr>
        <w:t>架构为平台，实现集团及各专业公司的业务、财务、投资、风险、产品、战略、运营等多条线灵活可配、多维分析的可视化图表，提供指标分类、指标速查、关系图谱、问题预警和追踪等智能化功能，为集团及各专业公司提供一站式数据分析服务，为领导层决策提供数据支持，实现数据赋能。</w:t>
      </w:r>
    </w:p>
    <w:p w14:paraId="7D353FB2" w14:textId="77777777" w:rsidR="00AD44EE" w:rsidRDefault="00133AD4">
      <w:pPr>
        <w:pStyle w:val="2"/>
        <w:rPr>
          <w:sz w:val="21"/>
          <w:szCs w:val="21"/>
          <w:lang w:eastAsia="zh-CN"/>
        </w:rPr>
      </w:pPr>
      <w:bookmarkStart w:id="6" w:name="_Toc44876343"/>
      <w:bookmarkStart w:id="7" w:name="_Toc209966402"/>
      <w:bookmarkStart w:id="8" w:name="_Toc203798089"/>
      <w:bookmarkEnd w:id="2"/>
      <w:bookmarkEnd w:id="3"/>
      <w:r>
        <w:rPr>
          <w:rFonts w:hint="eastAsia"/>
          <w:sz w:val="21"/>
          <w:szCs w:val="21"/>
          <w:lang w:eastAsia="zh-CN"/>
        </w:rPr>
        <w:t>范围</w:t>
      </w:r>
      <w:bookmarkEnd w:id="6"/>
    </w:p>
    <w:p w14:paraId="7ED98945" w14:textId="77777777" w:rsidR="00AD44EE" w:rsidRDefault="00133AD4">
      <w:pPr>
        <w:pStyle w:val="3"/>
        <w:rPr>
          <w:sz w:val="21"/>
          <w:szCs w:val="21"/>
          <w:lang w:eastAsia="zh-CN"/>
        </w:rPr>
      </w:pPr>
      <w:bookmarkStart w:id="9" w:name="_Toc44876344"/>
      <w:r>
        <w:rPr>
          <w:rFonts w:hint="eastAsia"/>
          <w:sz w:val="21"/>
          <w:szCs w:val="21"/>
          <w:lang w:eastAsia="zh-CN"/>
        </w:rPr>
        <w:t>项目</w:t>
      </w:r>
      <w:proofErr w:type="spellStart"/>
      <w:r>
        <w:rPr>
          <w:rFonts w:hint="eastAsia"/>
          <w:sz w:val="21"/>
          <w:szCs w:val="21"/>
        </w:rPr>
        <w:t>范围</w:t>
      </w:r>
      <w:bookmarkEnd w:id="9"/>
      <w:proofErr w:type="spellEnd"/>
    </w:p>
    <w:p w14:paraId="7A7414C6"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主要包括应用平台建设和报表需求实现两大部分：</w:t>
      </w:r>
    </w:p>
    <w:p w14:paraId="524DE1BF"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应用平台建设：实现通过BI工具灵活定制报表可视化页面，对报表和指标进行分类展示，支持多维分析，提供指标图谱关系查询，支持指标问题的线上预警及问题追踪，支持报表生命周期管理，</w:t>
      </w:r>
      <w:r>
        <w:rPr>
          <w:rFonts w:cs="仿宋" w:hint="eastAsia"/>
          <w:sz w:val="21"/>
          <w:szCs w:val="21"/>
        </w:rPr>
        <w:t>提供监管信息</w:t>
      </w:r>
      <w:r>
        <w:rPr>
          <w:rFonts w:cs="仿宋"/>
          <w:sz w:val="21"/>
          <w:szCs w:val="21"/>
        </w:rPr>
        <w:t>报备管理</w:t>
      </w:r>
      <w:r>
        <w:rPr>
          <w:rFonts w:cs="仿宋" w:hint="eastAsia"/>
          <w:sz w:val="21"/>
          <w:szCs w:val="21"/>
        </w:rPr>
        <w:t>、信息搜索查询等功能，并为用户提供一系列的基础功能，如主题切换、收藏、分享、订阅、邮件提醒等。</w:t>
      </w:r>
    </w:p>
    <w:p w14:paraId="10DA32EF"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报表需求：支持集团经营分析需求，通过系统提供方便、快捷的</w:t>
      </w:r>
      <w:r>
        <w:rPr>
          <w:rFonts w:cs="仿宋" w:hint="eastAsia"/>
          <w:sz w:val="21"/>
          <w:szCs w:val="21"/>
        </w:rPr>
        <w:t>各类</w:t>
      </w:r>
      <w:r>
        <w:rPr>
          <w:rFonts w:cs="仿宋"/>
          <w:sz w:val="21"/>
          <w:szCs w:val="21"/>
        </w:rPr>
        <w:t>分析</w:t>
      </w:r>
      <w:r>
        <w:rPr>
          <w:rFonts w:cs="仿宋" w:hint="eastAsia"/>
          <w:sz w:val="21"/>
          <w:szCs w:val="21"/>
        </w:rPr>
        <w:t>报表和图表。</w:t>
      </w:r>
    </w:p>
    <w:p w14:paraId="1DE0A66F" w14:textId="77777777" w:rsidR="00AD44EE" w:rsidRDefault="00133AD4">
      <w:pPr>
        <w:adjustRightInd w:val="0"/>
        <w:snapToGrid w:val="0"/>
        <w:spacing w:line="360" w:lineRule="auto"/>
        <w:ind w:firstLineChars="200" w:firstLine="420"/>
        <w:rPr>
          <w:rFonts w:cs="仿宋"/>
          <w:sz w:val="21"/>
          <w:szCs w:val="21"/>
        </w:rPr>
      </w:pPr>
      <w:r>
        <w:rPr>
          <w:rFonts w:cs="仿宋" w:hint="eastAsia"/>
          <w:sz w:val="21"/>
          <w:szCs w:val="21"/>
        </w:rPr>
        <w:t>平台主体功能框架如下：</w:t>
      </w:r>
    </w:p>
    <w:p w14:paraId="4E5DBF39" w14:textId="77777777" w:rsidR="00AD44EE" w:rsidRDefault="00133AD4">
      <w:pPr>
        <w:adjustRightInd w:val="0"/>
        <w:snapToGrid w:val="0"/>
        <w:spacing w:line="360" w:lineRule="auto"/>
        <w:rPr>
          <w:rFonts w:cs="仿宋"/>
          <w:sz w:val="21"/>
          <w:szCs w:val="21"/>
        </w:rPr>
      </w:pPr>
      <w:r>
        <w:rPr>
          <w:noProof/>
          <w:sz w:val="21"/>
          <w:szCs w:val="21"/>
        </w:rPr>
        <w:drawing>
          <wp:inline distT="0" distB="0" distL="0" distR="0" wp14:anchorId="538D76FB" wp14:editId="751A57A4">
            <wp:extent cx="6157595" cy="2743200"/>
            <wp:effectExtent l="0" t="0" r="0" b="0"/>
            <wp:docPr id="1280" name="图片 326"/>
            <wp:cNvGraphicFramePr/>
            <a:graphic xmlns:a="http://schemas.openxmlformats.org/drawingml/2006/main">
              <a:graphicData uri="http://schemas.openxmlformats.org/drawingml/2006/picture">
                <pic:pic xmlns:pic="http://schemas.openxmlformats.org/drawingml/2006/picture">
                  <pic:nvPicPr>
                    <pic:cNvPr id="1280" name="图片 326"/>
                    <pic:cNvPicPr/>
                  </pic:nvPicPr>
                  <pic:blipFill>
                    <a:blip r:embed="rId12" cstate="email">
                      <a:extLst>
                        <a:ext uri="{28A0092B-C50C-407E-A947-70E740481C1C}">
                          <a14:useLocalDpi xmlns:a14="http://schemas.microsoft.com/office/drawing/2010/main"/>
                        </a:ext>
                      </a:extLst>
                    </a:blip>
                    <a:srcRect/>
                    <a:stretch>
                      <a:fillRect/>
                    </a:stretch>
                  </pic:blipFill>
                  <pic:spPr>
                    <a:xfrm>
                      <a:off x="0" y="0"/>
                      <a:ext cx="6157595" cy="2743200"/>
                    </a:xfrm>
                    <a:prstGeom prst="rect">
                      <a:avLst/>
                    </a:prstGeom>
                    <a:noFill/>
                    <a:ln>
                      <a:noFill/>
                    </a:ln>
                  </pic:spPr>
                </pic:pic>
              </a:graphicData>
            </a:graphic>
          </wp:inline>
        </w:drawing>
      </w:r>
    </w:p>
    <w:p w14:paraId="7D7DD1CF" w14:textId="77777777" w:rsidR="00AD44EE" w:rsidRDefault="00AD44EE">
      <w:pPr>
        <w:adjustRightInd w:val="0"/>
        <w:snapToGrid w:val="0"/>
        <w:spacing w:line="360" w:lineRule="auto"/>
        <w:ind w:firstLineChars="200" w:firstLine="420"/>
        <w:rPr>
          <w:sz w:val="21"/>
          <w:szCs w:val="21"/>
        </w:rPr>
      </w:pPr>
    </w:p>
    <w:p w14:paraId="5EE6E5D0" w14:textId="77777777" w:rsidR="00AD44EE" w:rsidRDefault="00133AD4">
      <w:pPr>
        <w:pStyle w:val="3"/>
        <w:rPr>
          <w:sz w:val="21"/>
          <w:szCs w:val="21"/>
          <w:lang w:eastAsia="zh-CN"/>
        </w:rPr>
      </w:pPr>
      <w:bookmarkStart w:id="10" w:name="_Toc44876345"/>
      <w:proofErr w:type="spellStart"/>
      <w:r>
        <w:rPr>
          <w:rFonts w:hint="eastAsia"/>
          <w:sz w:val="21"/>
          <w:szCs w:val="21"/>
        </w:rPr>
        <w:t>功能模块范围</w:t>
      </w:r>
      <w:bookmarkEnd w:id="10"/>
      <w:proofErr w:type="spellEnd"/>
    </w:p>
    <w:tbl>
      <w:tblPr>
        <w:tblW w:w="9346" w:type="dxa"/>
        <w:tblLayout w:type="fixed"/>
        <w:tblLook w:val="04A0" w:firstRow="1" w:lastRow="0" w:firstColumn="1" w:lastColumn="0" w:noHBand="0" w:noVBand="1"/>
      </w:tblPr>
      <w:tblGrid>
        <w:gridCol w:w="1266"/>
        <w:gridCol w:w="1559"/>
        <w:gridCol w:w="1418"/>
        <w:gridCol w:w="1276"/>
        <w:gridCol w:w="3827"/>
      </w:tblGrid>
      <w:tr w:rsidR="00AD44EE" w14:paraId="1B9F98BA" w14:textId="77777777">
        <w:trPr>
          <w:trHeight w:val="340"/>
        </w:trPr>
        <w:tc>
          <w:tcPr>
            <w:tcW w:w="1266" w:type="dxa"/>
            <w:tcBorders>
              <w:top w:val="single" w:sz="8" w:space="0" w:color="000000"/>
              <w:left w:val="single" w:sz="8" w:space="0" w:color="000000"/>
              <w:bottom w:val="single" w:sz="8" w:space="0" w:color="000000"/>
              <w:right w:val="single" w:sz="8" w:space="0" w:color="000000"/>
            </w:tcBorders>
            <w:shd w:val="clear" w:color="000000" w:fill="FFC000"/>
          </w:tcPr>
          <w:p w14:paraId="5B0B40E4" w14:textId="77777777" w:rsidR="00AD44EE" w:rsidRDefault="00133AD4">
            <w:pPr>
              <w:rPr>
                <w:color w:val="000000"/>
                <w:sz w:val="21"/>
                <w:szCs w:val="21"/>
              </w:rPr>
            </w:pPr>
            <w:r>
              <w:rPr>
                <w:rFonts w:hint="eastAsia"/>
                <w:color w:val="000000"/>
                <w:sz w:val="21"/>
                <w:szCs w:val="21"/>
              </w:rPr>
              <w:t>功能模块</w:t>
            </w:r>
          </w:p>
        </w:tc>
        <w:tc>
          <w:tcPr>
            <w:tcW w:w="1559" w:type="dxa"/>
            <w:tcBorders>
              <w:top w:val="single" w:sz="8" w:space="0" w:color="000000"/>
              <w:left w:val="nil"/>
              <w:bottom w:val="single" w:sz="8" w:space="0" w:color="000000"/>
              <w:right w:val="single" w:sz="8" w:space="0" w:color="000000"/>
            </w:tcBorders>
            <w:shd w:val="clear" w:color="000000" w:fill="FFC000"/>
          </w:tcPr>
          <w:p w14:paraId="59C54CFC" w14:textId="77777777" w:rsidR="00AD44EE" w:rsidRDefault="00133AD4">
            <w:pPr>
              <w:rPr>
                <w:color w:val="000000"/>
                <w:sz w:val="21"/>
                <w:szCs w:val="21"/>
              </w:rPr>
            </w:pPr>
            <w:r>
              <w:rPr>
                <w:rFonts w:hint="eastAsia"/>
                <w:color w:val="000000"/>
                <w:sz w:val="21"/>
                <w:szCs w:val="21"/>
              </w:rPr>
              <w:t>菜单</w:t>
            </w:r>
          </w:p>
        </w:tc>
        <w:tc>
          <w:tcPr>
            <w:tcW w:w="1418" w:type="dxa"/>
            <w:tcBorders>
              <w:top w:val="single" w:sz="8" w:space="0" w:color="000000"/>
              <w:left w:val="nil"/>
              <w:bottom w:val="single" w:sz="8" w:space="0" w:color="000000"/>
              <w:right w:val="single" w:sz="8" w:space="0" w:color="000000"/>
            </w:tcBorders>
            <w:shd w:val="clear" w:color="000000" w:fill="FFC000"/>
          </w:tcPr>
          <w:p w14:paraId="01273771" w14:textId="77777777" w:rsidR="00AD44EE" w:rsidRDefault="00133AD4">
            <w:pPr>
              <w:rPr>
                <w:color w:val="000000"/>
                <w:sz w:val="21"/>
                <w:szCs w:val="21"/>
              </w:rPr>
            </w:pPr>
            <w:r>
              <w:rPr>
                <w:rFonts w:hint="eastAsia"/>
                <w:color w:val="000000"/>
                <w:sz w:val="21"/>
                <w:szCs w:val="21"/>
              </w:rPr>
              <w:t>功能点</w:t>
            </w:r>
          </w:p>
        </w:tc>
        <w:tc>
          <w:tcPr>
            <w:tcW w:w="1276" w:type="dxa"/>
            <w:tcBorders>
              <w:top w:val="single" w:sz="8" w:space="0" w:color="000000"/>
              <w:left w:val="nil"/>
              <w:bottom w:val="single" w:sz="8" w:space="0" w:color="000000"/>
              <w:right w:val="single" w:sz="8" w:space="0" w:color="000000"/>
            </w:tcBorders>
            <w:shd w:val="clear" w:color="000000" w:fill="FFC000"/>
          </w:tcPr>
          <w:p w14:paraId="58869FFF" w14:textId="77777777" w:rsidR="00AD44EE" w:rsidRDefault="00133AD4">
            <w:pPr>
              <w:rPr>
                <w:color w:val="000000"/>
                <w:sz w:val="21"/>
                <w:szCs w:val="21"/>
              </w:rPr>
            </w:pPr>
            <w:r>
              <w:rPr>
                <w:rFonts w:hint="eastAsia"/>
                <w:color w:val="000000"/>
                <w:sz w:val="21"/>
                <w:szCs w:val="21"/>
              </w:rPr>
              <w:t>上线计划</w:t>
            </w:r>
          </w:p>
        </w:tc>
        <w:tc>
          <w:tcPr>
            <w:tcW w:w="3827" w:type="dxa"/>
            <w:tcBorders>
              <w:top w:val="single" w:sz="8" w:space="0" w:color="000000"/>
              <w:left w:val="nil"/>
              <w:bottom w:val="single" w:sz="8" w:space="0" w:color="000000"/>
              <w:right w:val="single" w:sz="8" w:space="0" w:color="000000"/>
            </w:tcBorders>
            <w:shd w:val="clear" w:color="000000" w:fill="FFC000"/>
          </w:tcPr>
          <w:p w14:paraId="3FB4F173" w14:textId="77777777" w:rsidR="00AD44EE" w:rsidRDefault="00133AD4">
            <w:pPr>
              <w:jc w:val="both"/>
              <w:rPr>
                <w:color w:val="000000"/>
                <w:sz w:val="21"/>
                <w:szCs w:val="21"/>
              </w:rPr>
            </w:pPr>
            <w:r>
              <w:rPr>
                <w:rFonts w:hint="eastAsia"/>
                <w:color w:val="000000"/>
                <w:sz w:val="21"/>
                <w:szCs w:val="21"/>
              </w:rPr>
              <w:t>功能描述</w:t>
            </w:r>
          </w:p>
        </w:tc>
      </w:tr>
      <w:tr w:rsidR="00AD44EE" w14:paraId="7FED356F" w14:textId="77777777">
        <w:trPr>
          <w:trHeight w:val="920"/>
        </w:trPr>
        <w:tc>
          <w:tcPr>
            <w:tcW w:w="1266" w:type="dxa"/>
            <w:tcBorders>
              <w:top w:val="nil"/>
              <w:left w:val="single" w:sz="8" w:space="0" w:color="000000"/>
              <w:bottom w:val="single" w:sz="8" w:space="0" w:color="000000"/>
              <w:right w:val="single" w:sz="8" w:space="0" w:color="000000"/>
            </w:tcBorders>
            <w:shd w:val="clear" w:color="000000" w:fill="FFFFFF"/>
          </w:tcPr>
          <w:p w14:paraId="54B2EA24" w14:textId="77777777" w:rsidR="00AD44EE" w:rsidRDefault="00133AD4">
            <w:pPr>
              <w:jc w:val="both"/>
              <w:rPr>
                <w:color w:val="000000"/>
                <w:sz w:val="21"/>
                <w:szCs w:val="21"/>
              </w:rPr>
            </w:pPr>
            <w:r>
              <w:rPr>
                <w:rFonts w:hint="eastAsia"/>
                <w:color w:val="000000"/>
                <w:sz w:val="21"/>
                <w:szCs w:val="21"/>
              </w:rPr>
              <w:t>个人工作台</w:t>
            </w:r>
          </w:p>
        </w:tc>
        <w:tc>
          <w:tcPr>
            <w:tcW w:w="1559" w:type="dxa"/>
            <w:tcBorders>
              <w:top w:val="nil"/>
              <w:left w:val="nil"/>
              <w:bottom w:val="single" w:sz="8" w:space="0" w:color="000000"/>
              <w:right w:val="single" w:sz="8" w:space="0" w:color="000000"/>
            </w:tcBorders>
            <w:shd w:val="clear" w:color="000000" w:fill="FFFFFF"/>
          </w:tcPr>
          <w:p w14:paraId="6ECD475C" w14:textId="77777777" w:rsidR="00AD44EE" w:rsidRDefault="00133AD4">
            <w:pPr>
              <w:jc w:val="both"/>
              <w:rPr>
                <w:color w:val="000000"/>
                <w:sz w:val="21"/>
                <w:szCs w:val="21"/>
              </w:rPr>
            </w:pPr>
            <w:r>
              <w:rPr>
                <w:rFonts w:hint="eastAsia"/>
                <w:color w:val="000000"/>
                <w:sz w:val="21"/>
                <w:szCs w:val="21"/>
              </w:rPr>
              <w:t>个人工作台</w:t>
            </w:r>
          </w:p>
        </w:tc>
        <w:tc>
          <w:tcPr>
            <w:tcW w:w="1418" w:type="dxa"/>
            <w:tcBorders>
              <w:top w:val="nil"/>
              <w:left w:val="nil"/>
              <w:bottom w:val="single" w:sz="8" w:space="0" w:color="000000"/>
              <w:right w:val="single" w:sz="8" w:space="0" w:color="000000"/>
            </w:tcBorders>
            <w:shd w:val="clear" w:color="000000" w:fill="FFFFFF"/>
          </w:tcPr>
          <w:p w14:paraId="54377DEC"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6FE696FB"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7C3B09A0" w14:textId="77777777" w:rsidR="00AD44EE" w:rsidRDefault="00133AD4">
            <w:pPr>
              <w:rPr>
                <w:color w:val="000000"/>
                <w:sz w:val="21"/>
                <w:szCs w:val="21"/>
              </w:rPr>
            </w:pPr>
            <w:r>
              <w:rPr>
                <w:rFonts w:hint="eastAsia"/>
                <w:color w:val="000000"/>
                <w:sz w:val="21"/>
                <w:szCs w:val="21"/>
              </w:rPr>
              <w:t>展示每个用户的消息通知、待办事项、最近浏览、最近常用、以及收藏的内容</w:t>
            </w:r>
          </w:p>
        </w:tc>
      </w:tr>
      <w:tr w:rsidR="00AD44EE" w14:paraId="78F7511D" w14:textId="77777777">
        <w:trPr>
          <w:trHeight w:val="3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4A27DC55" w14:textId="77777777" w:rsidR="00AD44EE" w:rsidRDefault="00133AD4">
            <w:pPr>
              <w:jc w:val="both"/>
              <w:rPr>
                <w:color w:val="000000"/>
                <w:sz w:val="21"/>
                <w:szCs w:val="21"/>
              </w:rPr>
            </w:pPr>
            <w:r>
              <w:rPr>
                <w:rFonts w:hint="eastAsia"/>
                <w:color w:val="000000"/>
                <w:sz w:val="21"/>
                <w:szCs w:val="21"/>
              </w:rPr>
              <w:lastRenderedPageBreak/>
              <w:t>经营看板</w:t>
            </w: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763C9034" w14:textId="77777777" w:rsidR="00AD44EE" w:rsidRDefault="00133AD4">
            <w:pPr>
              <w:jc w:val="both"/>
              <w:rPr>
                <w:color w:val="000000"/>
                <w:sz w:val="21"/>
                <w:szCs w:val="21"/>
              </w:rPr>
            </w:pPr>
            <w:r>
              <w:rPr>
                <w:rFonts w:hint="eastAsia"/>
                <w:color w:val="000000"/>
                <w:sz w:val="21"/>
                <w:szCs w:val="21"/>
              </w:rPr>
              <w:t>指标看板</w:t>
            </w:r>
          </w:p>
        </w:tc>
        <w:tc>
          <w:tcPr>
            <w:tcW w:w="1418" w:type="dxa"/>
            <w:vMerge w:val="restart"/>
            <w:tcBorders>
              <w:top w:val="nil"/>
              <w:left w:val="single" w:sz="8" w:space="0" w:color="000000"/>
              <w:bottom w:val="single" w:sz="8" w:space="0" w:color="000000"/>
              <w:right w:val="single" w:sz="8" w:space="0" w:color="000000"/>
            </w:tcBorders>
            <w:shd w:val="clear" w:color="000000" w:fill="FFFFFF"/>
          </w:tcPr>
          <w:p w14:paraId="0C75073E" w14:textId="77777777" w:rsidR="00AD44EE" w:rsidRDefault="00133AD4">
            <w:pPr>
              <w:jc w:val="both"/>
              <w:rPr>
                <w:color w:val="000000"/>
                <w:sz w:val="21"/>
                <w:szCs w:val="21"/>
              </w:rPr>
            </w:pPr>
            <w:r>
              <w:rPr>
                <w:rFonts w:hint="eastAsia"/>
                <w:color w:val="000000"/>
                <w:sz w:val="21"/>
                <w:szCs w:val="21"/>
              </w:rPr>
              <w:t>指标下载、收藏、分享</w:t>
            </w:r>
          </w:p>
        </w:tc>
        <w:tc>
          <w:tcPr>
            <w:tcW w:w="1276" w:type="dxa"/>
            <w:vMerge w:val="restart"/>
            <w:tcBorders>
              <w:top w:val="nil"/>
              <w:left w:val="single" w:sz="8" w:space="0" w:color="000000"/>
              <w:bottom w:val="single" w:sz="8" w:space="0" w:color="000000"/>
              <w:right w:val="single" w:sz="8" w:space="0" w:color="000000"/>
            </w:tcBorders>
            <w:shd w:val="clear" w:color="000000" w:fill="FFFFFF"/>
          </w:tcPr>
          <w:p w14:paraId="00A37BD1"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nil"/>
              <w:right w:val="single" w:sz="8" w:space="0" w:color="000000"/>
            </w:tcBorders>
            <w:shd w:val="clear" w:color="000000" w:fill="FFFFFF"/>
          </w:tcPr>
          <w:p w14:paraId="1AD1AD70" w14:textId="77777777" w:rsidR="00AD44EE" w:rsidRDefault="00133AD4">
            <w:pPr>
              <w:rPr>
                <w:color w:val="000000"/>
                <w:sz w:val="21"/>
                <w:szCs w:val="21"/>
              </w:rPr>
            </w:pPr>
            <w:r>
              <w:rPr>
                <w:rFonts w:hint="eastAsia"/>
                <w:color w:val="000000"/>
                <w:sz w:val="21"/>
                <w:szCs w:val="21"/>
              </w:rPr>
              <w:t>收藏：添加至我的收藏列表；</w:t>
            </w:r>
          </w:p>
        </w:tc>
      </w:tr>
      <w:tr w:rsidR="00AD44EE" w14:paraId="1E3F7AD5" w14:textId="77777777">
        <w:trPr>
          <w:trHeight w:val="600"/>
        </w:trPr>
        <w:tc>
          <w:tcPr>
            <w:tcW w:w="1266" w:type="dxa"/>
            <w:vMerge/>
            <w:tcBorders>
              <w:top w:val="nil"/>
              <w:left w:val="single" w:sz="8" w:space="0" w:color="000000"/>
              <w:bottom w:val="single" w:sz="8" w:space="0" w:color="000000"/>
              <w:right w:val="single" w:sz="8" w:space="0" w:color="000000"/>
            </w:tcBorders>
          </w:tcPr>
          <w:p w14:paraId="42EFD06A"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051B52F2"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0449B8A1" w14:textId="77777777" w:rsidR="00AD44EE" w:rsidRDefault="00AD44EE">
            <w:pPr>
              <w:rPr>
                <w:color w:val="000000"/>
                <w:sz w:val="21"/>
                <w:szCs w:val="21"/>
              </w:rPr>
            </w:pPr>
          </w:p>
        </w:tc>
        <w:tc>
          <w:tcPr>
            <w:tcW w:w="1276" w:type="dxa"/>
            <w:vMerge/>
            <w:tcBorders>
              <w:top w:val="nil"/>
              <w:left w:val="single" w:sz="8" w:space="0" w:color="000000"/>
              <w:bottom w:val="single" w:sz="8" w:space="0" w:color="000000"/>
              <w:right w:val="single" w:sz="8" w:space="0" w:color="000000"/>
            </w:tcBorders>
          </w:tcPr>
          <w:p w14:paraId="1B3C9A22" w14:textId="77777777" w:rsidR="00AD44EE" w:rsidRDefault="00AD44EE">
            <w:pPr>
              <w:rPr>
                <w:color w:val="000000"/>
                <w:sz w:val="21"/>
                <w:szCs w:val="21"/>
              </w:rPr>
            </w:pPr>
          </w:p>
        </w:tc>
        <w:tc>
          <w:tcPr>
            <w:tcW w:w="3827" w:type="dxa"/>
            <w:tcBorders>
              <w:top w:val="nil"/>
              <w:left w:val="nil"/>
              <w:bottom w:val="nil"/>
              <w:right w:val="single" w:sz="8" w:space="0" w:color="000000"/>
            </w:tcBorders>
            <w:shd w:val="clear" w:color="000000" w:fill="FFFFFF"/>
          </w:tcPr>
          <w:p w14:paraId="7EF1D32E" w14:textId="77777777" w:rsidR="00AD44EE" w:rsidRDefault="00133AD4">
            <w:pPr>
              <w:rPr>
                <w:color w:val="000000"/>
                <w:sz w:val="21"/>
                <w:szCs w:val="21"/>
              </w:rPr>
            </w:pPr>
            <w:r>
              <w:rPr>
                <w:rFonts w:hint="eastAsia"/>
                <w:color w:val="000000"/>
                <w:sz w:val="21"/>
                <w:szCs w:val="21"/>
              </w:rPr>
              <w:t>分享：将指标信息分享给其他用户；</w:t>
            </w:r>
          </w:p>
        </w:tc>
      </w:tr>
      <w:tr w:rsidR="00AD44EE" w14:paraId="1432F1CA" w14:textId="77777777">
        <w:trPr>
          <w:trHeight w:val="920"/>
        </w:trPr>
        <w:tc>
          <w:tcPr>
            <w:tcW w:w="1266" w:type="dxa"/>
            <w:vMerge/>
            <w:tcBorders>
              <w:top w:val="nil"/>
              <w:left w:val="single" w:sz="8" w:space="0" w:color="000000"/>
              <w:bottom w:val="single" w:sz="8" w:space="0" w:color="000000"/>
              <w:right w:val="single" w:sz="8" w:space="0" w:color="000000"/>
            </w:tcBorders>
          </w:tcPr>
          <w:p w14:paraId="0457FF3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3EE7BA66"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5AE6C2D4" w14:textId="77777777" w:rsidR="00AD44EE" w:rsidRDefault="00AD44EE">
            <w:pPr>
              <w:rPr>
                <w:color w:val="000000"/>
                <w:sz w:val="21"/>
                <w:szCs w:val="21"/>
              </w:rPr>
            </w:pPr>
          </w:p>
        </w:tc>
        <w:tc>
          <w:tcPr>
            <w:tcW w:w="1276" w:type="dxa"/>
            <w:vMerge/>
            <w:tcBorders>
              <w:top w:val="nil"/>
              <w:left w:val="single" w:sz="8" w:space="0" w:color="000000"/>
              <w:bottom w:val="single" w:sz="8" w:space="0" w:color="000000"/>
              <w:right w:val="single" w:sz="8" w:space="0" w:color="000000"/>
            </w:tcBorders>
          </w:tcPr>
          <w:p w14:paraId="61CD2ECF" w14:textId="77777777" w:rsidR="00AD44EE" w:rsidRDefault="00AD44EE">
            <w:pPr>
              <w:rPr>
                <w:color w:val="000000"/>
                <w:sz w:val="21"/>
                <w:szCs w:val="21"/>
              </w:rPr>
            </w:pPr>
          </w:p>
        </w:tc>
        <w:tc>
          <w:tcPr>
            <w:tcW w:w="3827" w:type="dxa"/>
            <w:tcBorders>
              <w:top w:val="nil"/>
              <w:left w:val="nil"/>
              <w:bottom w:val="single" w:sz="8" w:space="0" w:color="000000"/>
              <w:right w:val="single" w:sz="8" w:space="0" w:color="000000"/>
            </w:tcBorders>
            <w:shd w:val="clear" w:color="000000" w:fill="FFFFFF"/>
          </w:tcPr>
          <w:p w14:paraId="17899557" w14:textId="77777777" w:rsidR="00AD44EE" w:rsidRDefault="00133AD4">
            <w:pPr>
              <w:rPr>
                <w:color w:val="000000"/>
                <w:sz w:val="21"/>
                <w:szCs w:val="21"/>
              </w:rPr>
            </w:pPr>
            <w:r>
              <w:rPr>
                <w:rFonts w:hint="eastAsia"/>
                <w:color w:val="000000"/>
                <w:sz w:val="21"/>
                <w:szCs w:val="21"/>
              </w:rPr>
              <w:t>下载：对当前指标、报表信息进行下载；下载格式包括图片（PNG）、excel数据表两种形式</w:t>
            </w:r>
          </w:p>
        </w:tc>
      </w:tr>
      <w:tr w:rsidR="00AD44EE" w14:paraId="27AD3F34" w14:textId="77777777">
        <w:trPr>
          <w:trHeight w:val="620"/>
        </w:trPr>
        <w:tc>
          <w:tcPr>
            <w:tcW w:w="1266" w:type="dxa"/>
            <w:vMerge/>
            <w:tcBorders>
              <w:top w:val="nil"/>
              <w:left w:val="single" w:sz="8" w:space="0" w:color="000000"/>
              <w:bottom w:val="single" w:sz="8" w:space="0" w:color="000000"/>
              <w:right w:val="single" w:sz="8" w:space="0" w:color="000000"/>
            </w:tcBorders>
          </w:tcPr>
          <w:p w14:paraId="01729B4B"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24BC359C" w14:textId="77777777" w:rsidR="00AD44EE" w:rsidRDefault="00AD44EE">
            <w:pPr>
              <w:rPr>
                <w:color w:val="000000"/>
                <w:sz w:val="21"/>
                <w:szCs w:val="21"/>
              </w:rPr>
            </w:pPr>
          </w:p>
        </w:tc>
        <w:tc>
          <w:tcPr>
            <w:tcW w:w="1418" w:type="dxa"/>
            <w:vMerge w:val="restart"/>
            <w:tcBorders>
              <w:top w:val="nil"/>
              <w:left w:val="single" w:sz="8" w:space="0" w:color="000000"/>
              <w:bottom w:val="single" w:sz="8" w:space="0" w:color="000000"/>
              <w:right w:val="single" w:sz="8" w:space="0" w:color="000000"/>
            </w:tcBorders>
            <w:shd w:val="clear" w:color="000000" w:fill="FFFFFF"/>
          </w:tcPr>
          <w:p w14:paraId="63615F56" w14:textId="77777777" w:rsidR="00AD44EE" w:rsidRDefault="00133AD4">
            <w:pPr>
              <w:rPr>
                <w:color w:val="000000"/>
                <w:sz w:val="21"/>
                <w:szCs w:val="21"/>
              </w:rPr>
            </w:pPr>
            <w:r>
              <w:rPr>
                <w:rFonts w:hint="eastAsia"/>
                <w:color w:val="000000"/>
                <w:sz w:val="21"/>
                <w:szCs w:val="21"/>
              </w:rPr>
              <w:t>指标看板自定义</w:t>
            </w:r>
          </w:p>
        </w:tc>
        <w:tc>
          <w:tcPr>
            <w:tcW w:w="1276" w:type="dxa"/>
            <w:tcBorders>
              <w:top w:val="nil"/>
              <w:left w:val="nil"/>
              <w:bottom w:val="single" w:sz="8" w:space="0" w:color="000000"/>
              <w:right w:val="single" w:sz="8" w:space="0" w:color="000000"/>
            </w:tcBorders>
            <w:shd w:val="clear" w:color="000000" w:fill="FFFFFF"/>
          </w:tcPr>
          <w:p w14:paraId="29935E64"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1598F2F4" w14:textId="77777777" w:rsidR="00AD44EE" w:rsidRDefault="00133AD4">
            <w:pPr>
              <w:rPr>
                <w:color w:val="000000"/>
                <w:sz w:val="21"/>
                <w:szCs w:val="21"/>
              </w:rPr>
            </w:pPr>
            <w:r>
              <w:rPr>
                <w:rFonts w:hint="eastAsia"/>
                <w:color w:val="000000"/>
                <w:sz w:val="21"/>
                <w:szCs w:val="21"/>
              </w:rPr>
              <w:t>指标图表增删，用户自助调整在看板展现的指标图表</w:t>
            </w:r>
          </w:p>
        </w:tc>
      </w:tr>
      <w:tr w:rsidR="00AD44EE" w14:paraId="3D460C64" w14:textId="77777777">
        <w:trPr>
          <w:trHeight w:val="920"/>
        </w:trPr>
        <w:tc>
          <w:tcPr>
            <w:tcW w:w="1266" w:type="dxa"/>
            <w:vMerge/>
            <w:tcBorders>
              <w:top w:val="nil"/>
              <w:left w:val="single" w:sz="8" w:space="0" w:color="000000"/>
              <w:bottom w:val="single" w:sz="8" w:space="0" w:color="000000"/>
              <w:right w:val="single" w:sz="8" w:space="0" w:color="000000"/>
            </w:tcBorders>
          </w:tcPr>
          <w:p w14:paraId="3C5E6916"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0CF23781"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4348006B" w14:textId="77777777" w:rsidR="00AD44EE" w:rsidRDefault="00AD44EE">
            <w:pPr>
              <w:rPr>
                <w:color w:val="000000"/>
                <w:sz w:val="21"/>
                <w:szCs w:val="21"/>
              </w:rPr>
            </w:pPr>
          </w:p>
        </w:tc>
        <w:tc>
          <w:tcPr>
            <w:tcW w:w="1276" w:type="dxa"/>
            <w:tcBorders>
              <w:top w:val="nil"/>
              <w:left w:val="nil"/>
              <w:bottom w:val="single" w:sz="8" w:space="0" w:color="000000"/>
              <w:right w:val="single" w:sz="8" w:space="0" w:color="000000"/>
            </w:tcBorders>
            <w:shd w:val="clear" w:color="000000" w:fill="FFFFFF"/>
          </w:tcPr>
          <w:p w14:paraId="3C44D752"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38054573" w14:textId="77777777" w:rsidR="00AD44EE" w:rsidRDefault="00133AD4">
            <w:pPr>
              <w:rPr>
                <w:color w:val="000000"/>
                <w:sz w:val="21"/>
                <w:szCs w:val="21"/>
              </w:rPr>
            </w:pPr>
            <w:r>
              <w:rPr>
                <w:rFonts w:hint="eastAsia"/>
                <w:color w:val="000000"/>
                <w:sz w:val="21"/>
                <w:szCs w:val="21"/>
              </w:rPr>
              <w:t>指标图表类型切换，自定义指标可视化展示的形式，例如从柱状图切换</w:t>
            </w:r>
            <w:proofErr w:type="gramStart"/>
            <w:r>
              <w:rPr>
                <w:rFonts w:hint="eastAsia"/>
                <w:color w:val="000000"/>
                <w:sz w:val="21"/>
                <w:szCs w:val="21"/>
              </w:rPr>
              <w:t>为饼图</w:t>
            </w:r>
            <w:proofErr w:type="gramEnd"/>
          </w:p>
        </w:tc>
      </w:tr>
      <w:tr w:rsidR="00AD44EE" w14:paraId="58C4779D" w14:textId="77777777">
        <w:trPr>
          <w:trHeight w:val="340"/>
        </w:trPr>
        <w:tc>
          <w:tcPr>
            <w:tcW w:w="1266" w:type="dxa"/>
            <w:vMerge/>
            <w:tcBorders>
              <w:top w:val="nil"/>
              <w:left w:val="single" w:sz="8" w:space="0" w:color="000000"/>
              <w:bottom w:val="single" w:sz="8" w:space="0" w:color="000000"/>
              <w:right w:val="single" w:sz="8" w:space="0" w:color="000000"/>
            </w:tcBorders>
          </w:tcPr>
          <w:p w14:paraId="43563A56"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5E08BF32"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109BC5B9" w14:textId="77777777" w:rsidR="00AD44EE" w:rsidRDefault="00AD44EE">
            <w:pPr>
              <w:rPr>
                <w:color w:val="000000"/>
                <w:sz w:val="21"/>
                <w:szCs w:val="21"/>
              </w:rPr>
            </w:pPr>
          </w:p>
        </w:tc>
        <w:tc>
          <w:tcPr>
            <w:tcW w:w="1276" w:type="dxa"/>
            <w:tcBorders>
              <w:top w:val="nil"/>
              <w:left w:val="nil"/>
              <w:bottom w:val="single" w:sz="8" w:space="0" w:color="000000"/>
              <w:right w:val="single" w:sz="8" w:space="0" w:color="000000"/>
            </w:tcBorders>
            <w:shd w:val="clear" w:color="000000" w:fill="FFFFFF"/>
          </w:tcPr>
          <w:p w14:paraId="42FCF48B"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7D3E4405" w14:textId="77777777" w:rsidR="00AD44EE" w:rsidRDefault="00133AD4">
            <w:pPr>
              <w:rPr>
                <w:color w:val="000000"/>
                <w:sz w:val="21"/>
                <w:szCs w:val="21"/>
              </w:rPr>
            </w:pPr>
            <w:r>
              <w:rPr>
                <w:rFonts w:hint="eastAsia"/>
                <w:color w:val="000000"/>
                <w:sz w:val="21"/>
                <w:szCs w:val="21"/>
              </w:rPr>
              <w:t>自定义设置指标看板的展示布局</w:t>
            </w:r>
          </w:p>
        </w:tc>
      </w:tr>
      <w:tr w:rsidR="00AD44EE" w14:paraId="1429B70F" w14:textId="77777777">
        <w:trPr>
          <w:trHeight w:val="620"/>
        </w:trPr>
        <w:tc>
          <w:tcPr>
            <w:tcW w:w="1266" w:type="dxa"/>
            <w:vMerge/>
            <w:tcBorders>
              <w:top w:val="nil"/>
              <w:left w:val="single" w:sz="8" w:space="0" w:color="000000"/>
              <w:bottom w:val="single" w:sz="8" w:space="0" w:color="000000"/>
              <w:right w:val="single" w:sz="8" w:space="0" w:color="000000"/>
            </w:tcBorders>
          </w:tcPr>
          <w:p w14:paraId="042DAF5C"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67AD106C"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755BDB51" w14:textId="77777777" w:rsidR="00AD44EE" w:rsidRDefault="00AD44EE">
            <w:pPr>
              <w:rPr>
                <w:color w:val="000000"/>
                <w:sz w:val="21"/>
                <w:szCs w:val="21"/>
              </w:rPr>
            </w:pPr>
          </w:p>
        </w:tc>
        <w:tc>
          <w:tcPr>
            <w:tcW w:w="1276" w:type="dxa"/>
            <w:tcBorders>
              <w:top w:val="nil"/>
              <w:left w:val="nil"/>
              <w:bottom w:val="single" w:sz="8" w:space="0" w:color="000000"/>
              <w:right w:val="single" w:sz="8" w:space="0" w:color="000000"/>
            </w:tcBorders>
            <w:shd w:val="clear" w:color="000000" w:fill="FFFFFF"/>
          </w:tcPr>
          <w:p w14:paraId="5FF9BBB1"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0AA26C84" w14:textId="77777777" w:rsidR="00AD44EE" w:rsidRDefault="00133AD4">
            <w:pPr>
              <w:rPr>
                <w:color w:val="000000"/>
                <w:sz w:val="21"/>
                <w:szCs w:val="21"/>
              </w:rPr>
            </w:pPr>
            <w:r>
              <w:rPr>
                <w:rFonts w:hint="eastAsia"/>
                <w:color w:val="000000"/>
                <w:sz w:val="21"/>
                <w:szCs w:val="21"/>
              </w:rPr>
              <w:t>指标图表放大，点击指标的放大按钮，放大显示看板的指标图表</w:t>
            </w:r>
          </w:p>
        </w:tc>
      </w:tr>
      <w:tr w:rsidR="00AD44EE" w14:paraId="15AD9138" w14:textId="77777777">
        <w:trPr>
          <w:trHeight w:val="620"/>
        </w:trPr>
        <w:tc>
          <w:tcPr>
            <w:tcW w:w="1266" w:type="dxa"/>
            <w:vMerge/>
            <w:tcBorders>
              <w:top w:val="nil"/>
              <w:left w:val="single" w:sz="8" w:space="0" w:color="000000"/>
              <w:bottom w:val="single" w:sz="8" w:space="0" w:color="000000"/>
              <w:right w:val="single" w:sz="8" w:space="0" w:color="000000"/>
            </w:tcBorders>
          </w:tcPr>
          <w:p w14:paraId="1F606948"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50B3B6C9"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19782FBD" w14:textId="77777777" w:rsidR="00AD44EE" w:rsidRDefault="00133AD4">
            <w:pPr>
              <w:jc w:val="both"/>
              <w:rPr>
                <w:color w:val="000000"/>
                <w:sz w:val="21"/>
                <w:szCs w:val="21"/>
              </w:rPr>
            </w:pPr>
            <w:r>
              <w:rPr>
                <w:rFonts w:hint="eastAsia"/>
                <w:color w:val="000000"/>
                <w:sz w:val="21"/>
                <w:szCs w:val="21"/>
              </w:rPr>
              <w:t>指标与报表关联</w:t>
            </w:r>
          </w:p>
        </w:tc>
        <w:tc>
          <w:tcPr>
            <w:tcW w:w="1276" w:type="dxa"/>
            <w:tcBorders>
              <w:top w:val="nil"/>
              <w:left w:val="nil"/>
              <w:bottom w:val="single" w:sz="8" w:space="0" w:color="000000"/>
              <w:right w:val="single" w:sz="8" w:space="0" w:color="000000"/>
            </w:tcBorders>
            <w:shd w:val="clear" w:color="000000" w:fill="FFFFFF"/>
          </w:tcPr>
          <w:p w14:paraId="32CC1CA9"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5B743F4F" w14:textId="77777777" w:rsidR="00AD44EE" w:rsidRDefault="00133AD4">
            <w:pPr>
              <w:rPr>
                <w:color w:val="000000"/>
                <w:sz w:val="21"/>
                <w:szCs w:val="21"/>
              </w:rPr>
            </w:pPr>
            <w:r>
              <w:rPr>
                <w:rFonts w:hint="eastAsia"/>
                <w:color w:val="000000"/>
                <w:sz w:val="21"/>
                <w:szCs w:val="21"/>
              </w:rPr>
              <w:t>查看指标时，可以查看相关联的报表数据</w:t>
            </w:r>
          </w:p>
        </w:tc>
      </w:tr>
      <w:tr w:rsidR="00AD44EE" w14:paraId="771BB5D3" w14:textId="77777777">
        <w:trPr>
          <w:trHeight w:val="920"/>
        </w:trPr>
        <w:tc>
          <w:tcPr>
            <w:tcW w:w="1266" w:type="dxa"/>
            <w:vMerge/>
            <w:tcBorders>
              <w:top w:val="nil"/>
              <w:left w:val="single" w:sz="8" w:space="0" w:color="000000"/>
              <w:bottom w:val="single" w:sz="8" w:space="0" w:color="000000"/>
              <w:right w:val="single" w:sz="8" w:space="0" w:color="000000"/>
            </w:tcBorders>
          </w:tcPr>
          <w:p w14:paraId="3EA8CAD0"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6C79739D"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0A553703" w14:textId="77777777" w:rsidR="00AD44EE" w:rsidRDefault="00133AD4">
            <w:pPr>
              <w:jc w:val="both"/>
              <w:rPr>
                <w:color w:val="000000"/>
                <w:sz w:val="21"/>
                <w:szCs w:val="21"/>
              </w:rPr>
            </w:pPr>
            <w:r>
              <w:rPr>
                <w:rFonts w:hint="eastAsia"/>
                <w:color w:val="000000"/>
                <w:sz w:val="21"/>
                <w:szCs w:val="21"/>
              </w:rPr>
              <w:t>看板指标图表整体一键下载</w:t>
            </w:r>
          </w:p>
        </w:tc>
        <w:tc>
          <w:tcPr>
            <w:tcW w:w="1276" w:type="dxa"/>
            <w:tcBorders>
              <w:top w:val="nil"/>
              <w:left w:val="nil"/>
              <w:bottom w:val="single" w:sz="8" w:space="0" w:color="000000"/>
              <w:right w:val="single" w:sz="8" w:space="0" w:color="000000"/>
            </w:tcBorders>
            <w:shd w:val="clear" w:color="000000" w:fill="FFFFFF"/>
          </w:tcPr>
          <w:p w14:paraId="022C3401"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74D3A988" w14:textId="77777777" w:rsidR="00AD44EE" w:rsidRDefault="00133AD4">
            <w:pPr>
              <w:rPr>
                <w:color w:val="000000"/>
                <w:sz w:val="21"/>
                <w:szCs w:val="21"/>
              </w:rPr>
            </w:pPr>
            <w:r>
              <w:rPr>
                <w:rFonts w:hint="eastAsia"/>
                <w:color w:val="000000"/>
                <w:sz w:val="21"/>
                <w:szCs w:val="21"/>
              </w:rPr>
              <w:t>批量下载当前页面内所有指标、图表，下载为PDF、PNG或excel数据表格式</w:t>
            </w:r>
          </w:p>
        </w:tc>
      </w:tr>
      <w:tr w:rsidR="00AD44EE" w14:paraId="085B6EBC" w14:textId="77777777">
        <w:trPr>
          <w:trHeight w:val="340"/>
        </w:trPr>
        <w:tc>
          <w:tcPr>
            <w:tcW w:w="1266" w:type="dxa"/>
            <w:vMerge/>
            <w:tcBorders>
              <w:top w:val="nil"/>
              <w:left w:val="single" w:sz="8" w:space="0" w:color="000000"/>
              <w:bottom w:val="single" w:sz="8" w:space="0" w:color="000000"/>
              <w:right w:val="single" w:sz="8" w:space="0" w:color="000000"/>
            </w:tcBorders>
          </w:tcPr>
          <w:p w14:paraId="7D1B5450"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1C7E7A39"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3B23AB9B" w14:textId="77777777" w:rsidR="00AD44EE" w:rsidRDefault="00133AD4">
            <w:pPr>
              <w:jc w:val="both"/>
              <w:rPr>
                <w:color w:val="000000"/>
                <w:sz w:val="21"/>
                <w:szCs w:val="21"/>
              </w:rPr>
            </w:pPr>
            <w:r>
              <w:rPr>
                <w:rFonts w:hint="eastAsia"/>
                <w:color w:val="000000"/>
                <w:sz w:val="21"/>
                <w:szCs w:val="21"/>
              </w:rPr>
              <w:t>查看指标注释文字</w:t>
            </w:r>
          </w:p>
        </w:tc>
        <w:tc>
          <w:tcPr>
            <w:tcW w:w="1276" w:type="dxa"/>
            <w:tcBorders>
              <w:top w:val="nil"/>
              <w:left w:val="nil"/>
              <w:bottom w:val="single" w:sz="8" w:space="0" w:color="000000"/>
              <w:right w:val="single" w:sz="8" w:space="0" w:color="000000"/>
            </w:tcBorders>
            <w:shd w:val="clear" w:color="000000" w:fill="FFFFFF"/>
          </w:tcPr>
          <w:p w14:paraId="627B3D69"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2CEFD8C3" w14:textId="77777777" w:rsidR="00AD44EE" w:rsidRDefault="00133AD4">
            <w:pPr>
              <w:rPr>
                <w:color w:val="000000"/>
                <w:sz w:val="21"/>
                <w:szCs w:val="21"/>
              </w:rPr>
            </w:pPr>
            <w:r>
              <w:rPr>
                <w:rFonts w:hint="eastAsia"/>
                <w:color w:val="000000"/>
                <w:sz w:val="21"/>
                <w:szCs w:val="21"/>
              </w:rPr>
              <w:t xml:space="preserve">　</w:t>
            </w:r>
          </w:p>
        </w:tc>
      </w:tr>
      <w:tr w:rsidR="00AD44EE" w14:paraId="3C9AF9A0" w14:textId="77777777">
        <w:trPr>
          <w:trHeight w:val="1820"/>
        </w:trPr>
        <w:tc>
          <w:tcPr>
            <w:tcW w:w="1266" w:type="dxa"/>
            <w:vMerge/>
            <w:tcBorders>
              <w:top w:val="nil"/>
              <w:left w:val="single" w:sz="8" w:space="0" w:color="000000"/>
              <w:bottom w:val="single" w:sz="8" w:space="0" w:color="000000"/>
              <w:right w:val="single" w:sz="8" w:space="0" w:color="000000"/>
            </w:tcBorders>
          </w:tcPr>
          <w:p w14:paraId="36B3D71F"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2C509C46" w14:textId="77777777" w:rsidR="00AD44EE" w:rsidRDefault="00133AD4">
            <w:pPr>
              <w:jc w:val="both"/>
              <w:rPr>
                <w:color w:val="000000"/>
                <w:sz w:val="21"/>
                <w:szCs w:val="21"/>
              </w:rPr>
            </w:pPr>
            <w:r>
              <w:rPr>
                <w:rFonts w:hint="eastAsia"/>
                <w:color w:val="000000"/>
                <w:sz w:val="21"/>
                <w:szCs w:val="21"/>
              </w:rPr>
              <w:t>驾驶舱</w:t>
            </w:r>
          </w:p>
        </w:tc>
        <w:tc>
          <w:tcPr>
            <w:tcW w:w="1418" w:type="dxa"/>
            <w:tcBorders>
              <w:top w:val="nil"/>
              <w:left w:val="nil"/>
              <w:bottom w:val="single" w:sz="8" w:space="0" w:color="000000"/>
              <w:right w:val="single" w:sz="8" w:space="0" w:color="000000"/>
            </w:tcBorders>
            <w:shd w:val="clear" w:color="000000" w:fill="FFFFFF"/>
          </w:tcPr>
          <w:p w14:paraId="2B88055E" w14:textId="77777777" w:rsidR="00AD44EE" w:rsidRDefault="00133AD4">
            <w:pPr>
              <w:jc w:val="both"/>
              <w:rPr>
                <w:color w:val="000000"/>
                <w:sz w:val="21"/>
                <w:szCs w:val="21"/>
              </w:rPr>
            </w:pPr>
            <w:r>
              <w:rPr>
                <w:rFonts w:hint="eastAsia"/>
                <w:color w:val="000000"/>
                <w:sz w:val="21"/>
                <w:szCs w:val="21"/>
              </w:rPr>
              <w:t>集团及专业子公司关键指标</w:t>
            </w:r>
          </w:p>
        </w:tc>
        <w:tc>
          <w:tcPr>
            <w:tcW w:w="1276" w:type="dxa"/>
            <w:tcBorders>
              <w:top w:val="nil"/>
              <w:left w:val="nil"/>
              <w:bottom w:val="single" w:sz="8" w:space="0" w:color="000000"/>
              <w:right w:val="single" w:sz="8" w:space="0" w:color="000000"/>
            </w:tcBorders>
            <w:shd w:val="clear" w:color="000000" w:fill="FFFFFF"/>
          </w:tcPr>
          <w:p w14:paraId="1C42BC1F"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4737A3FD" w14:textId="77777777" w:rsidR="00AD44EE" w:rsidRDefault="00133AD4">
            <w:pPr>
              <w:rPr>
                <w:color w:val="000000"/>
                <w:sz w:val="21"/>
                <w:szCs w:val="21"/>
              </w:rPr>
            </w:pPr>
            <w:r>
              <w:rPr>
                <w:rFonts w:hint="eastAsia"/>
                <w:color w:val="000000"/>
                <w:sz w:val="21"/>
                <w:szCs w:val="21"/>
              </w:rPr>
              <w:t>分集团、太寿、太养、</w:t>
            </w:r>
            <w:proofErr w:type="gramStart"/>
            <w:r>
              <w:rPr>
                <w:rFonts w:hint="eastAsia"/>
                <w:color w:val="000000"/>
                <w:sz w:val="21"/>
                <w:szCs w:val="21"/>
              </w:rPr>
              <w:t>太财显示</w:t>
            </w:r>
            <w:proofErr w:type="gramEnd"/>
            <w:r>
              <w:rPr>
                <w:rFonts w:hint="eastAsia"/>
                <w:color w:val="000000"/>
                <w:sz w:val="21"/>
                <w:szCs w:val="21"/>
              </w:rPr>
              <w:t>核心经营指标；支持用户在驾驶舱面板切换不同子公司顺序；支持在地区进行机构数据查询切换，支持图表数据与地图信息联动；</w:t>
            </w:r>
          </w:p>
        </w:tc>
      </w:tr>
      <w:tr w:rsidR="00AD44EE" w14:paraId="123A42AF" w14:textId="77777777">
        <w:trPr>
          <w:trHeight w:val="6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20674B5D" w14:textId="77777777" w:rsidR="00AD44EE" w:rsidRDefault="00133AD4">
            <w:pPr>
              <w:jc w:val="both"/>
              <w:rPr>
                <w:color w:val="000000"/>
                <w:sz w:val="21"/>
                <w:szCs w:val="21"/>
              </w:rPr>
            </w:pPr>
            <w:r>
              <w:rPr>
                <w:rFonts w:hint="eastAsia"/>
                <w:color w:val="000000"/>
                <w:sz w:val="21"/>
                <w:szCs w:val="21"/>
              </w:rPr>
              <w:t>报表管理</w:t>
            </w: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35C2F944" w14:textId="77777777" w:rsidR="00AD44EE" w:rsidRDefault="00133AD4">
            <w:pPr>
              <w:jc w:val="both"/>
              <w:rPr>
                <w:color w:val="000000"/>
                <w:sz w:val="21"/>
                <w:szCs w:val="21"/>
              </w:rPr>
            </w:pPr>
            <w:r>
              <w:rPr>
                <w:rFonts w:hint="eastAsia"/>
                <w:color w:val="000000"/>
                <w:sz w:val="21"/>
                <w:szCs w:val="21"/>
              </w:rPr>
              <w:t>报表管理</w:t>
            </w:r>
          </w:p>
        </w:tc>
        <w:tc>
          <w:tcPr>
            <w:tcW w:w="1418" w:type="dxa"/>
            <w:tcBorders>
              <w:top w:val="nil"/>
              <w:left w:val="nil"/>
              <w:bottom w:val="single" w:sz="8" w:space="0" w:color="000000"/>
              <w:right w:val="single" w:sz="8" w:space="0" w:color="000000"/>
            </w:tcBorders>
            <w:shd w:val="clear" w:color="000000" w:fill="FFFFFF"/>
          </w:tcPr>
          <w:p w14:paraId="13E16E50" w14:textId="77777777" w:rsidR="00AD44EE" w:rsidRDefault="00133AD4">
            <w:pPr>
              <w:jc w:val="both"/>
              <w:rPr>
                <w:color w:val="000000"/>
                <w:sz w:val="21"/>
                <w:szCs w:val="21"/>
              </w:rPr>
            </w:pPr>
            <w:r>
              <w:rPr>
                <w:rFonts w:hint="eastAsia"/>
                <w:color w:val="000000"/>
                <w:sz w:val="21"/>
                <w:szCs w:val="21"/>
              </w:rPr>
              <w:t>报表说明查看</w:t>
            </w:r>
          </w:p>
        </w:tc>
        <w:tc>
          <w:tcPr>
            <w:tcW w:w="1276" w:type="dxa"/>
            <w:tcBorders>
              <w:top w:val="nil"/>
              <w:left w:val="nil"/>
              <w:bottom w:val="single" w:sz="8" w:space="0" w:color="000000"/>
              <w:right w:val="single" w:sz="8" w:space="0" w:color="000000"/>
            </w:tcBorders>
            <w:shd w:val="clear" w:color="000000" w:fill="FFFFFF"/>
          </w:tcPr>
          <w:p w14:paraId="4A51A6EA"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397D2D29" w14:textId="77777777" w:rsidR="00AD44EE" w:rsidRDefault="00133AD4">
            <w:pPr>
              <w:rPr>
                <w:color w:val="000000"/>
                <w:sz w:val="21"/>
                <w:szCs w:val="21"/>
              </w:rPr>
            </w:pPr>
            <w:r>
              <w:rPr>
                <w:rFonts w:hint="eastAsia"/>
                <w:color w:val="000000"/>
                <w:sz w:val="21"/>
                <w:szCs w:val="21"/>
              </w:rPr>
              <w:t>显示报表中相关指标的计算口径等说明</w:t>
            </w:r>
          </w:p>
        </w:tc>
      </w:tr>
      <w:tr w:rsidR="00AD44EE" w14:paraId="25B36E34" w14:textId="77777777">
        <w:trPr>
          <w:trHeight w:val="1820"/>
        </w:trPr>
        <w:tc>
          <w:tcPr>
            <w:tcW w:w="1266" w:type="dxa"/>
            <w:vMerge/>
            <w:tcBorders>
              <w:top w:val="nil"/>
              <w:left w:val="single" w:sz="8" w:space="0" w:color="000000"/>
              <w:bottom w:val="single" w:sz="8" w:space="0" w:color="000000"/>
              <w:right w:val="single" w:sz="8" w:space="0" w:color="000000"/>
            </w:tcBorders>
          </w:tcPr>
          <w:p w14:paraId="601CDD4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4E630035"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470BC94B" w14:textId="77777777" w:rsidR="00AD44EE" w:rsidRDefault="00133AD4">
            <w:pPr>
              <w:jc w:val="both"/>
              <w:rPr>
                <w:color w:val="000000"/>
                <w:sz w:val="21"/>
                <w:szCs w:val="21"/>
              </w:rPr>
            </w:pPr>
            <w:r>
              <w:rPr>
                <w:rFonts w:hint="eastAsia"/>
                <w:color w:val="000000"/>
                <w:sz w:val="21"/>
                <w:szCs w:val="21"/>
              </w:rPr>
              <w:t>报表下载、收藏、分享</w:t>
            </w:r>
          </w:p>
        </w:tc>
        <w:tc>
          <w:tcPr>
            <w:tcW w:w="1276" w:type="dxa"/>
            <w:tcBorders>
              <w:top w:val="nil"/>
              <w:left w:val="nil"/>
              <w:bottom w:val="single" w:sz="8" w:space="0" w:color="000000"/>
              <w:right w:val="single" w:sz="8" w:space="0" w:color="000000"/>
            </w:tcBorders>
            <w:shd w:val="clear" w:color="000000" w:fill="FFFFFF"/>
          </w:tcPr>
          <w:p w14:paraId="2A362C7F"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7B55CD57" w14:textId="77777777" w:rsidR="00AD44EE" w:rsidRDefault="00133AD4">
            <w:pPr>
              <w:rPr>
                <w:color w:val="000000"/>
                <w:sz w:val="21"/>
                <w:szCs w:val="21"/>
              </w:rPr>
            </w:pPr>
            <w:r>
              <w:rPr>
                <w:rFonts w:hint="eastAsia"/>
                <w:color w:val="000000"/>
                <w:sz w:val="21"/>
                <w:szCs w:val="21"/>
              </w:rPr>
              <w:t>报表的下载、收藏、分享；收藏：将报表添加至我的收藏列表；分享：将报表信息分享给其他用户；下载：对当前页面的报表图片和数据Excel进行下载，图片附带用户ID水印；</w:t>
            </w:r>
          </w:p>
        </w:tc>
      </w:tr>
      <w:tr w:rsidR="00AD44EE" w14:paraId="6D7C3463" w14:textId="77777777">
        <w:trPr>
          <w:trHeight w:val="1520"/>
        </w:trPr>
        <w:tc>
          <w:tcPr>
            <w:tcW w:w="1266" w:type="dxa"/>
            <w:vMerge/>
            <w:tcBorders>
              <w:top w:val="nil"/>
              <w:left w:val="single" w:sz="8" w:space="0" w:color="000000"/>
              <w:bottom w:val="single" w:sz="8" w:space="0" w:color="000000"/>
              <w:right w:val="single" w:sz="8" w:space="0" w:color="000000"/>
            </w:tcBorders>
          </w:tcPr>
          <w:p w14:paraId="6F97946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25265479"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4A835A08" w14:textId="77777777" w:rsidR="00AD44EE" w:rsidRDefault="00133AD4">
            <w:pPr>
              <w:jc w:val="both"/>
              <w:rPr>
                <w:color w:val="000000"/>
                <w:sz w:val="21"/>
                <w:szCs w:val="21"/>
              </w:rPr>
            </w:pPr>
            <w:r>
              <w:rPr>
                <w:rFonts w:hint="eastAsia"/>
                <w:color w:val="000000"/>
                <w:sz w:val="21"/>
                <w:szCs w:val="21"/>
              </w:rPr>
              <w:t>报表订阅</w:t>
            </w:r>
          </w:p>
        </w:tc>
        <w:tc>
          <w:tcPr>
            <w:tcW w:w="1276" w:type="dxa"/>
            <w:tcBorders>
              <w:top w:val="nil"/>
              <w:left w:val="nil"/>
              <w:bottom w:val="single" w:sz="8" w:space="0" w:color="000000"/>
              <w:right w:val="single" w:sz="8" w:space="0" w:color="000000"/>
            </w:tcBorders>
            <w:shd w:val="clear" w:color="000000" w:fill="FFFFFF"/>
          </w:tcPr>
          <w:p w14:paraId="2C21C7F7"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27010727" w14:textId="77777777" w:rsidR="00AD44EE" w:rsidRDefault="00133AD4">
            <w:pPr>
              <w:rPr>
                <w:color w:val="000000"/>
                <w:sz w:val="21"/>
                <w:szCs w:val="21"/>
              </w:rPr>
            </w:pPr>
            <w:r>
              <w:rPr>
                <w:rFonts w:hint="eastAsia"/>
                <w:color w:val="000000"/>
                <w:sz w:val="21"/>
                <w:szCs w:val="21"/>
              </w:rPr>
              <w:t>用户将平台上的报表订阅邮件发送，订阅之后系统会自动根据报表的更新频率在报表数据刷新完成之后将数据以邮件的形式发送到用户的内网邮箱</w:t>
            </w:r>
          </w:p>
        </w:tc>
      </w:tr>
      <w:tr w:rsidR="00AD44EE" w14:paraId="54E202EB" w14:textId="77777777">
        <w:trPr>
          <w:trHeight w:val="3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50F2B645" w14:textId="77777777" w:rsidR="00AD44EE" w:rsidRDefault="00133AD4">
            <w:pPr>
              <w:jc w:val="both"/>
              <w:rPr>
                <w:color w:val="000000"/>
                <w:sz w:val="21"/>
                <w:szCs w:val="21"/>
              </w:rPr>
            </w:pPr>
            <w:r>
              <w:rPr>
                <w:rFonts w:hint="eastAsia"/>
                <w:color w:val="000000"/>
                <w:sz w:val="21"/>
                <w:szCs w:val="21"/>
              </w:rPr>
              <w:t>自助报表</w:t>
            </w: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0A475C19" w14:textId="77777777" w:rsidR="00AD44EE" w:rsidRDefault="00133AD4">
            <w:pPr>
              <w:jc w:val="both"/>
              <w:rPr>
                <w:color w:val="000000"/>
                <w:sz w:val="21"/>
                <w:szCs w:val="21"/>
              </w:rPr>
            </w:pPr>
            <w:r>
              <w:rPr>
                <w:rFonts w:hint="eastAsia"/>
                <w:color w:val="000000"/>
                <w:sz w:val="21"/>
                <w:szCs w:val="21"/>
              </w:rPr>
              <w:t>多维分析</w:t>
            </w:r>
          </w:p>
        </w:tc>
        <w:tc>
          <w:tcPr>
            <w:tcW w:w="1418" w:type="dxa"/>
            <w:vMerge w:val="restart"/>
            <w:tcBorders>
              <w:top w:val="nil"/>
              <w:left w:val="single" w:sz="8" w:space="0" w:color="000000"/>
              <w:bottom w:val="single" w:sz="8" w:space="0" w:color="000000"/>
              <w:right w:val="single" w:sz="8" w:space="0" w:color="000000"/>
            </w:tcBorders>
            <w:shd w:val="clear" w:color="000000" w:fill="FFFFFF"/>
          </w:tcPr>
          <w:p w14:paraId="6EA4D530" w14:textId="77777777" w:rsidR="00AD44EE" w:rsidRDefault="00133AD4">
            <w:pPr>
              <w:jc w:val="both"/>
              <w:rPr>
                <w:color w:val="000000"/>
                <w:sz w:val="21"/>
                <w:szCs w:val="21"/>
              </w:rPr>
            </w:pPr>
            <w:r>
              <w:rPr>
                <w:rFonts w:hint="eastAsia"/>
                <w:color w:val="000000"/>
                <w:sz w:val="21"/>
                <w:szCs w:val="21"/>
              </w:rPr>
              <w:t>多维分析</w:t>
            </w:r>
          </w:p>
        </w:tc>
        <w:tc>
          <w:tcPr>
            <w:tcW w:w="1276" w:type="dxa"/>
            <w:vMerge w:val="restart"/>
            <w:tcBorders>
              <w:top w:val="nil"/>
              <w:left w:val="single" w:sz="8" w:space="0" w:color="000000"/>
              <w:bottom w:val="single" w:sz="8" w:space="0" w:color="000000"/>
              <w:right w:val="single" w:sz="8" w:space="0" w:color="000000"/>
            </w:tcBorders>
            <w:shd w:val="clear" w:color="000000" w:fill="FFFFFF"/>
          </w:tcPr>
          <w:p w14:paraId="449395C9"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nil"/>
              <w:right w:val="single" w:sz="8" w:space="0" w:color="000000"/>
            </w:tcBorders>
            <w:shd w:val="clear" w:color="000000" w:fill="FFFFFF"/>
          </w:tcPr>
          <w:p w14:paraId="6CE629E4" w14:textId="77777777" w:rsidR="00AD44EE" w:rsidRDefault="00133AD4">
            <w:pPr>
              <w:rPr>
                <w:color w:val="000000"/>
                <w:sz w:val="21"/>
                <w:szCs w:val="21"/>
              </w:rPr>
            </w:pPr>
            <w:r>
              <w:rPr>
                <w:rFonts w:hint="eastAsia"/>
                <w:color w:val="000000"/>
                <w:sz w:val="21"/>
                <w:szCs w:val="21"/>
              </w:rPr>
              <w:t>点击数据集</w:t>
            </w:r>
          </w:p>
        </w:tc>
      </w:tr>
      <w:tr w:rsidR="00AD44EE" w14:paraId="3A841E25" w14:textId="77777777">
        <w:trPr>
          <w:trHeight w:val="620"/>
        </w:trPr>
        <w:tc>
          <w:tcPr>
            <w:tcW w:w="1266" w:type="dxa"/>
            <w:vMerge/>
            <w:tcBorders>
              <w:top w:val="nil"/>
              <w:left w:val="single" w:sz="8" w:space="0" w:color="000000"/>
              <w:bottom w:val="single" w:sz="8" w:space="0" w:color="000000"/>
              <w:right w:val="single" w:sz="8" w:space="0" w:color="000000"/>
            </w:tcBorders>
          </w:tcPr>
          <w:p w14:paraId="7D96CB35"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1CFEA84B"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708AF86B" w14:textId="77777777" w:rsidR="00AD44EE" w:rsidRDefault="00AD44EE">
            <w:pPr>
              <w:rPr>
                <w:color w:val="000000"/>
                <w:sz w:val="21"/>
                <w:szCs w:val="21"/>
              </w:rPr>
            </w:pPr>
          </w:p>
        </w:tc>
        <w:tc>
          <w:tcPr>
            <w:tcW w:w="1276" w:type="dxa"/>
            <w:vMerge/>
            <w:tcBorders>
              <w:top w:val="nil"/>
              <w:left w:val="single" w:sz="8" w:space="0" w:color="000000"/>
              <w:bottom w:val="single" w:sz="8" w:space="0" w:color="000000"/>
              <w:right w:val="single" w:sz="8" w:space="0" w:color="000000"/>
            </w:tcBorders>
          </w:tcPr>
          <w:p w14:paraId="1E692366" w14:textId="77777777" w:rsidR="00AD44EE" w:rsidRDefault="00AD44EE">
            <w:pPr>
              <w:rPr>
                <w:color w:val="000000"/>
                <w:sz w:val="21"/>
                <w:szCs w:val="21"/>
              </w:rPr>
            </w:pPr>
          </w:p>
        </w:tc>
        <w:tc>
          <w:tcPr>
            <w:tcW w:w="3827" w:type="dxa"/>
            <w:tcBorders>
              <w:top w:val="nil"/>
              <w:left w:val="nil"/>
              <w:bottom w:val="single" w:sz="8" w:space="0" w:color="000000"/>
              <w:right w:val="single" w:sz="8" w:space="0" w:color="000000"/>
            </w:tcBorders>
            <w:shd w:val="clear" w:color="000000" w:fill="FFFFFF"/>
          </w:tcPr>
          <w:p w14:paraId="427FC3B7" w14:textId="77777777" w:rsidR="00AD44EE" w:rsidRDefault="00133AD4">
            <w:pPr>
              <w:rPr>
                <w:color w:val="000000"/>
                <w:sz w:val="21"/>
                <w:szCs w:val="21"/>
              </w:rPr>
            </w:pPr>
            <w:r>
              <w:rPr>
                <w:rFonts w:hint="eastAsia"/>
                <w:color w:val="000000"/>
                <w:sz w:val="21"/>
                <w:szCs w:val="21"/>
              </w:rPr>
              <w:t>跳转到Tableau多维分析页面进行多维分析操作</w:t>
            </w:r>
          </w:p>
        </w:tc>
      </w:tr>
      <w:tr w:rsidR="00AD44EE" w14:paraId="180AC6F5" w14:textId="77777777">
        <w:trPr>
          <w:trHeight w:val="340"/>
        </w:trPr>
        <w:tc>
          <w:tcPr>
            <w:tcW w:w="1266" w:type="dxa"/>
            <w:vMerge/>
            <w:tcBorders>
              <w:top w:val="nil"/>
              <w:left w:val="single" w:sz="8" w:space="0" w:color="000000"/>
              <w:bottom w:val="single" w:sz="8" w:space="0" w:color="000000"/>
              <w:right w:val="single" w:sz="8" w:space="0" w:color="000000"/>
            </w:tcBorders>
          </w:tcPr>
          <w:p w14:paraId="79854309"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0869A90F" w14:textId="77777777" w:rsidR="00AD44EE" w:rsidRDefault="00133AD4">
            <w:pPr>
              <w:jc w:val="both"/>
              <w:rPr>
                <w:color w:val="000000"/>
                <w:sz w:val="21"/>
                <w:szCs w:val="21"/>
              </w:rPr>
            </w:pPr>
            <w:r>
              <w:rPr>
                <w:rFonts w:hint="eastAsia"/>
                <w:color w:val="000000"/>
                <w:sz w:val="21"/>
                <w:szCs w:val="21"/>
              </w:rPr>
              <w:t>报表开发</w:t>
            </w:r>
          </w:p>
        </w:tc>
        <w:tc>
          <w:tcPr>
            <w:tcW w:w="1418" w:type="dxa"/>
            <w:tcBorders>
              <w:top w:val="nil"/>
              <w:left w:val="nil"/>
              <w:bottom w:val="single" w:sz="8" w:space="0" w:color="000000"/>
              <w:right w:val="single" w:sz="8" w:space="0" w:color="000000"/>
            </w:tcBorders>
            <w:shd w:val="clear" w:color="000000" w:fill="FFFFFF"/>
          </w:tcPr>
          <w:p w14:paraId="5887506E" w14:textId="77777777" w:rsidR="00AD44EE" w:rsidRDefault="00133AD4">
            <w:pPr>
              <w:jc w:val="both"/>
              <w:rPr>
                <w:color w:val="000000"/>
                <w:sz w:val="21"/>
                <w:szCs w:val="21"/>
              </w:rPr>
            </w:pPr>
            <w:r>
              <w:rPr>
                <w:rFonts w:hint="eastAsia"/>
                <w:color w:val="000000"/>
                <w:sz w:val="21"/>
                <w:szCs w:val="21"/>
              </w:rPr>
              <w:t>报表开发</w:t>
            </w:r>
          </w:p>
        </w:tc>
        <w:tc>
          <w:tcPr>
            <w:tcW w:w="1276" w:type="dxa"/>
            <w:tcBorders>
              <w:top w:val="nil"/>
              <w:left w:val="nil"/>
              <w:bottom w:val="single" w:sz="8" w:space="0" w:color="000000"/>
              <w:right w:val="single" w:sz="8" w:space="0" w:color="000000"/>
            </w:tcBorders>
            <w:shd w:val="clear" w:color="000000" w:fill="FFFFFF"/>
          </w:tcPr>
          <w:p w14:paraId="5A257DB3"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6B5431E3" w14:textId="77777777" w:rsidR="00AD44EE" w:rsidRDefault="00133AD4">
            <w:pPr>
              <w:rPr>
                <w:color w:val="000000"/>
                <w:sz w:val="21"/>
                <w:szCs w:val="21"/>
              </w:rPr>
            </w:pPr>
            <w:r>
              <w:rPr>
                <w:rFonts w:hint="eastAsia"/>
                <w:color w:val="000000"/>
                <w:sz w:val="21"/>
                <w:szCs w:val="21"/>
              </w:rPr>
              <w:t>点击跳转到BI工具进行报表开发</w:t>
            </w:r>
          </w:p>
        </w:tc>
      </w:tr>
      <w:tr w:rsidR="00AD44EE" w14:paraId="4714BC56" w14:textId="77777777">
        <w:trPr>
          <w:trHeight w:val="34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707F5149" w14:textId="77777777" w:rsidR="00AD44EE" w:rsidRDefault="00133AD4">
            <w:pPr>
              <w:jc w:val="both"/>
              <w:rPr>
                <w:color w:val="000000"/>
                <w:sz w:val="21"/>
                <w:szCs w:val="21"/>
              </w:rPr>
            </w:pPr>
            <w:r>
              <w:rPr>
                <w:rFonts w:hint="eastAsia"/>
                <w:color w:val="000000"/>
                <w:sz w:val="21"/>
                <w:szCs w:val="21"/>
              </w:rPr>
              <w:t>指标管理</w:t>
            </w: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5F5E44C5" w14:textId="77777777" w:rsidR="00AD44EE" w:rsidRDefault="00133AD4">
            <w:pPr>
              <w:jc w:val="both"/>
              <w:rPr>
                <w:color w:val="000000"/>
                <w:sz w:val="21"/>
                <w:szCs w:val="21"/>
              </w:rPr>
            </w:pPr>
            <w:r>
              <w:rPr>
                <w:rFonts w:hint="eastAsia"/>
                <w:color w:val="000000"/>
                <w:sz w:val="21"/>
                <w:szCs w:val="21"/>
              </w:rPr>
              <w:t>指标管理</w:t>
            </w:r>
          </w:p>
        </w:tc>
        <w:tc>
          <w:tcPr>
            <w:tcW w:w="1418" w:type="dxa"/>
            <w:tcBorders>
              <w:top w:val="nil"/>
              <w:left w:val="nil"/>
              <w:bottom w:val="single" w:sz="8" w:space="0" w:color="000000"/>
              <w:right w:val="single" w:sz="8" w:space="0" w:color="000000"/>
            </w:tcBorders>
            <w:shd w:val="clear" w:color="000000" w:fill="FFFFFF"/>
          </w:tcPr>
          <w:p w14:paraId="3E811F18" w14:textId="77777777" w:rsidR="00AD44EE" w:rsidRDefault="00133AD4">
            <w:pPr>
              <w:jc w:val="both"/>
              <w:rPr>
                <w:color w:val="000000"/>
                <w:sz w:val="21"/>
                <w:szCs w:val="21"/>
              </w:rPr>
            </w:pPr>
            <w:r>
              <w:rPr>
                <w:rFonts w:hint="eastAsia"/>
                <w:color w:val="000000"/>
                <w:sz w:val="21"/>
                <w:szCs w:val="21"/>
              </w:rPr>
              <w:t>指标说明查看</w:t>
            </w:r>
          </w:p>
        </w:tc>
        <w:tc>
          <w:tcPr>
            <w:tcW w:w="1276" w:type="dxa"/>
            <w:tcBorders>
              <w:top w:val="nil"/>
              <w:left w:val="nil"/>
              <w:bottom w:val="single" w:sz="8" w:space="0" w:color="000000"/>
              <w:right w:val="single" w:sz="8" w:space="0" w:color="000000"/>
            </w:tcBorders>
            <w:shd w:val="clear" w:color="000000" w:fill="FFFFFF"/>
          </w:tcPr>
          <w:p w14:paraId="7A92BA46"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6A011879" w14:textId="77777777" w:rsidR="00AD44EE" w:rsidRDefault="00133AD4">
            <w:pPr>
              <w:rPr>
                <w:color w:val="000000"/>
                <w:sz w:val="21"/>
                <w:szCs w:val="21"/>
              </w:rPr>
            </w:pPr>
            <w:r>
              <w:rPr>
                <w:rFonts w:hint="eastAsia"/>
                <w:color w:val="000000"/>
                <w:sz w:val="21"/>
                <w:szCs w:val="21"/>
              </w:rPr>
              <w:t>查看指标口径等说明</w:t>
            </w:r>
          </w:p>
        </w:tc>
      </w:tr>
      <w:tr w:rsidR="00AD44EE" w14:paraId="56606707" w14:textId="77777777">
        <w:trPr>
          <w:trHeight w:val="320"/>
        </w:trPr>
        <w:tc>
          <w:tcPr>
            <w:tcW w:w="1266" w:type="dxa"/>
            <w:vMerge/>
            <w:tcBorders>
              <w:top w:val="nil"/>
              <w:left w:val="single" w:sz="8" w:space="0" w:color="000000"/>
              <w:bottom w:val="single" w:sz="8" w:space="0" w:color="000000"/>
              <w:right w:val="single" w:sz="8" w:space="0" w:color="000000"/>
            </w:tcBorders>
          </w:tcPr>
          <w:p w14:paraId="018A1C0B"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2A627B95" w14:textId="77777777" w:rsidR="00AD44EE" w:rsidRDefault="00AD44EE">
            <w:pPr>
              <w:rPr>
                <w:color w:val="000000"/>
                <w:sz w:val="21"/>
                <w:szCs w:val="21"/>
              </w:rPr>
            </w:pPr>
          </w:p>
        </w:tc>
        <w:tc>
          <w:tcPr>
            <w:tcW w:w="1418" w:type="dxa"/>
            <w:vMerge w:val="restart"/>
            <w:tcBorders>
              <w:top w:val="nil"/>
              <w:left w:val="single" w:sz="8" w:space="0" w:color="000000"/>
              <w:bottom w:val="single" w:sz="8" w:space="0" w:color="000000"/>
              <w:right w:val="single" w:sz="8" w:space="0" w:color="000000"/>
            </w:tcBorders>
            <w:shd w:val="clear" w:color="000000" w:fill="FFFFFF"/>
          </w:tcPr>
          <w:p w14:paraId="1F2BD5B4" w14:textId="77777777" w:rsidR="00AD44EE" w:rsidRDefault="00133AD4">
            <w:pPr>
              <w:jc w:val="both"/>
              <w:rPr>
                <w:color w:val="000000"/>
                <w:sz w:val="21"/>
                <w:szCs w:val="21"/>
              </w:rPr>
            </w:pPr>
            <w:r>
              <w:rPr>
                <w:rFonts w:hint="eastAsia"/>
                <w:color w:val="000000"/>
                <w:sz w:val="21"/>
                <w:szCs w:val="21"/>
              </w:rPr>
              <w:t>指标下载、收藏、分享</w:t>
            </w:r>
          </w:p>
        </w:tc>
        <w:tc>
          <w:tcPr>
            <w:tcW w:w="1276" w:type="dxa"/>
            <w:vMerge w:val="restart"/>
            <w:tcBorders>
              <w:top w:val="nil"/>
              <w:left w:val="single" w:sz="8" w:space="0" w:color="000000"/>
              <w:bottom w:val="single" w:sz="8" w:space="0" w:color="000000"/>
              <w:right w:val="single" w:sz="8" w:space="0" w:color="000000"/>
            </w:tcBorders>
            <w:shd w:val="clear" w:color="000000" w:fill="FFFFFF"/>
          </w:tcPr>
          <w:p w14:paraId="6FB21FCF"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nil"/>
              <w:right w:val="single" w:sz="8" w:space="0" w:color="000000"/>
            </w:tcBorders>
            <w:shd w:val="clear" w:color="000000" w:fill="FFFFFF"/>
          </w:tcPr>
          <w:p w14:paraId="1F7B4059" w14:textId="77777777" w:rsidR="00AD44EE" w:rsidRDefault="00133AD4">
            <w:pPr>
              <w:rPr>
                <w:color w:val="000000"/>
                <w:sz w:val="21"/>
                <w:szCs w:val="21"/>
              </w:rPr>
            </w:pPr>
            <w:r>
              <w:rPr>
                <w:rFonts w:hint="eastAsia"/>
                <w:color w:val="000000"/>
                <w:sz w:val="21"/>
                <w:szCs w:val="21"/>
              </w:rPr>
              <w:t>指标的下载、收藏、分享；</w:t>
            </w:r>
          </w:p>
        </w:tc>
      </w:tr>
      <w:tr w:rsidR="00AD44EE" w14:paraId="255A29B3" w14:textId="77777777">
        <w:trPr>
          <w:trHeight w:val="600"/>
        </w:trPr>
        <w:tc>
          <w:tcPr>
            <w:tcW w:w="1266" w:type="dxa"/>
            <w:vMerge/>
            <w:tcBorders>
              <w:top w:val="nil"/>
              <w:left w:val="single" w:sz="8" w:space="0" w:color="000000"/>
              <w:bottom w:val="single" w:sz="8" w:space="0" w:color="000000"/>
              <w:right w:val="single" w:sz="8" w:space="0" w:color="000000"/>
            </w:tcBorders>
          </w:tcPr>
          <w:p w14:paraId="4B5D696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59A2A4C2"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4F9793B9" w14:textId="77777777" w:rsidR="00AD44EE" w:rsidRDefault="00AD44EE">
            <w:pPr>
              <w:rPr>
                <w:color w:val="000000"/>
                <w:sz w:val="21"/>
                <w:szCs w:val="21"/>
              </w:rPr>
            </w:pPr>
          </w:p>
        </w:tc>
        <w:tc>
          <w:tcPr>
            <w:tcW w:w="1276" w:type="dxa"/>
            <w:vMerge/>
            <w:tcBorders>
              <w:top w:val="nil"/>
              <w:left w:val="single" w:sz="8" w:space="0" w:color="000000"/>
              <w:bottom w:val="single" w:sz="8" w:space="0" w:color="000000"/>
              <w:right w:val="single" w:sz="8" w:space="0" w:color="000000"/>
            </w:tcBorders>
          </w:tcPr>
          <w:p w14:paraId="050AF39B" w14:textId="77777777" w:rsidR="00AD44EE" w:rsidRDefault="00AD44EE">
            <w:pPr>
              <w:rPr>
                <w:color w:val="000000"/>
                <w:sz w:val="21"/>
                <w:szCs w:val="21"/>
              </w:rPr>
            </w:pPr>
          </w:p>
        </w:tc>
        <w:tc>
          <w:tcPr>
            <w:tcW w:w="3827" w:type="dxa"/>
            <w:tcBorders>
              <w:top w:val="nil"/>
              <w:left w:val="nil"/>
              <w:bottom w:val="nil"/>
              <w:right w:val="single" w:sz="8" w:space="0" w:color="000000"/>
            </w:tcBorders>
            <w:shd w:val="clear" w:color="000000" w:fill="FFFFFF"/>
          </w:tcPr>
          <w:p w14:paraId="10303B28" w14:textId="77777777" w:rsidR="00AD44EE" w:rsidRDefault="00133AD4">
            <w:pPr>
              <w:rPr>
                <w:color w:val="000000"/>
                <w:sz w:val="21"/>
                <w:szCs w:val="21"/>
              </w:rPr>
            </w:pPr>
            <w:r>
              <w:rPr>
                <w:rFonts w:hint="eastAsia"/>
                <w:color w:val="000000"/>
                <w:sz w:val="21"/>
                <w:szCs w:val="21"/>
              </w:rPr>
              <w:t>收藏：将指标添加至我的收藏列表；</w:t>
            </w:r>
          </w:p>
        </w:tc>
      </w:tr>
      <w:tr w:rsidR="00AD44EE" w14:paraId="0FE2F35C" w14:textId="77777777">
        <w:trPr>
          <w:trHeight w:val="920"/>
        </w:trPr>
        <w:tc>
          <w:tcPr>
            <w:tcW w:w="1266" w:type="dxa"/>
            <w:vMerge/>
            <w:tcBorders>
              <w:top w:val="nil"/>
              <w:left w:val="single" w:sz="8" w:space="0" w:color="000000"/>
              <w:bottom w:val="single" w:sz="8" w:space="0" w:color="000000"/>
              <w:right w:val="single" w:sz="8" w:space="0" w:color="000000"/>
            </w:tcBorders>
          </w:tcPr>
          <w:p w14:paraId="0EFE8C66"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565CECC3" w14:textId="77777777" w:rsidR="00AD44EE" w:rsidRDefault="00AD44EE">
            <w:pPr>
              <w:rPr>
                <w:color w:val="000000"/>
                <w:sz w:val="21"/>
                <w:szCs w:val="21"/>
              </w:rPr>
            </w:pPr>
          </w:p>
        </w:tc>
        <w:tc>
          <w:tcPr>
            <w:tcW w:w="1418" w:type="dxa"/>
            <w:vMerge/>
            <w:tcBorders>
              <w:top w:val="nil"/>
              <w:left w:val="single" w:sz="8" w:space="0" w:color="000000"/>
              <w:bottom w:val="single" w:sz="8" w:space="0" w:color="000000"/>
              <w:right w:val="single" w:sz="8" w:space="0" w:color="000000"/>
            </w:tcBorders>
          </w:tcPr>
          <w:p w14:paraId="45F3C829" w14:textId="77777777" w:rsidR="00AD44EE" w:rsidRDefault="00AD44EE">
            <w:pPr>
              <w:rPr>
                <w:color w:val="000000"/>
                <w:sz w:val="21"/>
                <w:szCs w:val="21"/>
              </w:rPr>
            </w:pPr>
          </w:p>
        </w:tc>
        <w:tc>
          <w:tcPr>
            <w:tcW w:w="1276" w:type="dxa"/>
            <w:vMerge/>
            <w:tcBorders>
              <w:top w:val="nil"/>
              <w:left w:val="single" w:sz="8" w:space="0" w:color="000000"/>
              <w:bottom w:val="single" w:sz="8" w:space="0" w:color="000000"/>
              <w:right w:val="single" w:sz="8" w:space="0" w:color="000000"/>
            </w:tcBorders>
          </w:tcPr>
          <w:p w14:paraId="3452A623" w14:textId="77777777" w:rsidR="00AD44EE" w:rsidRDefault="00AD44EE">
            <w:pPr>
              <w:rPr>
                <w:color w:val="000000"/>
                <w:sz w:val="21"/>
                <w:szCs w:val="21"/>
              </w:rPr>
            </w:pPr>
          </w:p>
        </w:tc>
        <w:tc>
          <w:tcPr>
            <w:tcW w:w="3827" w:type="dxa"/>
            <w:tcBorders>
              <w:top w:val="nil"/>
              <w:left w:val="nil"/>
              <w:bottom w:val="single" w:sz="8" w:space="0" w:color="000000"/>
              <w:right w:val="single" w:sz="8" w:space="0" w:color="000000"/>
            </w:tcBorders>
            <w:shd w:val="clear" w:color="000000" w:fill="FFFFFF"/>
          </w:tcPr>
          <w:p w14:paraId="61BC4D00" w14:textId="77777777" w:rsidR="00AD44EE" w:rsidRDefault="00133AD4">
            <w:pPr>
              <w:rPr>
                <w:color w:val="000000"/>
                <w:sz w:val="21"/>
                <w:szCs w:val="21"/>
              </w:rPr>
            </w:pPr>
            <w:r>
              <w:rPr>
                <w:rFonts w:hint="eastAsia"/>
                <w:color w:val="000000"/>
                <w:sz w:val="21"/>
                <w:szCs w:val="21"/>
              </w:rPr>
              <w:t>分享：将指标信息分享给其他用户下载：对用户当前指标的图片进行下载，附带用户ID水印；</w:t>
            </w:r>
          </w:p>
        </w:tc>
      </w:tr>
      <w:tr w:rsidR="00AD44EE" w14:paraId="0B291248" w14:textId="77777777">
        <w:trPr>
          <w:trHeight w:val="1220"/>
        </w:trPr>
        <w:tc>
          <w:tcPr>
            <w:tcW w:w="1266" w:type="dxa"/>
            <w:vMerge/>
            <w:tcBorders>
              <w:top w:val="nil"/>
              <w:left w:val="single" w:sz="8" w:space="0" w:color="000000"/>
              <w:bottom w:val="single" w:sz="8" w:space="0" w:color="000000"/>
              <w:right w:val="single" w:sz="8" w:space="0" w:color="000000"/>
            </w:tcBorders>
          </w:tcPr>
          <w:p w14:paraId="109EDBA7"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395D573B"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4CE849CD" w14:textId="77777777" w:rsidR="00AD44EE" w:rsidRDefault="00133AD4">
            <w:pPr>
              <w:jc w:val="both"/>
              <w:rPr>
                <w:color w:val="000000"/>
                <w:sz w:val="21"/>
                <w:szCs w:val="21"/>
              </w:rPr>
            </w:pPr>
            <w:r>
              <w:rPr>
                <w:rFonts w:hint="eastAsia"/>
                <w:color w:val="000000"/>
                <w:sz w:val="21"/>
                <w:szCs w:val="21"/>
              </w:rPr>
              <w:t>指标订阅</w:t>
            </w:r>
          </w:p>
        </w:tc>
        <w:tc>
          <w:tcPr>
            <w:tcW w:w="1276" w:type="dxa"/>
            <w:tcBorders>
              <w:top w:val="nil"/>
              <w:left w:val="nil"/>
              <w:bottom w:val="single" w:sz="8" w:space="0" w:color="000000"/>
              <w:right w:val="single" w:sz="8" w:space="0" w:color="000000"/>
            </w:tcBorders>
            <w:shd w:val="clear" w:color="000000" w:fill="FFFFFF"/>
          </w:tcPr>
          <w:p w14:paraId="06640F60"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47AE7771" w14:textId="77777777" w:rsidR="00AD44EE" w:rsidRDefault="00133AD4">
            <w:pPr>
              <w:rPr>
                <w:color w:val="000000"/>
                <w:sz w:val="21"/>
                <w:szCs w:val="21"/>
              </w:rPr>
            </w:pPr>
            <w:r>
              <w:rPr>
                <w:rFonts w:hint="eastAsia"/>
                <w:color w:val="000000"/>
                <w:sz w:val="21"/>
                <w:szCs w:val="21"/>
              </w:rPr>
              <w:t>订阅之后系统会自动根据报表的更新频率在指标数据刷新完成之后将数据以邮件的形式发送到用户的内网邮箱</w:t>
            </w:r>
          </w:p>
        </w:tc>
      </w:tr>
      <w:tr w:rsidR="00AD44EE" w14:paraId="1B04A70A" w14:textId="77777777">
        <w:trPr>
          <w:trHeight w:val="620"/>
        </w:trPr>
        <w:tc>
          <w:tcPr>
            <w:tcW w:w="1266" w:type="dxa"/>
            <w:vMerge/>
            <w:tcBorders>
              <w:top w:val="nil"/>
              <w:left w:val="single" w:sz="8" w:space="0" w:color="000000"/>
              <w:bottom w:val="single" w:sz="8" w:space="0" w:color="000000"/>
              <w:right w:val="single" w:sz="8" w:space="0" w:color="000000"/>
            </w:tcBorders>
          </w:tcPr>
          <w:p w14:paraId="41AEFAAB"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70D359E5" w14:textId="77777777" w:rsidR="00AD44EE" w:rsidRDefault="00133AD4">
            <w:pPr>
              <w:jc w:val="both"/>
              <w:rPr>
                <w:color w:val="000000"/>
                <w:sz w:val="21"/>
                <w:szCs w:val="21"/>
              </w:rPr>
            </w:pPr>
            <w:r>
              <w:rPr>
                <w:rFonts w:hint="eastAsia"/>
                <w:color w:val="000000"/>
                <w:sz w:val="21"/>
                <w:szCs w:val="21"/>
              </w:rPr>
              <w:t>指标图谱</w:t>
            </w:r>
          </w:p>
        </w:tc>
        <w:tc>
          <w:tcPr>
            <w:tcW w:w="1418" w:type="dxa"/>
            <w:tcBorders>
              <w:top w:val="nil"/>
              <w:left w:val="nil"/>
              <w:bottom w:val="single" w:sz="8" w:space="0" w:color="000000"/>
              <w:right w:val="single" w:sz="8" w:space="0" w:color="000000"/>
            </w:tcBorders>
            <w:shd w:val="clear" w:color="000000" w:fill="FFFFFF"/>
          </w:tcPr>
          <w:p w14:paraId="772C95FB"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0482BEB1"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26DA2D32" w14:textId="77777777" w:rsidR="00AD44EE" w:rsidRDefault="00133AD4">
            <w:pPr>
              <w:rPr>
                <w:color w:val="000000"/>
                <w:sz w:val="21"/>
                <w:szCs w:val="21"/>
              </w:rPr>
            </w:pPr>
            <w:r>
              <w:rPr>
                <w:rFonts w:hint="eastAsia"/>
                <w:color w:val="000000"/>
                <w:sz w:val="21"/>
                <w:szCs w:val="21"/>
              </w:rPr>
              <w:t>根据业务规则等加工形成的指标关系图谱</w:t>
            </w:r>
          </w:p>
        </w:tc>
      </w:tr>
      <w:tr w:rsidR="00AD44EE" w14:paraId="6ED64CCC" w14:textId="77777777">
        <w:trPr>
          <w:trHeight w:val="6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1C88F63D" w14:textId="77777777" w:rsidR="00AD44EE" w:rsidRDefault="00133AD4">
            <w:pPr>
              <w:jc w:val="both"/>
              <w:rPr>
                <w:color w:val="000000"/>
                <w:sz w:val="21"/>
                <w:szCs w:val="21"/>
              </w:rPr>
            </w:pPr>
            <w:r>
              <w:rPr>
                <w:rFonts w:hint="eastAsia"/>
                <w:color w:val="000000"/>
                <w:sz w:val="21"/>
                <w:szCs w:val="21"/>
              </w:rPr>
              <w:t>预警追踪</w:t>
            </w:r>
          </w:p>
        </w:tc>
        <w:tc>
          <w:tcPr>
            <w:tcW w:w="1559" w:type="dxa"/>
            <w:tcBorders>
              <w:top w:val="nil"/>
              <w:left w:val="nil"/>
              <w:bottom w:val="single" w:sz="8" w:space="0" w:color="000000"/>
              <w:right w:val="single" w:sz="8" w:space="0" w:color="000000"/>
            </w:tcBorders>
            <w:shd w:val="clear" w:color="000000" w:fill="FFFFFF"/>
          </w:tcPr>
          <w:p w14:paraId="4D5B4033" w14:textId="77777777" w:rsidR="00AD44EE" w:rsidRDefault="00133AD4">
            <w:pPr>
              <w:jc w:val="both"/>
              <w:rPr>
                <w:color w:val="000000"/>
                <w:sz w:val="21"/>
                <w:szCs w:val="21"/>
              </w:rPr>
            </w:pPr>
            <w:r>
              <w:rPr>
                <w:rFonts w:hint="eastAsia"/>
                <w:color w:val="000000"/>
                <w:sz w:val="21"/>
                <w:szCs w:val="21"/>
              </w:rPr>
              <w:t>指标预警</w:t>
            </w:r>
          </w:p>
        </w:tc>
        <w:tc>
          <w:tcPr>
            <w:tcW w:w="1418" w:type="dxa"/>
            <w:tcBorders>
              <w:top w:val="nil"/>
              <w:left w:val="nil"/>
              <w:bottom w:val="single" w:sz="8" w:space="0" w:color="000000"/>
              <w:right w:val="single" w:sz="8" w:space="0" w:color="000000"/>
            </w:tcBorders>
            <w:shd w:val="clear" w:color="000000" w:fill="FFFFFF"/>
          </w:tcPr>
          <w:p w14:paraId="40BACDA7"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59705370"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453DCC60" w14:textId="77777777" w:rsidR="00AD44EE" w:rsidRDefault="00133AD4">
            <w:pPr>
              <w:rPr>
                <w:color w:val="000000"/>
                <w:sz w:val="21"/>
                <w:szCs w:val="21"/>
              </w:rPr>
            </w:pPr>
            <w:r>
              <w:rPr>
                <w:rFonts w:hint="eastAsia"/>
                <w:color w:val="000000"/>
                <w:sz w:val="21"/>
                <w:szCs w:val="21"/>
              </w:rPr>
              <w:t>设置指标阀值，指标数据超过阀值，系统进行提醒和预警</w:t>
            </w:r>
          </w:p>
        </w:tc>
      </w:tr>
      <w:tr w:rsidR="00AD44EE" w14:paraId="26A6E0EE" w14:textId="77777777">
        <w:trPr>
          <w:trHeight w:val="1220"/>
        </w:trPr>
        <w:tc>
          <w:tcPr>
            <w:tcW w:w="1266" w:type="dxa"/>
            <w:vMerge/>
            <w:tcBorders>
              <w:top w:val="nil"/>
              <w:left w:val="single" w:sz="8" w:space="0" w:color="000000"/>
              <w:bottom w:val="single" w:sz="8" w:space="0" w:color="000000"/>
              <w:right w:val="single" w:sz="8" w:space="0" w:color="000000"/>
            </w:tcBorders>
          </w:tcPr>
          <w:p w14:paraId="2E4D2AB7"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616C8B04" w14:textId="77777777" w:rsidR="00AD44EE" w:rsidRDefault="00133AD4">
            <w:pPr>
              <w:jc w:val="both"/>
              <w:rPr>
                <w:color w:val="000000"/>
                <w:sz w:val="21"/>
                <w:szCs w:val="21"/>
              </w:rPr>
            </w:pPr>
            <w:r>
              <w:rPr>
                <w:rFonts w:hint="eastAsia"/>
                <w:color w:val="000000"/>
                <w:sz w:val="21"/>
                <w:szCs w:val="21"/>
              </w:rPr>
              <w:t>指标追踪</w:t>
            </w:r>
          </w:p>
        </w:tc>
        <w:tc>
          <w:tcPr>
            <w:tcW w:w="1418" w:type="dxa"/>
            <w:tcBorders>
              <w:top w:val="nil"/>
              <w:left w:val="nil"/>
              <w:bottom w:val="single" w:sz="8" w:space="0" w:color="000000"/>
              <w:right w:val="single" w:sz="8" w:space="0" w:color="000000"/>
            </w:tcBorders>
            <w:shd w:val="clear" w:color="000000" w:fill="FFFFFF"/>
          </w:tcPr>
          <w:p w14:paraId="1C1DFECF"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45C50352"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321D3C81" w14:textId="77777777" w:rsidR="00AD44EE" w:rsidRDefault="00133AD4">
            <w:pPr>
              <w:rPr>
                <w:color w:val="000000"/>
                <w:sz w:val="21"/>
                <w:szCs w:val="21"/>
              </w:rPr>
            </w:pPr>
            <w:r>
              <w:rPr>
                <w:rFonts w:hint="eastAsia"/>
                <w:color w:val="000000"/>
                <w:sz w:val="21"/>
                <w:szCs w:val="21"/>
              </w:rPr>
              <w:t>用户发现指标异常或对指标有疑问时，可发起追踪流程，通过层层溯因、信息反馈形成一个闭环管理流程。</w:t>
            </w:r>
          </w:p>
        </w:tc>
      </w:tr>
      <w:tr w:rsidR="00AD44EE" w14:paraId="6CC1DEE4" w14:textId="77777777">
        <w:trPr>
          <w:trHeight w:val="34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6B0FC98C" w14:textId="77777777" w:rsidR="00AD44EE" w:rsidRDefault="00133AD4">
            <w:pPr>
              <w:jc w:val="both"/>
              <w:rPr>
                <w:color w:val="000000"/>
                <w:sz w:val="21"/>
                <w:szCs w:val="21"/>
              </w:rPr>
            </w:pPr>
            <w:r>
              <w:rPr>
                <w:rFonts w:hint="eastAsia"/>
                <w:color w:val="000000"/>
                <w:sz w:val="21"/>
                <w:szCs w:val="21"/>
              </w:rPr>
              <w:t>配置管理</w:t>
            </w:r>
          </w:p>
        </w:tc>
        <w:tc>
          <w:tcPr>
            <w:tcW w:w="1559" w:type="dxa"/>
            <w:tcBorders>
              <w:top w:val="nil"/>
              <w:left w:val="nil"/>
              <w:bottom w:val="single" w:sz="8" w:space="0" w:color="000000"/>
              <w:right w:val="single" w:sz="8" w:space="0" w:color="000000"/>
            </w:tcBorders>
            <w:shd w:val="clear" w:color="000000" w:fill="FFFFFF"/>
          </w:tcPr>
          <w:p w14:paraId="57B3FDD0" w14:textId="77777777" w:rsidR="00AD44EE" w:rsidRDefault="00133AD4">
            <w:pPr>
              <w:jc w:val="both"/>
              <w:rPr>
                <w:color w:val="000000"/>
                <w:sz w:val="21"/>
                <w:szCs w:val="21"/>
              </w:rPr>
            </w:pPr>
            <w:r>
              <w:rPr>
                <w:rFonts w:hint="eastAsia"/>
                <w:color w:val="000000"/>
                <w:sz w:val="21"/>
                <w:szCs w:val="21"/>
              </w:rPr>
              <w:t>预警信息配置</w:t>
            </w:r>
          </w:p>
        </w:tc>
        <w:tc>
          <w:tcPr>
            <w:tcW w:w="1418" w:type="dxa"/>
            <w:tcBorders>
              <w:top w:val="nil"/>
              <w:left w:val="nil"/>
              <w:bottom w:val="single" w:sz="8" w:space="0" w:color="000000"/>
              <w:right w:val="single" w:sz="8" w:space="0" w:color="000000"/>
            </w:tcBorders>
            <w:shd w:val="clear" w:color="000000" w:fill="FFFFFF"/>
          </w:tcPr>
          <w:p w14:paraId="2F1CFB71"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05E6E097"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0542BFB9" w14:textId="77777777" w:rsidR="00AD44EE" w:rsidRDefault="00133AD4">
            <w:pPr>
              <w:rPr>
                <w:color w:val="000000"/>
                <w:sz w:val="21"/>
                <w:szCs w:val="21"/>
              </w:rPr>
            </w:pPr>
            <w:r>
              <w:rPr>
                <w:rFonts w:hint="eastAsia"/>
                <w:color w:val="000000"/>
                <w:sz w:val="21"/>
                <w:szCs w:val="21"/>
              </w:rPr>
              <w:t>设置指标预警的阀值范围</w:t>
            </w:r>
          </w:p>
        </w:tc>
      </w:tr>
      <w:tr w:rsidR="00AD44EE" w14:paraId="3D7EB70F" w14:textId="77777777">
        <w:trPr>
          <w:trHeight w:val="620"/>
        </w:trPr>
        <w:tc>
          <w:tcPr>
            <w:tcW w:w="1266" w:type="dxa"/>
            <w:vMerge/>
            <w:tcBorders>
              <w:top w:val="nil"/>
              <w:left w:val="single" w:sz="8" w:space="0" w:color="000000"/>
              <w:bottom w:val="single" w:sz="8" w:space="0" w:color="000000"/>
              <w:right w:val="single" w:sz="8" w:space="0" w:color="000000"/>
            </w:tcBorders>
          </w:tcPr>
          <w:p w14:paraId="6490C3FE" w14:textId="77777777" w:rsidR="00AD44EE" w:rsidRDefault="00AD44EE">
            <w:pPr>
              <w:rPr>
                <w:color w:val="000000"/>
                <w:sz w:val="21"/>
                <w:szCs w:val="21"/>
              </w:rPr>
            </w:pP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20BBC828" w14:textId="77777777" w:rsidR="00AD44EE" w:rsidRDefault="00133AD4">
            <w:pPr>
              <w:jc w:val="both"/>
              <w:rPr>
                <w:color w:val="000000"/>
                <w:sz w:val="21"/>
                <w:szCs w:val="21"/>
              </w:rPr>
            </w:pPr>
            <w:r>
              <w:rPr>
                <w:rFonts w:hint="eastAsia"/>
                <w:color w:val="000000"/>
                <w:sz w:val="21"/>
                <w:szCs w:val="21"/>
              </w:rPr>
              <w:t>报表配置</w:t>
            </w:r>
          </w:p>
        </w:tc>
        <w:tc>
          <w:tcPr>
            <w:tcW w:w="1418" w:type="dxa"/>
            <w:tcBorders>
              <w:top w:val="nil"/>
              <w:left w:val="nil"/>
              <w:bottom w:val="single" w:sz="8" w:space="0" w:color="000000"/>
              <w:right w:val="single" w:sz="8" w:space="0" w:color="000000"/>
            </w:tcBorders>
            <w:shd w:val="clear" w:color="000000" w:fill="FFFFFF"/>
          </w:tcPr>
          <w:p w14:paraId="5EFA7B0C" w14:textId="77777777" w:rsidR="00AD44EE" w:rsidRDefault="00133AD4">
            <w:pPr>
              <w:jc w:val="both"/>
              <w:rPr>
                <w:color w:val="000000"/>
                <w:sz w:val="21"/>
                <w:szCs w:val="21"/>
              </w:rPr>
            </w:pPr>
            <w:r>
              <w:rPr>
                <w:rFonts w:hint="eastAsia"/>
                <w:color w:val="000000"/>
                <w:sz w:val="21"/>
                <w:szCs w:val="21"/>
              </w:rPr>
              <w:t>报表上架</w:t>
            </w:r>
          </w:p>
        </w:tc>
        <w:tc>
          <w:tcPr>
            <w:tcW w:w="1276" w:type="dxa"/>
            <w:tcBorders>
              <w:top w:val="nil"/>
              <w:left w:val="nil"/>
              <w:bottom w:val="single" w:sz="8" w:space="0" w:color="000000"/>
              <w:right w:val="single" w:sz="8" w:space="0" w:color="000000"/>
            </w:tcBorders>
            <w:shd w:val="clear" w:color="000000" w:fill="FFFFFF"/>
          </w:tcPr>
          <w:p w14:paraId="4A4F775E"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65A31C3A" w14:textId="77777777" w:rsidR="00AD44EE" w:rsidRDefault="00133AD4">
            <w:pPr>
              <w:rPr>
                <w:color w:val="000000"/>
                <w:sz w:val="21"/>
                <w:szCs w:val="21"/>
              </w:rPr>
            </w:pPr>
            <w:r>
              <w:rPr>
                <w:rFonts w:hint="eastAsia"/>
                <w:color w:val="000000"/>
                <w:sz w:val="21"/>
                <w:szCs w:val="21"/>
              </w:rPr>
              <w:t>将BI工具加工完成的报表配置到经营分析平台展示</w:t>
            </w:r>
          </w:p>
        </w:tc>
      </w:tr>
      <w:tr w:rsidR="00AD44EE" w14:paraId="4B06B54F" w14:textId="77777777">
        <w:trPr>
          <w:trHeight w:val="1520"/>
        </w:trPr>
        <w:tc>
          <w:tcPr>
            <w:tcW w:w="1266" w:type="dxa"/>
            <w:vMerge/>
            <w:tcBorders>
              <w:top w:val="nil"/>
              <w:left w:val="single" w:sz="8" w:space="0" w:color="000000"/>
              <w:bottom w:val="single" w:sz="8" w:space="0" w:color="000000"/>
              <w:right w:val="single" w:sz="8" w:space="0" w:color="000000"/>
            </w:tcBorders>
          </w:tcPr>
          <w:p w14:paraId="41419A0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0CC0029A"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3D30768F" w14:textId="77777777" w:rsidR="00AD44EE" w:rsidRDefault="00133AD4">
            <w:pPr>
              <w:jc w:val="both"/>
              <w:rPr>
                <w:color w:val="000000"/>
                <w:sz w:val="21"/>
                <w:szCs w:val="21"/>
              </w:rPr>
            </w:pPr>
            <w:r>
              <w:rPr>
                <w:rFonts w:hint="eastAsia"/>
                <w:color w:val="000000"/>
                <w:sz w:val="21"/>
                <w:szCs w:val="21"/>
              </w:rPr>
              <w:t>报表冻结和下架</w:t>
            </w:r>
          </w:p>
        </w:tc>
        <w:tc>
          <w:tcPr>
            <w:tcW w:w="1276" w:type="dxa"/>
            <w:tcBorders>
              <w:top w:val="nil"/>
              <w:left w:val="nil"/>
              <w:bottom w:val="single" w:sz="8" w:space="0" w:color="000000"/>
              <w:right w:val="single" w:sz="8" w:space="0" w:color="000000"/>
            </w:tcBorders>
            <w:shd w:val="clear" w:color="000000" w:fill="FFFFFF"/>
          </w:tcPr>
          <w:p w14:paraId="074110AA"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6628EC86" w14:textId="77777777" w:rsidR="00AD44EE" w:rsidRDefault="00133AD4">
            <w:pPr>
              <w:rPr>
                <w:color w:val="000000"/>
                <w:sz w:val="21"/>
                <w:szCs w:val="21"/>
              </w:rPr>
            </w:pPr>
            <w:r>
              <w:rPr>
                <w:rFonts w:hint="eastAsia"/>
                <w:color w:val="000000"/>
                <w:sz w:val="21"/>
                <w:szCs w:val="21"/>
              </w:rPr>
              <w:t>根据报表的使用情况对报表进行监控，针对活跃度较低或很低的报表发起冻结或下架。冻结、下架的报表无法查看，冻结的报表可以进行解冻。</w:t>
            </w:r>
          </w:p>
        </w:tc>
      </w:tr>
      <w:tr w:rsidR="00AD44EE" w14:paraId="38CAD57A" w14:textId="77777777">
        <w:trPr>
          <w:trHeight w:val="920"/>
        </w:trPr>
        <w:tc>
          <w:tcPr>
            <w:tcW w:w="1266" w:type="dxa"/>
            <w:vMerge/>
            <w:tcBorders>
              <w:top w:val="nil"/>
              <w:left w:val="single" w:sz="8" w:space="0" w:color="000000"/>
              <w:bottom w:val="single" w:sz="8" w:space="0" w:color="000000"/>
              <w:right w:val="single" w:sz="8" w:space="0" w:color="000000"/>
            </w:tcBorders>
          </w:tcPr>
          <w:p w14:paraId="5B666F5D"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03CB308F" w14:textId="77777777" w:rsidR="00AD44EE" w:rsidRDefault="00133AD4">
            <w:pPr>
              <w:jc w:val="both"/>
              <w:rPr>
                <w:color w:val="000000"/>
                <w:sz w:val="21"/>
                <w:szCs w:val="21"/>
              </w:rPr>
            </w:pPr>
            <w:r>
              <w:rPr>
                <w:rFonts w:hint="eastAsia"/>
                <w:color w:val="000000"/>
                <w:sz w:val="21"/>
                <w:szCs w:val="21"/>
              </w:rPr>
              <w:t>指标配置</w:t>
            </w:r>
          </w:p>
        </w:tc>
        <w:tc>
          <w:tcPr>
            <w:tcW w:w="1418" w:type="dxa"/>
            <w:tcBorders>
              <w:top w:val="nil"/>
              <w:left w:val="nil"/>
              <w:bottom w:val="single" w:sz="8" w:space="0" w:color="000000"/>
              <w:right w:val="single" w:sz="8" w:space="0" w:color="000000"/>
            </w:tcBorders>
            <w:shd w:val="clear" w:color="000000" w:fill="FFFFFF"/>
          </w:tcPr>
          <w:p w14:paraId="25129566"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54FA2D6A"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1CAD20AA" w14:textId="77777777" w:rsidR="00AD44EE" w:rsidRDefault="00133AD4">
            <w:pPr>
              <w:rPr>
                <w:color w:val="000000"/>
                <w:sz w:val="21"/>
                <w:szCs w:val="21"/>
              </w:rPr>
            </w:pPr>
            <w:r>
              <w:rPr>
                <w:rFonts w:hint="eastAsia"/>
                <w:color w:val="000000"/>
                <w:sz w:val="21"/>
                <w:szCs w:val="21"/>
              </w:rPr>
              <w:t>根据业务分析需求，通过配置的方式将底层指标结果集中的数据配置成可视化的分析图表。</w:t>
            </w:r>
          </w:p>
        </w:tc>
      </w:tr>
      <w:tr w:rsidR="00AD44EE" w14:paraId="51786418" w14:textId="77777777">
        <w:trPr>
          <w:trHeight w:val="9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586C7A3E" w14:textId="77777777" w:rsidR="00AD44EE" w:rsidRDefault="00133AD4">
            <w:pPr>
              <w:jc w:val="both"/>
              <w:rPr>
                <w:color w:val="000000"/>
                <w:sz w:val="21"/>
                <w:szCs w:val="21"/>
              </w:rPr>
            </w:pPr>
            <w:r>
              <w:rPr>
                <w:rFonts w:hint="eastAsia"/>
                <w:color w:val="000000"/>
                <w:sz w:val="21"/>
                <w:szCs w:val="21"/>
              </w:rPr>
              <w:t>监管报备</w:t>
            </w:r>
          </w:p>
        </w:tc>
        <w:tc>
          <w:tcPr>
            <w:tcW w:w="1559" w:type="dxa"/>
            <w:tcBorders>
              <w:top w:val="nil"/>
              <w:left w:val="nil"/>
              <w:bottom w:val="single" w:sz="8" w:space="0" w:color="000000"/>
              <w:right w:val="single" w:sz="8" w:space="0" w:color="000000"/>
            </w:tcBorders>
            <w:shd w:val="clear" w:color="000000" w:fill="FFFFFF"/>
          </w:tcPr>
          <w:p w14:paraId="549A7CF5" w14:textId="77777777" w:rsidR="00AD44EE" w:rsidRDefault="00133AD4">
            <w:pPr>
              <w:jc w:val="both"/>
              <w:rPr>
                <w:color w:val="000000"/>
                <w:sz w:val="21"/>
                <w:szCs w:val="21"/>
              </w:rPr>
            </w:pPr>
            <w:r>
              <w:rPr>
                <w:rFonts w:hint="eastAsia"/>
                <w:color w:val="000000"/>
                <w:sz w:val="21"/>
                <w:szCs w:val="21"/>
              </w:rPr>
              <w:t>报备信息管理</w:t>
            </w:r>
          </w:p>
        </w:tc>
        <w:tc>
          <w:tcPr>
            <w:tcW w:w="1418" w:type="dxa"/>
            <w:tcBorders>
              <w:top w:val="nil"/>
              <w:left w:val="nil"/>
              <w:bottom w:val="single" w:sz="8" w:space="0" w:color="000000"/>
              <w:right w:val="single" w:sz="8" w:space="0" w:color="000000"/>
            </w:tcBorders>
            <w:shd w:val="clear" w:color="000000" w:fill="FFFFFF"/>
          </w:tcPr>
          <w:p w14:paraId="45B89414"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55158B45"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368CC543" w14:textId="77777777" w:rsidR="00AD44EE" w:rsidRDefault="00133AD4">
            <w:pPr>
              <w:rPr>
                <w:color w:val="000000"/>
                <w:sz w:val="21"/>
                <w:szCs w:val="21"/>
              </w:rPr>
            </w:pPr>
            <w:r>
              <w:rPr>
                <w:rFonts w:hint="eastAsia"/>
                <w:color w:val="000000"/>
                <w:sz w:val="21"/>
                <w:szCs w:val="21"/>
              </w:rPr>
              <w:t>报送主体用户录入监管报送信息，对报送的经营管理信息进行报备管理。</w:t>
            </w:r>
          </w:p>
        </w:tc>
      </w:tr>
      <w:tr w:rsidR="00AD44EE" w14:paraId="6A36B685" w14:textId="77777777">
        <w:trPr>
          <w:trHeight w:val="620"/>
        </w:trPr>
        <w:tc>
          <w:tcPr>
            <w:tcW w:w="1266" w:type="dxa"/>
            <w:vMerge/>
            <w:tcBorders>
              <w:top w:val="nil"/>
              <w:left w:val="single" w:sz="8" w:space="0" w:color="000000"/>
              <w:bottom w:val="single" w:sz="8" w:space="0" w:color="000000"/>
              <w:right w:val="single" w:sz="8" w:space="0" w:color="000000"/>
            </w:tcBorders>
          </w:tcPr>
          <w:p w14:paraId="12A4D4DF"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588734EB" w14:textId="77777777" w:rsidR="00AD44EE" w:rsidRDefault="00133AD4">
            <w:pPr>
              <w:jc w:val="both"/>
              <w:rPr>
                <w:color w:val="000000"/>
                <w:sz w:val="21"/>
                <w:szCs w:val="21"/>
              </w:rPr>
            </w:pPr>
            <w:r>
              <w:rPr>
                <w:rFonts w:hint="eastAsia"/>
                <w:color w:val="000000"/>
                <w:sz w:val="21"/>
                <w:szCs w:val="21"/>
              </w:rPr>
              <w:t>报备情况统计</w:t>
            </w:r>
          </w:p>
        </w:tc>
        <w:tc>
          <w:tcPr>
            <w:tcW w:w="1418" w:type="dxa"/>
            <w:tcBorders>
              <w:top w:val="nil"/>
              <w:left w:val="nil"/>
              <w:bottom w:val="single" w:sz="8" w:space="0" w:color="000000"/>
              <w:right w:val="single" w:sz="8" w:space="0" w:color="000000"/>
            </w:tcBorders>
            <w:shd w:val="clear" w:color="000000" w:fill="FFFFFF"/>
          </w:tcPr>
          <w:p w14:paraId="56060744"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4051AB1F"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181EA1ED" w14:textId="77777777" w:rsidR="00AD44EE" w:rsidRDefault="00133AD4">
            <w:pPr>
              <w:rPr>
                <w:color w:val="000000"/>
                <w:sz w:val="21"/>
                <w:szCs w:val="21"/>
              </w:rPr>
            </w:pPr>
            <w:r>
              <w:rPr>
                <w:rFonts w:hint="eastAsia"/>
                <w:color w:val="000000"/>
                <w:sz w:val="21"/>
                <w:szCs w:val="21"/>
              </w:rPr>
              <w:t>从不同维度对各报送主体报备情况进行统计</w:t>
            </w:r>
          </w:p>
        </w:tc>
      </w:tr>
      <w:tr w:rsidR="00AD44EE" w14:paraId="725C9E9D" w14:textId="77777777">
        <w:trPr>
          <w:trHeight w:val="34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5004F9B6" w14:textId="77777777" w:rsidR="00AD44EE" w:rsidRDefault="00133AD4">
            <w:pPr>
              <w:jc w:val="both"/>
              <w:rPr>
                <w:color w:val="000000"/>
                <w:sz w:val="21"/>
                <w:szCs w:val="21"/>
              </w:rPr>
            </w:pPr>
            <w:r>
              <w:rPr>
                <w:rFonts w:hint="eastAsia"/>
                <w:color w:val="000000"/>
                <w:sz w:val="21"/>
                <w:szCs w:val="21"/>
              </w:rPr>
              <w:t>系统管理</w:t>
            </w:r>
          </w:p>
        </w:tc>
        <w:tc>
          <w:tcPr>
            <w:tcW w:w="1559" w:type="dxa"/>
            <w:tcBorders>
              <w:top w:val="nil"/>
              <w:left w:val="nil"/>
              <w:bottom w:val="single" w:sz="8" w:space="0" w:color="000000"/>
              <w:right w:val="single" w:sz="8" w:space="0" w:color="000000"/>
            </w:tcBorders>
            <w:shd w:val="clear" w:color="000000" w:fill="FFFFFF"/>
          </w:tcPr>
          <w:p w14:paraId="69EC9C72" w14:textId="77777777" w:rsidR="00AD44EE" w:rsidRDefault="00133AD4">
            <w:pPr>
              <w:jc w:val="both"/>
              <w:rPr>
                <w:color w:val="000000"/>
                <w:sz w:val="21"/>
                <w:szCs w:val="21"/>
              </w:rPr>
            </w:pPr>
            <w:r>
              <w:rPr>
                <w:rFonts w:hint="eastAsia"/>
                <w:color w:val="000000"/>
                <w:sz w:val="21"/>
                <w:szCs w:val="21"/>
              </w:rPr>
              <w:t>用户管理</w:t>
            </w:r>
          </w:p>
        </w:tc>
        <w:tc>
          <w:tcPr>
            <w:tcW w:w="1418" w:type="dxa"/>
            <w:tcBorders>
              <w:top w:val="nil"/>
              <w:left w:val="nil"/>
              <w:bottom w:val="single" w:sz="8" w:space="0" w:color="000000"/>
              <w:right w:val="single" w:sz="8" w:space="0" w:color="000000"/>
            </w:tcBorders>
            <w:shd w:val="clear" w:color="000000" w:fill="FFFFFF"/>
          </w:tcPr>
          <w:p w14:paraId="353ABFBF"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29DABF4E"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47E9E0A9" w14:textId="77777777" w:rsidR="00AD44EE" w:rsidRDefault="00133AD4">
            <w:pPr>
              <w:rPr>
                <w:color w:val="000000"/>
                <w:sz w:val="21"/>
                <w:szCs w:val="21"/>
              </w:rPr>
            </w:pPr>
            <w:r>
              <w:rPr>
                <w:rFonts w:hint="eastAsia"/>
                <w:color w:val="000000"/>
                <w:sz w:val="21"/>
                <w:szCs w:val="21"/>
              </w:rPr>
              <w:t>管理和查看经分用户信息及权限</w:t>
            </w:r>
          </w:p>
        </w:tc>
      </w:tr>
      <w:tr w:rsidR="00AD44EE" w14:paraId="2E66399C" w14:textId="77777777">
        <w:trPr>
          <w:trHeight w:val="620"/>
        </w:trPr>
        <w:tc>
          <w:tcPr>
            <w:tcW w:w="1266" w:type="dxa"/>
            <w:vMerge/>
            <w:tcBorders>
              <w:top w:val="nil"/>
              <w:left w:val="single" w:sz="8" w:space="0" w:color="000000"/>
              <w:bottom w:val="single" w:sz="8" w:space="0" w:color="000000"/>
              <w:right w:val="single" w:sz="8" w:space="0" w:color="000000"/>
            </w:tcBorders>
          </w:tcPr>
          <w:p w14:paraId="663DEA77" w14:textId="77777777" w:rsidR="00AD44EE" w:rsidRDefault="00AD44EE">
            <w:pPr>
              <w:rPr>
                <w:color w:val="000000"/>
                <w:sz w:val="21"/>
                <w:szCs w:val="21"/>
              </w:rPr>
            </w:pP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7058B3C4" w14:textId="77777777" w:rsidR="00AD44EE" w:rsidRDefault="00133AD4">
            <w:pPr>
              <w:rPr>
                <w:color w:val="000000"/>
                <w:sz w:val="21"/>
                <w:szCs w:val="21"/>
              </w:rPr>
            </w:pPr>
            <w:r>
              <w:rPr>
                <w:rFonts w:hint="eastAsia"/>
                <w:color w:val="000000"/>
                <w:sz w:val="21"/>
                <w:szCs w:val="21"/>
              </w:rPr>
              <w:t>角色管理</w:t>
            </w:r>
          </w:p>
        </w:tc>
        <w:tc>
          <w:tcPr>
            <w:tcW w:w="1418" w:type="dxa"/>
            <w:tcBorders>
              <w:top w:val="nil"/>
              <w:left w:val="nil"/>
              <w:bottom w:val="single" w:sz="8" w:space="0" w:color="000000"/>
              <w:right w:val="single" w:sz="8" w:space="0" w:color="000000"/>
            </w:tcBorders>
            <w:shd w:val="clear" w:color="000000" w:fill="FFFFFF"/>
          </w:tcPr>
          <w:p w14:paraId="15F54C8F" w14:textId="77777777" w:rsidR="00AD44EE" w:rsidRDefault="00133AD4">
            <w:pPr>
              <w:jc w:val="both"/>
              <w:rPr>
                <w:color w:val="000000"/>
                <w:sz w:val="21"/>
                <w:szCs w:val="21"/>
              </w:rPr>
            </w:pPr>
            <w:r>
              <w:rPr>
                <w:rFonts w:hint="eastAsia"/>
                <w:color w:val="000000"/>
                <w:sz w:val="21"/>
                <w:szCs w:val="21"/>
              </w:rPr>
              <w:t>角色创建、角色机构配置、角色用户分配</w:t>
            </w:r>
          </w:p>
        </w:tc>
        <w:tc>
          <w:tcPr>
            <w:tcW w:w="1276" w:type="dxa"/>
            <w:tcBorders>
              <w:top w:val="nil"/>
              <w:left w:val="nil"/>
              <w:bottom w:val="single" w:sz="8" w:space="0" w:color="000000"/>
              <w:right w:val="single" w:sz="8" w:space="0" w:color="000000"/>
            </w:tcBorders>
            <w:shd w:val="clear" w:color="000000" w:fill="FFFFFF"/>
          </w:tcPr>
          <w:p w14:paraId="7E86C238"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12D5C7FF" w14:textId="77777777" w:rsidR="00AD44EE" w:rsidRDefault="00133AD4">
            <w:pPr>
              <w:rPr>
                <w:color w:val="000000"/>
                <w:sz w:val="21"/>
                <w:szCs w:val="21"/>
              </w:rPr>
            </w:pPr>
            <w:r>
              <w:rPr>
                <w:rFonts w:hint="eastAsia"/>
                <w:color w:val="000000"/>
                <w:sz w:val="21"/>
                <w:szCs w:val="21"/>
              </w:rPr>
              <w:t>管理及查询经分的角色信息</w:t>
            </w:r>
          </w:p>
        </w:tc>
      </w:tr>
      <w:tr w:rsidR="00AD44EE" w14:paraId="4BE3DCD9" w14:textId="77777777">
        <w:trPr>
          <w:trHeight w:val="1220"/>
        </w:trPr>
        <w:tc>
          <w:tcPr>
            <w:tcW w:w="1266" w:type="dxa"/>
            <w:vMerge/>
            <w:tcBorders>
              <w:top w:val="nil"/>
              <w:left w:val="single" w:sz="8" w:space="0" w:color="000000"/>
              <w:bottom w:val="single" w:sz="8" w:space="0" w:color="000000"/>
              <w:right w:val="single" w:sz="8" w:space="0" w:color="000000"/>
            </w:tcBorders>
          </w:tcPr>
          <w:p w14:paraId="22BCE373"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436E7B15"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0074B956" w14:textId="77777777" w:rsidR="00AD44EE" w:rsidRDefault="00133AD4">
            <w:pPr>
              <w:jc w:val="both"/>
              <w:rPr>
                <w:color w:val="000000"/>
                <w:sz w:val="21"/>
                <w:szCs w:val="21"/>
              </w:rPr>
            </w:pPr>
            <w:r>
              <w:rPr>
                <w:rFonts w:hint="eastAsia"/>
                <w:color w:val="000000"/>
                <w:sz w:val="21"/>
                <w:szCs w:val="21"/>
              </w:rPr>
              <w:t>角色复制、角色行权限（险种、渠道），列权限控制</w:t>
            </w:r>
          </w:p>
        </w:tc>
        <w:tc>
          <w:tcPr>
            <w:tcW w:w="1276" w:type="dxa"/>
            <w:tcBorders>
              <w:top w:val="nil"/>
              <w:left w:val="nil"/>
              <w:bottom w:val="single" w:sz="8" w:space="0" w:color="000000"/>
              <w:right w:val="single" w:sz="8" w:space="0" w:color="000000"/>
            </w:tcBorders>
            <w:shd w:val="clear" w:color="000000" w:fill="FFFFFF"/>
          </w:tcPr>
          <w:p w14:paraId="18F6D084"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4FAA1B3D" w14:textId="77777777" w:rsidR="00AD44EE" w:rsidRDefault="00133AD4">
            <w:pPr>
              <w:rPr>
                <w:color w:val="000000"/>
                <w:sz w:val="21"/>
                <w:szCs w:val="21"/>
              </w:rPr>
            </w:pPr>
            <w:r>
              <w:rPr>
                <w:rFonts w:hint="eastAsia"/>
                <w:color w:val="000000"/>
                <w:sz w:val="21"/>
                <w:szCs w:val="21"/>
              </w:rPr>
              <w:t>角色复制后，生成一个复制角色，可以编辑名称、描述、机构权限，复制机构权限、角色权限，不复制用户范围；</w:t>
            </w:r>
          </w:p>
        </w:tc>
      </w:tr>
      <w:tr w:rsidR="00AD44EE" w14:paraId="03CBFF51" w14:textId="77777777">
        <w:trPr>
          <w:trHeight w:val="620"/>
        </w:trPr>
        <w:tc>
          <w:tcPr>
            <w:tcW w:w="1266" w:type="dxa"/>
            <w:vMerge/>
            <w:tcBorders>
              <w:top w:val="nil"/>
              <w:left w:val="single" w:sz="8" w:space="0" w:color="000000"/>
              <w:bottom w:val="single" w:sz="8" w:space="0" w:color="000000"/>
              <w:right w:val="single" w:sz="8" w:space="0" w:color="000000"/>
            </w:tcBorders>
          </w:tcPr>
          <w:p w14:paraId="7F9C3F5A" w14:textId="77777777" w:rsidR="00AD44EE" w:rsidRDefault="00AD44EE">
            <w:pPr>
              <w:rPr>
                <w:color w:val="000000"/>
                <w:sz w:val="21"/>
                <w:szCs w:val="21"/>
              </w:rPr>
            </w:pP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28376DB0" w14:textId="77777777" w:rsidR="00AD44EE" w:rsidRDefault="00133AD4">
            <w:pPr>
              <w:jc w:val="both"/>
              <w:rPr>
                <w:color w:val="000000"/>
                <w:sz w:val="21"/>
                <w:szCs w:val="21"/>
              </w:rPr>
            </w:pPr>
            <w:r>
              <w:rPr>
                <w:rFonts w:hint="eastAsia"/>
                <w:color w:val="000000"/>
                <w:sz w:val="21"/>
                <w:szCs w:val="21"/>
              </w:rPr>
              <w:t>日志管理</w:t>
            </w:r>
          </w:p>
        </w:tc>
        <w:tc>
          <w:tcPr>
            <w:tcW w:w="1418" w:type="dxa"/>
            <w:tcBorders>
              <w:top w:val="nil"/>
              <w:left w:val="nil"/>
              <w:bottom w:val="single" w:sz="8" w:space="0" w:color="000000"/>
              <w:right w:val="single" w:sz="8" w:space="0" w:color="000000"/>
            </w:tcBorders>
            <w:shd w:val="clear" w:color="000000" w:fill="FFFFFF"/>
          </w:tcPr>
          <w:p w14:paraId="7177B481" w14:textId="77777777" w:rsidR="00AD44EE" w:rsidRDefault="00133AD4">
            <w:pPr>
              <w:jc w:val="both"/>
              <w:rPr>
                <w:color w:val="000000"/>
                <w:sz w:val="21"/>
                <w:szCs w:val="21"/>
              </w:rPr>
            </w:pPr>
            <w:r>
              <w:rPr>
                <w:rFonts w:hint="eastAsia"/>
                <w:color w:val="000000"/>
                <w:sz w:val="21"/>
                <w:szCs w:val="21"/>
              </w:rPr>
              <w:t>用户日志</w:t>
            </w:r>
          </w:p>
        </w:tc>
        <w:tc>
          <w:tcPr>
            <w:tcW w:w="1276" w:type="dxa"/>
            <w:tcBorders>
              <w:top w:val="nil"/>
              <w:left w:val="nil"/>
              <w:bottom w:val="single" w:sz="8" w:space="0" w:color="000000"/>
              <w:right w:val="single" w:sz="8" w:space="0" w:color="000000"/>
            </w:tcBorders>
            <w:shd w:val="clear" w:color="000000" w:fill="FFFFFF"/>
          </w:tcPr>
          <w:p w14:paraId="1854A237"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01DFDA72" w14:textId="77777777" w:rsidR="00AD44EE" w:rsidRDefault="00133AD4">
            <w:pPr>
              <w:rPr>
                <w:color w:val="000000"/>
                <w:sz w:val="21"/>
                <w:szCs w:val="21"/>
              </w:rPr>
            </w:pPr>
            <w:r>
              <w:rPr>
                <w:rFonts w:hint="eastAsia"/>
                <w:color w:val="000000"/>
                <w:sz w:val="21"/>
                <w:szCs w:val="21"/>
              </w:rPr>
              <w:t>用户登录、登出的操作日志管理、</w:t>
            </w:r>
          </w:p>
        </w:tc>
      </w:tr>
      <w:tr w:rsidR="00AD44EE" w14:paraId="2A3272B1" w14:textId="77777777">
        <w:trPr>
          <w:trHeight w:val="340"/>
        </w:trPr>
        <w:tc>
          <w:tcPr>
            <w:tcW w:w="1266" w:type="dxa"/>
            <w:vMerge/>
            <w:tcBorders>
              <w:top w:val="nil"/>
              <w:left w:val="single" w:sz="8" w:space="0" w:color="000000"/>
              <w:bottom w:val="single" w:sz="8" w:space="0" w:color="000000"/>
              <w:right w:val="single" w:sz="8" w:space="0" w:color="000000"/>
            </w:tcBorders>
          </w:tcPr>
          <w:p w14:paraId="440E66DF"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778D5C6E"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051FDA4E" w14:textId="77777777" w:rsidR="00AD44EE" w:rsidRDefault="00133AD4">
            <w:pPr>
              <w:jc w:val="both"/>
              <w:rPr>
                <w:color w:val="000000"/>
                <w:sz w:val="21"/>
                <w:szCs w:val="21"/>
              </w:rPr>
            </w:pPr>
            <w:r>
              <w:rPr>
                <w:rFonts w:hint="eastAsia"/>
                <w:color w:val="000000"/>
                <w:sz w:val="21"/>
                <w:szCs w:val="21"/>
              </w:rPr>
              <w:t>订阅日志</w:t>
            </w:r>
          </w:p>
        </w:tc>
        <w:tc>
          <w:tcPr>
            <w:tcW w:w="1276" w:type="dxa"/>
            <w:tcBorders>
              <w:top w:val="nil"/>
              <w:left w:val="nil"/>
              <w:bottom w:val="single" w:sz="8" w:space="0" w:color="000000"/>
              <w:right w:val="single" w:sz="8" w:space="0" w:color="000000"/>
            </w:tcBorders>
            <w:shd w:val="clear" w:color="000000" w:fill="FFFFFF"/>
          </w:tcPr>
          <w:p w14:paraId="32069D02"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42C211D2" w14:textId="77777777" w:rsidR="00AD44EE" w:rsidRDefault="00133AD4">
            <w:pPr>
              <w:rPr>
                <w:color w:val="000000"/>
                <w:sz w:val="21"/>
                <w:szCs w:val="21"/>
              </w:rPr>
            </w:pPr>
            <w:r>
              <w:rPr>
                <w:rFonts w:hint="eastAsia"/>
                <w:color w:val="000000"/>
                <w:sz w:val="21"/>
                <w:szCs w:val="21"/>
              </w:rPr>
              <w:t>显示用户订阅报表、指标的记录</w:t>
            </w:r>
          </w:p>
        </w:tc>
      </w:tr>
      <w:tr w:rsidR="00AD44EE" w14:paraId="5E08F908" w14:textId="77777777">
        <w:trPr>
          <w:trHeight w:val="620"/>
        </w:trPr>
        <w:tc>
          <w:tcPr>
            <w:tcW w:w="1266" w:type="dxa"/>
            <w:vMerge/>
            <w:tcBorders>
              <w:top w:val="nil"/>
              <w:left w:val="single" w:sz="8" w:space="0" w:color="000000"/>
              <w:bottom w:val="single" w:sz="8" w:space="0" w:color="000000"/>
              <w:right w:val="single" w:sz="8" w:space="0" w:color="000000"/>
            </w:tcBorders>
          </w:tcPr>
          <w:p w14:paraId="6C66BC20"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3C4C10EF"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4D327DA9" w14:textId="77777777" w:rsidR="00AD44EE" w:rsidRDefault="00133AD4">
            <w:pPr>
              <w:jc w:val="both"/>
              <w:rPr>
                <w:color w:val="000000"/>
                <w:sz w:val="21"/>
                <w:szCs w:val="21"/>
              </w:rPr>
            </w:pPr>
            <w:r>
              <w:rPr>
                <w:rFonts w:hint="eastAsia"/>
                <w:color w:val="000000"/>
                <w:sz w:val="21"/>
                <w:szCs w:val="21"/>
              </w:rPr>
              <w:t>报表访问日志</w:t>
            </w:r>
          </w:p>
        </w:tc>
        <w:tc>
          <w:tcPr>
            <w:tcW w:w="1276" w:type="dxa"/>
            <w:tcBorders>
              <w:top w:val="nil"/>
              <w:left w:val="nil"/>
              <w:bottom w:val="single" w:sz="8" w:space="0" w:color="000000"/>
              <w:right w:val="single" w:sz="8" w:space="0" w:color="000000"/>
            </w:tcBorders>
            <w:shd w:val="clear" w:color="000000" w:fill="FFFFFF"/>
          </w:tcPr>
          <w:p w14:paraId="250B9842"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48DCE9FA" w14:textId="77777777" w:rsidR="00AD44EE" w:rsidRDefault="00133AD4">
            <w:pPr>
              <w:rPr>
                <w:color w:val="000000"/>
                <w:sz w:val="21"/>
                <w:szCs w:val="21"/>
              </w:rPr>
            </w:pPr>
            <w:r>
              <w:rPr>
                <w:rFonts w:hint="eastAsia"/>
                <w:color w:val="000000"/>
                <w:sz w:val="21"/>
                <w:szCs w:val="21"/>
              </w:rPr>
              <w:t>显示经营分析平台用户访问报表的记录</w:t>
            </w:r>
          </w:p>
        </w:tc>
      </w:tr>
      <w:tr w:rsidR="00AD44EE" w14:paraId="11BF1CB4" w14:textId="77777777">
        <w:trPr>
          <w:trHeight w:val="620"/>
        </w:trPr>
        <w:tc>
          <w:tcPr>
            <w:tcW w:w="1266" w:type="dxa"/>
            <w:vMerge/>
            <w:tcBorders>
              <w:top w:val="nil"/>
              <w:left w:val="single" w:sz="8" w:space="0" w:color="000000"/>
              <w:bottom w:val="single" w:sz="8" w:space="0" w:color="000000"/>
              <w:right w:val="single" w:sz="8" w:space="0" w:color="000000"/>
            </w:tcBorders>
          </w:tcPr>
          <w:p w14:paraId="19468040"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40B2D0A5"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26FB2907" w14:textId="77777777" w:rsidR="00AD44EE" w:rsidRDefault="00133AD4">
            <w:pPr>
              <w:jc w:val="both"/>
              <w:rPr>
                <w:color w:val="000000"/>
                <w:sz w:val="21"/>
                <w:szCs w:val="21"/>
              </w:rPr>
            </w:pPr>
            <w:r>
              <w:rPr>
                <w:rFonts w:hint="eastAsia"/>
                <w:color w:val="000000"/>
                <w:sz w:val="21"/>
                <w:szCs w:val="21"/>
              </w:rPr>
              <w:t>运营统计分析报表</w:t>
            </w:r>
          </w:p>
        </w:tc>
        <w:tc>
          <w:tcPr>
            <w:tcW w:w="1276" w:type="dxa"/>
            <w:tcBorders>
              <w:top w:val="nil"/>
              <w:left w:val="nil"/>
              <w:bottom w:val="single" w:sz="8" w:space="0" w:color="000000"/>
              <w:right w:val="single" w:sz="8" w:space="0" w:color="000000"/>
            </w:tcBorders>
            <w:shd w:val="clear" w:color="000000" w:fill="FFFFFF"/>
          </w:tcPr>
          <w:p w14:paraId="0C61B847"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1BE74141" w14:textId="77777777" w:rsidR="00AD44EE" w:rsidRDefault="00133AD4">
            <w:pPr>
              <w:rPr>
                <w:color w:val="000000"/>
                <w:sz w:val="21"/>
                <w:szCs w:val="21"/>
              </w:rPr>
            </w:pPr>
            <w:r>
              <w:rPr>
                <w:rFonts w:hint="eastAsia"/>
                <w:color w:val="000000"/>
                <w:sz w:val="21"/>
                <w:szCs w:val="21"/>
              </w:rPr>
              <w:t>对经营分析平台的图表、指标的使用情况，以报表的形式展示</w:t>
            </w:r>
          </w:p>
        </w:tc>
      </w:tr>
      <w:tr w:rsidR="00AD44EE" w14:paraId="09AF76B0" w14:textId="77777777">
        <w:trPr>
          <w:trHeight w:val="620"/>
        </w:trPr>
        <w:tc>
          <w:tcPr>
            <w:tcW w:w="1266" w:type="dxa"/>
            <w:vMerge/>
            <w:tcBorders>
              <w:top w:val="nil"/>
              <w:left w:val="single" w:sz="8" w:space="0" w:color="000000"/>
              <w:bottom w:val="single" w:sz="8" w:space="0" w:color="000000"/>
              <w:right w:val="single" w:sz="8" w:space="0" w:color="000000"/>
            </w:tcBorders>
          </w:tcPr>
          <w:p w14:paraId="6BBCE0CE"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4809409D" w14:textId="77777777" w:rsidR="00AD44EE" w:rsidRDefault="00133AD4">
            <w:pPr>
              <w:jc w:val="both"/>
              <w:rPr>
                <w:color w:val="000000"/>
                <w:sz w:val="21"/>
                <w:szCs w:val="21"/>
              </w:rPr>
            </w:pPr>
            <w:r>
              <w:rPr>
                <w:rFonts w:hint="eastAsia"/>
                <w:color w:val="000000"/>
                <w:sz w:val="21"/>
                <w:szCs w:val="21"/>
              </w:rPr>
              <w:t>系统主数据管理</w:t>
            </w:r>
          </w:p>
        </w:tc>
        <w:tc>
          <w:tcPr>
            <w:tcW w:w="1418" w:type="dxa"/>
            <w:tcBorders>
              <w:top w:val="nil"/>
              <w:left w:val="nil"/>
              <w:bottom w:val="single" w:sz="8" w:space="0" w:color="000000"/>
              <w:right w:val="single" w:sz="8" w:space="0" w:color="000000"/>
            </w:tcBorders>
            <w:shd w:val="clear" w:color="000000" w:fill="FFFFFF"/>
          </w:tcPr>
          <w:p w14:paraId="26009197"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7EDE1D6D"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2A1BDB0E" w14:textId="77777777" w:rsidR="00AD44EE" w:rsidRDefault="00133AD4">
            <w:pPr>
              <w:rPr>
                <w:color w:val="000000"/>
                <w:sz w:val="21"/>
                <w:szCs w:val="21"/>
              </w:rPr>
            </w:pPr>
            <w:r>
              <w:rPr>
                <w:rFonts w:hint="eastAsia"/>
                <w:color w:val="000000"/>
                <w:sz w:val="21"/>
                <w:szCs w:val="21"/>
              </w:rPr>
              <w:t>对系统页面功能、数据展示或者性能优化所做的全局控制</w:t>
            </w:r>
          </w:p>
        </w:tc>
      </w:tr>
      <w:tr w:rsidR="00AD44EE" w14:paraId="520C8501" w14:textId="77777777">
        <w:trPr>
          <w:trHeight w:val="62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2B69062C" w14:textId="77777777" w:rsidR="00AD44EE" w:rsidRDefault="00133AD4">
            <w:pPr>
              <w:jc w:val="both"/>
              <w:rPr>
                <w:color w:val="000000"/>
                <w:sz w:val="21"/>
                <w:szCs w:val="21"/>
              </w:rPr>
            </w:pPr>
            <w:r>
              <w:rPr>
                <w:rFonts w:hint="eastAsia"/>
                <w:color w:val="000000"/>
                <w:sz w:val="21"/>
                <w:szCs w:val="21"/>
              </w:rPr>
              <w:t>通用功能</w:t>
            </w: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771E7D5A" w14:textId="77777777" w:rsidR="00AD44EE" w:rsidRDefault="00133AD4">
            <w:pPr>
              <w:jc w:val="both"/>
              <w:rPr>
                <w:color w:val="000000"/>
                <w:sz w:val="21"/>
                <w:szCs w:val="21"/>
              </w:rPr>
            </w:pPr>
            <w:r>
              <w:rPr>
                <w:rFonts w:hint="eastAsia"/>
                <w:color w:val="000000"/>
                <w:sz w:val="21"/>
                <w:szCs w:val="21"/>
              </w:rPr>
              <w:t>全局搜索</w:t>
            </w:r>
          </w:p>
        </w:tc>
        <w:tc>
          <w:tcPr>
            <w:tcW w:w="1418" w:type="dxa"/>
            <w:tcBorders>
              <w:top w:val="nil"/>
              <w:left w:val="nil"/>
              <w:bottom w:val="single" w:sz="8" w:space="0" w:color="000000"/>
              <w:right w:val="single" w:sz="8" w:space="0" w:color="000000"/>
            </w:tcBorders>
            <w:shd w:val="clear" w:color="000000" w:fill="FFFFFF"/>
          </w:tcPr>
          <w:p w14:paraId="67BBEED0" w14:textId="77777777" w:rsidR="00AD44EE" w:rsidRDefault="00133AD4">
            <w:pPr>
              <w:jc w:val="both"/>
              <w:rPr>
                <w:color w:val="000000"/>
                <w:sz w:val="21"/>
                <w:szCs w:val="21"/>
              </w:rPr>
            </w:pPr>
            <w:r>
              <w:rPr>
                <w:rFonts w:hint="eastAsia"/>
                <w:color w:val="000000"/>
                <w:sz w:val="21"/>
                <w:szCs w:val="21"/>
              </w:rPr>
              <w:t>基于关键字匹配</w:t>
            </w:r>
          </w:p>
        </w:tc>
        <w:tc>
          <w:tcPr>
            <w:tcW w:w="1276" w:type="dxa"/>
            <w:tcBorders>
              <w:top w:val="nil"/>
              <w:left w:val="nil"/>
              <w:bottom w:val="single" w:sz="8" w:space="0" w:color="000000"/>
              <w:right w:val="single" w:sz="8" w:space="0" w:color="000000"/>
            </w:tcBorders>
            <w:shd w:val="clear" w:color="000000" w:fill="FFFFFF"/>
          </w:tcPr>
          <w:p w14:paraId="2FC58AFD"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4871D531" w14:textId="77777777" w:rsidR="00AD44EE" w:rsidRDefault="00133AD4">
            <w:pPr>
              <w:rPr>
                <w:color w:val="000000"/>
                <w:sz w:val="21"/>
                <w:szCs w:val="21"/>
              </w:rPr>
            </w:pPr>
            <w:r>
              <w:rPr>
                <w:rFonts w:hint="eastAsia"/>
                <w:color w:val="000000"/>
                <w:sz w:val="21"/>
                <w:szCs w:val="21"/>
              </w:rPr>
              <w:t>输入关键字，搜索相关指标、报表</w:t>
            </w:r>
          </w:p>
        </w:tc>
      </w:tr>
      <w:tr w:rsidR="00AD44EE" w14:paraId="44A8DE18" w14:textId="77777777">
        <w:trPr>
          <w:trHeight w:val="340"/>
        </w:trPr>
        <w:tc>
          <w:tcPr>
            <w:tcW w:w="1266" w:type="dxa"/>
            <w:vMerge/>
            <w:tcBorders>
              <w:top w:val="nil"/>
              <w:left w:val="single" w:sz="8" w:space="0" w:color="000000"/>
              <w:bottom w:val="single" w:sz="8" w:space="0" w:color="000000"/>
              <w:right w:val="single" w:sz="8" w:space="0" w:color="000000"/>
            </w:tcBorders>
          </w:tcPr>
          <w:p w14:paraId="455746CA"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40437B8A"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77E733E6" w14:textId="77777777" w:rsidR="00AD44EE" w:rsidRDefault="00133AD4">
            <w:pPr>
              <w:jc w:val="both"/>
              <w:rPr>
                <w:color w:val="000000"/>
                <w:sz w:val="21"/>
                <w:szCs w:val="21"/>
              </w:rPr>
            </w:pPr>
            <w:r>
              <w:rPr>
                <w:rFonts w:hint="eastAsia"/>
                <w:color w:val="000000"/>
                <w:sz w:val="21"/>
                <w:szCs w:val="21"/>
              </w:rPr>
              <w:t>基于图谱搜索</w:t>
            </w:r>
          </w:p>
        </w:tc>
        <w:tc>
          <w:tcPr>
            <w:tcW w:w="1276" w:type="dxa"/>
            <w:tcBorders>
              <w:top w:val="nil"/>
              <w:left w:val="nil"/>
              <w:bottom w:val="single" w:sz="8" w:space="0" w:color="000000"/>
              <w:right w:val="single" w:sz="8" w:space="0" w:color="000000"/>
            </w:tcBorders>
            <w:shd w:val="clear" w:color="000000" w:fill="FFFFFF"/>
          </w:tcPr>
          <w:p w14:paraId="7BBEE56E"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657495EF" w14:textId="77777777" w:rsidR="00AD44EE" w:rsidRDefault="00133AD4">
            <w:pPr>
              <w:rPr>
                <w:color w:val="000000"/>
                <w:sz w:val="21"/>
                <w:szCs w:val="21"/>
              </w:rPr>
            </w:pPr>
            <w:r>
              <w:rPr>
                <w:rFonts w:hint="eastAsia"/>
                <w:color w:val="000000"/>
                <w:sz w:val="21"/>
                <w:szCs w:val="21"/>
              </w:rPr>
              <w:t>用户基于指标图谱进行搜索</w:t>
            </w:r>
          </w:p>
        </w:tc>
      </w:tr>
      <w:tr w:rsidR="00AD44EE" w14:paraId="130BB1D9" w14:textId="77777777">
        <w:trPr>
          <w:trHeight w:val="920"/>
        </w:trPr>
        <w:tc>
          <w:tcPr>
            <w:tcW w:w="1266" w:type="dxa"/>
            <w:vMerge/>
            <w:tcBorders>
              <w:top w:val="nil"/>
              <w:left w:val="single" w:sz="8" w:space="0" w:color="000000"/>
              <w:bottom w:val="single" w:sz="8" w:space="0" w:color="000000"/>
              <w:right w:val="single" w:sz="8" w:space="0" w:color="000000"/>
            </w:tcBorders>
          </w:tcPr>
          <w:p w14:paraId="1D5D2A9E"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1A38B875" w14:textId="77777777" w:rsidR="00AD44EE" w:rsidRDefault="00133AD4">
            <w:pPr>
              <w:jc w:val="both"/>
              <w:rPr>
                <w:color w:val="000000"/>
                <w:sz w:val="21"/>
                <w:szCs w:val="21"/>
              </w:rPr>
            </w:pPr>
            <w:r>
              <w:rPr>
                <w:rFonts w:hint="eastAsia"/>
                <w:color w:val="000000"/>
                <w:sz w:val="21"/>
                <w:szCs w:val="21"/>
              </w:rPr>
              <w:t>下载</w:t>
            </w:r>
          </w:p>
        </w:tc>
        <w:tc>
          <w:tcPr>
            <w:tcW w:w="1418" w:type="dxa"/>
            <w:tcBorders>
              <w:top w:val="nil"/>
              <w:left w:val="nil"/>
              <w:bottom w:val="single" w:sz="8" w:space="0" w:color="000000"/>
              <w:right w:val="single" w:sz="8" w:space="0" w:color="000000"/>
            </w:tcBorders>
            <w:shd w:val="clear" w:color="000000" w:fill="FFFFFF"/>
          </w:tcPr>
          <w:p w14:paraId="0D0917CE"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30E2EF43"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0D01A460" w14:textId="77777777" w:rsidR="00AD44EE" w:rsidRDefault="00133AD4">
            <w:pPr>
              <w:rPr>
                <w:color w:val="000000"/>
                <w:sz w:val="21"/>
                <w:szCs w:val="21"/>
              </w:rPr>
            </w:pPr>
            <w:r>
              <w:rPr>
                <w:rFonts w:hint="eastAsia"/>
                <w:color w:val="000000"/>
                <w:sz w:val="21"/>
                <w:szCs w:val="21"/>
              </w:rPr>
              <w:t>对当前页面的指标的图片、报表图片和数据Excel数据进行下载，下载的图片附带用户ID</w:t>
            </w:r>
          </w:p>
        </w:tc>
      </w:tr>
      <w:tr w:rsidR="00AD44EE" w14:paraId="4F3CDA7B" w14:textId="77777777">
        <w:trPr>
          <w:trHeight w:val="1520"/>
        </w:trPr>
        <w:tc>
          <w:tcPr>
            <w:tcW w:w="1266" w:type="dxa"/>
            <w:vMerge/>
            <w:tcBorders>
              <w:top w:val="nil"/>
              <w:left w:val="single" w:sz="8" w:space="0" w:color="000000"/>
              <w:bottom w:val="single" w:sz="8" w:space="0" w:color="000000"/>
              <w:right w:val="single" w:sz="8" w:space="0" w:color="000000"/>
            </w:tcBorders>
          </w:tcPr>
          <w:p w14:paraId="42B2836F"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55691C9A" w14:textId="77777777" w:rsidR="00AD44EE" w:rsidRDefault="00133AD4">
            <w:pPr>
              <w:jc w:val="both"/>
              <w:rPr>
                <w:color w:val="000000"/>
                <w:sz w:val="21"/>
                <w:szCs w:val="21"/>
              </w:rPr>
            </w:pPr>
            <w:r>
              <w:rPr>
                <w:rFonts w:hint="eastAsia"/>
                <w:color w:val="000000"/>
                <w:sz w:val="21"/>
                <w:szCs w:val="21"/>
              </w:rPr>
              <w:t>收藏</w:t>
            </w:r>
          </w:p>
        </w:tc>
        <w:tc>
          <w:tcPr>
            <w:tcW w:w="1418" w:type="dxa"/>
            <w:tcBorders>
              <w:top w:val="nil"/>
              <w:left w:val="nil"/>
              <w:bottom w:val="single" w:sz="8" w:space="0" w:color="000000"/>
              <w:right w:val="single" w:sz="8" w:space="0" w:color="000000"/>
            </w:tcBorders>
            <w:shd w:val="clear" w:color="000000" w:fill="FFFFFF"/>
          </w:tcPr>
          <w:p w14:paraId="3C7B33A3"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5D78B913"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7B60E4F7" w14:textId="77777777" w:rsidR="00AD44EE" w:rsidRDefault="00133AD4">
            <w:pPr>
              <w:rPr>
                <w:color w:val="000000"/>
                <w:sz w:val="21"/>
                <w:szCs w:val="21"/>
              </w:rPr>
            </w:pPr>
            <w:r>
              <w:rPr>
                <w:rFonts w:hint="eastAsia"/>
                <w:color w:val="000000"/>
                <w:sz w:val="21"/>
                <w:szCs w:val="21"/>
              </w:rPr>
              <w:t>用户对自己经常或重点关注的指标、报表、或者追踪流程进行收藏，收藏内容会添加个人工作台和我的收藏列表，作为该收藏内容的快捷链接</w:t>
            </w:r>
          </w:p>
        </w:tc>
      </w:tr>
      <w:tr w:rsidR="00AD44EE" w14:paraId="1C8ED67D" w14:textId="77777777">
        <w:trPr>
          <w:trHeight w:val="1520"/>
        </w:trPr>
        <w:tc>
          <w:tcPr>
            <w:tcW w:w="1266" w:type="dxa"/>
            <w:vMerge/>
            <w:tcBorders>
              <w:top w:val="nil"/>
              <w:left w:val="single" w:sz="8" w:space="0" w:color="000000"/>
              <w:bottom w:val="single" w:sz="8" w:space="0" w:color="000000"/>
              <w:right w:val="single" w:sz="8" w:space="0" w:color="000000"/>
            </w:tcBorders>
          </w:tcPr>
          <w:p w14:paraId="6C96792C" w14:textId="77777777" w:rsidR="00AD44EE" w:rsidRDefault="00AD44EE">
            <w:pPr>
              <w:rPr>
                <w:color w:val="000000"/>
                <w:sz w:val="21"/>
                <w:szCs w:val="21"/>
              </w:rPr>
            </w:pPr>
          </w:p>
        </w:tc>
        <w:tc>
          <w:tcPr>
            <w:tcW w:w="1559" w:type="dxa"/>
            <w:vMerge w:val="restart"/>
            <w:tcBorders>
              <w:top w:val="nil"/>
              <w:left w:val="single" w:sz="8" w:space="0" w:color="000000"/>
              <w:bottom w:val="single" w:sz="8" w:space="0" w:color="000000"/>
              <w:right w:val="single" w:sz="8" w:space="0" w:color="000000"/>
            </w:tcBorders>
            <w:shd w:val="clear" w:color="000000" w:fill="FFFFFF"/>
          </w:tcPr>
          <w:p w14:paraId="63B37AAD" w14:textId="77777777" w:rsidR="00AD44EE" w:rsidRDefault="00133AD4">
            <w:pPr>
              <w:jc w:val="both"/>
              <w:rPr>
                <w:color w:val="000000"/>
                <w:sz w:val="21"/>
                <w:szCs w:val="21"/>
              </w:rPr>
            </w:pPr>
            <w:r>
              <w:rPr>
                <w:rFonts w:hint="eastAsia"/>
                <w:color w:val="000000"/>
                <w:sz w:val="21"/>
                <w:szCs w:val="21"/>
              </w:rPr>
              <w:t>订阅</w:t>
            </w:r>
          </w:p>
        </w:tc>
        <w:tc>
          <w:tcPr>
            <w:tcW w:w="1418" w:type="dxa"/>
            <w:tcBorders>
              <w:top w:val="nil"/>
              <w:left w:val="nil"/>
              <w:bottom w:val="single" w:sz="8" w:space="0" w:color="000000"/>
              <w:right w:val="single" w:sz="8" w:space="0" w:color="000000"/>
            </w:tcBorders>
            <w:shd w:val="clear" w:color="000000" w:fill="FFFFFF"/>
          </w:tcPr>
          <w:p w14:paraId="77763C0D" w14:textId="77777777" w:rsidR="00AD44EE" w:rsidRDefault="00133AD4">
            <w:pPr>
              <w:jc w:val="both"/>
              <w:rPr>
                <w:color w:val="000000"/>
                <w:sz w:val="21"/>
                <w:szCs w:val="21"/>
              </w:rPr>
            </w:pPr>
            <w:r>
              <w:rPr>
                <w:rFonts w:hint="eastAsia"/>
                <w:color w:val="000000"/>
                <w:sz w:val="21"/>
                <w:szCs w:val="21"/>
              </w:rPr>
              <w:t>立即订阅</w:t>
            </w:r>
          </w:p>
        </w:tc>
        <w:tc>
          <w:tcPr>
            <w:tcW w:w="1276" w:type="dxa"/>
            <w:tcBorders>
              <w:top w:val="nil"/>
              <w:left w:val="nil"/>
              <w:bottom w:val="single" w:sz="8" w:space="0" w:color="000000"/>
              <w:right w:val="single" w:sz="8" w:space="0" w:color="000000"/>
            </w:tcBorders>
            <w:shd w:val="clear" w:color="000000" w:fill="FFFFFF"/>
          </w:tcPr>
          <w:p w14:paraId="0DEAAC92"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7EEB1B9A" w14:textId="77777777" w:rsidR="00AD44EE" w:rsidRDefault="00133AD4">
            <w:pPr>
              <w:rPr>
                <w:color w:val="000000"/>
                <w:sz w:val="21"/>
                <w:szCs w:val="21"/>
              </w:rPr>
            </w:pPr>
            <w:r>
              <w:rPr>
                <w:rFonts w:hint="eastAsia"/>
                <w:color w:val="000000"/>
                <w:sz w:val="21"/>
                <w:szCs w:val="21"/>
              </w:rPr>
              <w:t>对报表、指标点击订阅，订阅之后系统会自动根据指标的刷新频率在指标数据刷新完成之后将数据以邮件的形式发送到用户的内网邮箱</w:t>
            </w:r>
          </w:p>
        </w:tc>
      </w:tr>
      <w:tr w:rsidR="00AD44EE" w14:paraId="292DC2AB" w14:textId="77777777">
        <w:trPr>
          <w:trHeight w:val="1820"/>
        </w:trPr>
        <w:tc>
          <w:tcPr>
            <w:tcW w:w="1266" w:type="dxa"/>
            <w:vMerge/>
            <w:tcBorders>
              <w:top w:val="nil"/>
              <w:left w:val="single" w:sz="8" w:space="0" w:color="000000"/>
              <w:bottom w:val="single" w:sz="8" w:space="0" w:color="000000"/>
              <w:right w:val="single" w:sz="8" w:space="0" w:color="000000"/>
            </w:tcBorders>
          </w:tcPr>
          <w:p w14:paraId="2EC7307C" w14:textId="77777777" w:rsidR="00AD44EE" w:rsidRDefault="00AD44EE">
            <w:pPr>
              <w:rPr>
                <w:color w:val="000000"/>
                <w:sz w:val="21"/>
                <w:szCs w:val="21"/>
              </w:rPr>
            </w:pPr>
          </w:p>
        </w:tc>
        <w:tc>
          <w:tcPr>
            <w:tcW w:w="1559" w:type="dxa"/>
            <w:vMerge/>
            <w:tcBorders>
              <w:top w:val="nil"/>
              <w:left w:val="single" w:sz="8" w:space="0" w:color="000000"/>
              <w:bottom w:val="single" w:sz="8" w:space="0" w:color="000000"/>
              <w:right w:val="single" w:sz="8" w:space="0" w:color="000000"/>
            </w:tcBorders>
          </w:tcPr>
          <w:p w14:paraId="2A9BCBEE" w14:textId="77777777" w:rsidR="00AD44EE" w:rsidRDefault="00AD44EE">
            <w:pPr>
              <w:rPr>
                <w:color w:val="000000"/>
                <w:sz w:val="21"/>
                <w:szCs w:val="21"/>
              </w:rPr>
            </w:pPr>
          </w:p>
        </w:tc>
        <w:tc>
          <w:tcPr>
            <w:tcW w:w="1418" w:type="dxa"/>
            <w:tcBorders>
              <w:top w:val="nil"/>
              <w:left w:val="nil"/>
              <w:bottom w:val="single" w:sz="8" w:space="0" w:color="000000"/>
              <w:right w:val="single" w:sz="8" w:space="0" w:color="000000"/>
            </w:tcBorders>
            <w:shd w:val="clear" w:color="000000" w:fill="FFFFFF"/>
          </w:tcPr>
          <w:p w14:paraId="35EB3CDB" w14:textId="77777777" w:rsidR="00AD44EE" w:rsidRDefault="00133AD4">
            <w:pPr>
              <w:jc w:val="both"/>
              <w:rPr>
                <w:color w:val="000000"/>
                <w:sz w:val="21"/>
                <w:szCs w:val="21"/>
              </w:rPr>
            </w:pPr>
            <w:r>
              <w:rPr>
                <w:rFonts w:hint="eastAsia"/>
                <w:color w:val="000000"/>
                <w:sz w:val="21"/>
                <w:szCs w:val="21"/>
              </w:rPr>
              <w:t>合并订阅</w:t>
            </w:r>
          </w:p>
        </w:tc>
        <w:tc>
          <w:tcPr>
            <w:tcW w:w="1276" w:type="dxa"/>
            <w:tcBorders>
              <w:top w:val="nil"/>
              <w:left w:val="nil"/>
              <w:bottom w:val="single" w:sz="8" w:space="0" w:color="000000"/>
              <w:right w:val="single" w:sz="8" w:space="0" w:color="000000"/>
            </w:tcBorders>
            <w:shd w:val="clear" w:color="000000" w:fill="FFFFFF"/>
          </w:tcPr>
          <w:p w14:paraId="1C8A7DC5"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0807AABD" w14:textId="77777777" w:rsidR="00AD44EE" w:rsidRDefault="00133AD4">
            <w:pPr>
              <w:rPr>
                <w:color w:val="000000"/>
                <w:sz w:val="21"/>
                <w:szCs w:val="21"/>
              </w:rPr>
            </w:pPr>
            <w:r>
              <w:rPr>
                <w:rFonts w:hint="eastAsia"/>
                <w:color w:val="000000"/>
                <w:sz w:val="21"/>
                <w:szCs w:val="21"/>
              </w:rPr>
              <w:t>对报表、指标点击订阅，可以对多个指标、报表进行合并订阅，订阅之后系统会自动根据指标、报表的刷新频率，在指标、报表数据刷新完成之后将数据以邮件的形式发送到用户的内网邮箱</w:t>
            </w:r>
          </w:p>
        </w:tc>
      </w:tr>
      <w:tr w:rsidR="00AD44EE" w14:paraId="292C3864" w14:textId="77777777">
        <w:trPr>
          <w:trHeight w:val="620"/>
        </w:trPr>
        <w:tc>
          <w:tcPr>
            <w:tcW w:w="1266" w:type="dxa"/>
            <w:vMerge/>
            <w:tcBorders>
              <w:top w:val="nil"/>
              <w:left w:val="single" w:sz="8" w:space="0" w:color="000000"/>
              <w:bottom w:val="single" w:sz="8" w:space="0" w:color="000000"/>
              <w:right w:val="single" w:sz="8" w:space="0" w:color="000000"/>
            </w:tcBorders>
          </w:tcPr>
          <w:p w14:paraId="5B91E1D3"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06915557" w14:textId="77777777" w:rsidR="00AD44EE" w:rsidRDefault="00133AD4">
            <w:pPr>
              <w:jc w:val="both"/>
              <w:rPr>
                <w:color w:val="000000"/>
                <w:sz w:val="21"/>
                <w:szCs w:val="21"/>
              </w:rPr>
            </w:pPr>
            <w:r>
              <w:rPr>
                <w:rFonts w:hint="eastAsia"/>
                <w:color w:val="000000"/>
                <w:sz w:val="21"/>
                <w:szCs w:val="21"/>
              </w:rPr>
              <w:t>分享</w:t>
            </w:r>
          </w:p>
        </w:tc>
        <w:tc>
          <w:tcPr>
            <w:tcW w:w="1418" w:type="dxa"/>
            <w:tcBorders>
              <w:top w:val="nil"/>
              <w:left w:val="nil"/>
              <w:bottom w:val="single" w:sz="8" w:space="0" w:color="000000"/>
              <w:right w:val="single" w:sz="8" w:space="0" w:color="000000"/>
            </w:tcBorders>
            <w:shd w:val="clear" w:color="000000" w:fill="FFFFFF"/>
          </w:tcPr>
          <w:p w14:paraId="10839D7C"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243D5E56"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6158DD3C" w14:textId="77777777" w:rsidR="00AD44EE" w:rsidRDefault="00133AD4">
            <w:pPr>
              <w:rPr>
                <w:color w:val="000000"/>
                <w:sz w:val="21"/>
                <w:szCs w:val="21"/>
              </w:rPr>
            </w:pPr>
            <w:r>
              <w:rPr>
                <w:rFonts w:hint="eastAsia"/>
                <w:color w:val="000000"/>
                <w:sz w:val="21"/>
                <w:szCs w:val="21"/>
              </w:rPr>
              <w:t>将报表或者指标内容分享给其他用户查看</w:t>
            </w:r>
          </w:p>
        </w:tc>
      </w:tr>
      <w:tr w:rsidR="00AD44EE" w14:paraId="4D079920" w14:textId="77777777">
        <w:trPr>
          <w:trHeight w:val="34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207C15E5" w14:textId="77777777" w:rsidR="00AD44EE" w:rsidRDefault="00133AD4">
            <w:pPr>
              <w:jc w:val="both"/>
              <w:rPr>
                <w:color w:val="000000"/>
                <w:sz w:val="21"/>
                <w:szCs w:val="21"/>
              </w:rPr>
            </w:pPr>
            <w:r>
              <w:rPr>
                <w:rFonts w:hint="eastAsia"/>
                <w:color w:val="000000"/>
                <w:sz w:val="21"/>
                <w:szCs w:val="21"/>
              </w:rPr>
              <w:t>个人设置</w:t>
            </w:r>
          </w:p>
        </w:tc>
        <w:tc>
          <w:tcPr>
            <w:tcW w:w="1559" w:type="dxa"/>
            <w:tcBorders>
              <w:top w:val="nil"/>
              <w:left w:val="nil"/>
              <w:bottom w:val="single" w:sz="8" w:space="0" w:color="000000"/>
              <w:right w:val="single" w:sz="8" w:space="0" w:color="000000"/>
            </w:tcBorders>
            <w:shd w:val="clear" w:color="000000" w:fill="FFFFFF"/>
          </w:tcPr>
          <w:p w14:paraId="5360A332" w14:textId="77777777" w:rsidR="00AD44EE" w:rsidRDefault="00133AD4">
            <w:pPr>
              <w:jc w:val="both"/>
              <w:rPr>
                <w:color w:val="000000"/>
                <w:sz w:val="21"/>
                <w:szCs w:val="21"/>
              </w:rPr>
            </w:pPr>
            <w:r>
              <w:rPr>
                <w:rFonts w:hint="eastAsia"/>
                <w:color w:val="000000"/>
                <w:sz w:val="21"/>
                <w:szCs w:val="21"/>
              </w:rPr>
              <w:t>我的收藏</w:t>
            </w:r>
          </w:p>
        </w:tc>
        <w:tc>
          <w:tcPr>
            <w:tcW w:w="1418" w:type="dxa"/>
            <w:tcBorders>
              <w:top w:val="nil"/>
              <w:left w:val="nil"/>
              <w:bottom w:val="single" w:sz="8" w:space="0" w:color="000000"/>
              <w:right w:val="single" w:sz="8" w:space="0" w:color="000000"/>
            </w:tcBorders>
            <w:shd w:val="clear" w:color="000000" w:fill="FFFFFF"/>
          </w:tcPr>
          <w:p w14:paraId="3D618710"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618738BE"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1B98B940" w14:textId="77777777" w:rsidR="00AD44EE" w:rsidRDefault="00133AD4">
            <w:pPr>
              <w:rPr>
                <w:color w:val="000000"/>
                <w:sz w:val="21"/>
                <w:szCs w:val="21"/>
              </w:rPr>
            </w:pPr>
            <w:r>
              <w:rPr>
                <w:rFonts w:hint="eastAsia"/>
                <w:color w:val="000000"/>
                <w:sz w:val="21"/>
                <w:szCs w:val="21"/>
              </w:rPr>
              <w:t>查看、管理收藏的指标、报表</w:t>
            </w:r>
          </w:p>
        </w:tc>
      </w:tr>
      <w:tr w:rsidR="00AD44EE" w14:paraId="597215C5" w14:textId="77777777">
        <w:trPr>
          <w:trHeight w:val="340"/>
        </w:trPr>
        <w:tc>
          <w:tcPr>
            <w:tcW w:w="1266" w:type="dxa"/>
            <w:vMerge/>
            <w:tcBorders>
              <w:top w:val="nil"/>
              <w:left w:val="single" w:sz="8" w:space="0" w:color="000000"/>
              <w:bottom w:val="single" w:sz="8" w:space="0" w:color="000000"/>
              <w:right w:val="single" w:sz="8" w:space="0" w:color="000000"/>
            </w:tcBorders>
          </w:tcPr>
          <w:p w14:paraId="378A4867"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4F0860D9" w14:textId="77777777" w:rsidR="00AD44EE" w:rsidRDefault="00133AD4">
            <w:pPr>
              <w:jc w:val="both"/>
              <w:rPr>
                <w:color w:val="000000"/>
                <w:sz w:val="21"/>
                <w:szCs w:val="21"/>
              </w:rPr>
            </w:pPr>
            <w:r>
              <w:rPr>
                <w:rFonts w:hint="eastAsia"/>
                <w:color w:val="000000"/>
                <w:sz w:val="21"/>
                <w:szCs w:val="21"/>
              </w:rPr>
              <w:t>我的分享</w:t>
            </w:r>
          </w:p>
        </w:tc>
        <w:tc>
          <w:tcPr>
            <w:tcW w:w="1418" w:type="dxa"/>
            <w:tcBorders>
              <w:top w:val="nil"/>
              <w:left w:val="nil"/>
              <w:bottom w:val="single" w:sz="8" w:space="0" w:color="000000"/>
              <w:right w:val="single" w:sz="8" w:space="0" w:color="000000"/>
            </w:tcBorders>
            <w:shd w:val="clear" w:color="000000" w:fill="FFFFFF"/>
          </w:tcPr>
          <w:p w14:paraId="0F783EF9"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13149DA4"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18F0657C" w14:textId="77777777" w:rsidR="00AD44EE" w:rsidRDefault="00133AD4">
            <w:pPr>
              <w:rPr>
                <w:color w:val="000000"/>
                <w:sz w:val="21"/>
                <w:szCs w:val="21"/>
              </w:rPr>
            </w:pPr>
            <w:r>
              <w:rPr>
                <w:rFonts w:hint="eastAsia"/>
                <w:color w:val="000000"/>
                <w:sz w:val="21"/>
                <w:szCs w:val="21"/>
              </w:rPr>
              <w:t>查看分享指标、报表的记录</w:t>
            </w:r>
          </w:p>
        </w:tc>
      </w:tr>
      <w:tr w:rsidR="00AD44EE" w14:paraId="2EDE4090" w14:textId="77777777">
        <w:trPr>
          <w:trHeight w:val="340"/>
        </w:trPr>
        <w:tc>
          <w:tcPr>
            <w:tcW w:w="1266" w:type="dxa"/>
            <w:vMerge/>
            <w:tcBorders>
              <w:top w:val="nil"/>
              <w:left w:val="single" w:sz="8" w:space="0" w:color="000000"/>
              <w:bottom w:val="single" w:sz="8" w:space="0" w:color="000000"/>
              <w:right w:val="single" w:sz="8" w:space="0" w:color="000000"/>
            </w:tcBorders>
          </w:tcPr>
          <w:p w14:paraId="08BA0A99"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643555DD" w14:textId="77777777" w:rsidR="00AD44EE" w:rsidRDefault="00133AD4">
            <w:pPr>
              <w:jc w:val="both"/>
              <w:rPr>
                <w:color w:val="000000"/>
                <w:sz w:val="21"/>
                <w:szCs w:val="21"/>
              </w:rPr>
            </w:pPr>
            <w:r>
              <w:rPr>
                <w:rFonts w:hint="eastAsia"/>
                <w:color w:val="000000"/>
                <w:sz w:val="21"/>
                <w:szCs w:val="21"/>
              </w:rPr>
              <w:t>我的订阅</w:t>
            </w:r>
          </w:p>
        </w:tc>
        <w:tc>
          <w:tcPr>
            <w:tcW w:w="1418" w:type="dxa"/>
            <w:tcBorders>
              <w:top w:val="nil"/>
              <w:left w:val="nil"/>
              <w:bottom w:val="single" w:sz="8" w:space="0" w:color="000000"/>
              <w:right w:val="single" w:sz="8" w:space="0" w:color="000000"/>
            </w:tcBorders>
            <w:shd w:val="clear" w:color="000000" w:fill="FFFFFF"/>
          </w:tcPr>
          <w:p w14:paraId="6D2BE7A8"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48631935"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1CCAE5CA" w14:textId="77777777" w:rsidR="00AD44EE" w:rsidRDefault="00133AD4">
            <w:pPr>
              <w:rPr>
                <w:color w:val="000000"/>
                <w:sz w:val="21"/>
                <w:szCs w:val="21"/>
              </w:rPr>
            </w:pPr>
            <w:r>
              <w:rPr>
                <w:rFonts w:hint="eastAsia"/>
                <w:color w:val="000000"/>
                <w:sz w:val="21"/>
                <w:szCs w:val="21"/>
              </w:rPr>
              <w:t>查看、管理订阅的指标、报表</w:t>
            </w:r>
          </w:p>
        </w:tc>
      </w:tr>
      <w:tr w:rsidR="00AD44EE" w14:paraId="7E634D87" w14:textId="77777777">
        <w:trPr>
          <w:trHeight w:val="340"/>
        </w:trPr>
        <w:tc>
          <w:tcPr>
            <w:tcW w:w="1266" w:type="dxa"/>
            <w:vMerge/>
            <w:tcBorders>
              <w:top w:val="nil"/>
              <w:left w:val="single" w:sz="8" w:space="0" w:color="000000"/>
              <w:bottom w:val="single" w:sz="8" w:space="0" w:color="000000"/>
              <w:right w:val="single" w:sz="8" w:space="0" w:color="000000"/>
            </w:tcBorders>
          </w:tcPr>
          <w:p w14:paraId="1F5FA769"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33A62B7B" w14:textId="77777777" w:rsidR="00AD44EE" w:rsidRDefault="00133AD4">
            <w:pPr>
              <w:jc w:val="both"/>
              <w:rPr>
                <w:color w:val="000000"/>
                <w:sz w:val="21"/>
                <w:szCs w:val="21"/>
              </w:rPr>
            </w:pPr>
            <w:r>
              <w:rPr>
                <w:rFonts w:hint="eastAsia"/>
                <w:color w:val="000000"/>
                <w:sz w:val="21"/>
                <w:szCs w:val="21"/>
              </w:rPr>
              <w:t>我的消息</w:t>
            </w:r>
          </w:p>
        </w:tc>
        <w:tc>
          <w:tcPr>
            <w:tcW w:w="1418" w:type="dxa"/>
            <w:tcBorders>
              <w:top w:val="nil"/>
              <w:left w:val="nil"/>
              <w:bottom w:val="single" w:sz="8" w:space="0" w:color="000000"/>
              <w:right w:val="single" w:sz="8" w:space="0" w:color="000000"/>
            </w:tcBorders>
            <w:shd w:val="clear" w:color="000000" w:fill="FFFFFF"/>
          </w:tcPr>
          <w:p w14:paraId="08DEDA57"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686AE81C"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68577653" w14:textId="77777777" w:rsidR="00AD44EE" w:rsidRDefault="00133AD4">
            <w:pPr>
              <w:rPr>
                <w:color w:val="000000"/>
                <w:sz w:val="21"/>
                <w:szCs w:val="21"/>
              </w:rPr>
            </w:pPr>
            <w:r>
              <w:rPr>
                <w:rFonts w:hint="eastAsia"/>
                <w:color w:val="000000"/>
                <w:sz w:val="21"/>
                <w:szCs w:val="21"/>
              </w:rPr>
              <w:t>查看、管理收到的系统公告</w:t>
            </w:r>
          </w:p>
        </w:tc>
      </w:tr>
      <w:tr w:rsidR="00AD44EE" w14:paraId="293334CE" w14:textId="77777777">
        <w:trPr>
          <w:trHeight w:val="340"/>
        </w:trPr>
        <w:tc>
          <w:tcPr>
            <w:tcW w:w="1266" w:type="dxa"/>
            <w:vMerge/>
            <w:tcBorders>
              <w:top w:val="nil"/>
              <w:left w:val="single" w:sz="8" w:space="0" w:color="000000"/>
              <w:bottom w:val="single" w:sz="8" w:space="0" w:color="000000"/>
              <w:right w:val="single" w:sz="8" w:space="0" w:color="000000"/>
            </w:tcBorders>
          </w:tcPr>
          <w:p w14:paraId="42A22C27"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6284B499" w14:textId="77777777" w:rsidR="00AD44EE" w:rsidRDefault="00133AD4">
            <w:pPr>
              <w:jc w:val="both"/>
              <w:rPr>
                <w:color w:val="000000"/>
                <w:sz w:val="21"/>
                <w:szCs w:val="21"/>
              </w:rPr>
            </w:pPr>
            <w:r>
              <w:rPr>
                <w:rFonts w:hint="eastAsia"/>
                <w:color w:val="000000"/>
                <w:sz w:val="21"/>
                <w:szCs w:val="21"/>
              </w:rPr>
              <w:t>我的待办</w:t>
            </w:r>
          </w:p>
        </w:tc>
        <w:tc>
          <w:tcPr>
            <w:tcW w:w="1418" w:type="dxa"/>
            <w:tcBorders>
              <w:top w:val="nil"/>
              <w:left w:val="nil"/>
              <w:bottom w:val="single" w:sz="8" w:space="0" w:color="000000"/>
              <w:right w:val="single" w:sz="8" w:space="0" w:color="000000"/>
            </w:tcBorders>
            <w:shd w:val="clear" w:color="000000" w:fill="FFFFFF"/>
          </w:tcPr>
          <w:p w14:paraId="18114905"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6A2B0CD2"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1097C37C" w14:textId="77777777" w:rsidR="00AD44EE" w:rsidRDefault="00133AD4">
            <w:pPr>
              <w:rPr>
                <w:color w:val="000000"/>
                <w:sz w:val="21"/>
                <w:szCs w:val="21"/>
              </w:rPr>
            </w:pPr>
            <w:r>
              <w:rPr>
                <w:rFonts w:hint="eastAsia"/>
                <w:color w:val="000000"/>
                <w:sz w:val="21"/>
                <w:szCs w:val="21"/>
              </w:rPr>
              <w:t>查看、管理收到的待办任务</w:t>
            </w:r>
          </w:p>
        </w:tc>
      </w:tr>
      <w:tr w:rsidR="00AD44EE" w14:paraId="6F1133BC" w14:textId="77777777">
        <w:trPr>
          <w:trHeight w:val="340"/>
        </w:trPr>
        <w:tc>
          <w:tcPr>
            <w:tcW w:w="1266" w:type="dxa"/>
            <w:vMerge w:val="restart"/>
            <w:tcBorders>
              <w:top w:val="nil"/>
              <w:left w:val="single" w:sz="8" w:space="0" w:color="000000"/>
              <w:bottom w:val="single" w:sz="8" w:space="0" w:color="000000"/>
              <w:right w:val="single" w:sz="8" w:space="0" w:color="000000"/>
            </w:tcBorders>
            <w:shd w:val="clear" w:color="000000" w:fill="FFFFFF"/>
          </w:tcPr>
          <w:p w14:paraId="2C7D84A0" w14:textId="77777777" w:rsidR="00AD44EE" w:rsidRDefault="00133AD4">
            <w:pPr>
              <w:jc w:val="both"/>
              <w:rPr>
                <w:color w:val="000000"/>
                <w:sz w:val="21"/>
                <w:szCs w:val="21"/>
              </w:rPr>
            </w:pPr>
            <w:r>
              <w:rPr>
                <w:rFonts w:hint="eastAsia"/>
                <w:color w:val="000000"/>
                <w:sz w:val="21"/>
                <w:szCs w:val="21"/>
              </w:rPr>
              <w:t>系统设置</w:t>
            </w:r>
          </w:p>
        </w:tc>
        <w:tc>
          <w:tcPr>
            <w:tcW w:w="1559" w:type="dxa"/>
            <w:tcBorders>
              <w:top w:val="nil"/>
              <w:left w:val="nil"/>
              <w:bottom w:val="single" w:sz="8" w:space="0" w:color="000000"/>
              <w:right w:val="single" w:sz="8" w:space="0" w:color="000000"/>
            </w:tcBorders>
            <w:shd w:val="clear" w:color="000000" w:fill="FFFFFF"/>
          </w:tcPr>
          <w:p w14:paraId="6655B408" w14:textId="77777777" w:rsidR="00AD44EE" w:rsidRDefault="00133AD4">
            <w:pPr>
              <w:jc w:val="both"/>
              <w:rPr>
                <w:color w:val="000000"/>
                <w:sz w:val="21"/>
                <w:szCs w:val="21"/>
              </w:rPr>
            </w:pPr>
            <w:r>
              <w:rPr>
                <w:rFonts w:hint="eastAsia"/>
                <w:color w:val="000000"/>
                <w:sz w:val="21"/>
                <w:szCs w:val="21"/>
              </w:rPr>
              <w:t>主题切换</w:t>
            </w:r>
          </w:p>
        </w:tc>
        <w:tc>
          <w:tcPr>
            <w:tcW w:w="1418" w:type="dxa"/>
            <w:tcBorders>
              <w:top w:val="nil"/>
              <w:left w:val="nil"/>
              <w:bottom w:val="single" w:sz="8" w:space="0" w:color="000000"/>
              <w:right w:val="single" w:sz="8" w:space="0" w:color="000000"/>
            </w:tcBorders>
            <w:shd w:val="clear" w:color="000000" w:fill="FFFFFF"/>
          </w:tcPr>
          <w:p w14:paraId="00E882CF"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72EEE1E3"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515CC57D" w14:textId="77777777" w:rsidR="00AD44EE" w:rsidRDefault="00133AD4">
            <w:pPr>
              <w:rPr>
                <w:color w:val="000000"/>
                <w:sz w:val="21"/>
                <w:szCs w:val="21"/>
              </w:rPr>
            </w:pPr>
            <w:r>
              <w:rPr>
                <w:rFonts w:hint="eastAsia"/>
                <w:color w:val="000000"/>
                <w:sz w:val="21"/>
                <w:szCs w:val="21"/>
              </w:rPr>
              <w:t>更改系统界面的主题色</w:t>
            </w:r>
          </w:p>
        </w:tc>
      </w:tr>
      <w:tr w:rsidR="00AD44EE" w14:paraId="1B53AA49" w14:textId="77777777">
        <w:trPr>
          <w:trHeight w:val="920"/>
        </w:trPr>
        <w:tc>
          <w:tcPr>
            <w:tcW w:w="1266" w:type="dxa"/>
            <w:vMerge/>
            <w:tcBorders>
              <w:top w:val="nil"/>
              <w:left w:val="single" w:sz="8" w:space="0" w:color="000000"/>
              <w:bottom w:val="single" w:sz="8" w:space="0" w:color="000000"/>
              <w:right w:val="single" w:sz="8" w:space="0" w:color="000000"/>
            </w:tcBorders>
          </w:tcPr>
          <w:p w14:paraId="01FA9FA6" w14:textId="77777777" w:rsidR="00AD44EE" w:rsidRDefault="00AD44EE">
            <w:pPr>
              <w:rPr>
                <w:color w:val="000000"/>
                <w:sz w:val="21"/>
                <w:szCs w:val="21"/>
              </w:rPr>
            </w:pPr>
          </w:p>
        </w:tc>
        <w:tc>
          <w:tcPr>
            <w:tcW w:w="1559" w:type="dxa"/>
            <w:tcBorders>
              <w:top w:val="nil"/>
              <w:left w:val="nil"/>
              <w:bottom w:val="single" w:sz="8" w:space="0" w:color="000000"/>
              <w:right w:val="single" w:sz="8" w:space="0" w:color="000000"/>
            </w:tcBorders>
            <w:shd w:val="clear" w:color="000000" w:fill="FFFFFF"/>
          </w:tcPr>
          <w:p w14:paraId="06CB4999" w14:textId="77777777" w:rsidR="00AD44EE" w:rsidRDefault="00133AD4">
            <w:pPr>
              <w:jc w:val="both"/>
              <w:rPr>
                <w:color w:val="000000"/>
                <w:sz w:val="21"/>
                <w:szCs w:val="21"/>
              </w:rPr>
            </w:pPr>
            <w:r>
              <w:rPr>
                <w:rFonts w:hint="eastAsia"/>
                <w:color w:val="000000"/>
                <w:sz w:val="21"/>
                <w:szCs w:val="21"/>
              </w:rPr>
              <w:t>首页自定义</w:t>
            </w:r>
          </w:p>
        </w:tc>
        <w:tc>
          <w:tcPr>
            <w:tcW w:w="1418" w:type="dxa"/>
            <w:tcBorders>
              <w:top w:val="nil"/>
              <w:left w:val="nil"/>
              <w:bottom w:val="single" w:sz="8" w:space="0" w:color="000000"/>
              <w:right w:val="single" w:sz="8" w:space="0" w:color="000000"/>
            </w:tcBorders>
            <w:shd w:val="clear" w:color="000000" w:fill="FFFFFF"/>
          </w:tcPr>
          <w:p w14:paraId="3FD31F18"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215CA225"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79C5261A" w14:textId="77777777" w:rsidR="00AD44EE" w:rsidRDefault="00133AD4">
            <w:pPr>
              <w:rPr>
                <w:color w:val="000000"/>
                <w:sz w:val="21"/>
                <w:szCs w:val="21"/>
              </w:rPr>
            </w:pPr>
            <w:r>
              <w:rPr>
                <w:rFonts w:hint="eastAsia"/>
                <w:color w:val="000000"/>
                <w:sz w:val="21"/>
                <w:szCs w:val="21"/>
              </w:rPr>
              <w:t>当用户同时拥有我的工作台及经营看板菜单权限时，允许用户自定义登录系统后默认展示的页面</w:t>
            </w:r>
          </w:p>
        </w:tc>
      </w:tr>
      <w:tr w:rsidR="00AD44EE" w14:paraId="7477C65D" w14:textId="77777777">
        <w:trPr>
          <w:trHeight w:val="920"/>
        </w:trPr>
        <w:tc>
          <w:tcPr>
            <w:tcW w:w="1266" w:type="dxa"/>
            <w:tcBorders>
              <w:top w:val="nil"/>
              <w:left w:val="single" w:sz="8" w:space="0" w:color="000000"/>
              <w:bottom w:val="single" w:sz="8" w:space="0" w:color="000000"/>
              <w:right w:val="single" w:sz="8" w:space="0" w:color="000000"/>
            </w:tcBorders>
            <w:shd w:val="clear" w:color="000000" w:fill="FFFFFF"/>
          </w:tcPr>
          <w:p w14:paraId="73B8694A" w14:textId="77777777" w:rsidR="00AD44EE" w:rsidRDefault="00133AD4">
            <w:pPr>
              <w:jc w:val="both"/>
              <w:rPr>
                <w:color w:val="000000"/>
                <w:sz w:val="21"/>
                <w:szCs w:val="21"/>
              </w:rPr>
            </w:pPr>
            <w:r>
              <w:rPr>
                <w:rFonts w:hint="eastAsia"/>
                <w:color w:val="000000"/>
                <w:sz w:val="21"/>
                <w:szCs w:val="21"/>
              </w:rPr>
              <w:t>使用帮助</w:t>
            </w:r>
          </w:p>
        </w:tc>
        <w:tc>
          <w:tcPr>
            <w:tcW w:w="1559" w:type="dxa"/>
            <w:tcBorders>
              <w:top w:val="nil"/>
              <w:left w:val="nil"/>
              <w:bottom w:val="single" w:sz="8" w:space="0" w:color="000000"/>
              <w:right w:val="single" w:sz="8" w:space="0" w:color="000000"/>
            </w:tcBorders>
            <w:shd w:val="clear" w:color="000000" w:fill="FFFFFF"/>
          </w:tcPr>
          <w:p w14:paraId="04AC339F" w14:textId="77777777" w:rsidR="00AD44EE" w:rsidRDefault="00133AD4">
            <w:pPr>
              <w:jc w:val="both"/>
              <w:rPr>
                <w:color w:val="000000"/>
                <w:sz w:val="21"/>
                <w:szCs w:val="21"/>
              </w:rPr>
            </w:pPr>
            <w:r>
              <w:rPr>
                <w:rFonts w:hint="eastAsia"/>
                <w:color w:val="000000"/>
                <w:sz w:val="21"/>
                <w:szCs w:val="21"/>
              </w:rPr>
              <w:t>操作说明</w:t>
            </w:r>
          </w:p>
        </w:tc>
        <w:tc>
          <w:tcPr>
            <w:tcW w:w="1418" w:type="dxa"/>
            <w:tcBorders>
              <w:top w:val="nil"/>
              <w:left w:val="nil"/>
              <w:bottom w:val="single" w:sz="8" w:space="0" w:color="000000"/>
              <w:right w:val="single" w:sz="8" w:space="0" w:color="000000"/>
            </w:tcBorders>
            <w:shd w:val="clear" w:color="000000" w:fill="FFFFFF"/>
          </w:tcPr>
          <w:p w14:paraId="5D45186D"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3EC6FA3E" w14:textId="77777777" w:rsidR="00AD44EE" w:rsidRDefault="00133AD4">
            <w:pPr>
              <w:jc w:val="both"/>
              <w:rPr>
                <w:color w:val="000000"/>
                <w:sz w:val="21"/>
                <w:szCs w:val="21"/>
              </w:rPr>
            </w:pPr>
            <w:r>
              <w:rPr>
                <w:rFonts w:hint="eastAsia"/>
                <w:color w:val="000000"/>
                <w:sz w:val="21"/>
                <w:szCs w:val="21"/>
              </w:rPr>
              <w:t>已经上线</w:t>
            </w:r>
          </w:p>
        </w:tc>
        <w:tc>
          <w:tcPr>
            <w:tcW w:w="3827" w:type="dxa"/>
            <w:tcBorders>
              <w:top w:val="nil"/>
              <w:left w:val="nil"/>
              <w:bottom w:val="single" w:sz="8" w:space="0" w:color="000000"/>
              <w:right w:val="single" w:sz="8" w:space="0" w:color="000000"/>
            </w:tcBorders>
            <w:shd w:val="clear" w:color="000000" w:fill="FFFFFF"/>
          </w:tcPr>
          <w:p w14:paraId="727B04E5" w14:textId="77777777" w:rsidR="00AD44EE" w:rsidRDefault="00133AD4">
            <w:pPr>
              <w:rPr>
                <w:color w:val="000000"/>
                <w:sz w:val="21"/>
                <w:szCs w:val="21"/>
              </w:rPr>
            </w:pPr>
            <w:r>
              <w:rPr>
                <w:rFonts w:hint="eastAsia"/>
                <w:color w:val="000000"/>
                <w:sz w:val="21"/>
                <w:szCs w:val="21"/>
              </w:rPr>
              <w:t>查看和下载经分平台功能操作说明及相关指导文档。支持系统管理员上传更新文档</w:t>
            </w:r>
          </w:p>
        </w:tc>
      </w:tr>
      <w:tr w:rsidR="00AD44EE" w14:paraId="2C0EF87D" w14:textId="77777777">
        <w:trPr>
          <w:trHeight w:val="920"/>
        </w:trPr>
        <w:tc>
          <w:tcPr>
            <w:tcW w:w="1266" w:type="dxa"/>
            <w:tcBorders>
              <w:top w:val="nil"/>
              <w:left w:val="single" w:sz="8" w:space="0" w:color="000000"/>
              <w:bottom w:val="single" w:sz="8" w:space="0" w:color="000000"/>
              <w:right w:val="single" w:sz="8" w:space="0" w:color="000000"/>
            </w:tcBorders>
            <w:shd w:val="clear" w:color="000000" w:fill="FFFFFF"/>
          </w:tcPr>
          <w:p w14:paraId="3201E3AF" w14:textId="77777777" w:rsidR="00AD44EE" w:rsidRDefault="00133AD4">
            <w:pPr>
              <w:jc w:val="both"/>
              <w:rPr>
                <w:color w:val="000000"/>
                <w:sz w:val="21"/>
                <w:szCs w:val="21"/>
              </w:rPr>
            </w:pPr>
            <w:r>
              <w:rPr>
                <w:rFonts w:hint="eastAsia"/>
                <w:color w:val="000000"/>
                <w:sz w:val="21"/>
                <w:szCs w:val="21"/>
              </w:rPr>
              <w:t>汇率查询</w:t>
            </w:r>
          </w:p>
        </w:tc>
        <w:tc>
          <w:tcPr>
            <w:tcW w:w="1559" w:type="dxa"/>
            <w:tcBorders>
              <w:top w:val="nil"/>
              <w:left w:val="nil"/>
              <w:bottom w:val="single" w:sz="8" w:space="0" w:color="000000"/>
              <w:right w:val="single" w:sz="8" w:space="0" w:color="000000"/>
            </w:tcBorders>
            <w:shd w:val="clear" w:color="000000" w:fill="FFFFFF"/>
          </w:tcPr>
          <w:p w14:paraId="0D887AD5" w14:textId="77777777" w:rsidR="00AD44EE" w:rsidRDefault="00133AD4">
            <w:pPr>
              <w:jc w:val="both"/>
              <w:rPr>
                <w:color w:val="000000"/>
                <w:sz w:val="21"/>
                <w:szCs w:val="21"/>
              </w:rPr>
            </w:pPr>
            <w:r>
              <w:rPr>
                <w:rFonts w:hint="eastAsia"/>
                <w:color w:val="000000"/>
                <w:sz w:val="21"/>
                <w:szCs w:val="21"/>
              </w:rPr>
              <w:t>汇率查询</w:t>
            </w:r>
          </w:p>
        </w:tc>
        <w:tc>
          <w:tcPr>
            <w:tcW w:w="1418" w:type="dxa"/>
            <w:tcBorders>
              <w:top w:val="nil"/>
              <w:left w:val="nil"/>
              <w:bottom w:val="single" w:sz="8" w:space="0" w:color="000000"/>
              <w:right w:val="single" w:sz="8" w:space="0" w:color="000000"/>
            </w:tcBorders>
            <w:shd w:val="clear" w:color="000000" w:fill="FFFFFF"/>
          </w:tcPr>
          <w:p w14:paraId="47DCF114"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021972D9"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2557957F" w14:textId="77777777" w:rsidR="00AD44EE" w:rsidRDefault="00133AD4">
            <w:pPr>
              <w:rPr>
                <w:color w:val="000000"/>
                <w:sz w:val="21"/>
                <w:szCs w:val="21"/>
              </w:rPr>
            </w:pPr>
            <w:r>
              <w:rPr>
                <w:rFonts w:hint="eastAsia"/>
                <w:color w:val="000000"/>
                <w:sz w:val="21"/>
                <w:szCs w:val="21"/>
              </w:rPr>
              <w:t>用户查询汇率，支持查询不同币种之间的当日汇率、平均汇率、期末汇率三种类型的汇率</w:t>
            </w:r>
          </w:p>
        </w:tc>
      </w:tr>
      <w:tr w:rsidR="00AD44EE" w14:paraId="72E0994F" w14:textId="77777777">
        <w:trPr>
          <w:trHeight w:val="620"/>
        </w:trPr>
        <w:tc>
          <w:tcPr>
            <w:tcW w:w="1266" w:type="dxa"/>
            <w:tcBorders>
              <w:top w:val="nil"/>
              <w:left w:val="single" w:sz="8" w:space="0" w:color="000000"/>
              <w:bottom w:val="single" w:sz="8" w:space="0" w:color="000000"/>
              <w:right w:val="single" w:sz="8" w:space="0" w:color="000000"/>
            </w:tcBorders>
            <w:shd w:val="clear" w:color="000000" w:fill="FFFFFF"/>
          </w:tcPr>
          <w:p w14:paraId="555FAB9A" w14:textId="77777777" w:rsidR="00AD44EE" w:rsidRDefault="00133AD4">
            <w:pPr>
              <w:jc w:val="both"/>
              <w:rPr>
                <w:color w:val="000000"/>
                <w:sz w:val="21"/>
                <w:szCs w:val="21"/>
              </w:rPr>
            </w:pPr>
            <w:r>
              <w:rPr>
                <w:rFonts w:hint="eastAsia"/>
                <w:color w:val="000000"/>
                <w:sz w:val="21"/>
                <w:szCs w:val="21"/>
              </w:rPr>
              <w:t>多语言设置</w:t>
            </w:r>
          </w:p>
        </w:tc>
        <w:tc>
          <w:tcPr>
            <w:tcW w:w="1559" w:type="dxa"/>
            <w:tcBorders>
              <w:top w:val="nil"/>
              <w:left w:val="nil"/>
              <w:bottom w:val="single" w:sz="8" w:space="0" w:color="000000"/>
              <w:right w:val="single" w:sz="8" w:space="0" w:color="000000"/>
            </w:tcBorders>
            <w:shd w:val="clear" w:color="000000" w:fill="FFFFFF"/>
          </w:tcPr>
          <w:p w14:paraId="524704C4" w14:textId="77777777" w:rsidR="00AD44EE" w:rsidRDefault="00133AD4">
            <w:pPr>
              <w:jc w:val="both"/>
              <w:rPr>
                <w:color w:val="000000"/>
                <w:sz w:val="21"/>
                <w:szCs w:val="21"/>
              </w:rPr>
            </w:pPr>
            <w:r>
              <w:rPr>
                <w:rFonts w:hint="eastAsia"/>
                <w:color w:val="000000"/>
                <w:sz w:val="21"/>
                <w:szCs w:val="21"/>
              </w:rPr>
              <w:t>多语言设置</w:t>
            </w:r>
          </w:p>
        </w:tc>
        <w:tc>
          <w:tcPr>
            <w:tcW w:w="1418" w:type="dxa"/>
            <w:tcBorders>
              <w:top w:val="nil"/>
              <w:left w:val="nil"/>
              <w:bottom w:val="single" w:sz="8" w:space="0" w:color="000000"/>
              <w:right w:val="single" w:sz="8" w:space="0" w:color="000000"/>
            </w:tcBorders>
            <w:shd w:val="clear" w:color="000000" w:fill="FFFFFF"/>
          </w:tcPr>
          <w:p w14:paraId="098EBA88"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4396B964"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0852FDD5" w14:textId="77777777" w:rsidR="00AD44EE" w:rsidRDefault="00133AD4">
            <w:pPr>
              <w:rPr>
                <w:color w:val="000000"/>
                <w:sz w:val="21"/>
                <w:szCs w:val="21"/>
              </w:rPr>
            </w:pPr>
            <w:r>
              <w:rPr>
                <w:rFonts w:hint="eastAsia"/>
                <w:color w:val="000000"/>
                <w:sz w:val="21"/>
                <w:szCs w:val="21"/>
              </w:rPr>
              <w:t>系统显示语言切换中文简体、中文繁体、英语三种语言</w:t>
            </w:r>
          </w:p>
        </w:tc>
      </w:tr>
      <w:tr w:rsidR="00AD44EE" w14:paraId="776CF7FD" w14:textId="77777777">
        <w:trPr>
          <w:trHeight w:val="920"/>
        </w:trPr>
        <w:tc>
          <w:tcPr>
            <w:tcW w:w="1266" w:type="dxa"/>
            <w:tcBorders>
              <w:top w:val="nil"/>
              <w:left w:val="single" w:sz="8" w:space="0" w:color="000000"/>
              <w:bottom w:val="single" w:sz="8" w:space="0" w:color="000000"/>
              <w:right w:val="single" w:sz="8" w:space="0" w:color="000000"/>
            </w:tcBorders>
            <w:shd w:val="clear" w:color="000000" w:fill="FFFFFF"/>
          </w:tcPr>
          <w:p w14:paraId="2D667019" w14:textId="77777777" w:rsidR="00AD44EE" w:rsidRDefault="00133AD4">
            <w:pPr>
              <w:jc w:val="both"/>
              <w:rPr>
                <w:color w:val="000000"/>
                <w:sz w:val="21"/>
                <w:szCs w:val="21"/>
              </w:rPr>
            </w:pPr>
            <w:r>
              <w:rPr>
                <w:rFonts w:hint="eastAsia"/>
                <w:color w:val="000000"/>
                <w:sz w:val="21"/>
                <w:szCs w:val="21"/>
              </w:rPr>
              <w:t>报表报送管理</w:t>
            </w:r>
          </w:p>
        </w:tc>
        <w:tc>
          <w:tcPr>
            <w:tcW w:w="1559" w:type="dxa"/>
            <w:tcBorders>
              <w:top w:val="nil"/>
              <w:left w:val="nil"/>
              <w:bottom w:val="single" w:sz="8" w:space="0" w:color="000000"/>
              <w:right w:val="single" w:sz="8" w:space="0" w:color="000000"/>
            </w:tcBorders>
            <w:shd w:val="clear" w:color="000000" w:fill="FFFFFF"/>
          </w:tcPr>
          <w:p w14:paraId="4DE7476C" w14:textId="77777777" w:rsidR="00AD44EE" w:rsidRDefault="00133AD4">
            <w:pPr>
              <w:jc w:val="both"/>
              <w:rPr>
                <w:color w:val="000000"/>
                <w:sz w:val="21"/>
                <w:szCs w:val="21"/>
              </w:rPr>
            </w:pPr>
            <w:r>
              <w:rPr>
                <w:rFonts w:hint="eastAsia"/>
                <w:color w:val="000000"/>
                <w:sz w:val="21"/>
                <w:szCs w:val="21"/>
              </w:rPr>
              <w:t>报表报送管理</w:t>
            </w:r>
          </w:p>
        </w:tc>
        <w:tc>
          <w:tcPr>
            <w:tcW w:w="1418" w:type="dxa"/>
            <w:tcBorders>
              <w:top w:val="nil"/>
              <w:left w:val="nil"/>
              <w:bottom w:val="single" w:sz="8" w:space="0" w:color="000000"/>
              <w:right w:val="single" w:sz="8" w:space="0" w:color="000000"/>
            </w:tcBorders>
            <w:shd w:val="clear" w:color="000000" w:fill="FFFFFF"/>
          </w:tcPr>
          <w:p w14:paraId="3CABD9FE" w14:textId="77777777" w:rsidR="00AD44EE" w:rsidRDefault="00133AD4">
            <w:pPr>
              <w:jc w:val="both"/>
              <w:rPr>
                <w:color w:val="000000"/>
                <w:sz w:val="21"/>
                <w:szCs w:val="21"/>
              </w:rPr>
            </w:pPr>
            <w:r>
              <w:rPr>
                <w:rFonts w:hint="eastAsia"/>
                <w:color w:val="000000"/>
                <w:sz w:val="21"/>
                <w:szCs w:val="21"/>
              </w:rPr>
              <w:t xml:space="preserve">　</w:t>
            </w:r>
          </w:p>
        </w:tc>
        <w:tc>
          <w:tcPr>
            <w:tcW w:w="1276" w:type="dxa"/>
            <w:tcBorders>
              <w:top w:val="nil"/>
              <w:left w:val="nil"/>
              <w:bottom w:val="single" w:sz="8" w:space="0" w:color="000000"/>
              <w:right w:val="single" w:sz="8" w:space="0" w:color="000000"/>
            </w:tcBorders>
            <w:shd w:val="clear" w:color="000000" w:fill="FFFFFF"/>
          </w:tcPr>
          <w:p w14:paraId="27D6C45C" w14:textId="77777777" w:rsidR="00AD44EE" w:rsidRDefault="00133AD4">
            <w:pPr>
              <w:jc w:val="both"/>
              <w:rPr>
                <w:color w:val="000000"/>
                <w:sz w:val="21"/>
                <w:szCs w:val="21"/>
              </w:rPr>
            </w:pPr>
            <w:r>
              <w:rPr>
                <w:rFonts w:hint="eastAsia"/>
                <w:color w:val="000000"/>
                <w:sz w:val="21"/>
                <w:szCs w:val="21"/>
              </w:rPr>
              <w:t>迭代</w:t>
            </w:r>
          </w:p>
        </w:tc>
        <w:tc>
          <w:tcPr>
            <w:tcW w:w="3827" w:type="dxa"/>
            <w:tcBorders>
              <w:top w:val="nil"/>
              <w:left w:val="nil"/>
              <w:bottom w:val="single" w:sz="8" w:space="0" w:color="000000"/>
              <w:right w:val="single" w:sz="8" w:space="0" w:color="000000"/>
            </w:tcBorders>
            <w:shd w:val="clear" w:color="000000" w:fill="FFFFFF"/>
          </w:tcPr>
          <w:p w14:paraId="7537C427" w14:textId="77777777" w:rsidR="00AD44EE" w:rsidRDefault="00133AD4">
            <w:pPr>
              <w:rPr>
                <w:color w:val="000000"/>
                <w:sz w:val="21"/>
                <w:szCs w:val="21"/>
              </w:rPr>
            </w:pPr>
            <w:r>
              <w:rPr>
                <w:rFonts w:hint="eastAsia"/>
                <w:color w:val="000000"/>
                <w:sz w:val="21"/>
                <w:szCs w:val="21"/>
              </w:rPr>
              <w:t>数据报表从生成、审核、成表、整合、发送、归档的整个流程的线上管理</w:t>
            </w:r>
          </w:p>
        </w:tc>
      </w:tr>
    </w:tbl>
    <w:p w14:paraId="2A728D70" w14:textId="77777777" w:rsidR="00AD44EE" w:rsidRDefault="00AD44EE"/>
    <w:p w14:paraId="07A8C427" w14:textId="77777777" w:rsidR="00AD44EE" w:rsidRDefault="00133AD4">
      <w:pPr>
        <w:pStyle w:val="2"/>
        <w:rPr>
          <w:sz w:val="21"/>
          <w:szCs w:val="21"/>
          <w:lang w:eastAsia="zh-CN"/>
        </w:rPr>
      </w:pPr>
      <w:bookmarkStart w:id="11" w:name="_Toc44876346"/>
      <w:bookmarkEnd w:id="7"/>
      <w:bookmarkEnd w:id="8"/>
      <w:proofErr w:type="spellStart"/>
      <w:r>
        <w:rPr>
          <w:rFonts w:hint="eastAsia"/>
          <w:sz w:val="21"/>
          <w:szCs w:val="21"/>
        </w:rPr>
        <w:t>约定</w:t>
      </w:r>
      <w:proofErr w:type="spellEnd"/>
      <w:r>
        <w:rPr>
          <w:rFonts w:hint="eastAsia"/>
          <w:sz w:val="21"/>
          <w:szCs w:val="21"/>
          <w:lang w:eastAsia="zh-CN"/>
        </w:rPr>
        <w:t>、限制及假设</w:t>
      </w:r>
      <w:bookmarkEnd w:id="11"/>
    </w:p>
    <w:p w14:paraId="7079C410"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无</w:t>
      </w:r>
    </w:p>
    <w:p w14:paraId="0A6386FD" w14:textId="77777777" w:rsidR="00AD44EE" w:rsidRDefault="00133AD4">
      <w:pPr>
        <w:pStyle w:val="2"/>
        <w:rPr>
          <w:sz w:val="21"/>
          <w:szCs w:val="21"/>
          <w:lang w:eastAsia="zh-CN"/>
        </w:rPr>
      </w:pPr>
      <w:bookmarkStart w:id="12" w:name="_Toc44876347"/>
      <w:r>
        <w:rPr>
          <w:rFonts w:hint="eastAsia"/>
          <w:sz w:val="21"/>
          <w:szCs w:val="21"/>
          <w:lang w:eastAsia="zh-CN"/>
        </w:rPr>
        <w:t>适用读者</w:t>
      </w:r>
      <w:bookmarkStart w:id="13" w:name="_Toc203798090"/>
      <w:bookmarkStart w:id="14" w:name="_Toc209966403"/>
      <w:bookmarkEnd w:id="12"/>
    </w:p>
    <w:p w14:paraId="273E3E0D" w14:textId="77777777" w:rsidR="00AD44EE" w:rsidRDefault="00133AD4">
      <w:pPr>
        <w:adjustRightInd w:val="0"/>
        <w:snapToGrid w:val="0"/>
        <w:spacing w:line="360" w:lineRule="auto"/>
        <w:ind w:firstLineChars="200" w:firstLine="420"/>
        <w:rPr>
          <w:rFonts w:cs="仿宋"/>
          <w:sz w:val="21"/>
          <w:szCs w:val="21"/>
        </w:rPr>
      </w:pPr>
      <w:r>
        <w:rPr>
          <w:rFonts w:cs="仿宋" w:hint="eastAsia"/>
          <w:sz w:val="21"/>
          <w:szCs w:val="21"/>
        </w:rPr>
        <w:t>本项目相关的业务部门、技术部门、项目开发团队</w:t>
      </w:r>
    </w:p>
    <w:p w14:paraId="19DF3DA9" w14:textId="77777777" w:rsidR="00AD44EE" w:rsidRDefault="00133AD4">
      <w:pPr>
        <w:pStyle w:val="2"/>
        <w:rPr>
          <w:sz w:val="21"/>
          <w:szCs w:val="21"/>
        </w:rPr>
      </w:pPr>
      <w:bookmarkStart w:id="15" w:name="_Toc44876348"/>
      <w:bookmarkEnd w:id="13"/>
      <w:bookmarkEnd w:id="14"/>
      <w:proofErr w:type="spellStart"/>
      <w:r>
        <w:rPr>
          <w:rFonts w:hint="eastAsia"/>
          <w:sz w:val="21"/>
          <w:szCs w:val="21"/>
        </w:rPr>
        <w:t>参考文档</w:t>
      </w:r>
      <w:bookmarkStart w:id="16" w:name="_Toc191466253"/>
      <w:bookmarkStart w:id="17" w:name="_Toc191466257"/>
      <w:bookmarkStart w:id="18" w:name="_Toc191468361"/>
      <w:bookmarkStart w:id="19" w:name="_Toc191468364"/>
      <w:bookmarkStart w:id="20" w:name="_Toc191468362"/>
      <w:bookmarkStart w:id="21" w:name="_Toc191468365"/>
      <w:bookmarkStart w:id="22" w:name="_Toc191466258"/>
      <w:bookmarkStart w:id="23" w:name="_Toc191466254"/>
      <w:bookmarkStart w:id="24" w:name="_Toc191468360"/>
      <w:bookmarkStart w:id="25" w:name="_Toc191466256"/>
      <w:bookmarkStart w:id="26" w:name="_Toc191466255"/>
      <w:bookmarkStart w:id="27" w:name="_Toc191468363"/>
      <w:bookmarkStart w:id="28" w:name="_Toc191468359"/>
      <w:bookmarkStart w:id="29" w:name="_Toc19146625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roofErr w:type="spellEnd"/>
    </w:p>
    <w:p w14:paraId="244D3411"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【集团统一数据平台开发实施项目招标书_20190911_v0.8】</w:t>
      </w:r>
    </w:p>
    <w:p w14:paraId="40D34871" w14:textId="77777777" w:rsidR="00AD44EE" w:rsidRDefault="00133AD4">
      <w:pPr>
        <w:adjustRightInd w:val="0"/>
        <w:snapToGrid w:val="0"/>
        <w:spacing w:line="360" w:lineRule="auto"/>
        <w:ind w:firstLineChars="200" w:firstLine="420"/>
        <w:rPr>
          <w:rFonts w:cs="仿宋"/>
          <w:sz w:val="21"/>
          <w:szCs w:val="21"/>
        </w:rPr>
      </w:pPr>
      <w:r>
        <w:rPr>
          <w:rFonts w:cs="仿宋"/>
          <w:sz w:val="21"/>
          <w:szCs w:val="21"/>
        </w:rPr>
        <w:t>【项目立项报告_20191017】</w:t>
      </w:r>
    </w:p>
    <w:p w14:paraId="048EEFD8" w14:textId="77777777" w:rsidR="00AD44EE" w:rsidRDefault="00133AD4">
      <w:pPr>
        <w:pStyle w:val="2"/>
        <w:rPr>
          <w:sz w:val="21"/>
          <w:szCs w:val="21"/>
          <w:lang w:eastAsia="zh-CN"/>
        </w:rPr>
      </w:pPr>
      <w:bookmarkStart w:id="30" w:name="_Toc44876349"/>
      <w:proofErr w:type="spellStart"/>
      <w:r>
        <w:rPr>
          <w:rFonts w:hint="eastAsia"/>
          <w:sz w:val="21"/>
          <w:szCs w:val="21"/>
        </w:rPr>
        <w:t>名词</w:t>
      </w:r>
      <w:proofErr w:type="spellEnd"/>
      <w:r>
        <w:rPr>
          <w:rFonts w:hint="eastAsia"/>
          <w:sz w:val="21"/>
          <w:szCs w:val="21"/>
          <w:lang w:eastAsia="zh-CN"/>
        </w:rPr>
        <w:t>和缩略语</w:t>
      </w:r>
      <w:bookmarkEnd w:id="30"/>
    </w:p>
    <w:p w14:paraId="7A93EE4F" w14:textId="77777777" w:rsidR="00AD44EE" w:rsidRDefault="00133AD4">
      <w:pPr>
        <w:adjustRightInd w:val="0"/>
        <w:snapToGrid w:val="0"/>
        <w:spacing w:line="360" w:lineRule="auto"/>
        <w:rPr>
          <w:rFonts w:cs="仿宋"/>
          <w:sz w:val="21"/>
          <w:szCs w:val="21"/>
        </w:rPr>
      </w:pPr>
      <w:r>
        <w:rPr>
          <w:rFonts w:cs="仿宋" w:hint="eastAsia"/>
          <w:sz w:val="21"/>
          <w:szCs w:val="21"/>
        </w:rPr>
        <w:t>角色类型说明</w:t>
      </w:r>
    </w:p>
    <w:p w14:paraId="182A396C" w14:textId="77777777" w:rsidR="00AD44EE" w:rsidRDefault="00133AD4">
      <w:pPr>
        <w:adjustRightInd w:val="0"/>
        <w:snapToGrid w:val="0"/>
        <w:spacing w:line="360" w:lineRule="auto"/>
        <w:rPr>
          <w:rFonts w:cs="仿宋"/>
          <w:sz w:val="21"/>
          <w:szCs w:val="21"/>
        </w:rPr>
      </w:pPr>
      <w:r>
        <w:rPr>
          <w:rFonts w:cs="仿宋" w:hint="eastAsia"/>
          <w:sz w:val="21"/>
          <w:szCs w:val="21"/>
        </w:rPr>
        <w:t>功能角色：定义为包含一组特定功能的集合，一级菜单二级菜单功能权限的集合或者按钮功能的集合，分为菜单角色权限和按钮角色权限</w:t>
      </w:r>
    </w:p>
    <w:p w14:paraId="26E9AD4B" w14:textId="77777777" w:rsidR="00AD44EE" w:rsidRDefault="00133AD4">
      <w:pPr>
        <w:adjustRightInd w:val="0"/>
        <w:snapToGrid w:val="0"/>
        <w:spacing w:line="360" w:lineRule="auto"/>
        <w:rPr>
          <w:sz w:val="21"/>
          <w:szCs w:val="21"/>
        </w:rPr>
      </w:pPr>
      <w:r>
        <w:rPr>
          <w:rFonts w:hint="eastAsia"/>
          <w:sz w:val="21"/>
          <w:szCs w:val="21"/>
        </w:rPr>
        <w:t>资源角色：定义为包含一组报表或指标权限的集合，分为指标资源角色和报表资源角色</w:t>
      </w:r>
    </w:p>
    <w:p w14:paraId="6DA9CD8A" w14:textId="77777777" w:rsidR="00AD44EE" w:rsidRDefault="00133AD4">
      <w:pPr>
        <w:adjustRightInd w:val="0"/>
        <w:snapToGrid w:val="0"/>
        <w:spacing w:line="360" w:lineRule="auto"/>
        <w:rPr>
          <w:rFonts w:cs="仿宋"/>
          <w:sz w:val="21"/>
          <w:szCs w:val="21"/>
        </w:rPr>
      </w:pPr>
      <w:r>
        <w:rPr>
          <w:rFonts w:hint="eastAsia"/>
          <w:sz w:val="21"/>
          <w:szCs w:val="21"/>
        </w:rPr>
        <w:t>数据角色：定义为包含数据维度范围或列范围的集合，分为行角色权限和列角色权限</w:t>
      </w:r>
    </w:p>
    <w:p w14:paraId="263F2949" w14:textId="77777777" w:rsidR="00AD44EE" w:rsidRDefault="00133AD4">
      <w:pPr>
        <w:pStyle w:val="1"/>
        <w:keepLines/>
        <w:adjustRightInd/>
        <w:snapToGrid/>
        <w:spacing w:before="340" w:after="330" w:line="578" w:lineRule="auto"/>
        <w:jc w:val="both"/>
        <w:rPr>
          <w:rFonts w:eastAsia="宋体"/>
        </w:rPr>
      </w:pPr>
      <w:bookmarkStart w:id="31" w:name="_Toc44876350"/>
      <w:bookmarkStart w:id="32" w:name="_Toc203798092"/>
      <w:bookmarkStart w:id="33" w:name="_Toc209966405"/>
      <w:r>
        <w:rPr>
          <w:rFonts w:eastAsia="宋体" w:hint="eastAsia"/>
        </w:rPr>
        <w:lastRenderedPageBreak/>
        <w:t>功能性需求</w:t>
      </w:r>
      <w:bookmarkEnd w:id="31"/>
      <w:bookmarkEnd w:id="32"/>
      <w:bookmarkEnd w:id="33"/>
    </w:p>
    <w:p w14:paraId="601F9CA0" w14:textId="77777777" w:rsidR="00AD44EE" w:rsidRDefault="00133AD4">
      <w:pPr>
        <w:pStyle w:val="2"/>
        <w:rPr>
          <w:sz w:val="21"/>
          <w:szCs w:val="21"/>
          <w:lang w:eastAsia="zh-CN"/>
        </w:rPr>
      </w:pPr>
      <w:bookmarkStart w:id="34" w:name="_Toc44876351"/>
      <w:bookmarkStart w:id="35" w:name="_Toc209966406"/>
      <w:bookmarkStart w:id="36" w:name="_Toc203798093"/>
      <w:r>
        <w:rPr>
          <w:rFonts w:hint="eastAsia"/>
          <w:sz w:val="21"/>
          <w:szCs w:val="21"/>
          <w:lang w:eastAsia="zh-CN"/>
        </w:rPr>
        <w:t>概述</w:t>
      </w:r>
      <w:bookmarkEnd w:id="34"/>
    </w:p>
    <w:p w14:paraId="37C88E6D" w14:textId="77777777" w:rsidR="00AD44EE" w:rsidRDefault="00133AD4">
      <w:pPr>
        <w:rPr>
          <w:rFonts w:cs="仿宋"/>
          <w:sz w:val="21"/>
          <w:szCs w:val="21"/>
        </w:rPr>
      </w:pPr>
      <w:r>
        <w:rPr>
          <w:rFonts w:cs="仿宋"/>
          <w:sz w:val="21"/>
          <w:szCs w:val="21"/>
        </w:rPr>
        <w:t>本系统主要是为集团领导、业务、财务、投资、产品、风险合</w:t>
      </w:r>
      <w:proofErr w:type="gramStart"/>
      <w:r>
        <w:rPr>
          <w:rFonts w:cs="仿宋"/>
          <w:sz w:val="21"/>
          <w:szCs w:val="21"/>
        </w:rPr>
        <w:t>规</w:t>
      </w:r>
      <w:proofErr w:type="gramEnd"/>
      <w:r>
        <w:rPr>
          <w:rFonts w:cs="仿宋"/>
          <w:sz w:val="21"/>
          <w:szCs w:val="21"/>
        </w:rPr>
        <w:t>等业务部门提供全面的、灵活的指标和报表服务的平台，支持经营分析和决策，以及智慧经营管理。</w:t>
      </w:r>
    </w:p>
    <w:bookmarkEnd w:id="35"/>
    <w:bookmarkEnd w:id="36"/>
    <w:p w14:paraId="240CBF72" w14:textId="77777777" w:rsidR="00AD44EE" w:rsidRDefault="00AD44EE">
      <w:pPr>
        <w:rPr>
          <w:sz w:val="21"/>
          <w:szCs w:val="21"/>
        </w:rPr>
      </w:pPr>
    </w:p>
    <w:p w14:paraId="181935B5" w14:textId="77777777" w:rsidR="00AD44EE" w:rsidRDefault="00133AD4">
      <w:pPr>
        <w:pStyle w:val="2"/>
        <w:rPr>
          <w:sz w:val="21"/>
          <w:szCs w:val="21"/>
          <w:lang w:eastAsia="zh-CN"/>
        </w:rPr>
      </w:pPr>
      <w:bookmarkStart w:id="37" w:name="_Toc44876352"/>
      <w:r>
        <w:rPr>
          <w:rFonts w:hint="eastAsia"/>
          <w:sz w:val="21"/>
          <w:szCs w:val="21"/>
          <w:lang w:eastAsia="zh-CN"/>
        </w:rPr>
        <w:t>业务需求</w:t>
      </w:r>
      <w:bookmarkEnd w:id="37"/>
    </w:p>
    <w:p w14:paraId="1A2E2A90" w14:textId="53C44C98" w:rsidR="00AD44EE" w:rsidRDefault="00133AD4">
      <w:pPr>
        <w:pStyle w:val="3"/>
        <w:rPr>
          <w:sz w:val="21"/>
          <w:szCs w:val="21"/>
          <w:lang w:eastAsia="zh-CN"/>
        </w:rPr>
      </w:pPr>
      <w:bookmarkStart w:id="38" w:name="_Toc44876353"/>
      <w:r>
        <w:rPr>
          <w:rFonts w:hint="eastAsia"/>
          <w:sz w:val="21"/>
          <w:szCs w:val="21"/>
          <w:lang w:eastAsia="zh-CN"/>
        </w:rPr>
        <w:t>指标</w:t>
      </w:r>
      <w:r w:rsidR="00A70650">
        <w:rPr>
          <w:rFonts w:hint="eastAsia"/>
          <w:sz w:val="21"/>
          <w:szCs w:val="21"/>
          <w:lang w:eastAsia="zh-CN"/>
        </w:rPr>
        <w:t>自定义</w:t>
      </w:r>
      <w:r>
        <w:rPr>
          <w:rFonts w:hint="eastAsia"/>
          <w:sz w:val="21"/>
          <w:szCs w:val="21"/>
          <w:lang w:eastAsia="zh-CN"/>
        </w:rPr>
        <w:t>看板</w:t>
      </w:r>
      <w:bookmarkEnd w:id="38"/>
      <w:r w:rsidR="008163B4">
        <w:rPr>
          <w:rFonts w:hint="eastAsia"/>
          <w:lang w:eastAsia="zh-CN"/>
        </w:rPr>
        <w:t>（</w:t>
      </w:r>
      <w:r w:rsidR="001B75C0">
        <w:rPr>
          <w:rFonts w:hint="eastAsia"/>
          <w:lang w:eastAsia="zh-CN"/>
        </w:rPr>
        <w:t>1031</w:t>
      </w:r>
      <w:r w:rsidR="008163B4">
        <w:rPr>
          <w:rFonts w:hint="eastAsia"/>
          <w:lang w:eastAsia="zh-CN"/>
        </w:rPr>
        <w:t>）</w:t>
      </w:r>
    </w:p>
    <w:p w14:paraId="78238690" w14:textId="2CBB4F6B" w:rsidR="00AD44EE" w:rsidRDefault="000A7F44">
      <w:pPr>
        <w:spacing w:line="360" w:lineRule="auto"/>
        <w:ind w:firstLineChars="200" w:firstLine="420"/>
        <w:rPr>
          <w:rFonts w:cs="Arial"/>
          <w:sz w:val="21"/>
          <w:szCs w:val="21"/>
        </w:rPr>
      </w:pPr>
      <w:r>
        <w:rPr>
          <w:rFonts w:hint="eastAsia"/>
          <w:sz w:val="21"/>
          <w:szCs w:val="21"/>
        </w:rPr>
        <w:t>该功能支持将用户关注的核心指标展示在看板上，</w:t>
      </w:r>
      <w:r w:rsidR="00133AD4">
        <w:rPr>
          <w:rFonts w:cs="Arial" w:hint="eastAsia"/>
          <w:sz w:val="21"/>
          <w:szCs w:val="21"/>
        </w:rPr>
        <w:t>支持用户</w:t>
      </w:r>
      <w:r>
        <w:rPr>
          <w:rFonts w:cs="Arial" w:hint="eastAsia"/>
          <w:sz w:val="21"/>
          <w:szCs w:val="21"/>
        </w:rPr>
        <w:t>调整指标卡位置，切换指标</w:t>
      </w:r>
      <w:proofErr w:type="gramStart"/>
      <w:r>
        <w:rPr>
          <w:rFonts w:cs="Arial" w:hint="eastAsia"/>
          <w:sz w:val="21"/>
          <w:szCs w:val="21"/>
        </w:rPr>
        <w:t>卡展示</w:t>
      </w:r>
      <w:proofErr w:type="gramEnd"/>
      <w:r>
        <w:rPr>
          <w:rFonts w:cs="Arial" w:hint="eastAsia"/>
          <w:sz w:val="21"/>
          <w:szCs w:val="21"/>
        </w:rPr>
        <w:t>类型（例如饼图、柱状图切换），查看指标</w:t>
      </w:r>
      <w:proofErr w:type="gramStart"/>
      <w:r>
        <w:rPr>
          <w:rFonts w:cs="Arial" w:hint="eastAsia"/>
          <w:sz w:val="21"/>
          <w:szCs w:val="21"/>
        </w:rPr>
        <w:t>卡数据</w:t>
      </w:r>
      <w:proofErr w:type="gramEnd"/>
      <w:r>
        <w:rPr>
          <w:rFonts w:cs="Arial" w:hint="eastAsia"/>
          <w:sz w:val="21"/>
          <w:szCs w:val="21"/>
        </w:rPr>
        <w:t>更新日期，支持将权限范围内的指标卡添加到看板，对指标卡图形放大显示，下载图片</w:t>
      </w:r>
      <w:r w:rsidR="00F413AE">
        <w:rPr>
          <w:rFonts w:cs="Arial" w:hint="eastAsia"/>
          <w:sz w:val="21"/>
          <w:szCs w:val="21"/>
        </w:rPr>
        <w:t>；</w:t>
      </w:r>
    </w:p>
    <w:p w14:paraId="05EE419F" w14:textId="77777777" w:rsidR="00AD44EE" w:rsidRDefault="00133AD4">
      <w:pPr>
        <w:pStyle w:val="4"/>
        <w:rPr>
          <w:sz w:val="21"/>
          <w:szCs w:val="21"/>
          <w:lang w:eastAsia="zh-CN"/>
        </w:rPr>
      </w:pPr>
      <w:r>
        <w:rPr>
          <w:rFonts w:hint="eastAsia"/>
          <w:sz w:val="21"/>
          <w:szCs w:val="21"/>
          <w:lang w:eastAsia="zh-CN"/>
        </w:rPr>
        <w:t>参与者</w:t>
      </w:r>
    </w:p>
    <w:p w14:paraId="20581541" w14:textId="77777777" w:rsidR="00AD44EE" w:rsidRDefault="00133AD4">
      <w:pPr>
        <w:adjustRightInd w:val="0"/>
        <w:snapToGrid w:val="0"/>
        <w:spacing w:before="120" w:after="120"/>
        <w:ind w:firstLineChars="200" w:firstLine="420"/>
        <w:rPr>
          <w:rFonts w:cs="Arial"/>
          <w:sz w:val="21"/>
          <w:szCs w:val="21"/>
        </w:rPr>
      </w:pPr>
      <w:r>
        <w:rPr>
          <w:rFonts w:cs="Arial" w:hint="eastAsia"/>
          <w:sz w:val="21"/>
          <w:szCs w:val="21"/>
        </w:rPr>
        <w:t>各条线经营分析用户</w:t>
      </w:r>
    </w:p>
    <w:p w14:paraId="6E3423B2" w14:textId="77777777" w:rsidR="00AD44EE" w:rsidRDefault="00133AD4">
      <w:pPr>
        <w:pStyle w:val="4"/>
        <w:rPr>
          <w:sz w:val="21"/>
          <w:szCs w:val="21"/>
          <w:lang w:eastAsia="zh-CN"/>
        </w:rPr>
      </w:pPr>
      <w:r>
        <w:rPr>
          <w:rFonts w:hint="eastAsia"/>
          <w:sz w:val="21"/>
          <w:szCs w:val="21"/>
          <w:lang w:eastAsia="zh-CN"/>
        </w:rPr>
        <w:t>输入与输出</w:t>
      </w:r>
    </w:p>
    <w:p w14:paraId="614A4FA2" w14:textId="77777777" w:rsidR="00AD44EE" w:rsidRDefault="00432A69" w:rsidP="00432A69">
      <w:pPr>
        <w:adjustRightInd w:val="0"/>
        <w:snapToGrid w:val="0"/>
        <w:spacing w:before="120" w:after="120"/>
        <w:ind w:firstLineChars="200" w:firstLine="420"/>
        <w:rPr>
          <w:rFonts w:cs="Arial"/>
          <w:sz w:val="21"/>
          <w:szCs w:val="21"/>
        </w:rPr>
      </w:pPr>
      <w:r>
        <w:rPr>
          <w:rFonts w:cs="Arial" w:hint="eastAsia"/>
          <w:sz w:val="21"/>
          <w:szCs w:val="21"/>
        </w:rPr>
        <w:t>无</w:t>
      </w:r>
    </w:p>
    <w:p w14:paraId="7ADDF04F" w14:textId="77777777" w:rsidR="00AD44EE" w:rsidRDefault="00133AD4">
      <w:pPr>
        <w:pStyle w:val="4"/>
        <w:rPr>
          <w:sz w:val="21"/>
          <w:szCs w:val="21"/>
          <w:lang w:eastAsia="zh-CN"/>
        </w:rPr>
      </w:pPr>
      <w:r>
        <w:rPr>
          <w:rFonts w:hint="eastAsia"/>
          <w:sz w:val="21"/>
          <w:szCs w:val="21"/>
          <w:lang w:eastAsia="zh-CN"/>
        </w:rPr>
        <w:t>前置条件与后置条件</w:t>
      </w:r>
    </w:p>
    <w:p w14:paraId="2F590D92" w14:textId="77777777" w:rsidR="00AD44EE" w:rsidRDefault="000A7F44">
      <w:pPr>
        <w:adjustRightInd w:val="0"/>
        <w:snapToGrid w:val="0"/>
        <w:spacing w:before="120" w:after="120"/>
        <w:ind w:firstLineChars="200" w:firstLine="420"/>
        <w:rPr>
          <w:rFonts w:cs="Arial"/>
          <w:sz w:val="21"/>
          <w:szCs w:val="21"/>
        </w:rPr>
      </w:pPr>
      <w:r>
        <w:rPr>
          <w:rFonts w:cs="Arial" w:hint="eastAsia"/>
          <w:sz w:val="21"/>
          <w:szCs w:val="21"/>
        </w:rPr>
        <w:t>前置条件：用户拥有指标看板菜单权限，拥有指标卡前看；</w:t>
      </w:r>
    </w:p>
    <w:p w14:paraId="066A7215" w14:textId="77777777" w:rsidR="000A7F44" w:rsidRDefault="000A7F44">
      <w:pPr>
        <w:adjustRightInd w:val="0"/>
        <w:snapToGrid w:val="0"/>
        <w:spacing w:before="120" w:after="120"/>
        <w:ind w:firstLineChars="200" w:firstLine="420"/>
        <w:rPr>
          <w:rFonts w:cs="Arial"/>
          <w:sz w:val="21"/>
          <w:szCs w:val="21"/>
        </w:rPr>
      </w:pPr>
      <w:r>
        <w:rPr>
          <w:rFonts w:cs="Arial" w:hint="eastAsia"/>
          <w:sz w:val="21"/>
          <w:szCs w:val="21"/>
        </w:rPr>
        <w:t>后置条件：无；</w:t>
      </w:r>
    </w:p>
    <w:p w14:paraId="3CA75384" w14:textId="77777777" w:rsidR="00AD44EE" w:rsidRDefault="00133AD4">
      <w:pPr>
        <w:pStyle w:val="4"/>
        <w:rPr>
          <w:sz w:val="21"/>
          <w:szCs w:val="21"/>
        </w:rPr>
      </w:pPr>
      <w:r>
        <w:rPr>
          <w:rFonts w:hint="eastAsia"/>
          <w:sz w:val="21"/>
          <w:szCs w:val="21"/>
          <w:lang w:eastAsia="zh-CN"/>
        </w:rPr>
        <w:t>业务规则</w:t>
      </w:r>
    </w:p>
    <w:p w14:paraId="1AC94931" w14:textId="77777777" w:rsidR="00A70650" w:rsidRDefault="00A70650" w:rsidP="00A70650">
      <w:pPr>
        <w:numPr>
          <w:ilvl w:val="0"/>
          <w:numId w:val="5"/>
        </w:numPr>
        <w:tabs>
          <w:tab w:val="left" w:pos="360"/>
        </w:tabs>
        <w:rPr>
          <w:szCs w:val="21"/>
        </w:rPr>
      </w:pPr>
      <w:r>
        <w:rPr>
          <w:rFonts w:hint="eastAsia"/>
          <w:szCs w:val="21"/>
        </w:rPr>
        <w:t>用户点击解锁按钮，可点击‘×’删除某张指标卡，看板布局指标卡上下补位填补删除指标卡的空白位置（前提：删除指标</w:t>
      </w:r>
      <w:proofErr w:type="gramStart"/>
      <w:r>
        <w:rPr>
          <w:rFonts w:hint="eastAsia"/>
          <w:szCs w:val="21"/>
        </w:rPr>
        <w:t>卡空间</w:t>
      </w:r>
      <w:proofErr w:type="gramEnd"/>
      <w:r>
        <w:rPr>
          <w:rFonts w:hint="eastAsia"/>
          <w:szCs w:val="21"/>
        </w:rPr>
        <w:t>足够相邻指标卡尺</w:t>
      </w:r>
      <w:proofErr w:type="gramStart"/>
      <w:r>
        <w:rPr>
          <w:rFonts w:hint="eastAsia"/>
          <w:szCs w:val="21"/>
        </w:rPr>
        <w:t>寸</w:t>
      </w:r>
      <w:proofErr w:type="gramEnd"/>
      <w:r>
        <w:rPr>
          <w:rFonts w:hint="eastAsia"/>
          <w:szCs w:val="21"/>
        </w:rPr>
        <w:t>补位）。</w:t>
      </w:r>
    </w:p>
    <w:p w14:paraId="3709AF39" w14:textId="77777777" w:rsidR="00A70650" w:rsidRDefault="00A70650" w:rsidP="00A70650">
      <w:pPr>
        <w:numPr>
          <w:ilvl w:val="0"/>
          <w:numId w:val="5"/>
        </w:numPr>
        <w:tabs>
          <w:tab w:val="left" w:pos="360"/>
        </w:tabs>
        <w:rPr>
          <w:szCs w:val="21"/>
        </w:rPr>
      </w:pPr>
      <w:r>
        <w:rPr>
          <w:rFonts w:hint="eastAsia"/>
          <w:szCs w:val="21"/>
        </w:rPr>
        <w:t>用户点击加号按钮，弹出可添加指标列表（可添加的指标范围满足以下条件：用户权限范围内的、支持在指标看板展示的、没有展示在看板上的指标列表），提交添加的指标卡后，指标卡添加至布局最后位置。</w:t>
      </w:r>
    </w:p>
    <w:p w14:paraId="0993F00F" w14:textId="77777777" w:rsidR="00A70650" w:rsidRDefault="00A70650" w:rsidP="00A70650">
      <w:pPr>
        <w:numPr>
          <w:ilvl w:val="0"/>
          <w:numId w:val="5"/>
        </w:numPr>
        <w:tabs>
          <w:tab w:val="left" w:pos="360"/>
        </w:tabs>
        <w:rPr>
          <w:szCs w:val="21"/>
        </w:rPr>
      </w:pPr>
      <w:r>
        <w:rPr>
          <w:rFonts w:hint="eastAsia"/>
          <w:szCs w:val="21"/>
        </w:rPr>
        <w:t>用户点击解锁按钮，用户可将当前布局下的指标卡拖动到任意位置，系统自动根据拖拽位置动态调整页面指标摆放布局（上下补位），用户也可对除文本框类型的指标卡进行尺寸的自定义，放大或缩小，布局根据尺寸的</w:t>
      </w:r>
      <w:proofErr w:type="gramStart"/>
      <w:r>
        <w:rPr>
          <w:rFonts w:hint="eastAsia"/>
          <w:szCs w:val="21"/>
        </w:rPr>
        <w:t>变化自</w:t>
      </w:r>
      <w:proofErr w:type="gramEnd"/>
      <w:r>
        <w:rPr>
          <w:rFonts w:hint="eastAsia"/>
          <w:szCs w:val="21"/>
        </w:rPr>
        <w:t>适应调整，点击锁定，保存当前操作。</w:t>
      </w:r>
    </w:p>
    <w:p w14:paraId="0B6D1478" w14:textId="77777777" w:rsidR="00A70650" w:rsidRPr="00816FCA" w:rsidRDefault="00A70650" w:rsidP="00A70650">
      <w:pPr>
        <w:numPr>
          <w:ilvl w:val="0"/>
          <w:numId w:val="5"/>
        </w:numPr>
        <w:tabs>
          <w:tab w:val="left" w:pos="360"/>
        </w:tabs>
        <w:rPr>
          <w:szCs w:val="21"/>
        </w:rPr>
      </w:pPr>
      <w:r w:rsidRPr="00816FCA">
        <w:rPr>
          <w:rFonts w:hint="eastAsia"/>
          <w:szCs w:val="21"/>
        </w:rPr>
        <w:t>指标卡可点击放大按钮，</w:t>
      </w:r>
      <w:r w:rsidRPr="00816FCA">
        <w:rPr>
          <w:rFonts w:cs="Arial" w:hint="eastAsia"/>
          <w:szCs w:val="21"/>
        </w:rPr>
        <w:t>放大的图片右上角有功能区，点击后可以进行分享、收藏、下载等操作</w:t>
      </w:r>
    </w:p>
    <w:p w14:paraId="72B6E8BA" w14:textId="77777777" w:rsidR="00A70650" w:rsidRPr="00816FCA" w:rsidRDefault="00A70650" w:rsidP="00A70650">
      <w:pPr>
        <w:numPr>
          <w:ilvl w:val="0"/>
          <w:numId w:val="5"/>
        </w:numPr>
        <w:tabs>
          <w:tab w:val="left" w:pos="360"/>
        </w:tabs>
        <w:rPr>
          <w:szCs w:val="21"/>
        </w:rPr>
      </w:pPr>
      <w:r w:rsidRPr="00816FCA">
        <w:rPr>
          <w:rFonts w:hint="eastAsia"/>
          <w:szCs w:val="21"/>
        </w:rPr>
        <w:t>新增指标列表的搜索框，支持指标名称模糊搜索。</w:t>
      </w:r>
    </w:p>
    <w:p w14:paraId="6E0B1D0E" w14:textId="77777777" w:rsidR="00A70650" w:rsidRPr="00816FCA" w:rsidRDefault="00A70650" w:rsidP="00A70650">
      <w:pPr>
        <w:numPr>
          <w:ilvl w:val="0"/>
          <w:numId w:val="5"/>
        </w:numPr>
        <w:tabs>
          <w:tab w:val="left" w:pos="360"/>
        </w:tabs>
        <w:rPr>
          <w:szCs w:val="21"/>
        </w:rPr>
      </w:pPr>
      <w:r>
        <w:rPr>
          <w:rFonts w:hint="eastAsia"/>
          <w:szCs w:val="21"/>
        </w:rPr>
        <w:t>用户点击下载按钮，弹出下载弹框</w:t>
      </w:r>
      <w:r w:rsidRPr="00816FCA">
        <w:rPr>
          <w:rFonts w:hint="eastAsia"/>
          <w:szCs w:val="21"/>
        </w:rPr>
        <w:t>，</w:t>
      </w:r>
      <w:r>
        <w:rPr>
          <w:rFonts w:hint="eastAsia"/>
          <w:szCs w:val="21"/>
        </w:rPr>
        <w:t>可选择下载格式（P</w:t>
      </w:r>
      <w:r>
        <w:rPr>
          <w:szCs w:val="21"/>
        </w:rPr>
        <w:t>DF,PNG,EXCEL</w:t>
      </w:r>
      <w:r>
        <w:rPr>
          <w:rFonts w:hint="eastAsia"/>
          <w:szCs w:val="21"/>
        </w:rPr>
        <w:t>）点击提交按钮，若选择PNG，PDF格式，下载内容为当前对话框中的放大的图形，</w:t>
      </w:r>
      <w:r w:rsidRPr="00816FCA">
        <w:rPr>
          <w:rFonts w:hint="eastAsia"/>
          <w:szCs w:val="21"/>
        </w:rPr>
        <w:t>去除指标说明和下载等图标</w:t>
      </w:r>
      <w:r>
        <w:rPr>
          <w:rFonts w:hint="eastAsia"/>
          <w:szCs w:val="21"/>
        </w:rPr>
        <w:t>。</w:t>
      </w:r>
    </w:p>
    <w:p w14:paraId="3B669B19" w14:textId="77777777" w:rsidR="00A70650" w:rsidRDefault="00A70650" w:rsidP="00A70650">
      <w:pPr>
        <w:numPr>
          <w:ilvl w:val="0"/>
          <w:numId w:val="5"/>
        </w:numPr>
        <w:tabs>
          <w:tab w:val="left" w:pos="360"/>
        </w:tabs>
        <w:rPr>
          <w:szCs w:val="21"/>
        </w:rPr>
      </w:pPr>
      <w:r w:rsidRPr="00816FCA">
        <w:rPr>
          <w:rFonts w:hint="eastAsia"/>
          <w:szCs w:val="21"/>
        </w:rPr>
        <w:lastRenderedPageBreak/>
        <w:t>点击“…”中的切换按钮，可选择弹出框内的可切换图表样式</w:t>
      </w:r>
      <w:r>
        <w:rPr>
          <w:rFonts w:hint="eastAsia"/>
          <w:szCs w:val="21"/>
        </w:rPr>
        <w:t>：柱形折线图可切换为折线图、</w:t>
      </w:r>
      <w:proofErr w:type="gramStart"/>
      <w:r>
        <w:rPr>
          <w:rFonts w:hint="eastAsia"/>
          <w:szCs w:val="21"/>
        </w:rPr>
        <w:t>饼图可</w:t>
      </w:r>
      <w:proofErr w:type="gramEnd"/>
      <w:r>
        <w:rPr>
          <w:rFonts w:hint="eastAsia"/>
          <w:szCs w:val="21"/>
        </w:rPr>
        <w:t>切换为环形图、条形图（根据具体数据格式定义规则）。</w:t>
      </w:r>
    </w:p>
    <w:p w14:paraId="6A58CF0B" w14:textId="77777777" w:rsidR="00A70650" w:rsidRPr="00816FCA" w:rsidRDefault="00A70650" w:rsidP="00A70650">
      <w:pPr>
        <w:numPr>
          <w:ilvl w:val="0"/>
          <w:numId w:val="5"/>
        </w:numPr>
        <w:tabs>
          <w:tab w:val="left" w:pos="360"/>
        </w:tabs>
        <w:rPr>
          <w:szCs w:val="21"/>
        </w:rPr>
      </w:pPr>
      <w:r>
        <w:rPr>
          <w:rFonts w:hint="eastAsia"/>
          <w:szCs w:val="21"/>
        </w:rPr>
        <w:t>点击指标说明按钮，可查看该指标</w:t>
      </w:r>
      <w:proofErr w:type="gramStart"/>
      <w:r>
        <w:rPr>
          <w:rFonts w:hint="eastAsia"/>
          <w:szCs w:val="21"/>
        </w:rPr>
        <w:t>卡最新</w:t>
      </w:r>
      <w:proofErr w:type="gramEnd"/>
      <w:r>
        <w:rPr>
          <w:rFonts w:hint="eastAsia"/>
          <w:szCs w:val="21"/>
        </w:rPr>
        <w:t>数据更新日期，日频指标卡显示日期粒度到日，</w:t>
      </w:r>
      <w:proofErr w:type="gramStart"/>
      <w:r>
        <w:rPr>
          <w:rFonts w:hint="eastAsia"/>
          <w:szCs w:val="21"/>
        </w:rPr>
        <w:t>月频指标</w:t>
      </w:r>
      <w:proofErr w:type="gramEnd"/>
      <w:r>
        <w:rPr>
          <w:rFonts w:hint="eastAsia"/>
          <w:szCs w:val="21"/>
        </w:rPr>
        <w:t>卡显示日期粒度到月。</w:t>
      </w:r>
    </w:p>
    <w:p w14:paraId="155A328E" w14:textId="77777777" w:rsidR="00AD44EE" w:rsidRDefault="00133AD4">
      <w:pPr>
        <w:pStyle w:val="4"/>
        <w:rPr>
          <w:sz w:val="21"/>
          <w:szCs w:val="21"/>
          <w:lang w:eastAsia="zh-CN"/>
        </w:rPr>
      </w:pPr>
      <w:r>
        <w:rPr>
          <w:rFonts w:hint="eastAsia"/>
          <w:sz w:val="21"/>
          <w:szCs w:val="21"/>
          <w:lang w:eastAsia="zh-CN"/>
        </w:rPr>
        <w:t>页面原型及页面规则</w:t>
      </w:r>
    </w:p>
    <w:p w14:paraId="40522583" w14:textId="77777777" w:rsidR="00160E3B" w:rsidRDefault="00160E3B" w:rsidP="00160E3B">
      <w:pPr>
        <w:numPr>
          <w:ilvl w:val="0"/>
          <w:numId w:val="6"/>
        </w:numPr>
        <w:tabs>
          <w:tab w:val="left" w:pos="360"/>
        </w:tabs>
        <w:rPr>
          <w:rFonts w:cs="Arial"/>
          <w:sz w:val="21"/>
          <w:szCs w:val="21"/>
        </w:rPr>
      </w:pPr>
      <w:r>
        <w:rPr>
          <w:rFonts w:cs="Arial" w:hint="eastAsia"/>
          <w:sz w:val="21"/>
          <w:szCs w:val="21"/>
        </w:rPr>
        <w:t>鼠标移入指标卡，</w:t>
      </w:r>
      <w:proofErr w:type="gramStart"/>
      <w:r>
        <w:rPr>
          <w:rFonts w:cs="Arial" w:hint="eastAsia"/>
          <w:sz w:val="21"/>
          <w:szCs w:val="21"/>
        </w:rPr>
        <w:t>指标卡右上角</w:t>
      </w:r>
      <w:proofErr w:type="gramEnd"/>
      <w:r>
        <w:rPr>
          <w:rFonts w:cs="Arial" w:hint="eastAsia"/>
          <w:sz w:val="21"/>
          <w:szCs w:val="21"/>
        </w:rPr>
        <w:t>展示放大按钮，点击放大按钮，指标卡图片居中放大展示，点击图片</w:t>
      </w:r>
      <w:r w:rsidR="00933F7B">
        <w:rPr>
          <w:rFonts w:cs="Arial" w:hint="eastAsia"/>
          <w:sz w:val="21"/>
          <w:szCs w:val="21"/>
        </w:rPr>
        <w:t>缩小</w:t>
      </w:r>
      <w:r>
        <w:rPr>
          <w:rFonts w:cs="Arial" w:hint="eastAsia"/>
          <w:sz w:val="21"/>
          <w:szCs w:val="21"/>
        </w:rPr>
        <w:t>按钮，关闭放大图片；</w:t>
      </w:r>
      <w:r w:rsidR="000A7F44">
        <w:rPr>
          <w:rFonts w:cs="Arial" w:hint="eastAsia"/>
          <w:sz w:val="21"/>
          <w:szCs w:val="21"/>
        </w:rPr>
        <w:t>放大的图片右上角有功能区，点击后可以进行分享、收藏、下载等操作；</w:t>
      </w:r>
    </w:p>
    <w:p w14:paraId="2A75E7B6" w14:textId="77777777" w:rsidR="00933F7B" w:rsidRDefault="00933F7B" w:rsidP="00933F7B">
      <w:pPr>
        <w:tabs>
          <w:tab w:val="left" w:pos="360"/>
        </w:tabs>
        <w:rPr>
          <w:rFonts w:cs="Arial"/>
          <w:sz w:val="21"/>
          <w:szCs w:val="21"/>
        </w:rPr>
      </w:pPr>
      <w:r w:rsidRPr="00933F7B">
        <w:rPr>
          <w:rFonts w:cs="Arial"/>
          <w:noProof/>
          <w:sz w:val="21"/>
          <w:szCs w:val="21"/>
        </w:rPr>
        <w:drawing>
          <wp:inline distT="0" distB="0" distL="0" distR="0" wp14:anchorId="0EA13454" wp14:editId="596136D5">
            <wp:extent cx="6120130" cy="2658110"/>
            <wp:effectExtent l="0" t="0" r="1270" b="0"/>
            <wp:docPr id="42" name="图片 4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120130" cy="2658110"/>
                    </a:xfrm>
                    <a:prstGeom prst="rect">
                      <a:avLst/>
                    </a:prstGeom>
                  </pic:spPr>
                </pic:pic>
              </a:graphicData>
            </a:graphic>
          </wp:inline>
        </w:drawing>
      </w:r>
    </w:p>
    <w:p w14:paraId="0846F1C9" w14:textId="77777777" w:rsidR="00933F7B" w:rsidRDefault="00933F7B" w:rsidP="00933F7B">
      <w:pPr>
        <w:tabs>
          <w:tab w:val="left" w:pos="360"/>
        </w:tabs>
        <w:rPr>
          <w:rFonts w:cs="Arial"/>
          <w:sz w:val="21"/>
          <w:szCs w:val="21"/>
        </w:rPr>
      </w:pPr>
      <w:r w:rsidRPr="00933F7B">
        <w:rPr>
          <w:rFonts w:cs="Arial"/>
          <w:noProof/>
          <w:sz w:val="21"/>
          <w:szCs w:val="21"/>
        </w:rPr>
        <w:drawing>
          <wp:inline distT="0" distB="0" distL="0" distR="0" wp14:anchorId="01816BB0" wp14:editId="5D0CFE66">
            <wp:extent cx="6120130" cy="3442335"/>
            <wp:effectExtent l="0" t="0" r="127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24B65622" w14:textId="77777777" w:rsidR="00933F7B" w:rsidRDefault="00933F7B" w:rsidP="00933F7B">
      <w:pPr>
        <w:tabs>
          <w:tab w:val="left" w:pos="360"/>
        </w:tabs>
        <w:rPr>
          <w:rFonts w:cs="Arial"/>
          <w:sz w:val="21"/>
          <w:szCs w:val="21"/>
        </w:rPr>
      </w:pPr>
      <w:r w:rsidRPr="00933F7B">
        <w:rPr>
          <w:rFonts w:cs="Arial"/>
          <w:noProof/>
          <w:sz w:val="21"/>
          <w:szCs w:val="21"/>
        </w:rPr>
        <w:lastRenderedPageBreak/>
        <w:drawing>
          <wp:inline distT="0" distB="0" distL="0" distR="0" wp14:anchorId="5688897D" wp14:editId="4F0F5E12">
            <wp:extent cx="6120130" cy="3257550"/>
            <wp:effectExtent l="0" t="0" r="1270" b="6350"/>
            <wp:docPr id="44" name="图片 4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120130" cy="3257550"/>
                    </a:xfrm>
                    <a:prstGeom prst="rect">
                      <a:avLst/>
                    </a:prstGeom>
                  </pic:spPr>
                </pic:pic>
              </a:graphicData>
            </a:graphic>
          </wp:inline>
        </w:drawing>
      </w:r>
    </w:p>
    <w:p w14:paraId="02130CFA" w14:textId="77777777" w:rsidR="00160E3B" w:rsidRDefault="00160E3B" w:rsidP="00160E3B">
      <w:pPr>
        <w:pStyle w:val="af5"/>
        <w:numPr>
          <w:ilvl w:val="0"/>
          <w:numId w:val="6"/>
        </w:numPr>
        <w:ind w:left="432" w:firstLineChars="0" w:hanging="432"/>
      </w:pPr>
      <w:r w:rsidRPr="004D55D0">
        <w:t>点击</w:t>
      </w:r>
      <w:r w:rsidR="003501D4">
        <w:rPr>
          <w:rFonts w:hint="eastAsia"/>
        </w:rPr>
        <w:t>指标卡</w:t>
      </w:r>
      <w:r>
        <w:rPr>
          <w:rFonts w:hint="eastAsia"/>
        </w:rPr>
        <w:t>“</w:t>
      </w:r>
      <w:r>
        <w:t>…”</w:t>
      </w:r>
      <w:r w:rsidR="003501D4">
        <w:rPr>
          <w:rFonts w:hint="eastAsia"/>
        </w:rPr>
        <w:t>按钮，</w:t>
      </w:r>
      <w:r>
        <w:rPr>
          <w:rFonts w:hint="eastAsia"/>
        </w:rPr>
        <w:t>在下拉弹窗中点击切换图形按钮，右侧出现可选择切换的图形名称（例如柱状图、折线图），选择名</w:t>
      </w:r>
      <w:r w:rsidR="000A7F44">
        <w:rPr>
          <w:rFonts w:hint="eastAsia"/>
        </w:rPr>
        <w:t>图形，点击确认，</w:t>
      </w:r>
      <w:r w:rsidRPr="004D55D0">
        <w:t>切换</w:t>
      </w:r>
      <w:r w:rsidR="000A7F44">
        <w:rPr>
          <w:rFonts w:hint="eastAsia"/>
        </w:rPr>
        <w:t>图形</w:t>
      </w:r>
      <w:r w:rsidRPr="004D55D0">
        <w:t>；</w:t>
      </w:r>
      <w:r w:rsidR="003C5E41">
        <w:rPr>
          <w:rFonts w:hint="eastAsia"/>
        </w:rPr>
        <w:t>如果指标卡只有一个图形，切换按钮置灰，无法点击；</w:t>
      </w:r>
    </w:p>
    <w:p w14:paraId="2FE59642" w14:textId="77777777" w:rsidR="00933F7B" w:rsidRDefault="00933F7B" w:rsidP="00933F7B">
      <w:r w:rsidRPr="00933F7B">
        <w:rPr>
          <w:noProof/>
        </w:rPr>
        <w:drawing>
          <wp:inline distT="0" distB="0" distL="0" distR="0" wp14:anchorId="1B98B454" wp14:editId="4C4AC18C">
            <wp:extent cx="6120130" cy="4194810"/>
            <wp:effectExtent l="0" t="0" r="1270" b="0"/>
            <wp:docPr id="45" name="图片 4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120130" cy="4194810"/>
                    </a:xfrm>
                    <a:prstGeom prst="rect">
                      <a:avLst/>
                    </a:prstGeom>
                  </pic:spPr>
                </pic:pic>
              </a:graphicData>
            </a:graphic>
          </wp:inline>
        </w:drawing>
      </w:r>
    </w:p>
    <w:p w14:paraId="15C227BD" w14:textId="77777777" w:rsidR="00933F7B" w:rsidRDefault="00933F7B" w:rsidP="00933F7B">
      <w:r w:rsidRPr="00933F7B">
        <w:rPr>
          <w:noProof/>
        </w:rPr>
        <w:lastRenderedPageBreak/>
        <w:drawing>
          <wp:inline distT="0" distB="0" distL="0" distR="0" wp14:anchorId="6AEFF930" wp14:editId="1337A4C5">
            <wp:extent cx="6120130" cy="3442335"/>
            <wp:effectExtent l="0" t="0" r="1270" b="0"/>
            <wp:docPr id="46" name="图片 46"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47B4C42" w14:textId="77777777" w:rsidR="00575FAD" w:rsidRPr="00575FAD" w:rsidRDefault="00575FAD" w:rsidP="008E37D0">
      <w:pPr>
        <w:pStyle w:val="af5"/>
        <w:numPr>
          <w:ilvl w:val="0"/>
          <w:numId w:val="6"/>
        </w:numPr>
        <w:ind w:firstLineChars="0" w:firstLine="0"/>
      </w:pPr>
      <w:r>
        <w:rPr>
          <w:rFonts w:hint="eastAsia"/>
        </w:rPr>
        <w:t>点击指标卡“</w:t>
      </w:r>
      <w:r>
        <w:t>…”</w:t>
      </w:r>
      <w:r>
        <w:rPr>
          <w:rFonts w:hint="eastAsia"/>
        </w:rPr>
        <w:t>按钮，在下拉弹窗中点击下载按钮，下载指标卡图片，其中饼图、柱状</w:t>
      </w:r>
      <w:proofErr w:type="gramStart"/>
      <w:r>
        <w:rPr>
          <w:rFonts w:hint="eastAsia"/>
        </w:rPr>
        <w:t>图类型</w:t>
      </w:r>
      <w:proofErr w:type="gramEnd"/>
      <w:r>
        <w:rPr>
          <w:rFonts w:hint="eastAsia"/>
        </w:rPr>
        <w:t>的指标卡下载图片，需要展示所有的图例</w:t>
      </w:r>
      <w:r w:rsidR="003C5E41">
        <w:rPr>
          <w:rFonts w:hint="eastAsia"/>
        </w:rPr>
        <w:t>（图例较多的饼图、柱状</w:t>
      </w:r>
      <w:proofErr w:type="gramStart"/>
      <w:r w:rsidR="003C5E41">
        <w:rPr>
          <w:rFonts w:hint="eastAsia"/>
        </w:rPr>
        <w:t>图类型</w:t>
      </w:r>
      <w:proofErr w:type="gramEnd"/>
      <w:r w:rsidR="003C5E41">
        <w:rPr>
          <w:rFonts w:hint="eastAsia"/>
        </w:rPr>
        <w:t>指标卡查看时，可能会出现分页）</w:t>
      </w:r>
      <w:r w:rsidR="00501C56">
        <w:rPr>
          <w:rFonts w:hint="eastAsia"/>
        </w:rPr>
        <w:t>，同时</w:t>
      </w:r>
      <w:r w:rsidR="00501C56" w:rsidRPr="00501C56">
        <w:t>去除指标说明和下载等的图标</w:t>
      </w:r>
      <w:r w:rsidRPr="004D55D0">
        <w:t>；</w:t>
      </w:r>
    </w:p>
    <w:p w14:paraId="19296E93" w14:textId="77777777" w:rsidR="00160E3B" w:rsidRDefault="00575FAD" w:rsidP="008E37D0">
      <w:pPr>
        <w:pStyle w:val="af5"/>
        <w:numPr>
          <w:ilvl w:val="0"/>
          <w:numId w:val="6"/>
        </w:numPr>
        <w:ind w:firstLineChars="0" w:firstLine="0"/>
      </w:pPr>
      <w:r>
        <w:rPr>
          <w:rFonts w:hint="eastAsia"/>
        </w:rPr>
        <w:t>点击</w:t>
      </w:r>
      <w:r w:rsidR="003501D4">
        <w:rPr>
          <w:rFonts w:hint="eastAsia"/>
        </w:rPr>
        <w:t>指标卡“</w:t>
      </w:r>
      <w:r w:rsidR="003501D4">
        <w:t>…”</w:t>
      </w:r>
      <w:r w:rsidR="003501D4">
        <w:rPr>
          <w:rFonts w:hint="eastAsia"/>
        </w:rPr>
        <w:t>按钮，</w:t>
      </w:r>
      <w:r w:rsidR="00160E3B">
        <w:rPr>
          <w:rFonts w:hint="eastAsia"/>
        </w:rPr>
        <w:t>在下</w:t>
      </w:r>
      <w:proofErr w:type="gramStart"/>
      <w:r w:rsidR="00160E3B">
        <w:rPr>
          <w:rFonts w:hint="eastAsia"/>
        </w:rPr>
        <w:t>拉弹窗最</w:t>
      </w:r>
      <w:proofErr w:type="gramEnd"/>
      <w:r w:rsidR="00160E3B">
        <w:rPr>
          <w:rFonts w:hint="eastAsia"/>
        </w:rPr>
        <w:t>底部显示数据更新的日期，格式为“年-月-日”，例子“更新日期：2</w:t>
      </w:r>
      <w:r w:rsidR="00160E3B">
        <w:t>020-02-12”</w:t>
      </w:r>
      <w:r w:rsidR="00160E3B" w:rsidRPr="004D55D0">
        <w:t>；</w:t>
      </w:r>
      <w:r w:rsidR="00933F7B">
        <w:rPr>
          <w:rFonts w:hint="eastAsia"/>
        </w:rPr>
        <w:t>（方案一）</w:t>
      </w:r>
    </w:p>
    <w:p w14:paraId="6583B4C6" w14:textId="77777777" w:rsidR="00933F7B" w:rsidRDefault="00933F7B" w:rsidP="00933F7B">
      <w:r w:rsidRPr="00933F7B">
        <w:rPr>
          <w:noProof/>
        </w:rPr>
        <w:lastRenderedPageBreak/>
        <w:drawing>
          <wp:inline distT="0" distB="0" distL="0" distR="0" wp14:anchorId="58B8D6A2" wp14:editId="460EE01D">
            <wp:extent cx="6120130" cy="4806950"/>
            <wp:effectExtent l="0" t="0" r="1270" b="6350"/>
            <wp:docPr id="47" name="图片 4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120130" cy="4806950"/>
                    </a:xfrm>
                    <a:prstGeom prst="rect">
                      <a:avLst/>
                    </a:prstGeom>
                  </pic:spPr>
                </pic:pic>
              </a:graphicData>
            </a:graphic>
          </wp:inline>
        </w:drawing>
      </w:r>
    </w:p>
    <w:p w14:paraId="08BAF2B0" w14:textId="77777777" w:rsidR="00933F7B" w:rsidRDefault="00160E3B" w:rsidP="00933F7B">
      <w:pPr>
        <w:pStyle w:val="af5"/>
        <w:numPr>
          <w:ilvl w:val="0"/>
          <w:numId w:val="6"/>
        </w:numPr>
        <w:ind w:left="432" w:firstLineChars="0" w:hanging="432"/>
      </w:pPr>
      <w:r w:rsidRPr="004D55D0">
        <w:t>点击</w:t>
      </w:r>
      <w:r>
        <w:rPr>
          <w:rFonts w:hint="eastAsia"/>
        </w:rPr>
        <w:t>指标标题旁边的</w:t>
      </w:r>
      <w:r>
        <w:fldChar w:fldCharType="begin"/>
      </w:r>
      <w:r>
        <w:instrText xml:space="preserve"> </w:instrText>
      </w:r>
      <w:r>
        <w:rPr>
          <w:rFonts w:hint="eastAsia"/>
        </w:rPr>
        <w:instrText>eq \o\ac(○,？)</w:instrText>
      </w:r>
      <w:r>
        <w:fldChar w:fldCharType="end"/>
      </w:r>
      <w:r>
        <w:rPr>
          <w:rFonts w:hint="eastAsia"/>
        </w:rPr>
        <w:t>按钮，显示指标说明，在说明的文字的最后一栏展示指标数据更新的日期，格式为“年-月-日”，例子“更新日期：2</w:t>
      </w:r>
      <w:r>
        <w:t>020-02-12”</w:t>
      </w:r>
      <w:r w:rsidRPr="004D55D0">
        <w:rPr>
          <w:rFonts w:hint="eastAsia"/>
        </w:rPr>
        <w:t>；</w:t>
      </w:r>
      <w:r w:rsidR="00933F7B" w:rsidRPr="00933F7B">
        <w:rPr>
          <w:rFonts w:hint="eastAsia"/>
        </w:rPr>
        <w:t xml:space="preserve"> </w:t>
      </w:r>
      <w:r w:rsidR="00933F7B">
        <w:rPr>
          <w:rFonts w:hint="eastAsia"/>
        </w:rPr>
        <w:t>（方案二）</w:t>
      </w:r>
    </w:p>
    <w:p w14:paraId="06FD0CDA" w14:textId="77777777" w:rsidR="00933F7B" w:rsidRDefault="00933F7B" w:rsidP="00933F7B">
      <w:r w:rsidRPr="00933F7B">
        <w:rPr>
          <w:noProof/>
        </w:rPr>
        <w:drawing>
          <wp:inline distT="0" distB="0" distL="0" distR="0" wp14:anchorId="43B89B84" wp14:editId="1C32EEC6">
            <wp:extent cx="3498112" cy="3001926"/>
            <wp:effectExtent l="0" t="0" r="0" b="0"/>
            <wp:docPr id="49" name="图片 4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508101" cy="3010498"/>
                    </a:xfrm>
                    <a:prstGeom prst="rect">
                      <a:avLst/>
                    </a:prstGeom>
                  </pic:spPr>
                </pic:pic>
              </a:graphicData>
            </a:graphic>
          </wp:inline>
        </w:drawing>
      </w:r>
    </w:p>
    <w:p w14:paraId="34E2C28A" w14:textId="77777777" w:rsidR="003D30B1" w:rsidRDefault="003D30B1" w:rsidP="00C16A2B">
      <w:pPr>
        <w:pStyle w:val="af5"/>
        <w:numPr>
          <w:ilvl w:val="0"/>
          <w:numId w:val="6"/>
        </w:numPr>
        <w:ind w:left="432" w:firstLineChars="0" w:hanging="432"/>
      </w:pPr>
      <w:r>
        <w:rPr>
          <w:rFonts w:hint="eastAsia"/>
        </w:rPr>
        <w:t>指标看板右上方增加添加按钮，点击后，在弹窗中搜索指标名称，显示模糊搜索后的指标；</w:t>
      </w:r>
      <w:r w:rsidR="00C16A2B">
        <w:rPr>
          <w:rFonts w:hint="eastAsia"/>
        </w:rPr>
        <w:t>选择添加的</w:t>
      </w:r>
      <w:r w:rsidR="00C16A2B">
        <w:rPr>
          <w:rFonts w:hint="eastAsia"/>
        </w:rPr>
        <w:lastRenderedPageBreak/>
        <w:t>指标后，被添加的指标，排列在最</w:t>
      </w:r>
      <w:r w:rsidR="000A7F44">
        <w:rPr>
          <w:rFonts w:hint="eastAsia"/>
        </w:rPr>
        <w:t>后方位置</w:t>
      </w:r>
      <w:r w:rsidR="00C16A2B">
        <w:rPr>
          <w:rFonts w:hint="eastAsia"/>
        </w:rPr>
        <w:t>；</w:t>
      </w:r>
    </w:p>
    <w:p w14:paraId="7A4DFC93" w14:textId="77777777" w:rsidR="00160E3B" w:rsidRDefault="00432A69" w:rsidP="00160E3B">
      <w:pPr>
        <w:tabs>
          <w:tab w:val="left" w:pos="360"/>
        </w:tabs>
        <w:rPr>
          <w:rFonts w:cs="Arial"/>
          <w:sz w:val="21"/>
          <w:szCs w:val="21"/>
        </w:rPr>
      </w:pPr>
      <w:r w:rsidRPr="00432A69">
        <w:rPr>
          <w:rFonts w:cs="Arial"/>
          <w:noProof/>
          <w:sz w:val="21"/>
          <w:szCs w:val="21"/>
        </w:rPr>
        <w:drawing>
          <wp:inline distT="0" distB="0" distL="0" distR="0" wp14:anchorId="68FED0E8" wp14:editId="12A15037">
            <wp:extent cx="6120130" cy="2586355"/>
            <wp:effectExtent l="0" t="0" r="1270" b="4445"/>
            <wp:docPr id="50" name="图片 50"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6120130" cy="2586355"/>
                    </a:xfrm>
                    <a:prstGeom prst="rect">
                      <a:avLst/>
                    </a:prstGeom>
                  </pic:spPr>
                </pic:pic>
              </a:graphicData>
            </a:graphic>
          </wp:inline>
        </w:drawing>
      </w:r>
    </w:p>
    <w:p w14:paraId="1CDF8871" w14:textId="77777777" w:rsidR="00432A69" w:rsidRDefault="00432A69" w:rsidP="00160E3B">
      <w:pPr>
        <w:tabs>
          <w:tab w:val="left" w:pos="360"/>
        </w:tabs>
        <w:rPr>
          <w:rFonts w:cs="Arial"/>
          <w:sz w:val="21"/>
          <w:szCs w:val="21"/>
        </w:rPr>
      </w:pPr>
      <w:r w:rsidRPr="00432A69">
        <w:rPr>
          <w:rFonts w:cs="Arial"/>
          <w:noProof/>
          <w:sz w:val="21"/>
          <w:szCs w:val="21"/>
        </w:rPr>
        <w:drawing>
          <wp:inline distT="0" distB="0" distL="0" distR="0" wp14:anchorId="518F1217" wp14:editId="78B5DA76">
            <wp:extent cx="6120130" cy="3442335"/>
            <wp:effectExtent l="0" t="0" r="1270" b="0"/>
            <wp:docPr id="51" name="图片 5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46822666" w14:textId="77777777" w:rsidR="003501D4" w:rsidRDefault="003501D4" w:rsidP="003501D4">
      <w:pPr>
        <w:numPr>
          <w:ilvl w:val="0"/>
          <w:numId w:val="6"/>
        </w:numPr>
        <w:tabs>
          <w:tab w:val="left" w:pos="360"/>
        </w:tabs>
        <w:rPr>
          <w:rFonts w:cs="Arial"/>
          <w:sz w:val="21"/>
          <w:szCs w:val="21"/>
        </w:rPr>
      </w:pPr>
      <w:r>
        <w:rPr>
          <w:rFonts w:cs="Arial" w:hint="eastAsia"/>
          <w:sz w:val="21"/>
          <w:szCs w:val="21"/>
        </w:rPr>
        <w:t>点击右上方锁定按钮，进入解锁模式，拖动某个需要调整位置的指标卡到某个位置，该指标调整到展示位置，原位置上的指标</w:t>
      </w:r>
      <w:r w:rsidR="00DE0061">
        <w:rPr>
          <w:rFonts w:cs="Arial" w:hint="eastAsia"/>
          <w:sz w:val="21"/>
          <w:szCs w:val="21"/>
        </w:rPr>
        <w:t>全部</w:t>
      </w:r>
      <w:r>
        <w:rPr>
          <w:rFonts w:cs="Arial" w:hint="eastAsia"/>
          <w:sz w:val="21"/>
          <w:szCs w:val="21"/>
        </w:rPr>
        <w:t>自动后移</w:t>
      </w:r>
      <w:r w:rsidR="00DE0061">
        <w:rPr>
          <w:rFonts w:cs="Arial" w:hint="eastAsia"/>
          <w:sz w:val="21"/>
          <w:szCs w:val="21"/>
        </w:rPr>
        <w:t>，并根据指标卡尺寸进行调整</w:t>
      </w:r>
      <w:r>
        <w:rPr>
          <w:rFonts w:cs="Arial" w:hint="eastAsia"/>
          <w:sz w:val="21"/>
          <w:szCs w:val="21"/>
        </w:rPr>
        <w:t>；</w:t>
      </w:r>
      <w:r w:rsidR="000A7F44">
        <w:rPr>
          <w:rFonts w:cs="Arial" w:hint="eastAsia"/>
          <w:sz w:val="21"/>
          <w:szCs w:val="21"/>
        </w:rPr>
        <w:t>调整完成后点击锁定按钮，对调整设置保存生效；</w:t>
      </w:r>
    </w:p>
    <w:p w14:paraId="0A07FE9C" w14:textId="77777777" w:rsidR="003501D4" w:rsidRPr="00501C56" w:rsidRDefault="003501D4" w:rsidP="00160E3B">
      <w:pPr>
        <w:tabs>
          <w:tab w:val="left" w:pos="360"/>
        </w:tabs>
        <w:rPr>
          <w:rFonts w:cs="Arial"/>
          <w:sz w:val="21"/>
          <w:szCs w:val="21"/>
        </w:rPr>
      </w:pPr>
    </w:p>
    <w:p w14:paraId="6FBF5B32" w14:textId="77777777" w:rsidR="003D30B1" w:rsidRDefault="003D30B1" w:rsidP="003D30B1">
      <w:pPr>
        <w:pStyle w:val="3"/>
        <w:rPr>
          <w:sz w:val="21"/>
          <w:szCs w:val="21"/>
          <w:lang w:eastAsia="zh-CN"/>
        </w:rPr>
      </w:pPr>
      <w:r>
        <w:rPr>
          <w:rFonts w:hint="eastAsia"/>
          <w:sz w:val="21"/>
          <w:szCs w:val="21"/>
          <w:lang w:eastAsia="zh-CN"/>
        </w:rPr>
        <w:t>业务仪表盘</w:t>
      </w:r>
      <w:r w:rsidR="00CC2C1E">
        <w:rPr>
          <w:rFonts w:hint="eastAsia"/>
          <w:sz w:val="21"/>
          <w:szCs w:val="21"/>
          <w:lang w:eastAsia="zh-CN"/>
        </w:rPr>
        <w:t>（</w:t>
      </w:r>
      <w:r w:rsidR="002F0848">
        <w:rPr>
          <w:rFonts w:hint="eastAsia"/>
          <w:sz w:val="21"/>
          <w:szCs w:val="21"/>
          <w:lang w:eastAsia="zh-CN"/>
        </w:rPr>
        <w:t>待定</w:t>
      </w:r>
      <w:r w:rsidR="00CC2C1E">
        <w:rPr>
          <w:rFonts w:hint="eastAsia"/>
          <w:sz w:val="21"/>
          <w:szCs w:val="21"/>
          <w:lang w:eastAsia="zh-CN"/>
        </w:rPr>
        <w:t>）</w:t>
      </w:r>
    </w:p>
    <w:p w14:paraId="1B1A73AB" w14:textId="77777777" w:rsidR="003D30B1" w:rsidRDefault="0098401F" w:rsidP="003D30B1">
      <w:pPr>
        <w:spacing w:line="360" w:lineRule="auto"/>
        <w:ind w:firstLineChars="200" w:firstLine="420"/>
        <w:rPr>
          <w:rFonts w:cs="Arial"/>
          <w:sz w:val="21"/>
          <w:szCs w:val="21"/>
        </w:rPr>
      </w:pPr>
      <w:r>
        <w:rPr>
          <w:rFonts w:hint="eastAsia"/>
          <w:sz w:val="21"/>
          <w:szCs w:val="21"/>
        </w:rPr>
        <w:t>业务仪表盘将经分平台的重点指标内容整合在一个面板上进行综合显示，方便集团和分公司领导了解集团、太平产险、太平人寿、太平养老的整体经营情况。</w:t>
      </w:r>
    </w:p>
    <w:p w14:paraId="60D42D2D" w14:textId="77777777" w:rsidR="003D30B1" w:rsidRDefault="003D30B1" w:rsidP="003D30B1">
      <w:pPr>
        <w:pStyle w:val="4"/>
        <w:rPr>
          <w:sz w:val="21"/>
          <w:szCs w:val="21"/>
          <w:lang w:eastAsia="zh-CN"/>
        </w:rPr>
      </w:pPr>
      <w:r>
        <w:rPr>
          <w:rFonts w:hint="eastAsia"/>
          <w:sz w:val="21"/>
          <w:szCs w:val="21"/>
          <w:lang w:eastAsia="zh-CN"/>
        </w:rPr>
        <w:lastRenderedPageBreak/>
        <w:t>参与者</w:t>
      </w:r>
    </w:p>
    <w:p w14:paraId="46D6112E" w14:textId="77777777" w:rsidR="003D30B1" w:rsidRDefault="003D30B1" w:rsidP="003D30B1">
      <w:pPr>
        <w:adjustRightInd w:val="0"/>
        <w:snapToGrid w:val="0"/>
        <w:spacing w:before="120" w:after="120"/>
        <w:ind w:firstLineChars="200" w:firstLine="420"/>
        <w:rPr>
          <w:rFonts w:cs="Arial"/>
          <w:sz w:val="21"/>
          <w:szCs w:val="21"/>
        </w:rPr>
      </w:pPr>
      <w:r>
        <w:rPr>
          <w:rFonts w:cs="Arial" w:hint="eastAsia"/>
          <w:sz w:val="21"/>
          <w:szCs w:val="21"/>
        </w:rPr>
        <w:t>各条线经营分析用户</w:t>
      </w:r>
    </w:p>
    <w:p w14:paraId="1D5DF8E4" w14:textId="77777777" w:rsidR="003D30B1" w:rsidRDefault="003D30B1" w:rsidP="003D30B1">
      <w:pPr>
        <w:pStyle w:val="4"/>
        <w:rPr>
          <w:sz w:val="21"/>
          <w:szCs w:val="21"/>
          <w:lang w:eastAsia="zh-CN"/>
        </w:rPr>
      </w:pPr>
      <w:r>
        <w:rPr>
          <w:rFonts w:hint="eastAsia"/>
          <w:sz w:val="21"/>
          <w:szCs w:val="21"/>
          <w:lang w:eastAsia="zh-CN"/>
        </w:rPr>
        <w:t>输入与输出</w:t>
      </w:r>
    </w:p>
    <w:p w14:paraId="3921FAE0" w14:textId="77777777" w:rsidR="003D30B1" w:rsidRDefault="00DA5D7B" w:rsidP="003D30B1">
      <w:pPr>
        <w:adjustRightInd w:val="0"/>
        <w:snapToGrid w:val="0"/>
        <w:spacing w:before="120" w:after="120"/>
        <w:ind w:firstLineChars="200" w:firstLine="420"/>
        <w:rPr>
          <w:rFonts w:cs="Arial"/>
          <w:sz w:val="21"/>
          <w:szCs w:val="21"/>
        </w:rPr>
      </w:pPr>
      <w:r>
        <w:rPr>
          <w:rFonts w:cs="Arial" w:hint="eastAsia"/>
          <w:sz w:val="21"/>
          <w:szCs w:val="21"/>
        </w:rPr>
        <w:t>无</w:t>
      </w:r>
    </w:p>
    <w:p w14:paraId="67A2381E" w14:textId="77777777" w:rsidR="003D30B1" w:rsidRDefault="003D30B1" w:rsidP="003D30B1">
      <w:pPr>
        <w:pStyle w:val="4"/>
        <w:rPr>
          <w:sz w:val="21"/>
          <w:szCs w:val="21"/>
          <w:lang w:eastAsia="zh-CN"/>
        </w:rPr>
      </w:pPr>
      <w:r>
        <w:rPr>
          <w:rFonts w:hint="eastAsia"/>
          <w:sz w:val="21"/>
          <w:szCs w:val="21"/>
          <w:lang w:eastAsia="zh-CN"/>
        </w:rPr>
        <w:t>前置条件与后置条件</w:t>
      </w:r>
    </w:p>
    <w:p w14:paraId="554FC172" w14:textId="77777777" w:rsidR="003D30B1" w:rsidRDefault="00DA5D7B" w:rsidP="003D30B1">
      <w:pPr>
        <w:adjustRightInd w:val="0"/>
        <w:snapToGrid w:val="0"/>
        <w:spacing w:before="120" w:after="120"/>
        <w:ind w:firstLineChars="200" w:firstLine="420"/>
        <w:rPr>
          <w:rFonts w:cs="Arial"/>
          <w:sz w:val="21"/>
          <w:szCs w:val="21"/>
        </w:rPr>
      </w:pPr>
      <w:r>
        <w:rPr>
          <w:rFonts w:cs="Arial" w:hint="eastAsia"/>
          <w:sz w:val="21"/>
          <w:szCs w:val="21"/>
        </w:rPr>
        <w:t>前置条件：用户拥有业务仪表盘菜单权限</w:t>
      </w:r>
      <w:r w:rsidR="0098401F">
        <w:rPr>
          <w:rFonts w:cs="Arial" w:hint="eastAsia"/>
          <w:sz w:val="21"/>
          <w:szCs w:val="21"/>
        </w:rPr>
        <w:t>；</w:t>
      </w:r>
    </w:p>
    <w:p w14:paraId="6FBD177D" w14:textId="77777777" w:rsidR="003D30B1" w:rsidRPr="00C16A2B" w:rsidRDefault="003D30B1" w:rsidP="00C16A2B">
      <w:pPr>
        <w:pStyle w:val="4"/>
        <w:rPr>
          <w:sz w:val="21"/>
          <w:szCs w:val="21"/>
        </w:rPr>
      </w:pPr>
      <w:r>
        <w:rPr>
          <w:rFonts w:hint="eastAsia"/>
          <w:sz w:val="21"/>
          <w:szCs w:val="21"/>
          <w:lang w:eastAsia="zh-CN"/>
        </w:rPr>
        <w:t>业务规则</w:t>
      </w:r>
    </w:p>
    <w:p w14:paraId="443B17E3" w14:textId="77777777" w:rsidR="003D30B1" w:rsidRPr="00352795" w:rsidRDefault="00DE1BC4" w:rsidP="00DD0C59">
      <w:pPr>
        <w:numPr>
          <w:ilvl w:val="0"/>
          <w:numId w:val="53"/>
        </w:numPr>
        <w:tabs>
          <w:tab w:val="left" w:pos="360"/>
        </w:tabs>
        <w:rPr>
          <w:sz w:val="21"/>
          <w:szCs w:val="21"/>
        </w:rPr>
      </w:pPr>
      <w:r>
        <w:rPr>
          <w:rFonts w:hint="eastAsia"/>
          <w:sz w:val="21"/>
          <w:szCs w:val="21"/>
        </w:rPr>
        <w:t>业务仪表盘页面不支持用户自定义新增、删减、移动指标，或者改变页面布局；</w:t>
      </w:r>
    </w:p>
    <w:p w14:paraId="2A103483" w14:textId="77777777" w:rsidR="003D30B1" w:rsidRDefault="003D30B1" w:rsidP="003D30B1">
      <w:pPr>
        <w:pStyle w:val="4"/>
        <w:rPr>
          <w:sz w:val="21"/>
          <w:szCs w:val="21"/>
          <w:lang w:eastAsia="zh-CN"/>
        </w:rPr>
      </w:pPr>
      <w:r>
        <w:rPr>
          <w:rFonts w:hint="eastAsia"/>
          <w:sz w:val="21"/>
          <w:szCs w:val="21"/>
          <w:lang w:eastAsia="zh-CN"/>
        </w:rPr>
        <w:t>页面原型及页面规则</w:t>
      </w:r>
    </w:p>
    <w:p w14:paraId="4ABB3F49" w14:textId="77777777" w:rsidR="003D30B1" w:rsidRDefault="00C16A2B" w:rsidP="00DD0C59">
      <w:pPr>
        <w:numPr>
          <w:ilvl w:val="0"/>
          <w:numId w:val="54"/>
        </w:numPr>
        <w:tabs>
          <w:tab w:val="left" w:pos="360"/>
        </w:tabs>
        <w:rPr>
          <w:rFonts w:cs="Arial"/>
          <w:sz w:val="21"/>
          <w:szCs w:val="21"/>
        </w:rPr>
      </w:pPr>
      <w:r>
        <w:rPr>
          <w:rFonts w:cs="Arial" w:hint="eastAsia"/>
          <w:sz w:val="21"/>
          <w:szCs w:val="21"/>
        </w:rPr>
        <w:t>业务仪表盘中的地图展示数据跳动效果，</w:t>
      </w:r>
      <w:r w:rsidR="00FC3457">
        <w:rPr>
          <w:rFonts w:cs="Arial" w:hint="eastAsia"/>
          <w:sz w:val="21"/>
          <w:szCs w:val="21"/>
        </w:rPr>
        <w:t>跳动中的省份展示保费数据及保费单位，跳动中的省份背景颜色加深；根据保费从大到小轮播，跳动中的省份展示保费数据及保费单位，其中没有开展业务的身份不参与跳动，有开展业务但是数据为0的身份也参与跳动</w:t>
      </w:r>
      <w:r w:rsidR="003D30B1">
        <w:rPr>
          <w:rFonts w:cs="Arial" w:hint="eastAsia"/>
          <w:sz w:val="21"/>
          <w:szCs w:val="21"/>
        </w:rPr>
        <w:t>；</w:t>
      </w:r>
    </w:p>
    <w:p w14:paraId="0C77A81E" w14:textId="77777777" w:rsidR="00F45E59" w:rsidRDefault="00F45E59" w:rsidP="00F45E59">
      <w:pPr>
        <w:tabs>
          <w:tab w:val="left" w:pos="360"/>
        </w:tabs>
        <w:rPr>
          <w:rFonts w:cs="Arial"/>
          <w:sz w:val="21"/>
          <w:szCs w:val="21"/>
        </w:rPr>
      </w:pPr>
      <w:r w:rsidRPr="00F45E59">
        <w:rPr>
          <w:rFonts w:cs="Arial"/>
          <w:noProof/>
          <w:sz w:val="21"/>
          <w:szCs w:val="21"/>
        </w:rPr>
        <w:drawing>
          <wp:inline distT="0" distB="0" distL="0" distR="0" wp14:anchorId="738AE676" wp14:editId="32B837FA">
            <wp:extent cx="6120130" cy="3442335"/>
            <wp:effectExtent l="0" t="0" r="1270" b="0"/>
            <wp:docPr id="11" name="图片 11"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65793D25" w14:textId="77777777" w:rsidR="00FC3457" w:rsidRDefault="00FC3457" w:rsidP="00DD0C59">
      <w:pPr>
        <w:numPr>
          <w:ilvl w:val="0"/>
          <w:numId w:val="54"/>
        </w:numPr>
        <w:tabs>
          <w:tab w:val="left" w:pos="360"/>
        </w:tabs>
        <w:rPr>
          <w:rFonts w:cs="Arial"/>
          <w:sz w:val="21"/>
          <w:szCs w:val="21"/>
        </w:rPr>
      </w:pPr>
      <w:r>
        <w:rPr>
          <w:rFonts w:cs="Arial" w:hint="eastAsia"/>
          <w:sz w:val="21"/>
          <w:szCs w:val="21"/>
        </w:rPr>
        <w:t>业务仪表盘中的</w:t>
      </w:r>
      <w:r w:rsidR="00DE1BC4">
        <w:rPr>
          <w:rFonts w:cs="Arial" w:hint="eastAsia"/>
          <w:sz w:val="21"/>
          <w:szCs w:val="21"/>
        </w:rPr>
        <w:t>涉及金额的</w:t>
      </w:r>
      <w:r>
        <w:rPr>
          <w:rFonts w:cs="Arial" w:hint="eastAsia"/>
          <w:sz w:val="21"/>
          <w:szCs w:val="21"/>
        </w:rPr>
        <w:t>指标</w:t>
      </w:r>
      <w:r w:rsidR="00DE1BC4">
        <w:rPr>
          <w:rFonts w:cs="Arial" w:hint="eastAsia"/>
          <w:sz w:val="21"/>
          <w:szCs w:val="21"/>
        </w:rPr>
        <w:t>，</w:t>
      </w:r>
      <w:r>
        <w:rPr>
          <w:rFonts w:cs="Arial" w:hint="eastAsia"/>
          <w:sz w:val="21"/>
          <w:szCs w:val="21"/>
        </w:rPr>
        <w:t>名称后展示金额数据单位；</w:t>
      </w:r>
    </w:p>
    <w:p w14:paraId="772BA1C2" w14:textId="77777777" w:rsidR="00F45E59" w:rsidRDefault="00F45E59" w:rsidP="00F45E59">
      <w:pPr>
        <w:tabs>
          <w:tab w:val="left" w:pos="360"/>
        </w:tabs>
        <w:rPr>
          <w:rFonts w:cs="Arial"/>
          <w:sz w:val="21"/>
          <w:szCs w:val="21"/>
        </w:rPr>
      </w:pPr>
      <w:r w:rsidRPr="00F45E59">
        <w:rPr>
          <w:rFonts w:cs="Arial"/>
          <w:noProof/>
          <w:sz w:val="21"/>
          <w:szCs w:val="21"/>
        </w:rPr>
        <w:lastRenderedPageBreak/>
        <w:drawing>
          <wp:inline distT="0" distB="0" distL="0" distR="0" wp14:anchorId="60483614" wp14:editId="4D4F8950">
            <wp:extent cx="5092700" cy="4991100"/>
            <wp:effectExtent l="0" t="0" r="0" b="0"/>
            <wp:docPr id="12" name="图片 12"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092700" cy="4991100"/>
                    </a:xfrm>
                    <a:prstGeom prst="rect">
                      <a:avLst/>
                    </a:prstGeom>
                  </pic:spPr>
                </pic:pic>
              </a:graphicData>
            </a:graphic>
          </wp:inline>
        </w:drawing>
      </w:r>
    </w:p>
    <w:p w14:paraId="5FE99034" w14:textId="77777777" w:rsidR="00FC3457" w:rsidRDefault="00FC3457" w:rsidP="00DD0C59">
      <w:pPr>
        <w:numPr>
          <w:ilvl w:val="0"/>
          <w:numId w:val="54"/>
        </w:numPr>
        <w:tabs>
          <w:tab w:val="left" w:pos="360"/>
        </w:tabs>
        <w:rPr>
          <w:rFonts w:cs="Arial"/>
          <w:sz w:val="21"/>
          <w:szCs w:val="21"/>
        </w:rPr>
      </w:pPr>
      <w:r>
        <w:rPr>
          <w:rFonts w:cs="Arial" w:hint="eastAsia"/>
          <w:sz w:val="21"/>
          <w:szCs w:val="21"/>
        </w:rPr>
        <w:t>业务仪表盘地步指标从左向右轮播，鼠标放置在</w:t>
      </w:r>
      <w:proofErr w:type="gramStart"/>
      <w:r>
        <w:rPr>
          <w:rFonts w:cs="Arial" w:hint="eastAsia"/>
          <w:sz w:val="21"/>
          <w:szCs w:val="21"/>
        </w:rPr>
        <w:t>轮播区域</w:t>
      </w:r>
      <w:proofErr w:type="gramEnd"/>
      <w:r>
        <w:rPr>
          <w:rFonts w:cs="Arial" w:hint="eastAsia"/>
          <w:sz w:val="21"/>
          <w:szCs w:val="21"/>
        </w:rPr>
        <w:t>中，</w:t>
      </w:r>
      <w:proofErr w:type="gramStart"/>
      <w:r>
        <w:rPr>
          <w:rFonts w:cs="Arial" w:hint="eastAsia"/>
          <w:sz w:val="21"/>
          <w:szCs w:val="21"/>
        </w:rPr>
        <w:t>轮播停止</w:t>
      </w:r>
      <w:proofErr w:type="gramEnd"/>
      <w:r>
        <w:rPr>
          <w:rFonts w:cs="Arial" w:hint="eastAsia"/>
          <w:sz w:val="21"/>
          <w:szCs w:val="21"/>
        </w:rPr>
        <w:t>，鼠标移出恢复轮播；鼠标在</w:t>
      </w:r>
      <w:proofErr w:type="gramStart"/>
      <w:r>
        <w:rPr>
          <w:rFonts w:cs="Arial" w:hint="eastAsia"/>
          <w:sz w:val="21"/>
          <w:szCs w:val="21"/>
        </w:rPr>
        <w:t>轮播区域</w:t>
      </w:r>
      <w:proofErr w:type="gramEnd"/>
      <w:r>
        <w:rPr>
          <w:rFonts w:cs="Arial" w:hint="eastAsia"/>
          <w:sz w:val="21"/>
          <w:szCs w:val="21"/>
        </w:rPr>
        <w:t>中，滚动鼠标，立即轮播；</w:t>
      </w:r>
    </w:p>
    <w:p w14:paraId="1E4DF721" w14:textId="77777777" w:rsidR="00F45E59" w:rsidRDefault="00F45E59" w:rsidP="00F45E59">
      <w:pPr>
        <w:tabs>
          <w:tab w:val="left" w:pos="360"/>
        </w:tabs>
        <w:rPr>
          <w:rFonts w:cs="Arial"/>
          <w:sz w:val="21"/>
          <w:szCs w:val="21"/>
        </w:rPr>
      </w:pPr>
      <w:r w:rsidRPr="00F45E59">
        <w:rPr>
          <w:rFonts w:cs="Arial"/>
          <w:noProof/>
          <w:sz w:val="21"/>
          <w:szCs w:val="21"/>
        </w:rPr>
        <w:drawing>
          <wp:inline distT="0" distB="0" distL="0" distR="0" wp14:anchorId="7F53990D" wp14:editId="45238381">
            <wp:extent cx="6120130" cy="1104900"/>
            <wp:effectExtent l="0" t="0" r="1270" b="0"/>
            <wp:docPr id="13"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6120130" cy="1104900"/>
                    </a:xfrm>
                    <a:prstGeom prst="rect">
                      <a:avLst/>
                    </a:prstGeom>
                  </pic:spPr>
                </pic:pic>
              </a:graphicData>
            </a:graphic>
          </wp:inline>
        </w:drawing>
      </w:r>
    </w:p>
    <w:p w14:paraId="300E7778" w14:textId="77777777" w:rsidR="00AD44EE" w:rsidRPr="00F45E59" w:rsidRDefault="00FC3457" w:rsidP="00DD0C59">
      <w:pPr>
        <w:numPr>
          <w:ilvl w:val="0"/>
          <w:numId w:val="54"/>
        </w:numPr>
        <w:tabs>
          <w:tab w:val="left" w:pos="360"/>
        </w:tabs>
        <w:rPr>
          <w:rFonts w:cs="Arial"/>
          <w:sz w:val="21"/>
          <w:szCs w:val="21"/>
        </w:rPr>
      </w:pPr>
      <w:r w:rsidRPr="00FC3457">
        <w:rPr>
          <w:rFonts w:cs="Arial" w:hint="eastAsia"/>
          <w:sz w:val="21"/>
          <w:szCs w:val="21"/>
        </w:rPr>
        <w:t>点击</w:t>
      </w:r>
      <w:proofErr w:type="gramStart"/>
      <w:r>
        <w:rPr>
          <w:rFonts w:hint="eastAsia"/>
        </w:rPr>
        <w:t>增加轮播时间</w:t>
      </w:r>
      <w:proofErr w:type="gramEnd"/>
      <w:r>
        <w:rPr>
          <w:rFonts w:hint="eastAsia"/>
        </w:rPr>
        <w:t>设置按钮，在弹窗中</w:t>
      </w:r>
      <w:proofErr w:type="gramStart"/>
      <w:r>
        <w:rPr>
          <w:rFonts w:hint="eastAsia"/>
        </w:rPr>
        <w:t>设置轮播间隔时间</w:t>
      </w:r>
      <w:proofErr w:type="gramEnd"/>
      <w:r>
        <w:rPr>
          <w:rFonts w:hint="eastAsia"/>
        </w:rPr>
        <w:t>，单位为秒，设置的方框内显示原来的间隔时间数字；</w:t>
      </w:r>
    </w:p>
    <w:p w14:paraId="3609FF33" w14:textId="77777777" w:rsidR="00F45E59" w:rsidRDefault="00F45E59" w:rsidP="00F45E59">
      <w:pPr>
        <w:tabs>
          <w:tab w:val="left" w:pos="360"/>
        </w:tabs>
        <w:rPr>
          <w:rFonts w:cs="Arial"/>
          <w:sz w:val="21"/>
          <w:szCs w:val="21"/>
        </w:rPr>
      </w:pPr>
      <w:r w:rsidRPr="00F45E59">
        <w:rPr>
          <w:rFonts w:cs="Arial"/>
          <w:noProof/>
          <w:sz w:val="21"/>
          <w:szCs w:val="21"/>
        </w:rPr>
        <w:lastRenderedPageBreak/>
        <w:drawing>
          <wp:inline distT="0" distB="0" distL="0" distR="0" wp14:anchorId="7E78C865" wp14:editId="7AACD767">
            <wp:extent cx="5842000" cy="2374900"/>
            <wp:effectExtent l="0" t="0" r="0" b="0"/>
            <wp:docPr id="21" name="图片 2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842000" cy="2374900"/>
                    </a:xfrm>
                    <a:prstGeom prst="rect">
                      <a:avLst/>
                    </a:prstGeom>
                  </pic:spPr>
                </pic:pic>
              </a:graphicData>
            </a:graphic>
          </wp:inline>
        </w:drawing>
      </w:r>
    </w:p>
    <w:p w14:paraId="389021BE" w14:textId="77777777" w:rsidR="00F45E59" w:rsidRPr="00E43581" w:rsidRDefault="00F45E59" w:rsidP="00F45E59">
      <w:pPr>
        <w:tabs>
          <w:tab w:val="left" w:pos="360"/>
        </w:tabs>
        <w:rPr>
          <w:rFonts w:cs="Arial"/>
          <w:sz w:val="21"/>
          <w:szCs w:val="21"/>
        </w:rPr>
      </w:pPr>
      <w:r w:rsidRPr="00F45E59">
        <w:rPr>
          <w:rFonts w:cs="Arial"/>
          <w:noProof/>
          <w:sz w:val="21"/>
          <w:szCs w:val="21"/>
        </w:rPr>
        <w:drawing>
          <wp:inline distT="0" distB="0" distL="0" distR="0" wp14:anchorId="53D08F6A" wp14:editId="031ABF3C">
            <wp:extent cx="6120130" cy="3505835"/>
            <wp:effectExtent l="0" t="0" r="1270" b="0"/>
            <wp:docPr id="41" name="图片 41"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120130" cy="3505835"/>
                    </a:xfrm>
                    <a:prstGeom prst="rect">
                      <a:avLst/>
                    </a:prstGeom>
                  </pic:spPr>
                </pic:pic>
              </a:graphicData>
            </a:graphic>
          </wp:inline>
        </w:drawing>
      </w:r>
    </w:p>
    <w:p w14:paraId="0C6B442D" w14:textId="5E102EFF" w:rsidR="00501C56" w:rsidRDefault="00501C56" w:rsidP="00501C56">
      <w:pPr>
        <w:pStyle w:val="3"/>
        <w:tabs>
          <w:tab w:val="left" w:pos="432"/>
        </w:tabs>
        <w:rPr>
          <w:lang w:eastAsia="zh-CN"/>
        </w:rPr>
      </w:pPr>
      <w:bookmarkStart w:id="39" w:name="_Toc44574097"/>
      <w:r>
        <w:rPr>
          <w:rFonts w:hint="eastAsia"/>
          <w:lang w:eastAsia="zh-CN"/>
        </w:rPr>
        <w:t>指标管理</w:t>
      </w:r>
      <w:bookmarkEnd w:id="39"/>
      <w:r w:rsidR="008163B4">
        <w:rPr>
          <w:rFonts w:hint="eastAsia"/>
          <w:lang w:eastAsia="zh-CN"/>
        </w:rPr>
        <w:t>（</w:t>
      </w:r>
      <w:r w:rsidR="00472FC0">
        <w:rPr>
          <w:rFonts w:hint="eastAsia"/>
          <w:lang w:eastAsia="zh-CN"/>
        </w:rPr>
        <w:t>930</w:t>
      </w:r>
      <w:r w:rsidR="00472FC0">
        <w:rPr>
          <w:rFonts w:hint="eastAsia"/>
          <w:lang w:eastAsia="zh-CN"/>
        </w:rPr>
        <w:t>版本</w:t>
      </w:r>
      <w:r w:rsidR="008163B4">
        <w:rPr>
          <w:rFonts w:hint="eastAsia"/>
          <w:lang w:eastAsia="zh-CN"/>
        </w:rPr>
        <w:t>）</w:t>
      </w:r>
    </w:p>
    <w:p w14:paraId="0A233723"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通用功能</w:t>
      </w:r>
    </w:p>
    <w:p w14:paraId="0406E374" w14:textId="77777777" w:rsidR="00501C56" w:rsidRDefault="00501C56" w:rsidP="00501C56">
      <w:pPr>
        <w:adjustRightInd w:val="0"/>
        <w:snapToGrid w:val="0"/>
        <w:spacing w:before="120" w:after="120" w:line="360" w:lineRule="auto"/>
        <w:ind w:firstLine="420"/>
        <w:rPr>
          <w:sz w:val="21"/>
          <w:szCs w:val="21"/>
        </w:rPr>
      </w:pPr>
      <w:r>
        <w:rPr>
          <w:rFonts w:hint="eastAsia"/>
          <w:sz w:val="21"/>
          <w:szCs w:val="21"/>
        </w:rPr>
        <w:t>该功能支持用户查看权限范围内的指标，指标</w:t>
      </w:r>
      <w:proofErr w:type="gramStart"/>
      <w:r>
        <w:rPr>
          <w:rFonts w:hint="eastAsia"/>
          <w:sz w:val="21"/>
          <w:szCs w:val="21"/>
        </w:rPr>
        <w:t>按照条</w:t>
      </w:r>
      <w:proofErr w:type="gramEnd"/>
      <w:r>
        <w:rPr>
          <w:rFonts w:hint="eastAsia"/>
          <w:sz w:val="21"/>
          <w:szCs w:val="21"/>
        </w:rPr>
        <w:t>线及主题进行分类，用户可根据菜单分类导航查看指标。</w:t>
      </w:r>
    </w:p>
    <w:p w14:paraId="1750934A" w14:textId="77777777" w:rsidR="00501C56" w:rsidRDefault="00501C56" w:rsidP="00501C56">
      <w:pPr>
        <w:pStyle w:val="4"/>
        <w:rPr>
          <w:sz w:val="21"/>
          <w:szCs w:val="21"/>
          <w:lang w:eastAsia="zh-CN"/>
        </w:rPr>
      </w:pPr>
      <w:r>
        <w:rPr>
          <w:rFonts w:hint="eastAsia"/>
          <w:sz w:val="21"/>
          <w:szCs w:val="21"/>
          <w:lang w:eastAsia="zh-CN"/>
        </w:rPr>
        <w:t>参与者</w:t>
      </w:r>
    </w:p>
    <w:p w14:paraId="092F2F90" w14:textId="77777777" w:rsidR="00501C56" w:rsidRPr="00501C56" w:rsidRDefault="00501C56" w:rsidP="00501C56">
      <w:pPr>
        <w:spacing w:line="360" w:lineRule="auto"/>
        <w:rPr>
          <w:sz w:val="21"/>
          <w:szCs w:val="21"/>
        </w:rPr>
      </w:pPr>
      <w:r>
        <w:rPr>
          <w:rFonts w:hint="eastAsia"/>
          <w:sz w:val="21"/>
          <w:szCs w:val="21"/>
        </w:rPr>
        <w:t>各条线分析人员</w:t>
      </w:r>
    </w:p>
    <w:p w14:paraId="72406B32" w14:textId="77777777" w:rsidR="00501C56" w:rsidRDefault="00501C56" w:rsidP="00501C56">
      <w:pPr>
        <w:pStyle w:val="4"/>
        <w:rPr>
          <w:sz w:val="21"/>
          <w:szCs w:val="21"/>
          <w:lang w:eastAsia="zh-CN"/>
        </w:rPr>
      </w:pPr>
      <w:r>
        <w:rPr>
          <w:rFonts w:hint="eastAsia"/>
          <w:sz w:val="21"/>
          <w:szCs w:val="21"/>
          <w:lang w:eastAsia="zh-CN"/>
        </w:rPr>
        <w:t>输入与输出</w:t>
      </w:r>
    </w:p>
    <w:p w14:paraId="2C5D4CBC" w14:textId="77777777" w:rsidR="00501C56" w:rsidRDefault="00501C56" w:rsidP="00501C56">
      <w:pPr>
        <w:spacing w:line="360" w:lineRule="auto"/>
        <w:ind w:firstLine="420"/>
        <w:rPr>
          <w:sz w:val="21"/>
          <w:szCs w:val="21"/>
        </w:rPr>
      </w:pPr>
      <w:r>
        <w:rPr>
          <w:rFonts w:hint="eastAsia"/>
          <w:sz w:val="21"/>
          <w:szCs w:val="21"/>
        </w:rPr>
        <w:t>输入：点击指标名称</w:t>
      </w:r>
    </w:p>
    <w:p w14:paraId="12558D9C" w14:textId="77777777" w:rsidR="00501C56" w:rsidRPr="00501C56" w:rsidRDefault="00501C56" w:rsidP="00501C56">
      <w:pPr>
        <w:spacing w:line="360" w:lineRule="auto"/>
        <w:ind w:firstLine="420"/>
        <w:rPr>
          <w:sz w:val="21"/>
          <w:szCs w:val="21"/>
        </w:rPr>
      </w:pPr>
      <w:r>
        <w:rPr>
          <w:rFonts w:hint="eastAsia"/>
          <w:sz w:val="21"/>
          <w:szCs w:val="21"/>
        </w:rPr>
        <w:lastRenderedPageBreak/>
        <w:t>输出：展示该指标的图表</w:t>
      </w:r>
    </w:p>
    <w:p w14:paraId="77264DD2" w14:textId="77777777" w:rsidR="00501C56" w:rsidRDefault="00501C56" w:rsidP="00501C56">
      <w:pPr>
        <w:pStyle w:val="4"/>
        <w:rPr>
          <w:sz w:val="21"/>
          <w:szCs w:val="21"/>
          <w:lang w:eastAsia="zh-CN"/>
        </w:rPr>
      </w:pPr>
      <w:r>
        <w:rPr>
          <w:rFonts w:hint="eastAsia"/>
          <w:sz w:val="21"/>
          <w:szCs w:val="21"/>
          <w:lang w:eastAsia="zh-CN"/>
        </w:rPr>
        <w:t>前置条件与后置条件</w:t>
      </w:r>
    </w:p>
    <w:p w14:paraId="13845B51" w14:textId="77777777" w:rsidR="00501C56" w:rsidRDefault="00501C56" w:rsidP="00501C56">
      <w:pPr>
        <w:adjustRightInd w:val="0"/>
        <w:snapToGrid w:val="0"/>
        <w:spacing w:before="120" w:after="120"/>
        <w:ind w:firstLineChars="200" w:firstLine="420"/>
        <w:rPr>
          <w:rFonts w:cs="Arial"/>
          <w:sz w:val="21"/>
          <w:szCs w:val="21"/>
        </w:rPr>
      </w:pPr>
      <w:r>
        <w:rPr>
          <w:rFonts w:cs="Arial"/>
          <w:sz w:val="21"/>
          <w:szCs w:val="21"/>
        </w:rPr>
        <w:t>无</w:t>
      </w:r>
    </w:p>
    <w:p w14:paraId="57AFE6CD" w14:textId="3CD02F56" w:rsidR="00501C56" w:rsidRDefault="00501C56" w:rsidP="00501C56">
      <w:pPr>
        <w:pStyle w:val="4"/>
        <w:rPr>
          <w:sz w:val="21"/>
          <w:szCs w:val="21"/>
          <w:lang w:eastAsia="zh-CN"/>
        </w:rPr>
      </w:pPr>
      <w:r>
        <w:rPr>
          <w:rFonts w:hint="eastAsia"/>
          <w:sz w:val="21"/>
          <w:szCs w:val="21"/>
          <w:lang w:eastAsia="zh-CN"/>
        </w:rPr>
        <w:t>业务规则</w:t>
      </w:r>
      <w:r w:rsidR="003D5434">
        <w:rPr>
          <w:rFonts w:hint="eastAsia"/>
          <w:sz w:val="21"/>
          <w:szCs w:val="21"/>
          <w:lang w:eastAsia="zh-CN"/>
        </w:rPr>
        <w:t>（</w:t>
      </w:r>
      <w:r w:rsidR="003D5434">
        <w:rPr>
          <w:rFonts w:hint="eastAsia"/>
          <w:sz w:val="21"/>
          <w:szCs w:val="21"/>
          <w:lang w:eastAsia="zh-CN"/>
        </w:rPr>
        <w:t>9.30</w:t>
      </w:r>
      <w:r w:rsidR="003D5434">
        <w:rPr>
          <w:rFonts w:hint="eastAsia"/>
          <w:sz w:val="21"/>
          <w:szCs w:val="21"/>
          <w:lang w:eastAsia="zh-CN"/>
        </w:rPr>
        <w:t>版本）</w:t>
      </w:r>
    </w:p>
    <w:p w14:paraId="1CA34DBA" w14:textId="6F8C31A2" w:rsidR="00B253D7" w:rsidRPr="00C33AE8" w:rsidRDefault="00B253D7" w:rsidP="00DD0C59">
      <w:pPr>
        <w:numPr>
          <w:ilvl w:val="0"/>
          <w:numId w:val="55"/>
        </w:numPr>
        <w:adjustRightInd w:val="0"/>
        <w:snapToGrid w:val="0"/>
        <w:spacing w:before="120" w:after="120" w:line="360" w:lineRule="auto"/>
        <w:ind w:left="0" w:firstLine="0"/>
        <w:rPr>
          <w:color w:val="FF0000"/>
          <w:sz w:val="21"/>
          <w:szCs w:val="21"/>
        </w:rPr>
      </w:pPr>
      <w:r w:rsidRPr="00C33AE8">
        <w:rPr>
          <w:rFonts w:cs="Arial" w:hint="eastAsia"/>
          <w:color w:val="FF0000"/>
          <w:sz w:val="21"/>
          <w:szCs w:val="21"/>
        </w:rPr>
        <w:t>业务指标和财务</w:t>
      </w:r>
      <w:proofErr w:type="gramStart"/>
      <w:r w:rsidRPr="00C33AE8">
        <w:rPr>
          <w:rFonts w:cs="Arial" w:hint="eastAsia"/>
          <w:color w:val="FF0000"/>
          <w:sz w:val="21"/>
          <w:szCs w:val="21"/>
        </w:rPr>
        <w:t>指标指标</w:t>
      </w:r>
      <w:proofErr w:type="gramEnd"/>
      <w:r w:rsidRPr="00C33AE8">
        <w:rPr>
          <w:rFonts w:cs="Arial" w:hint="eastAsia"/>
          <w:color w:val="FF0000"/>
          <w:sz w:val="21"/>
          <w:szCs w:val="21"/>
        </w:rPr>
        <w:t>名称相同时，明确口径加以区分，业务条线的总保费明确改为总保费-业务，财务条线的总保费明确改为总保费-财务。</w:t>
      </w:r>
    </w:p>
    <w:p w14:paraId="705912B4" w14:textId="1514D722" w:rsidR="00B253D7" w:rsidRPr="00C33AE8" w:rsidRDefault="00CF2629" w:rsidP="00DD0C59">
      <w:pPr>
        <w:numPr>
          <w:ilvl w:val="0"/>
          <w:numId w:val="55"/>
        </w:numPr>
        <w:adjustRightInd w:val="0"/>
        <w:snapToGrid w:val="0"/>
        <w:spacing w:before="120" w:after="120" w:line="360" w:lineRule="auto"/>
        <w:ind w:left="0" w:firstLine="0"/>
        <w:rPr>
          <w:color w:val="FF0000"/>
          <w:sz w:val="21"/>
          <w:szCs w:val="21"/>
        </w:rPr>
      </w:pPr>
      <w:r w:rsidRPr="00C33AE8">
        <w:rPr>
          <w:rFonts w:cs="Arial" w:hint="eastAsia"/>
          <w:color w:val="FF0000"/>
          <w:sz w:val="21"/>
          <w:szCs w:val="21"/>
        </w:rPr>
        <w:t>下拉</w:t>
      </w:r>
      <w:proofErr w:type="gramStart"/>
      <w:r w:rsidRPr="00C33AE8">
        <w:rPr>
          <w:rFonts w:cs="Arial" w:hint="eastAsia"/>
          <w:color w:val="FF0000"/>
          <w:sz w:val="21"/>
          <w:szCs w:val="21"/>
        </w:rPr>
        <w:t>框时间</w:t>
      </w:r>
      <w:proofErr w:type="gramEnd"/>
      <w:r w:rsidRPr="00C33AE8">
        <w:rPr>
          <w:rFonts w:cs="Arial" w:hint="eastAsia"/>
          <w:color w:val="FF0000"/>
          <w:sz w:val="21"/>
          <w:szCs w:val="21"/>
        </w:rPr>
        <w:t>维度最细粒度为日时，切换月频、</w:t>
      </w:r>
      <w:proofErr w:type="gramStart"/>
      <w:r w:rsidRPr="00C33AE8">
        <w:rPr>
          <w:rFonts w:cs="Arial" w:hint="eastAsia"/>
          <w:color w:val="FF0000"/>
          <w:sz w:val="21"/>
          <w:szCs w:val="21"/>
        </w:rPr>
        <w:t>年频指标</w:t>
      </w:r>
      <w:proofErr w:type="gramEnd"/>
      <w:r w:rsidRPr="00C33AE8">
        <w:rPr>
          <w:rFonts w:cs="Arial" w:hint="eastAsia"/>
          <w:color w:val="FF0000"/>
          <w:sz w:val="21"/>
          <w:szCs w:val="21"/>
        </w:rPr>
        <w:t>显示数据更新日期为 日粒度日期，如：20200906；下拉</w:t>
      </w:r>
      <w:proofErr w:type="gramStart"/>
      <w:r w:rsidRPr="00C33AE8">
        <w:rPr>
          <w:rFonts w:cs="Arial" w:hint="eastAsia"/>
          <w:color w:val="FF0000"/>
          <w:sz w:val="21"/>
          <w:szCs w:val="21"/>
        </w:rPr>
        <w:t>框时间</w:t>
      </w:r>
      <w:proofErr w:type="gramEnd"/>
      <w:r w:rsidRPr="00C33AE8">
        <w:rPr>
          <w:rFonts w:cs="Arial" w:hint="eastAsia"/>
          <w:color w:val="FF0000"/>
          <w:sz w:val="21"/>
          <w:szCs w:val="21"/>
        </w:rPr>
        <w:t>维度最细粒度为月时，切换月频、</w:t>
      </w:r>
      <w:proofErr w:type="gramStart"/>
      <w:r w:rsidRPr="00C33AE8">
        <w:rPr>
          <w:rFonts w:cs="Arial" w:hint="eastAsia"/>
          <w:color w:val="FF0000"/>
          <w:sz w:val="21"/>
          <w:szCs w:val="21"/>
        </w:rPr>
        <w:t>年频指标</w:t>
      </w:r>
      <w:proofErr w:type="gramEnd"/>
      <w:r w:rsidRPr="00C33AE8">
        <w:rPr>
          <w:rFonts w:cs="Arial" w:hint="eastAsia"/>
          <w:color w:val="FF0000"/>
          <w:sz w:val="21"/>
          <w:szCs w:val="21"/>
        </w:rPr>
        <w:t>显示数据更新日期为月粒度日期，如：202009</w:t>
      </w:r>
    </w:p>
    <w:p w14:paraId="5E58B182" w14:textId="3F691155" w:rsidR="004C5564" w:rsidRPr="00CD3AD1" w:rsidRDefault="004C5564" w:rsidP="004C5564">
      <w:pPr>
        <w:numPr>
          <w:ilvl w:val="0"/>
          <w:numId w:val="55"/>
        </w:numPr>
        <w:tabs>
          <w:tab w:val="left" w:pos="0"/>
        </w:tabs>
        <w:adjustRightInd w:val="0"/>
        <w:snapToGrid w:val="0"/>
        <w:spacing w:before="120" w:after="120" w:line="360" w:lineRule="auto"/>
        <w:rPr>
          <w:color w:val="FF0000"/>
          <w:sz w:val="21"/>
          <w:szCs w:val="18"/>
        </w:rPr>
      </w:pPr>
      <w:r w:rsidRPr="004C5564">
        <w:rPr>
          <w:rFonts w:cs="Arial" w:hint="eastAsia"/>
          <w:color w:val="FF0000"/>
          <w:sz w:val="21"/>
          <w:szCs w:val="18"/>
        </w:rPr>
        <w:t>指标卡点击下载按钮，弹出下载弹框，可选取下载格式（PNG，PDF，EXCEL），点击提交按钮，选择PNG，PDF格式，下载内容为当前对话框中放大的图形，去除指标说明和下载等图标。</w:t>
      </w:r>
    </w:p>
    <w:p w14:paraId="3CCAC059" w14:textId="0817970D" w:rsidR="00CD3AD1" w:rsidRDefault="00CD3AD1" w:rsidP="004C5564">
      <w:pPr>
        <w:numPr>
          <w:ilvl w:val="0"/>
          <w:numId w:val="55"/>
        </w:numPr>
        <w:tabs>
          <w:tab w:val="left" w:pos="0"/>
        </w:tabs>
        <w:adjustRightInd w:val="0"/>
        <w:snapToGrid w:val="0"/>
        <w:spacing w:before="120" w:after="120" w:line="360" w:lineRule="auto"/>
        <w:rPr>
          <w:color w:val="FF0000"/>
          <w:sz w:val="21"/>
          <w:szCs w:val="18"/>
        </w:rPr>
      </w:pPr>
      <w:r>
        <w:rPr>
          <w:rFonts w:hint="eastAsia"/>
          <w:color w:val="FF0000"/>
          <w:sz w:val="21"/>
          <w:szCs w:val="18"/>
        </w:rPr>
        <w:t>柱状图形指标卡，增加序时进度对比，切换下拉</w:t>
      </w:r>
      <w:proofErr w:type="gramStart"/>
      <w:r>
        <w:rPr>
          <w:rFonts w:hint="eastAsia"/>
          <w:color w:val="FF0000"/>
          <w:sz w:val="21"/>
          <w:szCs w:val="18"/>
        </w:rPr>
        <w:t>框时间</w:t>
      </w:r>
      <w:proofErr w:type="gramEnd"/>
      <w:r>
        <w:rPr>
          <w:rFonts w:hint="eastAsia"/>
          <w:color w:val="FF0000"/>
          <w:sz w:val="21"/>
          <w:szCs w:val="18"/>
        </w:rPr>
        <w:t>粒度为月时，计算公式：</w:t>
      </w:r>
    </w:p>
    <w:p w14:paraId="14805DE2" w14:textId="6369434C" w:rsidR="00CD3AD1" w:rsidRDefault="00CD3AD1" w:rsidP="00CD3AD1">
      <w:pPr>
        <w:tabs>
          <w:tab w:val="left" w:pos="0"/>
        </w:tabs>
        <w:adjustRightInd w:val="0"/>
        <w:snapToGrid w:val="0"/>
        <w:spacing w:before="120" w:after="120" w:line="360" w:lineRule="auto"/>
        <w:rPr>
          <w:color w:val="FF0000"/>
          <w:sz w:val="22"/>
          <w:szCs w:val="20"/>
        </w:rPr>
      </w:pPr>
      <w:r w:rsidRPr="00CD3AD1">
        <w:rPr>
          <w:color w:val="FF0000"/>
          <w:sz w:val="22"/>
          <w:szCs w:val="20"/>
        </w:rPr>
        <w:t>0&gt;</w:t>
      </w:r>
      <w:r w:rsidRPr="00CD3AD1">
        <w:rPr>
          <w:rFonts w:hint="eastAsia"/>
          <w:color w:val="FF0000"/>
          <w:sz w:val="22"/>
          <w:szCs w:val="20"/>
        </w:rPr>
        <w:t>（达成率-（月份/12））&gt;-0.5</w:t>
      </w:r>
      <w:r w:rsidRPr="00CD3AD1">
        <w:rPr>
          <w:color w:val="FF0000"/>
          <w:sz w:val="22"/>
          <w:szCs w:val="20"/>
        </w:rPr>
        <w:t xml:space="preserve"> </w:t>
      </w:r>
      <w:r w:rsidRPr="00CD3AD1">
        <w:rPr>
          <w:rFonts w:hint="eastAsia"/>
          <w:color w:val="FF0000"/>
          <w:sz w:val="22"/>
          <w:szCs w:val="20"/>
        </w:rPr>
        <w:t xml:space="preserve">本期条形颜色设置为橙色，值小于-0.5显示红色，值大于0显示绿色；切换日粒度、年粒度计算公式同上（因本年2020年至今9月份，所以根据公式得出只有本年为橙色）。 </w:t>
      </w:r>
    </w:p>
    <w:p w14:paraId="5847A083" w14:textId="35BDC9C9" w:rsidR="00095270" w:rsidRPr="00CD3AD1" w:rsidRDefault="00095270" w:rsidP="00CD3AD1">
      <w:pPr>
        <w:tabs>
          <w:tab w:val="left" w:pos="0"/>
        </w:tabs>
        <w:adjustRightInd w:val="0"/>
        <w:snapToGrid w:val="0"/>
        <w:spacing w:before="120" w:after="120" w:line="360" w:lineRule="auto"/>
        <w:rPr>
          <w:color w:val="FF0000"/>
          <w:sz w:val="22"/>
          <w:szCs w:val="20"/>
        </w:rPr>
      </w:pPr>
      <w:r>
        <w:rPr>
          <w:rFonts w:hint="eastAsia"/>
          <w:color w:val="FF0000"/>
          <w:sz w:val="22"/>
          <w:szCs w:val="20"/>
        </w:rPr>
        <w:t>5、页面样式美观优化。</w:t>
      </w:r>
    </w:p>
    <w:p w14:paraId="0C0A925C" w14:textId="77777777" w:rsidR="00CD3AD1" w:rsidRPr="00CD3AD1" w:rsidRDefault="00CD3AD1" w:rsidP="00CD3AD1">
      <w:pPr>
        <w:tabs>
          <w:tab w:val="left" w:pos="0"/>
          <w:tab w:val="left" w:pos="360"/>
        </w:tabs>
        <w:adjustRightInd w:val="0"/>
        <w:snapToGrid w:val="0"/>
        <w:spacing w:before="120" w:after="120" w:line="360" w:lineRule="auto"/>
        <w:rPr>
          <w:color w:val="FF0000"/>
          <w:sz w:val="21"/>
          <w:szCs w:val="18"/>
        </w:rPr>
      </w:pPr>
    </w:p>
    <w:p w14:paraId="415190EF" w14:textId="77777777" w:rsidR="00501C56" w:rsidRDefault="00501C56" w:rsidP="00501C56">
      <w:pPr>
        <w:pStyle w:val="4"/>
        <w:tabs>
          <w:tab w:val="clear" w:pos="432"/>
        </w:tabs>
        <w:rPr>
          <w:sz w:val="21"/>
          <w:szCs w:val="21"/>
          <w:lang w:eastAsia="zh-CN"/>
        </w:rPr>
      </w:pPr>
      <w:r>
        <w:rPr>
          <w:rFonts w:hint="eastAsia"/>
          <w:sz w:val="21"/>
          <w:szCs w:val="21"/>
          <w:lang w:eastAsia="zh-CN"/>
        </w:rPr>
        <w:t>页面原型及页面规则</w:t>
      </w:r>
    </w:p>
    <w:p w14:paraId="7131F38B" w14:textId="77777777" w:rsidR="00501C56" w:rsidRDefault="00501C56" w:rsidP="00DD0C59">
      <w:pPr>
        <w:numPr>
          <w:ilvl w:val="0"/>
          <w:numId w:val="31"/>
        </w:numPr>
        <w:tabs>
          <w:tab w:val="left" w:pos="360"/>
        </w:tabs>
        <w:rPr>
          <w:rFonts w:cs="Arial"/>
          <w:sz w:val="21"/>
          <w:szCs w:val="21"/>
        </w:rPr>
      </w:pPr>
      <w:r>
        <w:rPr>
          <w:rFonts w:cs="Arial" w:hint="eastAsia"/>
          <w:sz w:val="21"/>
          <w:szCs w:val="21"/>
        </w:rPr>
        <w:t>点击筛选条线左侧的</w:t>
      </w:r>
      <w:r>
        <w:rPr>
          <w:rFonts w:cs="Arial"/>
          <w:sz w:val="21"/>
          <w:szCs w:val="21"/>
        </w:rPr>
        <w:fldChar w:fldCharType="begin"/>
      </w:r>
      <w:r>
        <w:rPr>
          <w:rFonts w:cs="Arial"/>
          <w:sz w:val="21"/>
          <w:szCs w:val="21"/>
        </w:rPr>
        <w:instrText xml:space="preserve"> </w:instrText>
      </w:r>
      <w:r>
        <w:rPr>
          <w:rFonts w:cs="Arial" w:hint="eastAsia"/>
          <w:sz w:val="21"/>
          <w:szCs w:val="21"/>
        </w:rPr>
        <w:instrText>eq \o\ac(○,？)</w:instrText>
      </w:r>
      <w:r>
        <w:rPr>
          <w:rFonts w:cs="Arial"/>
          <w:sz w:val="21"/>
          <w:szCs w:val="21"/>
        </w:rPr>
        <w:fldChar w:fldCharType="end"/>
      </w:r>
      <w:r>
        <w:rPr>
          <w:rFonts w:cs="Arial" w:hint="eastAsia"/>
          <w:sz w:val="21"/>
          <w:szCs w:val="21"/>
        </w:rPr>
        <w:t>按钮，显示指标说明，指标说明最下方显示指标数据更新日期；</w:t>
      </w:r>
    </w:p>
    <w:p w14:paraId="245909B8" w14:textId="77777777" w:rsidR="00501C56" w:rsidRDefault="00501C56" w:rsidP="00501C56">
      <w:r w:rsidRPr="00501C56">
        <w:rPr>
          <w:noProof/>
        </w:rPr>
        <w:lastRenderedPageBreak/>
        <w:drawing>
          <wp:inline distT="0" distB="0" distL="0" distR="0" wp14:anchorId="34271F96" wp14:editId="5BF39F93">
            <wp:extent cx="6120130" cy="3351530"/>
            <wp:effectExtent l="0" t="0" r="1270" b="1270"/>
            <wp:docPr id="906" name="图片 906"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120130" cy="3351530"/>
                    </a:xfrm>
                    <a:prstGeom prst="rect">
                      <a:avLst/>
                    </a:prstGeom>
                  </pic:spPr>
                </pic:pic>
              </a:graphicData>
            </a:graphic>
          </wp:inline>
        </w:drawing>
      </w:r>
    </w:p>
    <w:p w14:paraId="06D692D1" w14:textId="77777777" w:rsidR="000A7F44" w:rsidRPr="000A7F44" w:rsidRDefault="000A7F44" w:rsidP="00DD0C59">
      <w:pPr>
        <w:numPr>
          <w:ilvl w:val="0"/>
          <w:numId w:val="31"/>
        </w:numPr>
        <w:tabs>
          <w:tab w:val="left" w:pos="360"/>
        </w:tabs>
        <w:rPr>
          <w:rFonts w:cs="Arial"/>
          <w:sz w:val="21"/>
          <w:szCs w:val="21"/>
        </w:rPr>
      </w:pPr>
      <w:r w:rsidRPr="000A7F44">
        <w:rPr>
          <w:rFonts w:cs="Arial" w:hint="eastAsia"/>
          <w:sz w:val="21"/>
          <w:szCs w:val="21"/>
        </w:rPr>
        <w:t>点击指标卡“</w:t>
      </w:r>
      <w:r w:rsidRPr="000A7F44">
        <w:rPr>
          <w:rFonts w:cs="Arial"/>
          <w:sz w:val="21"/>
          <w:szCs w:val="21"/>
        </w:rPr>
        <w:t>…”</w:t>
      </w:r>
      <w:r w:rsidRPr="000A7F44">
        <w:rPr>
          <w:rFonts w:cs="Arial" w:hint="eastAsia"/>
          <w:sz w:val="21"/>
          <w:szCs w:val="21"/>
        </w:rPr>
        <w:t>按钮，在下拉弹窗中点击下载按钮，下载指标卡图片，其中饼图、柱状</w:t>
      </w:r>
      <w:proofErr w:type="gramStart"/>
      <w:r w:rsidRPr="000A7F44">
        <w:rPr>
          <w:rFonts w:cs="Arial" w:hint="eastAsia"/>
          <w:sz w:val="21"/>
          <w:szCs w:val="21"/>
        </w:rPr>
        <w:t>图类型</w:t>
      </w:r>
      <w:proofErr w:type="gramEnd"/>
      <w:r w:rsidRPr="000A7F44">
        <w:rPr>
          <w:rFonts w:cs="Arial" w:hint="eastAsia"/>
          <w:sz w:val="21"/>
          <w:szCs w:val="21"/>
        </w:rPr>
        <w:t>的指标卡下载图片，需要展示所有的图例，同时</w:t>
      </w:r>
      <w:r w:rsidRPr="000A7F44">
        <w:rPr>
          <w:rFonts w:cs="Arial"/>
          <w:sz w:val="21"/>
          <w:szCs w:val="21"/>
        </w:rPr>
        <w:t>去除指标说明和下载等的图标；</w:t>
      </w:r>
    </w:p>
    <w:p w14:paraId="70CB0D87" w14:textId="77777777" w:rsidR="000A7F44" w:rsidRPr="000A7F44" w:rsidRDefault="008E37D0" w:rsidP="00501C56">
      <w:r w:rsidRPr="008E37D0">
        <w:rPr>
          <w:noProof/>
        </w:rPr>
        <w:drawing>
          <wp:inline distT="0" distB="0" distL="0" distR="0" wp14:anchorId="2C3DB254" wp14:editId="55EF17E2">
            <wp:extent cx="6120130" cy="3560445"/>
            <wp:effectExtent l="0" t="0" r="1270" b="0"/>
            <wp:docPr id="33" name="图片 3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社交网络的手机截图&#10;&#10;描述已自动生成"/>
                    <pic:cNvPicPr/>
                  </pic:nvPicPr>
                  <pic:blipFill>
                    <a:blip r:embed="rId28" cstate="email">
                      <a:extLst>
                        <a:ext uri="{28A0092B-C50C-407E-A947-70E740481C1C}">
                          <a14:useLocalDpi xmlns:a14="http://schemas.microsoft.com/office/drawing/2010/main"/>
                        </a:ext>
                      </a:extLst>
                    </a:blip>
                    <a:stretch>
                      <a:fillRect/>
                    </a:stretch>
                  </pic:blipFill>
                  <pic:spPr>
                    <a:xfrm>
                      <a:off x="0" y="0"/>
                      <a:ext cx="6120130" cy="3560445"/>
                    </a:xfrm>
                    <a:prstGeom prst="rect">
                      <a:avLst/>
                    </a:prstGeom>
                  </pic:spPr>
                </pic:pic>
              </a:graphicData>
            </a:graphic>
          </wp:inline>
        </w:drawing>
      </w:r>
    </w:p>
    <w:p w14:paraId="38D2D753" w14:textId="77777777" w:rsidR="00E43581" w:rsidRDefault="00E43581" w:rsidP="00E43581">
      <w:pPr>
        <w:pStyle w:val="3"/>
        <w:rPr>
          <w:sz w:val="21"/>
          <w:szCs w:val="21"/>
          <w:lang w:eastAsia="zh-CN"/>
        </w:rPr>
      </w:pPr>
      <w:r>
        <w:rPr>
          <w:rFonts w:hint="eastAsia"/>
          <w:sz w:val="21"/>
          <w:szCs w:val="21"/>
          <w:lang w:eastAsia="zh-CN"/>
        </w:rPr>
        <w:t>监管报备</w:t>
      </w:r>
      <w:r w:rsidR="008163B4">
        <w:rPr>
          <w:rFonts w:hint="eastAsia"/>
          <w:lang w:eastAsia="zh-CN"/>
        </w:rPr>
        <w:t>（完成初稿）</w:t>
      </w:r>
    </w:p>
    <w:p w14:paraId="0B9B588F" w14:textId="77777777" w:rsidR="00CC2C1E" w:rsidRDefault="00CC2C1E" w:rsidP="00CC2C1E">
      <w:pPr>
        <w:spacing w:line="360" w:lineRule="auto"/>
        <w:ind w:firstLine="420"/>
        <w:rPr>
          <w:sz w:val="21"/>
          <w:szCs w:val="21"/>
        </w:rPr>
      </w:pPr>
      <w:r>
        <w:rPr>
          <w:rFonts w:hint="eastAsia"/>
          <w:sz w:val="21"/>
          <w:szCs w:val="21"/>
        </w:rPr>
        <w:t>集团各部门和各专业公司各部门会定期向监管部门报送经营管理信息，该功能实现对报送的经营管理信息进行报备管理，报送主体用户可以进行报送信息的录入，包括报送时间、报送文件名称、监管机</w:t>
      </w:r>
      <w:r>
        <w:rPr>
          <w:rFonts w:hint="eastAsia"/>
          <w:sz w:val="21"/>
          <w:szCs w:val="21"/>
        </w:rPr>
        <w:lastRenderedPageBreak/>
        <w:t>构名称等并可以上传报送文档；报备管理用户（报表中心人员）可以查询集团和专业公司各部门的报送情况和相关的材料信息。</w:t>
      </w:r>
    </w:p>
    <w:p w14:paraId="61A10B69" w14:textId="77777777" w:rsidR="00E43581" w:rsidRDefault="00E43581" w:rsidP="00E43581">
      <w:pPr>
        <w:pStyle w:val="4"/>
        <w:rPr>
          <w:sz w:val="21"/>
          <w:szCs w:val="21"/>
          <w:lang w:eastAsia="zh-CN"/>
        </w:rPr>
      </w:pPr>
      <w:r>
        <w:rPr>
          <w:rFonts w:hint="eastAsia"/>
          <w:sz w:val="21"/>
          <w:szCs w:val="21"/>
          <w:lang w:eastAsia="zh-CN"/>
        </w:rPr>
        <w:t>参与者</w:t>
      </w:r>
    </w:p>
    <w:p w14:paraId="7A3FB473" w14:textId="77777777" w:rsidR="00E43581" w:rsidRPr="00CC2C1E" w:rsidRDefault="00CC2C1E" w:rsidP="00CC2C1E">
      <w:pPr>
        <w:spacing w:line="360" w:lineRule="auto"/>
        <w:rPr>
          <w:sz w:val="21"/>
          <w:szCs w:val="21"/>
        </w:rPr>
      </w:pPr>
      <w:r>
        <w:rPr>
          <w:rFonts w:hint="eastAsia"/>
          <w:sz w:val="21"/>
          <w:szCs w:val="21"/>
        </w:rPr>
        <w:t>集团各部门经营报备用户、报表中心报备管理人员</w:t>
      </w:r>
    </w:p>
    <w:p w14:paraId="78FAA2E6" w14:textId="77777777" w:rsidR="00E43581" w:rsidRDefault="00E43581" w:rsidP="00E43581">
      <w:pPr>
        <w:pStyle w:val="4"/>
        <w:rPr>
          <w:sz w:val="21"/>
          <w:szCs w:val="21"/>
          <w:lang w:eastAsia="zh-CN"/>
        </w:rPr>
      </w:pPr>
      <w:r>
        <w:rPr>
          <w:rFonts w:hint="eastAsia"/>
          <w:sz w:val="21"/>
          <w:szCs w:val="21"/>
          <w:lang w:eastAsia="zh-CN"/>
        </w:rPr>
        <w:t>输入与输出</w:t>
      </w:r>
    </w:p>
    <w:p w14:paraId="42484CF6" w14:textId="77777777" w:rsidR="00E43581" w:rsidRDefault="00E43581" w:rsidP="00E43581">
      <w:pPr>
        <w:adjustRightInd w:val="0"/>
        <w:snapToGrid w:val="0"/>
        <w:spacing w:before="120" w:after="120"/>
        <w:ind w:firstLineChars="200" w:firstLine="420"/>
        <w:rPr>
          <w:rFonts w:cs="Arial"/>
          <w:sz w:val="21"/>
          <w:szCs w:val="21"/>
        </w:rPr>
      </w:pPr>
      <w:r>
        <w:rPr>
          <w:rFonts w:cs="Arial"/>
          <w:sz w:val="21"/>
          <w:szCs w:val="21"/>
        </w:rPr>
        <w:t>输入：</w:t>
      </w:r>
      <w:r w:rsidR="00CC2C1E">
        <w:rPr>
          <w:rFonts w:hint="eastAsia"/>
          <w:sz w:val="21"/>
          <w:szCs w:val="21"/>
        </w:rPr>
        <w:t>录入报送信息</w:t>
      </w:r>
    </w:p>
    <w:p w14:paraId="6ABD597F" w14:textId="77777777" w:rsidR="00E43581" w:rsidRDefault="00E43581" w:rsidP="00E43581">
      <w:pPr>
        <w:adjustRightInd w:val="0"/>
        <w:snapToGrid w:val="0"/>
        <w:spacing w:before="120" w:after="120"/>
        <w:ind w:firstLineChars="200" w:firstLine="420"/>
        <w:rPr>
          <w:rFonts w:cs="Arial"/>
          <w:sz w:val="21"/>
          <w:szCs w:val="21"/>
        </w:rPr>
      </w:pPr>
      <w:r>
        <w:rPr>
          <w:rFonts w:cs="Arial"/>
          <w:sz w:val="21"/>
          <w:szCs w:val="21"/>
        </w:rPr>
        <w:t>输出：</w:t>
      </w:r>
      <w:r w:rsidR="00CC2C1E">
        <w:rPr>
          <w:rFonts w:hint="eastAsia"/>
          <w:sz w:val="21"/>
          <w:szCs w:val="21"/>
        </w:rPr>
        <w:t>报送信息记录到系统并在页面展示</w:t>
      </w:r>
    </w:p>
    <w:p w14:paraId="7D1F5F0F" w14:textId="77777777" w:rsidR="00E43581" w:rsidRDefault="00E43581" w:rsidP="00E43581">
      <w:pPr>
        <w:pStyle w:val="4"/>
        <w:rPr>
          <w:sz w:val="21"/>
          <w:szCs w:val="21"/>
          <w:lang w:eastAsia="zh-CN"/>
        </w:rPr>
      </w:pPr>
      <w:r>
        <w:rPr>
          <w:rFonts w:hint="eastAsia"/>
          <w:sz w:val="21"/>
          <w:szCs w:val="21"/>
          <w:lang w:eastAsia="zh-CN"/>
        </w:rPr>
        <w:t>前置条件与后置条件</w:t>
      </w:r>
    </w:p>
    <w:p w14:paraId="378EC14E" w14:textId="77777777" w:rsidR="00E43581" w:rsidRDefault="00E43581" w:rsidP="00E43581">
      <w:pPr>
        <w:adjustRightInd w:val="0"/>
        <w:snapToGrid w:val="0"/>
        <w:spacing w:before="120" w:after="120"/>
        <w:ind w:firstLineChars="200" w:firstLine="420"/>
        <w:rPr>
          <w:rFonts w:cs="Arial"/>
          <w:sz w:val="21"/>
          <w:szCs w:val="21"/>
        </w:rPr>
      </w:pPr>
      <w:r>
        <w:rPr>
          <w:rFonts w:cs="Arial"/>
          <w:sz w:val="21"/>
          <w:szCs w:val="21"/>
        </w:rPr>
        <w:t>无</w:t>
      </w:r>
    </w:p>
    <w:p w14:paraId="7A9A94BD" w14:textId="77777777" w:rsidR="00E43581" w:rsidRDefault="00E43581" w:rsidP="00E43581">
      <w:pPr>
        <w:pStyle w:val="4"/>
        <w:rPr>
          <w:sz w:val="21"/>
          <w:szCs w:val="21"/>
          <w:lang w:eastAsia="zh-CN"/>
        </w:rPr>
      </w:pPr>
      <w:r>
        <w:rPr>
          <w:rFonts w:hint="eastAsia"/>
          <w:sz w:val="21"/>
          <w:szCs w:val="21"/>
          <w:lang w:eastAsia="zh-CN"/>
        </w:rPr>
        <w:t>业务规则</w:t>
      </w:r>
    </w:p>
    <w:p w14:paraId="17491AD6" w14:textId="77777777" w:rsidR="00CC2C1E" w:rsidRDefault="00CC2C1E" w:rsidP="00DD0C59">
      <w:pPr>
        <w:numPr>
          <w:ilvl w:val="0"/>
          <w:numId w:val="55"/>
        </w:numPr>
        <w:adjustRightInd w:val="0"/>
        <w:snapToGrid w:val="0"/>
        <w:spacing w:before="120" w:after="120" w:line="360" w:lineRule="auto"/>
        <w:ind w:left="0" w:firstLine="0"/>
        <w:rPr>
          <w:sz w:val="21"/>
          <w:szCs w:val="21"/>
        </w:rPr>
      </w:pPr>
      <w:r>
        <w:rPr>
          <w:rFonts w:hint="eastAsia"/>
          <w:sz w:val="21"/>
          <w:szCs w:val="21"/>
        </w:rPr>
        <w:t>集团各部门监管报送用户新建录入各自部门的监管报送信息，录入报送文件名称、报送数据描述、报送对象、所属条线、报送时间、上传报送文件（</w:t>
      </w:r>
      <w:r>
        <w:rPr>
          <w:sz w:val="21"/>
          <w:szCs w:val="21"/>
        </w:rPr>
        <w:t>支持上传 excel</w:t>
      </w:r>
      <w:r>
        <w:rPr>
          <w:rFonts w:hint="eastAsia"/>
          <w:sz w:val="21"/>
          <w:szCs w:val="21"/>
        </w:rPr>
        <w:t>、w</w:t>
      </w:r>
      <w:r>
        <w:rPr>
          <w:sz w:val="21"/>
          <w:szCs w:val="21"/>
        </w:rPr>
        <w:t>ord</w:t>
      </w:r>
      <w:r>
        <w:rPr>
          <w:rFonts w:hint="eastAsia"/>
          <w:sz w:val="21"/>
          <w:szCs w:val="21"/>
        </w:rPr>
        <w:t>、pdf、</w:t>
      </w:r>
      <w:proofErr w:type="spellStart"/>
      <w:r>
        <w:rPr>
          <w:rFonts w:hint="eastAsia"/>
          <w:sz w:val="21"/>
          <w:szCs w:val="21"/>
        </w:rPr>
        <w:t>png</w:t>
      </w:r>
      <w:proofErr w:type="spellEnd"/>
      <w:r>
        <w:rPr>
          <w:rFonts w:hint="eastAsia"/>
          <w:sz w:val="21"/>
          <w:szCs w:val="21"/>
        </w:rPr>
        <w:t>、csv、</w:t>
      </w:r>
      <w:proofErr w:type="spellStart"/>
      <w:r>
        <w:rPr>
          <w:sz w:val="21"/>
          <w:szCs w:val="21"/>
        </w:rPr>
        <w:t>rar</w:t>
      </w:r>
      <w:proofErr w:type="spellEnd"/>
      <w:r>
        <w:rPr>
          <w:sz w:val="21"/>
          <w:szCs w:val="21"/>
        </w:rPr>
        <w:t>, zip，7z格式的压缩文件</w:t>
      </w:r>
      <w:r>
        <w:rPr>
          <w:rFonts w:hint="eastAsia"/>
          <w:sz w:val="21"/>
          <w:szCs w:val="21"/>
        </w:rPr>
        <w:t>），单个报送文件大小2</w:t>
      </w:r>
      <w:r>
        <w:rPr>
          <w:sz w:val="21"/>
          <w:szCs w:val="21"/>
        </w:rPr>
        <w:t>0</w:t>
      </w:r>
      <w:r>
        <w:rPr>
          <w:rFonts w:hint="eastAsia"/>
          <w:sz w:val="21"/>
          <w:szCs w:val="21"/>
        </w:rPr>
        <w:t>M以内；</w:t>
      </w:r>
    </w:p>
    <w:p w14:paraId="6A97471A" w14:textId="77777777" w:rsidR="00E43581" w:rsidRDefault="00E43581" w:rsidP="00E43581">
      <w:pPr>
        <w:pStyle w:val="4"/>
        <w:tabs>
          <w:tab w:val="clear" w:pos="432"/>
        </w:tabs>
        <w:rPr>
          <w:sz w:val="21"/>
          <w:szCs w:val="21"/>
          <w:lang w:eastAsia="zh-CN"/>
        </w:rPr>
      </w:pPr>
      <w:r>
        <w:rPr>
          <w:rFonts w:hint="eastAsia"/>
          <w:sz w:val="21"/>
          <w:szCs w:val="21"/>
          <w:lang w:eastAsia="zh-CN"/>
        </w:rPr>
        <w:t>页面原型及页面规则</w:t>
      </w:r>
    </w:p>
    <w:p w14:paraId="488F9599" w14:textId="77777777" w:rsidR="00CC2C1E" w:rsidRDefault="00CC2C1E" w:rsidP="008E37D0">
      <w:pPr>
        <w:numPr>
          <w:ilvl w:val="0"/>
          <w:numId w:val="73"/>
        </w:numPr>
        <w:tabs>
          <w:tab w:val="left" w:pos="360"/>
        </w:tabs>
        <w:rPr>
          <w:rFonts w:cs="Arial"/>
          <w:sz w:val="21"/>
          <w:szCs w:val="21"/>
        </w:rPr>
      </w:pPr>
      <w:r w:rsidRPr="00CC2C1E">
        <w:rPr>
          <w:rFonts w:cs="Arial"/>
          <w:sz w:val="21"/>
          <w:szCs w:val="21"/>
        </w:rPr>
        <w:t>【新建】：点击新建按钮，弹出报送填写报送信息录入页面，系统自动带出报送用户的所述机构，根据用户在HR系统中所属机构展示（最细到三级）；下</w:t>
      </w:r>
      <w:proofErr w:type="gramStart"/>
      <w:r w:rsidRPr="00CC2C1E">
        <w:rPr>
          <w:rFonts w:cs="Arial"/>
          <w:sz w:val="21"/>
          <w:szCs w:val="21"/>
        </w:rPr>
        <w:t>拉选择</w:t>
      </w:r>
      <w:proofErr w:type="gramEnd"/>
      <w:r w:rsidRPr="00CC2C1E">
        <w:rPr>
          <w:rFonts w:cs="Arial"/>
          <w:sz w:val="21"/>
          <w:szCs w:val="21"/>
        </w:rPr>
        <w:t>报送对象（单选，主数据管理中配置）、所属条线（主数据管理中配置）、填写文件名称、填写报表数量、填写报送描述、选择报送时间（可选择日期不超过当天）、点击上传，可选择本地文件上传。填写完成点击提交，新建记录展示在列表的第一条；其中上传文件支持</w:t>
      </w:r>
      <w:r>
        <w:rPr>
          <w:sz w:val="21"/>
          <w:szCs w:val="21"/>
        </w:rPr>
        <w:t>excel</w:t>
      </w:r>
      <w:r>
        <w:rPr>
          <w:rFonts w:hint="eastAsia"/>
          <w:sz w:val="21"/>
          <w:szCs w:val="21"/>
        </w:rPr>
        <w:t>、w</w:t>
      </w:r>
      <w:r>
        <w:rPr>
          <w:sz w:val="21"/>
          <w:szCs w:val="21"/>
        </w:rPr>
        <w:t>ord</w:t>
      </w:r>
      <w:r>
        <w:rPr>
          <w:rFonts w:hint="eastAsia"/>
          <w:sz w:val="21"/>
          <w:szCs w:val="21"/>
        </w:rPr>
        <w:t>、pdf、</w:t>
      </w:r>
      <w:proofErr w:type="spellStart"/>
      <w:r>
        <w:rPr>
          <w:rFonts w:hint="eastAsia"/>
          <w:sz w:val="21"/>
          <w:szCs w:val="21"/>
        </w:rPr>
        <w:t>png</w:t>
      </w:r>
      <w:proofErr w:type="spellEnd"/>
      <w:r>
        <w:rPr>
          <w:rFonts w:hint="eastAsia"/>
          <w:sz w:val="21"/>
          <w:szCs w:val="21"/>
        </w:rPr>
        <w:t>、csv、</w:t>
      </w:r>
      <w:proofErr w:type="spellStart"/>
      <w:r>
        <w:rPr>
          <w:sz w:val="21"/>
          <w:szCs w:val="21"/>
        </w:rPr>
        <w:t>rar</w:t>
      </w:r>
      <w:proofErr w:type="spellEnd"/>
      <w:r>
        <w:rPr>
          <w:sz w:val="21"/>
          <w:szCs w:val="21"/>
        </w:rPr>
        <w:t>, zip，7z格式的压缩文件</w:t>
      </w:r>
      <w:r>
        <w:rPr>
          <w:rFonts w:cs="Arial" w:hint="eastAsia"/>
          <w:sz w:val="21"/>
          <w:szCs w:val="21"/>
        </w:rPr>
        <w:t>，</w:t>
      </w:r>
      <w:r w:rsidR="005E6717">
        <w:rPr>
          <w:rFonts w:cs="Arial" w:hint="eastAsia"/>
          <w:sz w:val="21"/>
          <w:szCs w:val="21"/>
        </w:rPr>
        <w:t>支持上传多个文件，</w:t>
      </w:r>
      <w:r>
        <w:rPr>
          <w:rFonts w:cs="Arial" w:hint="eastAsia"/>
          <w:sz w:val="21"/>
          <w:szCs w:val="21"/>
        </w:rPr>
        <w:t>单个文件大小在2</w:t>
      </w:r>
      <w:r>
        <w:rPr>
          <w:rFonts w:cs="Arial"/>
          <w:sz w:val="21"/>
          <w:szCs w:val="21"/>
        </w:rPr>
        <w:t>0</w:t>
      </w:r>
      <w:r>
        <w:rPr>
          <w:rFonts w:cs="Arial" w:hint="eastAsia"/>
          <w:sz w:val="21"/>
          <w:szCs w:val="21"/>
        </w:rPr>
        <w:t>M以内，</w:t>
      </w:r>
      <w:r w:rsidR="005E6717">
        <w:rPr>
          <w:rFonts w:cs="Arial" w:hint="eastAsia"/>
          <w:sz w:val="21"/>
          <w:szCs w:val="21"/>
        </w:rPr>
        <w:t>所有附件的合计大小可以超过2</w:t>
      </w:r>
      <w:r w:rsidR="005E6717">
        <w:rPr>
          <w:rFonts w:cs="Arial"/>
          <w:sz w:val="21"/>
          <w:szCs w:val="21"/>
        </w:rPr>
        <w:t>0</w:t>
      </w:r>
      <w:r w:rsidR="005E6717">
        <w:rPr>
          <w:rFonts w:cs="Arial" w:hint="eastAsia"/>
          <w:sz w:val="21"/>
          <w:szCs w:val="21"/>
        </w:rPr>
        <w:t>M</w:t>
      </w:r>
      <w:r>
        <w:rPr>
          <w:rFonts w:cs="Arial" w:hint="eastAsia"/>
          <w:sz w:val="21"/>
          <w:szCs w:val="21"/>
        </w:rPr>
        <w:t>；</w:t>
      </w:r>
    </w:p>
    <w:p w14:paraId="476AF0AA" w14:textId="77777777" w:rsidR="00CC2C1E" w:rsidRDefault="00CC2C1E" w:rsidP="00CC2C1E">
      <w:pPr>
        <w:tabs>
          <w:tab w:val="left" w:pos="360"/>
        </w:tabs>
        <w:rPr>
          <w:rFonts w:cs="Arial"/>
          <w:sz w:val="21"/>
          <w:szCs w:val="21"/>
        </w:rPr>
      </w:pPr>
      <w:r w:rsidRPr="00CC2C1E">
        <w:rPr>
          <w:rFonts w:cs="Arial"/>
          <w:noProof/>
          <w:sz w:val="21"/>
          <w:szCs w:val="21"/>
        </w:rPr>
        <w:lastRenderedPageBreak/>
        <w:drawing>
          <wp:inline distT="0" distB="0" distL="0" distR="0" wp14:anchorId="50740AFF" wp14:editId="0ED6C6EF">
            <wp:extent cx="6120130" cy="3442335"/>
            <wp:effectExtent l="0" t="0" r="1270" b="0"/>
            <wp:docPr id="54" name="图片 5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6C9F7AAE" w14:textId="77777777" w:rsidR="008E37D0" w:rsidRPr="008E37D0" w:rsidRDefault="008E37D0" w:rsidP="008E37D0">
      <w:pPr>
        <w:numPr>
          <w:ilvl w:val="0"/>
          <w:numId w:val="73"/>
        </w:numPr>
        <w:tabs>
          <w:tab w:val="left" w:pos="360"/>
        </w:tabs>
        <w:rPr>
          <w:rFonts w:cs="Arial"/>
          <w:sz w:val="21"/>
          <w:szCs w:val="21"/>
        </w:rPr>
      </w:pPr>
      <w:r>
        <w:rPr>
          <w:rFonts w:cs="Arial" w:hint="eastAsia"/>
          <w:sz w:val="21"/>
          <w:szCs w:val="21"/>
        </w:rPr>
        <w:t>上传多个文件时，列表的保送文件名称</w:t>
      </w:r>
      <w:r w:rsidR="00D70D4B">
        <w:rPr>
          <w:rFonts w:cs="Arial" w:hint="eastAsia"/>
          <w:sz w:val="21"/>
          <w:szCs w:val="21"/>
        </w:rPr>
        <w:t>展示所有文件的名称，当文件名称较长、列表中无法全部显示时，隐藏超出部分，鼠标移入时，在悬浮文字内展示所有的文件名称，多个文件名称用顿号隔开</w:t>
      </w:r>
      <w:r>
        <w:rPr>
          <w:rFonts w:cs="Arial" w:hint="eastAsia"/>
          <w:sz w:val="21"/>
          <w:szCs w:val="21"/>
        </w:rPr>
        <w:t>；</w:t>
      </w:r>
    </w:p>
    <w:p w14:paraId="3D3245A5" w14:textId="77777777" w:rsidR="008E37D0" w:rsidRDefault="00EB0DA1" w:rsidP="00EB0DA1">
      <w:pPr>
        <w:tabs>
          <w:tab w:val="left" w:pos="360"/>
        </w:tabs>
        <w:rPr>
          <w:rFonts w:cs="Arial"/>
          <w:sz w:val="21"/>
          <w:szCs w:val="21"/>
        </w:rPr>
      </w:pPr>
      <w:r w:rsidRPr="00EB0DA1">
        <w:rPr>
          <w:rFonts w:cs="Arial"/>
          <w:noProof/>
          <w:sz w:val="21"/>
          <w:szCs w:val="21"/>
        </w:rPr>
        <w:drawing>
          <wp:inline distT="0" distB="0" distL="0" distR="0" wp14:anchorId="609A80AF" wp14:editId="2247ACD1">
            <wp:extent cx="6120130" cy="4300855"/>
            <wp:effectExtent l="0" t="0" r="1270" b="4445"/>
            <wp:docPr id="36" name="图片 3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电脑萤幕画面&#10;&#10;描述已自动生成"/>
                    <pic:cNvPicPr/>
                  </pic:nvPicPr>
                  <pic:blipFill>
                    <a:blip r:embed="rId30" cstate="email">
                      <a:extLst>
                        <a:ext uri="{28A0092B-C50C-407E-A947-70E740481C1C}">
                          <a14:useLocalDpi xmlns:a14="http://schemas.microsoft.com/office/drawing/2010/main"/>
                        </a:ext>
                      </a:extLst>
                    </a:blip>
                    <a:stretch>
                      <a:fillRect/>
                    </a:stretch>
                  </pic:blipFill>
                  <pic:spPr>
                    <a:xfrm>
                      <a:off x="0" y="0"/>
                      <a:ext cx="6120130" cy="4300855"/>
                    </a:xfrm>
                    <a:prstGeom prst="rect">
                      <a:avLst/>
                    </a:prstGeom>
                  </pic:spPr>
                </pic:pic>
              </a:graphicData>
            </a:graphic>
          </wp:inline>
        </w:drawing>
      </w:r>
    </w:p>
    <w:p w14:paraId="4CA69C17" w14:textId="77777777" w:rsidR="008E37D0" w:rsidRPr="008E37D0" w:rsidRDefault="00CC2C1E" w:rsidP="008E37D0">
      <w:pPr>
        <w:numPr>
          <w:ilvl w:val="0"/>
          <w:numId w:val="73"/>
        </w:numPr>
        <w:tabs>
          <w:tab w:val="left" w:pos="360"/>
        </w:tabs>
        <w:rPr>
          <w:rFonts w:cs="Arial"/>
          <w:sz w:val="21"/>
          <w:szCs w:val="21"/>
        </w:rPr>
      </w:pPr>
      <w:r>
        <w:rPr>
          <w:rFonts w:cs="Arial" w:hint="eastAsia"/>
          <w:sz w:val="21"/>
          <w:szCs w:val="21"/>
        </w:rPr>
        <w:lastRenderedPageBreak/>
        <w:t>【下载】：选择一条或多条报备记录，点击下载按钮，下载报备任务上传的附件，每条</w:t>
      </w:r>
      <w:r w:rsidR="005E6717">
        <w:rPr>
          <w:rFonts w:cs="Arial" w:hint="eastAsia"/>
          <w:sz w:val="21"/>
          <w:szCs w:val="21"/>
        </w:rPr>
        <w:t>报备</w:t>
      </w:r>
      <w:r>
        <w:rPr>
          <w:rFonts w:cs="Arial" w:hint="eastAsia"/>
          <w:sz w:val="21"/>
          <w:szCs w:val="21"/>
        </w:rPr>
        <w:t>任务的附件以单独的压缩包形式，通过浏览器下载至用户电脑；</w:t>
      </w:r>
      <w:r w:rsidR="005E6717">
        <w:rPr>
          <w:rFonts w:cs="Arial" w:hint="eastAsia"/>
          <w:sz w:val="21"/>
          <w:szCs w:val="21"/>
        </w:rPr>
        <w:t>例如：一条报备任务中上传了</w:t>
      </w:r>
      <w:r w:rsidR="005E6717">
        <w:rPr>
          <w:rFonts w:cs="Arial"/>
          <w:sz w:val="21"/>
          <w:szCs w:val="21"/>
        </w:rPr>
        <w:t>10</w:t>
      </w:r>
      <w:r w:rsidR="005E6717">
        <w:rPr>
          <w:rFonts w:cs="Arial" w:hint="eastAsia"/>
          <w:sz w:val="21"/>
          <w:szCs w:val="21"/>
        </w:rPr>
        <w:t>个附件，在下载时，1</w:t>
      </w:r>
      <w:r w:rsidR="005E6717">
        <w:rPr>
          <w:rFonts w:cs="Arial"/>
          <w:sz w:val="21"/>
          <w:szCs w:val="21"/>
        </w:rPr>
        <w:t>0</w:t>
      </w:r>
      <w:r w:rsidR="005E6717">
        <w:rPr>
          <w:rFonts w:cs="Arial" w:hint="eastAsia"/>
          <w:sz w:val="21"/>
          <w:szCs w:val="21"/>
        </w:rPr>
        <w:t>个文件合并为一个压缩包下载；</w:t>
      </w:r>
    </w:p>
    <w:p w14:paraId="2EBEED55" w14:textId="77777777" w:rsidR="008E37D0" w:rsidRDefault="008E37D0" w:rsidP="008E37D0">
      <w:pPr>
        <w:tabs>
          <w:tab w:val="left" w:pos="360"/>
        </w:tabs>
        <w:rPr>
          <w:rFonts w:cs="Arial"/>
          <w:sz w:val="21"/>
          <w:szCs w:val="21"/>
        </w:rPr>
      </w:pPr>
      <w:r w:rsidRPr="008E37D0">
        <w:rPr>
          <w:rFonts w:cs="Arial"/>
          <w:noProof/>
          <w:sz w:val="21"/>
          <w:szCs w:val="21"/>
        </w:rPr>
        <w:drawing>
          <wp:inline distT="0" distB="0" distL="0" distR="0" wp14:anchorId="32BD8F57" wp14:editId="2D30C609">
            <wp:extent cx="6120130" cy="3320415"/>
            <wp:effectExtent l="0" t="0" r="1270" b="0"/>
            <wp:docPr id="34" name="图片 3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电脑屏幕的截图&#10;&#10;描述已自动生成"/>
                    <pic:cNvPicPr/>
                  </pic:nvPicPr>
                  <pic:blipFill>
                    <a:blip r:embed="rId31" cstate="email">
                      <a:extLst>
                        <a:ext uri="{28A0092B-C50C-407E-A947-70E740481C1C}">
                          <a14:useLocalDpi xmlns:a14="http://schemas.microsoft.com/office/drawing/2010/main"/>
                        </a:ext>
                      </a:extLst>
                    </a:blip>
                    <a:stretch>
                      <a:fillRect/>
                    </a:stretch>
                  </pic:blipFill>
                  <pic:spPr>
                    <a:xfrm>
                      <a:off x="0" y="0"/>
                      <a:ext cx="6120130" cy="3320415"/>
                    </a:xfrm>
                    <a:prstGeom prst="rect">
                      <a:avLst/>
                    </a:prstGeom>
                  </pic:spPr>
                </pic:pic>
              </a:graphicData>
            </a:graphic>
          </wp:inline>
        </w:drawing>
      </w:r>
    </w:p>
    <w:p w14:paraId="6DA39A96" w14:textId="77777777" w:rsidR="00D34538" w:rsidRDefault="00D34538" w:rsidP="00D34538">
      <w:pPr>
        <w:pStyle w:val="3"/>
        <w:rPr>
          <w:sz w:val="21"/>
          <w:szCs w:val="21"/>
          <w:lang w:eastAsia="zh-CN"/>
        </w:rPr>
      </w:pPr>
      <w:r>
        <w:rPr>
          <w:rFonts w:hint="eastAsia"/>
          <w:sz w:val="21"/>
          <w:szCs w:val="21"/>
          <w:lang w:eastAsia="zh-CN"/>
        </w:rPr>
        <w:t>自助报表</w:t>
      </w:r>
      <w:r w:rsidR="008163B4">
        <w:rPr>
          <w:rFonts w:hint="eastAsia"/>
          <w:lang w:eastAsia="zh-CN"/>
        </w:rPr>
        <w:t>（完成初稿）</w:t>
      </w:r>
    </w:p>
    <w:p w14:paraId="386E5BFC" w14:textId="77777777" w:rsidR="00D34538" w:rsidRDefault="00D34538" w:rsidP="00D34538">
      <w:pPr>
        <w:spacing w:line="360" w:lineRule="auto"/>
        <w:ind w:firstLine="420"/>
        <w:rPr>
          <w:sz w:val="21"/>
          <w:szCs w:val="21"/>
        </w:rPr>
      </w:pPr>
      <w:r>
        <w:rPr>
          <w:rFonts w:hint="eastAsia"/>
          <w:sz w:val="21"/>
          <w:szCs w:val="21"/>
        </w:rPr>
        <w:t>该功能支持用户在BI工具中使用权限范围内的数据集，开发自定义报表，保存发布后，可以在经营分析平台上架发布。</w:t>
      </w:r>
    </w:p>
    <w:p w14:paraId="7CCBB72C" w14:textId="77777777" w:rsidR="00D34538" w:rsidRDefault="00D34538" w:rsidP="00D34538">
      <w:pPr>
        <w:pStyle w:val="4"/>
        <w:rPr>
          <w:sz w:val="21"/>
          <w:szCs w:val="21"/>
          <w:lang w:eastAsia="zh-CN"/>
        </w:rPr>
      </w:pPr>
      <w:r>
        <w:rPr>
          <w:rFonts w:hint="eastAsia"/>
          <w:sz w:val="21"/>
          <w:szCs w:val="21"/>
          <w:lang w:eastAsia="zh-CN"/>
        </w:rPr>
        <w:t>参与者</w:t>
      </w:r>
    </w:p>
    <w:p w14:paraId="2E3F1104" w14:textId="77777777" w:rsidR="00D34538" w:rsidRPr="00CC2C1E" w:rsidRDefault="00D34538" w:rsidP="00D34538">
      <w:pPr>
        <w:spacing w:line="360" w:lineRule="auto"/>
        <w:ind w:left="420"/>
        <w:rPr>
          <w:sz w:val="21"/>
          <w:szCs w:val="21"/>
        </w:rPr>
      </w:pPr>
      <w:r>
        <w:rPr>
          <w:rFonts w:hint="eastAsia"/>
          <w:sz w:val="21"/>
          <w:szCs w:val="21"/>
        </w:rPr>
        <w:t>各条线分析人员</w:t>
      </w:r>
    </w:p>
    <w:p w14:paraId="447C8E02" w14:textId="77777777" w:rsidR="00D34538" w:rsidRDefault="00D34538" w:rsidP="00D34538">
      <w:pPr>
        <w:pStyle w:val="4"/>
        <w:rPr>
          <w:sz w:val="21"/>
          <w:szCs w:val="21"/>
          <w:lang w:eastAsia="zh-CN"/>
        </w:rPr>
      </w:pPr>
      <w:r>
        <w:rPr>
          <w:rFonts w:hint="eastAsia"/>
          <w:sz w:val="21"/>
          <w:szCs w:val="21"/>
          <w:lang w:eastAsia="zh-CN"/>
        </w:rPr>
        <w:t>输入与输出</w:t>
      </w:r>
    </w:p>
    <w:p w14:paraId="7960CE78" w14:textId="77777777" w:rsidR="008468C8" w:rsidRDefault="008468C8" w:rsidP="008468C8">
      <w:pPr>
        <w:ind w:firstLine="420"/>
        <w:rPr>
          <w:sz w:val="21"/>
          <w:szCs w:val="21"/>
        </w:rPr>
      </w:pPr>
      <w:r>
        <w:rPr>
          <w:rFonts w:hint="eastAsia"/>
          <w:sz w:val="21"/>
          <w:szCs w:val="21"/>
        </w:rPr>
        <w:t>前置条件：经分平台已和BI工具集成完成；</w:t>
      </w:r>
    </w:p>
    <w:p w14:paraId="11DDD971" w14:textId="77777777" w:rsidR="008468C8" w:rsidRDefault="008468C8" w:rsidP="008468C8">
      <w:pPr>
        <w:ind w:firstLine="420"/>
        <w:rPr>
          <w:sz w:val="21"/>
          <w:szCs w:val="21"/>
        </w:rPr>
      </w:pPr>
      <w:r>
        <w:rPr>
          <w:rFonts w:hint="eastAsia"/>
          <w:sz w:val="21"/>
          <w:szCs w:val="21"/>
        </w:rPr>
        <w:t>后置条件：完成开发的报表，可以在报表配置中进行上架操作；</w:t>
      </w:r>
    </w:p>
    <w:p w14:paraId="06EB83AB" w14:textId="77777777" w:rsidR="00D34538" w:rsidRDefault="00D34538" w:rsidP="00D34538">
      <w:pPr>
        <w:pStyle w:val="4"/>
        <w:rPr>
          <w:sz w:val="21"/>
          <w:szCs w:val="21"/>
          <w:lang w:eastAsia="zh-CN"/>
        </w:rPr>
      </w:pPr>
      <w:r>
        <w:rPr>
          <w:rFonts w:hint="eastAsia"/>
          <w:sz w:val="21"/>
          <w:szCs w:val="21"/>
          <w:lang w:eastAsia="zh-CN"/>
        </w:rPr>
        <w:t>前置条件与后置条件</w:t>
      </w:r>
    </w:p>
    <w:p w14:paraId="1426F2C4" w14:textId="77777777" w:rsidR="00D34538" w:rsidRDefault="00D34538" w:rsidP="00D34538">
      <w:pPr>
        <w:adjustRightInd w:val="0"/>
        <w:snapToGrid w:val="0"/>
        <w:spacing w:before="120" w:after="120"/>
        <w:ind w:firstLineChars="200" w:firstLine="420"/>
        <w:rPr>
          <w:rFonts w:cs="Arial"/>
          <w:sz w:val="21"/>
          <w:szCs w:val="21"/>
        </w:rPr>
      </w:pPr>
      <w:r>
        <w:rPr>
          <w:rFonts w:cs="Arial" w:hint="eastAsia"/>
          <w:sz w:val="21"/>
          <w:szCs w:val="21"/>
        </w:rPr>
        <w:t>前置条件：报表使用的数据集已开发完成</w:t>
      </w:r>
      <w:r w:rsidR="00A03187">
        <w:rPr>
          <w:rFonts w:cs="Arial" w:hint="eastAsia"/>
          <w:sz w:val="21"/>
          <w:szCs w:val="21"/>
        </w:rPr>
        <w:t>，用户拥有数据集权限；</w:t>
      </w:r>
    </w:p>
    <w:p w14:paraId="353C1329" w14:textId="77777777" w:rsidR="00A03187" w:rsidRDefault="00A03187" w:rsidP="00D34538">
      <w:pPr>
        <w:adjustRightInd w:val="0"/>
        <w:snapToGrid w:val="0"/>
        <w:spacing w:before="120" w:after="120"/>
        <w:ind w:firstLineChars="200" w:firstLine="420"/>
        <w:rPr>
          <w:rFonts w:cs="Arial"/>
          <w:sz w:val="21"/>
          <w:szCs w:val="21"/>
        </w:rPr>
      </w:pPr>
      <w:r>
        <w:rPr>
          <w:rFonts w:cs="Arial" w:hint="eastAsia"/>
          <w:sz w:val="21"/>
          <w:szCs w:val="21"/>
        </w:rPr>
        <w:t>后置条件：无；</w:t>
      </w:r>
    </w:p>
    <w:p w14:paraId="5CB7CA15" w14:textId="77777777" w:rsidR="00D34538" w:rsidRDefault="00D34538" w:rsidP="00D34538">
      <w:pPr>
        <w:pStyle w:val="4"/>
        <w:rPr>
          <w:sz w:val="21"/>
          <w:szCs w:val="21"/>
          <w:lang w:eastAsia="zh-CN"/>
        </w:rPr>
      </w:pPr>
      <w:r>
        <w:rPr>
          <w:rFonts w:hint="eastAsia"/>
          <w:sz w:val="21"/>
          <w:szCs w:val="21"/>
          <w:lang w:eastAsia="zh-CN"/>
        </w:rPr>
        <w:t>业务规则</w:t>
      </w:r>
    </w:p>
    <w:p w14:paraId="11D07EB1" w14:textId="77777777" w:rsidR="00894CED" w:rsidRDefault="00894CED" w:rsidP="00894CED">
      <w:pPr>
        <w:numPr>
          <w:ilvl w:val="0"/>
          <w:numId w:val="71"/>
        </w:numPr>
        <w:tabs>
          <w:tab w:val="clear" w:pos="360"/>
        </w:tabs>
        <w:adjustRightInd w:val="0"/>
        <w:snapToGrid w:val="0"/>
        <w:spacing w:before="120" w:after="120" w:line="360" w:lineRule="auto"/>
        <w:ind w:left="0" w:firstLine="0"/>
        <w:rPr>
          <w:sz w:val="21"/>
          <w:szCs w:val="21"/>
        </w:rPr>
      </w:pPr>
      <w:r>
        <w:rPr>
          <w:rFonts w:hint="eastAsia"/>
          <w:sz w:val="21"/>
          <w:szCs w:val="21"/>
        </w:rPr>
        <w:t>数据集开发完成后，在自主报表页面出于可选状态，选择数据集，通过拖拉拽的方式，将数据字段加入到报表开发的模板中，设置报表样式；</w:t>
      </w:r>
    </w:p>
    <w:p w14:paraId="069917D5" w14:textId="77777777" w:rsidR="00D34538" w:rsidRPr="00D34538" w:rsidRDefault="00894CED" w:rsidP="00894CED">
      <w:pPr>
        <w:numPr>
          <w:ilvl w:val="0"/>
          <w:numId w:val="71"/>
        </w:numPr>
        <w:tabs>
          <w:tab w:val="clear" w:pos="360"/>
        </w:tabs>
        <w:adjustRightInd w:val="0"/>
        <w:snapToGrid w:val="0"/>
        <w:spacing w:before="120" w:after="120" w:line="360" w:lineRule="auto"/>
        <w:ind w:left="0" w:firstLine="0"/>
        <w:rPr>
          <w:sz w:val="21"/>
          <w:szCs w:val="21"/>
        </w:rPr>
      </w:pPr>
      <w:r>
        <w:rPr>
          <w:rFonts w:hint="eastAsia"/>
          <w:sz w:val="21"/>
          <w:szCs w:val="21"/>
        </w:rPr>
        <w:lastRenderedPageBreak/>
        <w:t>经分用户通过接口同步到BI工具，在BI工具中创建角色，设置不同角色的数据集权限</w:t>
      </w:r>
      <w:r w:rsidR="00D34538">
        <w:rPr>
          <w:rFonts w:hint="eastAsia"/>
          <w:sz w:val="21"/>
          <w:szCs w:val="21"/>
        </w:rPr>
        <w:t>；</w:t>
      </w:r>
      <w:r w:rsidR="005D4436">
        <w:rPr>
          <w:rFonts w:hint="eastAsia"/>
          <w:sz w:val="21"/>
          <w:szCs w:val="21"/>
        </w:rPr>
        <w:t>并将角色授权给用户，实现经分用户跳转到BI工具时，使用权限范围内的数据集；</w:t>
      </w:r>
    </w:p>
    <w:p w14:paraId="3A33FD74" w14:textId="77777777" w:rsidR="00D34538" w:rsidRDefault="00D34538" w:rsidP="00D34538">
      <w:pPr>
        <w:pStyle w:val="4"/>
        <w:tabs>
          <w:tab w:val="clear" w:pos="432"/>
        </w:tabs>
        <w:rPr>
          <w:sz w:val="21"/>
          <w:szCs w:val="21"/>
          <w:lang w:eastAsia="zh-CN"/>
        </w:rPr>
      </w:pPr>
      <w:r>
        <w:rPr>
          <w:rFonts w:hint="eastAsia"/>
          <w:sz w:val="21"/>
          <w:szCs w:val="21"/>
          <w:lang w:eastAsia="zh-CN"/>
        </w:rPr>
        <w:t>页面原型及页面规则</w:t>
      </w:r>
    </w:p>
    <w:p w14:paraId="778F1205" w14:textId="77777777" w:rsidR="00D34538" w:rsidRDefault="00D34538" w:rsidP="00DD0C59">
      <w:pPr>
        <w:numPr>
          <w:ilvl w:val="0"/>
          <w:numId w:val="64"/>
        </w:numPr>
        <w:tabs>
          <w:tab w:val="left" w:pos="360"/>
        </w:tabs>
        <w:rPr>
          <w:rFonts w:cs="Arial"/>
          <w:sz w:val="21"/>
          <w:szCs w:val="21"/>
        </w:rPr>
      </w:pPr>
      <w:r>
        <w:rPr>
          <w:rFonts w:cs="Arial" w:hint="eastAsia"/>
          <w:sz w:val="21"/>
          <w:szCs w:val="21"/>
        </w:rPr>
        <w:t>点击自助报表菜单，</w:t>
      </w:r>
      <w:r w:rsidR="008468C8">
        <w:rPr>
          <w:rFonts w:cs="Arial" w:hint="eastAsia"/>
          <w:sz w:val="21"/>
          <w:szCs w:val="21"/>
        </w:rPr>
        <w:t>在新页面打开</w:t>
      </w:r>
      <w:r>
        <w:rPr>
          <w:rFonts w:cs="Arial" w:hint="eastAsia"/>
          <w:sz w:val="21"/>
          <w:szCs w:val="21"/>
        </w:rPr>
        <w:t>自助报表页面；</w:t>
      </w:r>
    </w:p>
    <w:p w14:paraId="46B34393" w14:textId="77777777" w:rsidR="00D34538" w:rsidRDefault="001A073F" w:rsidP="00D34538">
      <w:pPr>
        <w:rPr>
          <w:rFonts w:cs="Arial"/>
          <w:sz w:val="21"/>
          <w:szCs w:val="21"/>
        </w:rPr>
      </w:pPr>
      <w:r w:rsidRPr="001A073F">
        <w:rPr>
          <w:rFonts w:cs="Arial"/>
          <w:noProof/>
          <w:sz w:val="21"/>
          <w:szCs w:val="21"/>
        </w:rPr>
        <w:drawing>
          <wp:inline distT="0" distB="0" distL="0" distR="0" wp14:anchorId="432A2169" wp14:editId="42508054">
            <wp:extent cx="6120130" cy="2963545"/>
            <wp:effectExtent l="0" t="0" r="1270" b="0"/>
            <wp:docPr id="1" name="图片 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机截图图社交软件的信息&#10;&#10;描述已自动生成"/>
                    <pic:cNvPicPr/>
                  </pic:nvPicPr>
                  <pic:blipFill>
                    <a:blip r:embed="rId32" cstate="email">
                      <a:extLst>
                        <a:ext uri="{28A0092B-C50C-407E-A947-70E740481C1C}">
                          <a14:useLocalDpi xmlns:a14="http://schemas.microsoft.com/office/drawing/2010/main"/>
                        </a:ext>
                      </a:extLst>
                    </a:blip>
                    <a:stretch>
                      <a:fillRect/>
                    </a:stretch>
                  </pic:blipFill>
                  <pic:spPr>
                    <a:xfrm>
                      <a:off x="0" y="0"/>
                      <a:ext cx="6120130" cy="2963545"/>
                    </a:xfrm>
                    <a:prstGeom prst="rect">
                      <a:avLst/>
                    </a:prstGeom>
                  </pic:spPr>
                </pic:pic>
              </a:graphicData>
            </a:graphic>
          </wp:inline>
        </w:drawing>
      </w:r>
    </w:p>
    <w:p w14:paraId="66343EAF" w14:textId="77777777" w:rsidR="00D34538" w:rsidRDefault="00D34538" w:rsidP="00DD0C59">
      <w:pPr>
        <w:numPr>
          <w:ilvl w:val="0"/>
          <w:numId w:val="64"/>
        </w:numPr>
        <w:tabs>
          <w:tab w:val="left" w:pos="360"/>
        </w:tabs>
        <w:rPr>
          <w:rFonts w:cs="Arial"/>
          <w:sz w:val="21"/>
          <w:szCs w:val="21"/>
        </w:rPr>
      </w:pPr>
      <w:r>
        <w:rPr>
          <w:rFonts w:cs="Arial" w:hint="eastAsia"/>
          <w:sz w:val="21"/>
          <w:szCs w:val="21"/>
        </w:rPr>
        <w:t>点击新增按钮，新建报表模板，输入报表名称</w:t>
      </w:r>
      <w:r w:rsidR="008468C8">
        <w:rPr>
          <w:rFonts w:cs="Arial" w:hint="eastAsia"/>
          <w:sz w:val="21"/>
          <w:szCs w:val="21"/>
        </w:rPr>
        <w:t>，并校验报表名称是否重复</w:t>
      </w:r>
      <w:r>
        <w:rPr>
          <w:rFonts w:cs="Arial" w:hint="eastAsia"/>
          <w:sz w:val="21"/>
          <w:szCs w:val="21"/>
        </w:rPr>
        <w:t>；</w:t>
      </w:r>
    </w:p>
    <w:p w14:paraId="7D55A912" w14:textId="77777777" w:rsidR="00D34538" w:rsidRDefault="008468C8" w:rsidP="00D34538">
      <w:pPr>
        <w:tabs>
          <w:tab w:val="left" w:pos="360"/>
        </w:tabs>
        <w:rPr>
          <w:rFonts w:cs="Arial"/>
          <w:sz w:val="21"/>
          <w:szCs w:val="21"/>
        </w:rPr>
      </w:pPr>
      <w:r w:rsidRPr="008468C8">
        <w:rPr>
          <w:rFonts w:cs="Arial"/>
          <w:noProof/>
          <w:sz w:val="21"/>
          <w:szCs w:val="21"/>
        </w:rPr>
        <w:drawing>
          <wp:inline distT="0" distB="0" distL="0" distR="0" wp14:anchorId="2557DF6C" wp14:editId="372301F5">
            <wp:extent cx="6120130" cy="2940685"/>
            <wp:effectExtent l="0" t="0" r="1270" b="5715"/>
            <wp:docPr id="55" name="图片 55"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6120130" cy="2940685"/>
                    </a:xfrm>
                    <a:prstGeom prst="rect">
                      <a:avLst/>
                    </a:prstGeom>
                  </pic:spPr>
                </pic:pic>
              </a:graphicData>
            </a:graphic>
          </wp:inline>
        </w:drawing>
      </w:r>
    </w:p>
    <w:p w14:paraId="5A440E26" w14:textId="77777777" w:rsidR="00D34538" w:rsidRDefault="00D34538" w:rsidP="00DD0C59">
      <w:pPr>
        <w:numPr>
          <w:ilvl w:val="0"/>
          <w:numId w:val="64"/>
        </w:numPr>
        <w:tabs>
          <w:tab w:val="left" w:pos="360"/>
        </w:tabs>
        <w:rPr>
          <w:rFonts w:cs="Arial"/>
          <w:sz w:val="21"/>
          <w:szCs w:val="21"/>
        </w:rPr>
      </w:pPr>
      <w:r>
        <w:rPr>
          <w:rFonts w:cs="Arial" w:hint="eastAsia"/>
          <w:sz w:val="21"/>
          <w:szCs w:val="21"/>
        </w:rPr>
        <w:t>选择数据集后，可以查看数据集中的指标，通过拖动的方式，将指标拖入到模板中；</w:t>
      </w:r>
    </w:p>
    <w:p w14:paraId="7FDFB652" w14:textId="77777777" w:rsidR="00D34538" w:rsidRPr="00D34538" w:rsidRDefault="008468C8" w:rsidP="00D34538">
      <w:pPr>
        <w:rPr>
          <w:rFonts w:cs="Arial"/>
          <w:szCs w:val="21"/>
        </w:rPr>
      </w:pPr>
      <w:r w:rsidRPr="008468C8">
        <w:rPr>
          <w:rFonts w:cs="Arial"/>
          <w:noProof/>
          <w:szCs w:val="21"/>
        </w:rPr>
        <w:lastRenderedPageBreak/>
        <w:drawing>
          <wp:inline distT="0" distB="0" distL="0" distR="0" wp14:anchorId="550EF808" wp14:editId="3A4E378E">
            <wp:extent cx="6120130" cy="2963545"/>
            <wp:effectExtent l="0" t="0" r="1270" b="0"/>
            <wp:docPr id="59" name="图片 5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120130" cy="2963545"/>
                    </a:xfrm>
                    <a:prstGeom prst="rect">
                      <a:avLst/>
                    </a:prstGeom>
                  </pic:spPr>
                </pic:pic>
              </a:graphicData>
            </a:graphic>
          </wp:inline>
        </w:drawing>
      </w:r>
    </w:p>
    <w:p w14:paraId="446264EB" w14:textId="77777777" w:rsidR="00D34538" w:rsidRDefault="00D34538" w:rsidP="00DD0C59">
      <w:pPr>
        <w:numPr>
          <w:ilvl w:val="0"/>
          <w:numId w:val="64"/>
        </w:numPr>
        <w:tabs>
          <w:tab w:val="left" w:pos="360"/>
        </w:tabs>
        <w:rPr>
          <w:rFonts w:cs="Arial"/>
          <w:sz w:val="21"/>
          <w:szCs w:val="21"/>
        </w:rPr>
      </w:pPr>
      <w:r>
        <w:rPr>
          <w:rFonts w:cs="Arial" w:hint="eastAsia"/>
          <w:sz w:val="21"/>
          <w:szCs w:val="21"/>
        </w:rPr>
        <w:t>设计完成后，点击</w:t>
      </w:r>
      <w:r w:rsidR="008468C8">
        <w:rPr>
          <w:rFonts w:cs="Arial" w:hint="eastAsia"/>
          <w:sz w:val="21"/>
          <w:szCs w:val="21"/>
        </w:rPr>
        <w:t>另存为</w:t>
      </w:r>
      <w:r>
        <w:rPr>
          <w:rFonts w:cs="Arial" w:hint="eastAsia"/>
          <w:sz w:val="21"/>
          <w:szCs w:val="21"/>
        </w:rPr>
        <w:t>按钮，将报表发布；</w:t>
      </w:r>
    </w:p>
    <w:p w14:paraId="0DC67267" w14:textId="77777777" w:rsidR="00D34538" w:rsidRPr="00D34538" w:rsidRDefault="008468C8" w:rsidP="00D34538">
      <w:pPr>
        <w:rPr>
          <w:rFonts w:cs="Arial"/>
          <w:szCs w:val="21"/>
        </w:rPr>
      </w:pPr>
      <w:r w:rsidRPr="008468C8">
        <w:rPr>
          <w:rFonts w:cs="Arial"/>
          <w:noProof/>
          <w:szCs w:val="21"/>
        </w:rPr>
        <w:drawing>
          <wp:inline distT="0" distB="0" distL="0" distR="0" wp14:anchorId="65B60499" wp14:editId="12DB3C66">
            <wp:extent cx="6120130" cy="2981960"/>
            <wp:effectExtent l="0" t="0" r="1270" b="254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120130" cy="2981960"/>
                    </a:xfrm>
                    <a:prstGeom prst="rect">
                      <a:avLst/>
                    </a:prstGeom>
                  </pic:spPr>
                </pic:pic>
              </a:graphicData>
            </a:graphic>
          </wp:inline>
        </w:drawing>
      </w:r>
    </w:p>
    <w:p w14:paraId="111F8388" w14:textId="77777777" w:rsidR="00D34538" w:rsidRDefault="00D34538" w:rsidP="00DD0C59">
      <w:pPr>
        <w:numPr>
          <w:ilvl w:val="0"/>
          <w:numId w:val="64"/>
        </w:numPr>
        <w:tabs>
          <w:tab w:val="left" w:pos="360"/>
        </w:tabs>
        <w:rPr>
          <w:rFonts w:cs="Arial"/>
          <w:sz w:val="21"/>
          <w:szCs w:val="21"/>
        </w:rPr>
      </w:pPr>
      <w:r>
        <w:rPr>
          <w:rFonts w:cs="Arial" w:hint="eastAsia"/>
          <w:sz w:val="21"/>
          <w:szCs w:val="21"/>
        </w:rPr>
        <w:t>发布完成后，在配置管理-报表配置中点击新增按钮，将该开发好的报表进行上架动作；</w:t>
      </w:r>
    </w:p>
    <w:p w14:paraId="0105AF08" w14:textId="77777777" w:rsidR="00CC2C1E" w:rsidRDefault="008468C8" w:rsidP="00CC2C1E">
      <w:pPr>
        <w:tabs>
          <w:tab w:val="left" w:pos="360"/>
        </w:tabs>
        <w:rPr>
          <w:rFonts w:cs="Arial"/>
          <w:sz w:val="21"/>
          <w:szCs w:val="21"/>
        </w:rPr>
      </w:pPr>
      <w:r w:rsidRPr="008468C8">
        <w:rPr>
          <w:rFonts w:cs="Arial"/>
          <w:noProof/>
          <w:sz w:val="21"/>
          <w:szCs w:val="21"/>
        </w:rPr>
        <w:lastRenderedPageBreak/>
        <w:drawing>
          <wp:inline distT="0" distB="0" distL="0" distR="0" wp14:anchorId="7FA8CE39" wp14:editId="09FC5141">
            <wp:extent cx="6120130" cy="3442335"/>
            <wp:effectExtent l="0" t="0" r="1270" b="0"/>
            <wp:docPr id="61" name="图片 6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2188957" w14:textId="77777777" w:rsidR="005D4436" w:rsidRPr="005D4436" w:rsidRDefault="005D4436" w:rsidP="00CC2C1E">
      <w:pPr>
        <w:numPr>
          <w:ilvl w:val="0"/>
          <w:numId w:val="64"/>
        </w:numPr>
        <w:tabs>
          <w:tab w:val="left" w:pos="360"/>
        </w:tabs>
        <w:rPr>
          <w:rFonts w:cs="Arial"/>
          <w:sz w:val="21"/>
          <w:szCs w:val="21"/>
        </w:rPr>
      </w:pPr>
      <w:r>
        <w:rPr>
          <w:rFonts w:cs="Arial" w:hint="eastAsia"/>
          <w:sz w:val="21"/>
          <w:szCs w:val="21"/>
        </w:rPr>
        <w:t>BI工具管理员在后台配置角色的数据集权限，和用户拥有的角色；</w:t>
      </w:r>
    </w:p>
    <w:p w14:paraId="1259BABB" w14:textId="77777777" w:rsidR="005D4436" w:rsidRDefault="005D4436" w:rsidP="00CC2C1E">
      <w:pPr>
        <w:tabs>
          <w:tab w:val="left" w:pos="360"/>
        </w:tabs>
        <w:rPr>
          <w:rFonts w:cs="Arial"/>
          <w:sz w:val="21"/>
          <w:szCs w:val="21"/>
        </w:rPr>
      </w:pPr>
      <w:r w:rsidRPr="005D4436">
        <w:rPr>
          <w:rFonts w:cs="Arial"/>
          <w:noProof/>
          <w:sz w:val="21"/>
          <w:szCs w:val="21"/>
        </w:rPr>
        <w:drawing>
          <wp:inline distT="0" distB="0" distL="0" distR="0" wp14:anchorId="2FC5D77F" wp14:editId="53E8F568">
            <wp:extent cx="6120130" cy="2948940"/>
            <wp:effectExtent l="0" t="0" r="1270" b="0"/>
            <wp:docPr id="32" name="图片 3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手机屏幕截图&#10;&#10;描述已自动生成"/>
                    <pic:cNvPicPr/>
                  </pic:nvPicPr>
                  <pic:blipFill>
                    <a:blip r:embed="rId36" cstate="email">
                      <a:extLst>
                        <a:ext uri="{28A0092B-C50C-407E-A947-70E740481C1C}">
                          <a14:useLocalDpi xmlns:a14="http://schemas.microsoft.com/office/drawing/2010/main"/>
                        </a:ext>
                      </a:extLst>
                    </a:blip>
                    <a:stretch>
                      <a:fillRect/>
                    </a:stretch>
                  </pic:blipFill>
                  <pic:spPr>
                    <a:xfrm>
                      <a:off x="0" y="0"/>
                      <a:ext cx="6120130" cy="2948940"/>
                    </a:xfrm>
                    <a:prstGeom prst="rect">
                      <a:avLst/>
                    </a:prstGeom>
                  </pic:spPr>
                </pic:pic>
              </a:graphicData>
            </a:graphic>
          </wp:inline>
        </w:drawing>
      </w:r>
    </w:p>
    <w:p w14:paraId="175D5AFF" w14:textId="77777777" w:rsidR="00A05056" w:rsidRDefault="00A05056" w:rsidP="00A05056">
      <w:pPr>
        <w:pStyle w:val="3"/>
        <w:rPr>
          <w:sz w:val="21"/>
          <w:szCs w:val="21"/>
          <w:lang w:eastAsia="zh-CN"/>
        </w:rPr>
      </w:pPr>
      <w:r>
        <w:rPr>
          <w:rFonts w:hint="eastAsia"/>
          <w:sz w:val="21"/>
          <w:szCs w:val="21"/>
          <w:lang w:eastAsia="zh-CN"/>
        </w:rPr>
        <w:t>自助报表（备选方案）</w:t>
      </w:r>
    </w:p>
    <w:p w14:paraId="7378B1EA" w14:textId="77777777" w:rsidR="00A05056" w:rsidRDefault="00A05056" w:rsidP="00A05056">
      <w:pPr>
        <w:spacing w:line="360" w:lineRule="auto"/>
        <w:ind w:firstLine="420"/>
        <w:rPr>
          <w:sz w:val="21"/>
          <w:szCs w:val="21"/>
        </w:rPr>
      </w:pPr>
      <w:r>
        <w:rPr>
          <w:rFonts w:hint="eastAsia"/>
          <w:sz w:val="21"/>
          <w:szCs w:val="21"/>
        </w:rPr>
        <w:t>该功能支持用户在BI工具中使用权限范围内的数据集，开发自定义报表，保存发布后，可以在经营分析平台上架发布开发完成的自助报表，满足用户自定义报表的需求。</w:t>
      </w:r>
    </w:p>
    <w:p w14:paraId="784E5092" w14:textId="77777777" w:rsidR="00A05056" w:rsidRDefault="00A05056" w:rsidP="00A05056">
      <w:pPr>
        <w:pStyle w:val="4"/>
        <w:rPr>
          <w:sz w:val="21"/>
          <w:szCs w:val="21"/>
          <w:lang w:eastAsia="zh-CN"/>
        </w:rPr>
      </w:pPr>
      <w:r>
        <w:rPr>
          <w:rFonts w:hint="eastAsia"/>
          <w:sz w:val="21"/>
          <w:szCs w:val="21"/>
          <w:lang w:eastAsia="zh-CN"/>
        </w:rPr>
        <w:t>参与者</w:t>
      </w:r>
    </w:p>
    <w:p w14:paraId="6F75E6E6" w14:textId="77777777" w:rsidR="00A05056" w:rsidRPr="00CC2C1E" w:rsidRDefault="00A05056" w:rsidP="00A05056">
      <w:pPr>
        <w:spacing w:line="360" w:lineRule="auto"/>
        <w:ind w:left="420"/>
        <w:rPr>
          <w:sz w:val="21"/>
          <w:szCs w:val="21"/>
        </w:rPr>
      </w:pPr>
      <w:r>
        <w:rPr>
          <w:rFonts w:hint="eastAsia"/>
          <w:sz w:val="21"/>
          <w:szCs w:val="21"/>
        </w:rPr>
        <w:t>各条线分析人员</w:t>
      </w:r>
    </w:p>
    <w:p w14:paraId="1927FB1F" w14:textId="77777777" w:rsidR="00A05056" w:rsidRDefault="00A05056" w:rsidP="00A05056">
      <w:pPr>
        <w:pStyle w:val="4"/>
        <w:rPr>
          <w:sz w:val="21"/>
          <w:szCs w:val="21"/>
          <w:lang w:eastAsia="zh-CN"/>
        </w:rPr>
      </w:pPr>
      <w:r>
        <w:rPr>
          <w:rFonts w:hint="eastAsia"/>
          <w:sz w:val="21"/>
          <w:szCs w:val="21"/>
          <w:lang w:eastAsia="zh-CN"/>
        </w:rPr>
        <w:lastRenderedPageBreak/>
        <w:t>输入与输出</w:t>
      </w:r>
    </w:p>
    <w:p w14:paraId="2DD98797" w14:textId="77777777" w:rsidR="00A05056" w:rsidRDefault="00A05056" w:rsidP="00A05056">
      <w:pPr>
        <w:ind w:firstLine="420"/>
        <w:rPr>
          <w:sz w:val="21"/>
          <w:szCs w:val="21"/>
        </w:rPr>
      </w:pPr>
      <w:r>
        <w:rPr>
          <w:rFonts w:hint="eastAsia"/>
          <w:sz w:val="21"/>
          <w:szCs w:val="21"/>
        </w:rPr>
        <w:t>前置条件：经分平台已和BI工具集成完成；</w:t>
      </w:r>
    </w:p>
    <w:p w14:paraId="0D336F98" w14:textId="77777777" w:rsidR="00A05056" w:rsidRDefault="00A05056" w:rsidP="00A05056">
      <w:pPr>
        <w:ind w:firstLine="420"/>
        <w:rPr>
          <w:sz w:val="21"/>
          <w:szCs w:val="21"/>
        </w:rPr>
      </w:pPr>
      <w:r>
        <w:rPr>
          <w:rFonts w:hint="eastAsia"/>
          <w:sz w:val="21"/>
          <w:szCs w:val="21"/>
        </w:rPr>
        <w:t>后置条件：完成开发的报表，可以在报表配置中进行上架操作；</w:t>
      </w:r>
    </w:p>
    <w:p w14:paraId="094CD57E" w14:textId="77777777" w:rsidR="00A05056" w:rsidRDefault="00A05056" w:rsidP="00A05056">
      <w:pPr>
        <w:pStyle w:val="4"/>
        <w:rPr>
          <w:sz w:val="21"/>
          <w:szCs w:val="21"/>
          <w:lang w:eastAsia="zh-CN"/>
        </w:rPr>
      </w:pPr>
      <w:r>
        <w:rPr>
          <w:rFonts w:hint="eastAsia"/>
          <w:sz w:val="21"/>
          <w:szCs w:val="21"/>
          <w:lang w:eastAsia="zh-CN"/>
        </w:rPr>
        <w:t>前置条件与后置条件</w:t>
      </w:r>
    </w:p>
    <w:p w14:paraId="63A6E9E2" w14:textId="77777777" w:rsidR="00A05056" w:rsidRDefault="00A05056" w:rsidP="00A05056">
      <w:pPr>
        <w:adjustRightInd w:val="0"/>
        <w:snapToGrid w:val="0"/>
        <w:spacing w:before="120" w:after="120"/>
        <w:ind w:firstLineChars="200" w:firstLine="420"/>
        <w:rPr>
          <w:rFonts w:cs="Arial"/>
          <w:sz w:val="21"/>
          <w:szCs w:val="21"/>
        </w:rPr>
      </w:pPr>
      <w:r>
        <w:rPr>
          <w:rFonts w:cs="Arial" w:hint="eastAsia"/>
          <w:sz w:val="21"/>
          <w:szCs w:val="21"/>
        </w:rPr>
        <w:t>前置条件：报表使用的数据集已开发完成，用户拥有数据集权限；</w:t>
      </w:r>
    </w:p>
    <w:p w14:paraId="15677C43" w14:textId="77777777" w:rsidR="00A05056" w:rsidRDefault="00A05056" w:rsidP="00A05056">
      <w:pPr>
        <w:adjustRightInd w:val="0"/>
        <w:snapToGrid w:val="0"/>
        <w:spacing w:before="120" w:after="120"/>
        <w:ind w:firstLineChars="200" w:firstLine="420"/>
        <w:rPr>
          <w:rFonts w:cs="Arial"/>
          <w:sz w:val="21"/>
          <w:szCs w:val="21"/>
        </w:rPr>
      </w:pPr>
      <w:r>
        <w:rPr>
          <w:rFonts w:cs="Arial" w:hint="eastAsia"/>
          <w:sz w:val="21"/>
          <w:szCs w:val="21"/>
        </w:rPr>
        <w:t>后置条件：无；</w:t>
      </w:r>
    </w:p>
    <w:p w14:paraId="3E16E52A" w14:textId="77777777" w:rsidR="00A05056" w:rsidRDefault="00A05056" w:rsidP="00A05056">
      <w:pPr>
        <w:pStyle w:val="4"/>
        <w:rPr>
          <w:sz w:val="21"/>
          <w:szCs w:val="21"/>
          <w:lang w:eastAsia="zh-CN"/>
        </w:rPr>
      </w:pPr>
      <w:r>
        <w:rPr>
          <w:rFonts w:hint="eastAsia"/>
          <w:sz w:val="21"/>
          <w:szCs w:val="21"/>
          <w:lang w:eastAsia="zh-CN"/>
        </w:rPr>
        <w:t>业务规则</w:t>
      </w:r>
    </w:p>
    <w:p w14:paraId="0F625966" w14:textId="77777777" w:rsidR="00A05056" w:rsidRDefault="00A05056" w:rsidP="00A05056">
      <w:pPr>
        <w:numPr>
          <w:ilvl w:val="0"/>
          <w:numId w:val="71"/>
        </w:numPr>
        <w:tabs>
          <w:tab w:val="clear" w:pos="360"/>
        </w:tabs>
        <w:adjustRightInd w:val="0"/>
        <w:snapToGrid w:val="0"/>
        <w:spacing w:before="120" w:after="120" w:line="360" w:lineRule="auto"/>
        <w:ind w:left="0" w:firstLine="0"/>
        <w:rPr>
          <w:sz w:val="21"/>
          <w:szCs w:val="21"/>
        </w:rPr>
      </w:pPr>
      <w:r>
        <w:rPr>
          <w:rFonts w:hint="eastAsia"/>
          <w:sz w:val="21"/>
          <w:szCs w:val="21"/>
        </w:rPr>
        <w:t>数据集开发完成后，在自主报表页面出于可选状态，选择数据集，通过拖拉拽的方式，将数据字段加入到报表开发的模板中，设置报表样式；</w:t>
      </w:r>
    </w:p>
    <w:p w14:paraId="4B0C4910" w14:textId="77777777" w:rsidR="00A05056" w:rsidRPr="00D34538" w:rsidRDefault="00A05056" w:rsidP="00A05056">
      <w:pPr>
        <w:numPr>
          <w:ilvl w:val="0"/>
          <w:numId w:val="71"/>
        </w:numPr>
        <w:adjustRightInd w:val="0"/>
        <w:snapToGrid w:val="0"/>
        <w:spacing w:before="120" w:after="120" w:line="360" w:lineRule="auto"/>
        <w:ind w:left="0" w:firstLine="0"/>
        <w:rPr>
          <w:sz w:val="21"/>
          <w:szCs w:val="21"/>
        </w:rPr>
      </w:pPr>
      <w:r>
        <w:rPr>
          <w:rFonts w:hint="eastAsia"/>
          <w:sz w:val="21"/>
          <w:szCs w:val="21"/>
        </w:rPr>
        <w:t>在系统管理-角色管理中，通过配置角色的数据集权限，实现不同用户有不同的数据集权限；</w:t>
      </w:r>
    </w:p>
    <w:p w14:paraId="315BCEB1" w14:textId="77777777" w:rsidR="00A05056" w:rsidRDefault="00A05056" w:rsidP="00A05056">
      <w:pPr>
        <w:pStyle w:val="4"/>
        <w:tabs>
          <w:tab w:val="clear" w:pos="432"/>
        </w:tabs>
        <w:rPr>
          <w:sz w:val="21"/>
          <w:szCs w:val="21"/>
          <w:lang w:eastAsia="zh-CN"/>
        </w:rPr>
      </w:pPr>
      <w:r>
        <w:rPr>
          <w:rFonts w:hint="eastAsia"/>
          <w:sz w:val="21"/>
          <w:szCs w:val="21"/>
          <w:lang w:eastAsia="zh-CN"/>
        </w:rPr>
        <w:t>页面原型及页面规则</w:t>
      </w:r>
    </w:p>
    <w:p w14:paraId="2A153B03" w14:textId="77777777" w:rsidR="00A05056" w:rsidRDefault="00A05056" w:rsidP="00A05056">
      <w:pPr>
        <w:numPr>
          <w:ilvl w:val="0"/>
          <w:numId w:val="72"/>
        </w:numPr>
        <w:tabs>
          <w:tab w:val="left" w:pos="360"/>
        </w:tabs>
        <w:rPr>
          <w:rFonts w:cs="Arial"/>
          <w:sz w:val="21"/>
          <w:szCs w:val="21"/>
        </w:rPr>
      </w:pPr>
      <w:r>
        <w:rPr>
          <w:rFonts w:cs="Arial" w:hint="eastAsia"/>
          <w:sz w:val="21"/>
          <w:szCs w:val="21"/>
        </w:rPr>
        <w:t>点击自助报表菜单，在新页面打开BI工具的自助报表页面；</w:t>
      </w:r>
    </w:p>
    <w:p w14:paraId="0B85AC59" w14:textId="77777777" w:rsidR="00A05056" w:rsidRDefault="00A05056" w:rsidP="00A05056">
      <w:pPr>
        <w:rPr>
          <w:rFonts w:cs="Arial"/>
          <w:sz w:val="21"/>
          <w:szCs w:val="21"/>
        </w:rPr>
      </w:pPr>
      <w:r w:rsidRPr="001A073F">
        <w:rPr>
          <w:rFonts w:cs="Arial"/>
          <w:noProof/>
          <w:sz w:val="21"/>
          <w:szCs w:val="21"/>
        </w:rPr>
        <w:drawing>
          <wp:inline distT="0" distB="0" distL="0" distR="0" wp14:anchorId="2B1B818E" wp14:editId="5945F834">
            <wp:extent cx="6120130" cy="2963545"/>
            <wp:effectExtent l="0" t="0" r="1270" b="0"/>
            <wp:docPr id="27" name="图片 27"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机截图图社交软件的信息&#10;&#10;描述已自动生成"/>
                    <pic:cNvPicPr/>
                  </pic:nvPicPr>
                  <pic:blipFill>
                    <a:blip r:embed="rId32" cstate="email">
                      <a:extLst>
                        <a:ext uri="{28A0092B-C50C-407E-A947-70E740481C1C}">
                          <a14:useLocalDpi xmlns:a14="http://schemas.microsoft.com/office/drawing/2010/main"/>
                        </a:ext>
                      </a:extLst>
                    </a:blip>
                    <a:stretch>
                      <a:fillRect/>
                    </a:stretch>
                  </pic:blipFill>
                  <pic:spPr>
                    <a:xfrm>
                      <a:off x="0" y="0"/>
                      <a:ext cx="6120130" cy="2963545"/>
                    </a:xfrm>
                    <a:prstGeom prst="rect">
                      <a:avLst/>
                    </a:prstGeom>
                  </pic:spPr>
                </pic:pic>
              </a:graphicData>
            </a:graphic>
          </wp:inline>
        </w:drawing>
      </w:r>
    </w:p>
    <w:p w14:paraId="22318609" w14:textId="77777777" w:rsidR="00A05056" w:rsidRDefault="00A05056" w:rsidP="00A05056">
      <w:pPr>
        <w:numPr>
          <w:ilvl w:val="0"/>
          <w:numId w:val="72"/>
        </w:numPr>
        <w:tabs>
          <w:tab w:val="left" w:pos="360"/>
        </w:tabs>
        <w:rPr>
          <w:rFonts w:cs="Arial"/>
          <w:sz w:val="21"/>
          <w:szCs w:val="21"/>
        </w:rPr>
      </w:pPr>
      <w:r>
        <w:rPr>
          <w:rFonts w:cs="Arial" w:hint="eastAsia"/>
          <w:sz w:val="21"/>
          <w:szCs w:val="21"/>
        </w:rPr>
        <w:t>点击新增按钮，新建报表模板，输入报表名称，并校验报表名称是否重复；</w:t>
      </w:r>
    </w:p>
    <w:p w14:paraId="60EFC77B" w14:textId="77777777" w:rsidR="00A05056" w:rsidRDefault="00A05056" w:rsidP="00A05056">
      <w:pPr>
        <w:tabs>
          <w:tab w:val="left" w:pos="360"/>
        </w:tabs>
        <w:rPr>
          <w:rFonts w:cs="Arial"/>
          <w:sz w:val="21"/>
          <w:szCs w:val="21"/>
        </w:rPr>
      </w:pPr>
      <w:r w:rsidRPr="008468C8">
        <w:rPr>
          <w:rFonts w:cs="Arial"/>
          <w:noProof/>
          <w:sz w:val="21"/>
          <w:szCs w:val="21"/>
        </w:rPr>
        <w:lastRenderedPageBreak/>
        <w:drawing>
          <wp:inline distT="0" distB="0" distL="0" distR="0" wp14:anchorId="6C4FD800" wp14:editId="4E1E7488">
            <wp:extent cx="6120130" cy="2940685"/>
            <wp:effectExtent l="0" t="0" r="1270" b="5715"/>
            <wp:docPr id="28" name="图片 28"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6120130" cy="2940685"/>
                    </a:xfrm>
                    <a:prstGeom prst="rect">
                      <a:avLst/>
                    </a:prstGeom>
                  </pic:spPr>
                </pic:pic>
              </a:graphicData>
            </a:graphic>
          </wp:inline>
        </w:drawing>
      </w:r>
    </w:p>
    <w:p w14:paraId="69C4AD12" w14:textId="77777777" w:rsidR="00A05056" w:rsidRDefault="00A05056" w:rsidP="00A05056">
      <w:pPr>
        <w:numPr>
          <w:ilvl w:val="0"/>
          <w:numId w:val="72"/>
        </w:numPr>
        <w:tabs>
          <w:tab w:val="left" w:pos="360"/>
        </w:tabs>
        <w:rPr>
          <w:rFonts w:cs="Arial"/>
          <w:sz w:val="21"/>
          <w:szCs w:val="21"/>
        </w:rPr>
      </w:pPr>
      <w:r>
        <w:rPr>
          <w:rFonts w:cs="Arial" w:hint="eastAsia"/>
          <w:sz w:val="21"/>
          <w:szCs w:val="21"/>
        </w:rPr>
        <w:t>选择数据集后，可以查看数据集中的指标，通过拖动的方式，将指标拖入到模板中；</w:t>
      </w:r>
    </w:p>
    <w:p w14:paraId="39308141" w14:textId="77777777" w:rsidR="00A05056" w:rsidRPr="00D34538" w:rsidRDefault="00A05056" w:rsidP="00A05056">
      <w:pPr>
        <w:rPr>
          <w:rFonts w:cs="Arial"/>
          <w:szCs w:val="21"/>
        </w:rPr>
      </w:pPr>
      <w:r w:rsidRPr="008468C8">
        <w:rPr>
          <w:rFonts w:cs="Arial"/>
          <w:noProof/>
          <w:szCs w:val="21"/>
        </w:rPr>
        <w:drawing>
          <wp:inline distT="0" distB="0" distL="0" distR="0" wp14:anchorId="01695B0E" wp14:editId="41D6CCCD">
            <wp:extent cx="6120130" cy="2963545"/>
            <wp:effectExtent l="0" t="0" r="1270" b="0"/>
            <wp:docPr id="29" name="图片 2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120130" cy="2963545"/>
                    </a:xfrm>
                    <a:prstGeom prst="rect">
                      <a:avLst/>
                    </a:prstGeom>
                  </pic:spPr>
                </pic:pic>
              </a:graphicData>
            </a:graphic>
          </wp:inline>
        </w:drawing>
      </w:r>
    </w:p>
    <w:p w14:paraId="14DB5BCE" w14:textId="77777777" w:rsidR="00A05056" w:rsidRDefault="00A05056" w:rsidP="00A05056">
      <w:pPr>
        <w:numPr>
          <w:ilvl w:val="0"/>
          <w:numId w:val="72"/>
        </w:numPr>
        <w:tabs>
          <w:tab w:val="left" w:pos="360"/>
        </w:tabs>
        <w:rPr>
          <w:rFonts w:cs="Arial"/>
          <w:sz w:val="21"/>
          <w:szCs w:val="21"/>
        </w:rPr>
      </w:pPr>
      <w:r>
        <w:rPr>
          <w:rFonts w:cs="Arial" w:hint="eastAsia"/>
          <w:sz w:val="21"/>
          <w:szCs w:val="21"/>
        </w:rPr>
        <w:t>设计完成后，点击另存为按钮，将报表发布到BI工具中；</w:t>
      </w:r>
    </w:p>
    <w:p w14:paraId="3E5DA25C" w14:textId="77777777" w:rsidR="00A05056" w:rsidRPr="00D34538" w:rsidRDefault="00A05056" w:rsidP="00A05056">
      <w:pPr>
        <w:rPr>
          <w:rFonts w:cs="Arial"/>
          <w:szCs w:val="21"/>
        </w:rPr>
      </w:pPr>
      <w:r w:rsidRPr="008468C8">
        <w:rPr>
          <w:rFonts w:cs="Arial"/>
          <w:noProof/>
          <w:szCs w:val="21"/>
        </w:rPr>
        <w:lastRenderedPageBreak/>
        <w:drawing>
          <wp:inline distT="0" distB="0" distL="0" distR="0" wp14:anchorId="687BAE76" wp14:editId="6BE0CFF0">
            <wp:extent cx="6120130" cy="2981960"/>
            <wp:effectExtent l="0" t="0" r="1270" b="2540"/>
            <wp:docPr id="30" name="图片 3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120130" cy="2981960"/>
                    </a:xfrm>
                    <a:prstGeom prst="rect">
                      <a:avLst/>
                    </a:prstGeom>
                  </pic:spPr>
                </pic:pic>
              </a:graphicData>
            </a:graphic>
          </wp:inline>
        </w:drawing>
      </w:r>
    </w:p>
    <w:p w14:paraId="292A89ED" w14:textId="77777777" w:rsidR="00A05056" w:rsidRDefault="00A05056" w:rsidP="00A05056">
      <w:pPr>
        <w:numPr>
          <w:ilvl w:val="0"/>
          <w:numId w:val="72"/>
        </w:numPr>
        <w:tabs>
          <w:tab w:val="left" w:pos="360"/>
        </w:tabs>
        <w:rPr>
          <w:rFonts w:cs="Arial"/>
          <w:sz w:val="21"/>
          <w:szCs w:val="21"/>
        </w:rPr>
      </w:pPr>
      <w:r>
        <w:rPr>
          <w:rFonts w:cs="Arial" w:hint="eastAsia"/>
          <w:sz w:val="21"/>
          <w:szCs w:val="21"/>
        </w:rPr>
        <w:t>发布完成后，在配置管理-报表配置中点击新增按钮，将该开发好的报表进行上架动作；</w:t>
      </w:r>
    </w:p>
    <w:p w14:paraId="5FFA0F27" w14:textId="77777777" w:rsidR="00A05056" w:rsidRPr="00D34538" w:rsidRDefault="00A05056" w:rsidP="00A05056">
      <w:pPr>
        <w:tabs>
          <w:tab w:val="left" w:pos="360"/>
        </w:tabs>
        <w:rPr>
          <w:rFonts w:cs="Arial"/>
          <w:sz w:val="21"/>
          <w:szCs w:val="21"/>
        </w:rPr>
      </w:pPr>
      <w:r w:rsidRPr="008468C8">
        <w:rPr>
          <w:rFonts w:cs="Arial"/>
          <w:noProof/>
          <w:sz w:val="21"/>
          <w:szCs w:val="21"/>
        </w:rPr>
        <w:drawing>
          <wp:inline distT="0" distB="0" distL="0" distR="0" wp14:anchorId="2A9619AF" wp14:editId="5B640CD7">
            <wp:extent cx="6120130" cy="3442335"/>
            <wp:effectExtent l="0" t="0" r="127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17244501" w14:textId="77777777" w:rsidR="00A05056" w:rsidRPr="00D34538" w:rsidRDefault="00A05056" w:rsidP="00CC2C1E">
      <w:pPr>
        <w:tabs>
          <w:tab w:val="left" w:pos="360"/>
        </w:tabs>
        <w:rPr>
          <w:rFonts w:cs="Arial"/>
          <w:sz w:val="21"/>
          <w:szCs w:val="21"/>
        </w:rPr>
      </w:pPr>
    </w:p>
    <w:p w14:paraId="6577F82D" w14:textId="77777777" w:rsidR="00AD44EE" w:rsidRDefault="00133AD4">
      <w:pPr>
        <w:pStyle w:val="3"/>
        <w:tabs>
          <w:tab w:val="left" w:pos="432"/>
        </w:tabs>
        <w:rPr>
          <w:rFonts w:ascii="宋体" w:hAnsi="宋体" w:cs="宋体"/>
          <w:szCs w:val="20"/>
          <w:lang w:eastAsia="zh-CN"/>
        </w:rPr>
      </w:pPr>
      <w:bookmarkStart w:id="40" w:name="_Toc22041"/>
      <w:r>
        <w:rPr>
          <w:rFonts w:ascii="宋体" w:hAnsi="宋体" w:cs="宋体" w:hint="eastAsia"/>
          <w:szCs w:val="20"/>
          <w:lang w:eastAsia="zh-CN"/>
        </w:rPr>
        <w:t>报表管理</w:t>
      </w:r>
      <w:bookmarkEnd w:id="40"/>
    </w:p>
    <w:p w14:paraId="4678B4C2" w14:textId="77777777" w:rsidR="00AD44EE" w:rsidRDefault="00133AD4">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通用功能</w:t>
      </w:r>
    </w:p>
    <w:p w14:paraId="1FBB4B39" w14:textId="77777777" w:rsidR="00AD44EE" w:rsidRDefault="00133AD4">
      <w:pPr>
        <w:adjustRightInd w:val="0"/>
        <w:snapToGrid w:val="0"/>
        <w:spacing w:before="120" w:after="120" w:line="360" w:lineRule="auto"/>
        <w:rPr>
          <w:sz w:val="21"/>
          <w:szCs w:val="21"/>
        </w:rPr>
      </w:pPr>
      <w:r>
        <w:rPr>
          <w:rFonts w:hint="eastAsia"/>
          <w:sz w:val="21"/>
          <w:szCs w:val="21"/>
        </w:rPr>
        <w:t>该功能支持用户查看权限范围内的报表，报表</w:t>
      </w:r>
      <w:proofErr w:type="gramStart"/>
      <w:r>
        <w:rPr>
          <w:rFonts w:hint="eastAsia"/>
          <w:sz w:val="21"/>
          <w:szCs w:val="21"/>
        </w:rPr>
        <w:t>按照条</w:t>
      </w:r>
      <w:proofErr w:type="gramEnd"/>
      <w:r>
        <w:rPr>
          <w:rFonts w:hint="eastAsia"/>
          <w:sz w:val="21"/>
          <w:szCs w:val="21"/>
        </w:rPr>
        <w:t>线及主题进行分类，用户可根据菜单分类导航查看报表。</w:t>
      </w:r>
    </w:p>
    <w:p w14:paraId="6F418DE4" w14:textId="77777777" w:rsidR="00AD44EE" w:rsidRDefault="00133AD4">
      <w:pPr>
        <w:pStyle w:val="5"/>
        <w:tabs>
          <w:tab w:val="left" w:pos="1080"/>
        </w:tabs>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lastRenderedPageBreak/>
        <w:t>参与者</w:t>
      </w:r>
    </w:p>
    <w:p w14:paraId="40ED48E8" w14:textId="77777777" w:rsidR="00AD44EE" w:rsidRDefault="00133AD4">
      <w:pPr>
        <w:spacing w:line="360" w:lineRule="auto"/>
        <w:rPr>
          <w:sz w:val="21"/>
          <w:szCs w:val="21"/>
        </w:rPr>
      </w:pPr>
      <w:r>
        <w:rPr>
          <w:rFonts w:hint="eastAsia"/>
          <w:sz w:val="21"/>
          <w:szCs w:val="21"/>
        </w:rPr>
        <w:t>各条线分析人员</w:t>
      </w:r>
    </w:p>
    <w:p w14:paraId="6A12C777" w14:textId="77777777" w:rsidR="00AD44EE" w:rsidRDefault="00133AD4">
      <w:pPr>
        <w:pStyle w:val="5"/>
        <w:tabs>
          <w:tab w:val="left" w:pos="1080"/>
        </w:tabs>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输入与输出</w:t>
      </w:r>
    </w:p>
    <w:p w14:paraId="6D7B229A" w14:textId="77777777" w:rsidR="00AD44EE" w:rsidRDefault="00133AD4">
      <w:pPr>
        <w:spacing w:line="360" w:lineRule="auto"/>
        <w:rPr>
          <w:sz w:val="21"/>
          <w:szCs w:val="21"/>
        </w:rPr>
      </w:pPr>
      <w:r>
        <w:rPr>
          <w:rFonts w:hint="eastAsia"/>
          <w:sz w:val="21"/>
          <w:szCs w:val="21"/>
        </w:rPr>
        <w:t>输入：点击主题分类下的报表名称</w:t>
      </w:r>
    </w:p>
    <w:p w14:paraId="27EB703F" w14:textId="77777777" w:rsidR="00AD44EE" w:rsidRDefault="00133AD4">
      <w:pPr>
        <w:spacing w:line="360" w:lineRule="auto"/>
        <w:rPr>
          <w:sz w:val="21"/>
          <w:szCs w:val="21"/>
        </w:rPr>
      </w:pPr>
      <w:r>
        <w:rPr>
          <w:rFonts w:hint="eastAsia"/>
          <w:sz w:val="21"/>
          <w:szCs w:val="21"/>
        </w:rPr>
        <w:t>输出：打开该</w:t>
      </w:r>
      <w:proofErr w:type="gramStart"/>
      <w:r>
        <w:rPr>
          <w:rFonts w:hint="eastAsia"/>
          <w:sz w:val="21"/>
          <w:szCs w:val="21"/>
        </w:rPr>
        <w:t>该</w:t>
      </w:r>
      <w:proofErr w:type="gramEnd"/>
      <w:r>
        <w:rPr>
          <w:rFonts w:hint="eastAsia"/>
          <w:sz w:val="21"/>
          <w:szCs w:val="21"/>
        </w:rPr>
        <w:t>报表的详情页面</w:t>
      </w:r>
    </w:p>
    <w:p w14:paraId="0E3DF5EF" w14:textId="77777777" w:rsidR="00AD44EE" w:rsidRDefault="00133AD4">
      <w:pPr>
        <w:pStyle w:val="5"/>
        <w:tabs>
          <w:tab w:val="left" w:pos="1080"/>
        </w:tabs>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前置条件与后置条件</w:t>
      </w:r>
    </w:p>
    <w:p w14:paraId="7A108B84" w14:textId="77777777" w:rsidR="00AD44EE" w:rsidRDefault="00133AD4">
      <w:pPr>
        <w:spacing w:line="360" w:lineRule="auto"/>
        <w:rPr>
          <w:sz w:val="21"/>
          <w:szCs w:val="21"/>
        </w:rPr>
      </w:pPr>
      <w:r>
        <w:rPr>
          <w:rFonts w:hint="eastAsia"/>
          <w:sz w:val="21"/>
          <w:szCs w:val="21"/>
        </w:rPr>
        <w:t>报表都是通过BI工具开发的，需要与BI工具集成</w:t>
      </w:r>
    </w:p>
    <w:p w14:paraId="67C541E9" w14:textId="77777777" w:rsidR="00AD44EE" w:rsidRDefault="00133AD4">
      <w:pPr>
        <w:pStyle w:val="5"/>
        <w:rPr>
          <w:i w:val="0"/>
          <w:iCs w:val="0"/>
          <w:sz w:val="20"/>
          <w:szCs w:val="20"/>
          <w:lang w:eastAsia="zh-CN"/>
        </w:rPr>
      </w:pPr>
      <w:r>
        <w:rPr>
          <w:rFonts w:hint="eastAsia"/>
          <w:i w:val="0"/>
          <w:iCs w:val="0"/>
          <w:sz w:val="20"/>
          <w:szCs w:val="20"/>
          <w:lang w:eastAsia="zh-CN"/>
        </w:rPr>
        <w:t>业务规则</w:t>
      </w:r>
    </w:p>
    <w:p w14:paraId="157E6455" w14:textId="77777777" w:rsidR="00AD44EE" w:rsidRDefault="00133AD4" w:rsidP="00DD0C59">
      <w:pPr>
        <w:widowControl w:val="0"/>
        <w:numPr>
          <w:ilvl w:val="0"/>
          <w:numId w:val="8"/>
        </w:numPr>
        <w:adjustRightInd w:val="0"/>
        <w:snapToGrid w:val="0"/>
        <w:spacing w:before="120" w:after="120" w:line="360" w:lineRule="auto"/>
        <w:jc w:val="both"/>
        <w:rPr>
          <w:sz w:val="21"/>
          <w:szCs w:val="21"/>
        </w:rPr>
      </w:pPr>
      <w:r>
        <w:rPr>
          <w:rFonts w:hint="eastAsia"/>
          <w:sz w:val="21"/>
          <w:szCs w:val="21"/>
        </w:rPr>
        <w:t>报表管理模块下的报表按照如下分类规则分类：</w:t>
      </w:r>
    </w:p>
    <w:tbl>
      <w:tblPr>
        <w:tblW w:w="5370" w:type="dxa"/>
        <w:jc w:val="center"/>
        <w:tblLayout w:type="fixed"/>
        <w:tblCellMar>
          <w:left w:w="0" w:type="dxa"/>
          <w:right w:w="0" w:type="dxa"/>
        </w:tblCellMar>
        <w:tblLook w:val="04A0" w:firstRow="1" w:lastRow="0" w:firstColumn="1" w:lastColumn="0" w:noHBand="0" w:noVBand="1"/>
      </w:tblPr>
      <w:tblGrid>
        <w:gridCol w:w="1440"/>
        <w:gridCol w:w="2280"/>
        <w:gridCol w:w="1650"/>
      </w:tblGrid>
      <w:tr w:rsidR="00AD44EE" w14:paraId="0F1AC0F5" w14:textId="77777777">
        <w:trPr>
          <w:trHeight w:val="315"/>
          <w:jc w:val="center"/>
        </w:trPr>
        <w:tc>
          <w:tcPr>
            <w:tcW w:w="144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DBDECE" w14:textId="77777777" w:rsidR="00AD44EE" w:rsidRDefault="00133AD4">
            <w:pPr>
              <w:spacing w:line="360" w:lineRule="auto"/>
              <w:textAlignment w:val="center"/>
              <w:rPr>
                <w:color w:val="000000"/>
                <w:sz w:val="21"/>
                <w:szCs w:val="21"/>
              </w:rPr>
            </w:pPr>
            <w:r>
              <w:rPr>
                <w:rFonts w:hint="eastAsia"/>
                <w:color w:val="000000"/>
                <w:sz w:val="21"/>
                <w:szCs w:val="21"/>
                <w:lang w:bidi="ar"/>
              </w:rPr>
              <w:t>一级分类</w:t>
            </w: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FF5B15" w14:textId="77777777" w:rsidR="00AD44EE" w:rsidRDefault="00133AD4">
            <w:pPr>
              <w:spacing w:line="360" w:lineRule="auto"/>
              <w:jc w:val="both"/>
              <w:textAlignment w:val="center"/>
              <w:rPr>
                <w:color w:val="000000"/>
                <w:sz w:val="21"/>
                <w:szCs w:val="21"/>
              </w:rPr>
            </w:pPr>
            <w:r>
              <w:rPr>
                <w:rFonts w:hint="eastAsia"/>
                <w:color w:val="000000"/>
                <w:sz w:val="21"/>
                <w:szCs w:val="21"/>
                <w:lang w:bidi="ar"/>
              </w:rPr>
              <w:t>二级分类</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55EABB" w14:textId="77777777" w:rsidR="00AD44EE" w:rsidRDefault="00133AD4">
            <w:pPr>
              <w:spacing w:line="360" w:lineRule="auto"/>
              <w:jc w:val="both"/>
              <w:textAlignment w:val="center"/>
              <w:rPr>
                <w:color w:val="000000"/>
                <w:sz w:val="21"/>
                <w:szCs w:val="21"/>
              </w:rPr>
            </w:pPr>
            <w:r>
              <w:rPr>
                <w:rFonts w:hint="eastAsia"/>
                <w:color w:val="000000"/>
                <w:sz w:val="21"/>
                <w:szCs w:val="21"/>
                <w:lang w:bidi="ar"/>
              </w:rPr>
              <w:t>三级分类</w:t>
            </w:r>
          </w:p>
        </w:tc>
      </w:tr>
      <w:tr w:rsidR="00AD44EE" w14:paraId="1AACCFBB" w14:textId="77777777">
        <w:trPr>
          <w:trHeight w:val="315"/>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0693340" w14:textId="77777777" w:rsidR="00AD44EE" w:rsidRDefault="00133AD4">
            <w:pPr>
              <w:spacing w:line="360" w:lineRule="auto"/>
              <w:textAlignment w:val="center"/>
              <w:rPr>
                <w:color w:val="000000"/>
                <w:sz w:val="21"/>
                <w:szCs w:val="21"/>
              </w:rPr>
            </w:pPr>
            <w:r>
              <w:rPr>
                <w:rFonts w:hint="eastAsia"/>
                <w:color w:val="000000"/>
                <w:sz w:val="21"/>
                <w:szCs w:val="21"/>
                <w:lang w:bidi="ar"/>
              </w:rPr>
              <w:t>业务报表</w:t>
            </w: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DFD33A" w14:textId="77777777" w:rsidR="00AD44EE" w:rsidRDefault="00133AD4">
            <w:pPr>
              <w:spacing w:line="360" w:lineRule="auto"/>
              <w:jc w:val="both"/>
              <w:textAlignment w:val="center"/>
              <w:rPr>
                <w:color w:val="000000"/>
                <w:sz w:val="21"/>
                <w:szCs w:val="21"/>
              </w:rPr>
            </w:pPr>
            <w:r>
              <w:rPr>
                <w:rFonts w:hint="eastAsia"/>
                <w:color w:val="000000"/>
                <w:sz w:val="21"/>
                <w:szCs w:val="21"/>
                <w:lang w:bidi="ar"/>
              </w:rPr>
              <w:t>集团整体</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B71BA7" w14:textId="77777777" w:rsidR="00AD44EE" w:rsidRDefault="00133AD4">
            <w:pPr>
              <w:spacing w:line="360" w:lineRule="auto"/>
              <w:jc w:val="both"/>
              <w:textAlignment w:val="center"/>
              <w:rPr>
                <w:color w:val="000000"/>
                <w:sz w:val="21"/>
                <w:szCs w:val="21"/>
              </w:rPr>
            </w:pPr>
            <w:r>
              <w:rPr>
                <w:rFonts w:hint="eastAsia"/>
                <w:color w:val="000000"/>
                <w:sz w:val="21"/>
                <w:szCs w:val="21"/>
                <w:lang w:bidi="ar"/>
              </w:rPr>
              <w:t>经营业绩分析</w:t>
            </w:r>
          </w:p>
        </w:tc>
      </w:tr>
      <w:tr w:rsidR="00AD44EE" w14:paraId="65598671"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A9E849"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B4130ED" w14:textId="77777777" w:rsidR="00AD44EE" w:rsidRDefault="00AD44EE">
            <w:pPr>
              <w:spacing w:line="360" w:lineRule="auto"/>
              <w:jc w:val="both"/>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EFEF068"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65FDEC86"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68793E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A414874" w14:textId="77777777" w:rsidR="00AD44EE" w:rsidRDefault="00AD44EE">
            <w:pPr>
              <w:spacing w:line="360" w:lineRule="auto"/>
              <w:jc w:val="both"/>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5854D94"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0F6FB35A"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967AEA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9A39ADF" w14:textId="77777777" w:rsidR="00AD44EE" w:rsidRDefault="00AD44EE">
            <w:pPr>
              <w:spacing w:line="360" w:lineRule="auto"/>
              <w:jc w:val="both"/>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79604A" w14:textId="77777777" w:rsidR="00AD44EE" w:rsidRDefault="00133AD4">
            <w:pPr>
              <w:spacing w:line="360" w:lineRule="auto"/>
              <w:textAlignment w:val="center"/>
              <w:rPr>
                <w:color w:val="000000"/>
                <w:sz w:val="21"/>
                <w:szCs w:val="21"/>
              </w:rPr>
            </w:pPr>
            <w:r>
              <w:rPr>
                <w:rFonts w:hint="eastAsia"/>
                <w:color w:val="000000"/>
                <w:sz w:val="21"/>
                <w:szCs w:val="21"/>
                <w:lang w:bidi="ar"/>
              </w:rPr>
              <w:t>行业对</w:t>
            </w:r>
            <w:proofErr w:type="gramStart"/>
            <w:r>
              <w:rPr>
                <w:rFonts w:hint="eastAsia"/>
                <w:color w:val="000000"/>
                <w:sz w:val="21"/>
                <w:szCs w:val="21"/>
                <w:lang w:bidi="ar"/>
              </w:rPr>
              <w:t>标分析</w:t>
            </w:r>
            <w:proofErr w:type="gramEnd"/>
          </w:p>
        </w:tc>
      </w:tr>
      <w:tr w:rsidR="00AD44EE" w14:paraId="5CEE5C16"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404D93"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CECDDFC" w14:textId="77777777" w:rsidR="00AD44EE" w:rsidRDefault="00133AD4">
            <w:pPr>
              <w:spacing w:line="360" w:lineRule="auto"/>
              <w:textAlignment w:val="center"/>
              <w:rPr>
                <w:color w:val="000000"/>
                <w:sz w:val="21"/>
                <w:szCs w:val="21"/>
              </w:rPr>
            </w:pPr>
            <w:r>
              <w:rPr>
                <w:rFonts w:hint="eastAsia"/>
                <w:color w:val="000000"/>
                <w:sz w:val="21"/>
                <w:szCs w:val="21"/>
                <w:lang w:bidi="ar"/>
              </w:rPr>
              <w:t>寿险公司</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60D07BB" w14:textId="77777777" w:rsidR="00AD44EE" w:rsidRDefault="00133AD4">
            <w:pPr>
              <w:spacing w:line="360" w:lineRule="auto"/>
              <w:textAlignment w:val="center"/>
              <w:rPr>
                <w:color w:val="000000"/>
                <w:sz w:val="21"/>
                <w:szCs w:val="21"/>
              </w:rPr>
            </w:pPr>
            <w:r>
              <w:rPr>
                <w:rFonts w:hint="eastAsia"/>
                <w:color w:val="000000"/>
                <w:sz w:val="21"/>
                <w:szCs w:val="21"/>
                <w:lang w:bidi="ar"/>
              </w:rPr>
              <w:t>经营业绩分析</w:t>
            </w:r>
          </w:p>
        </w:tc>
      </w:tr>
      <w:tr w:rsidR="00AD44EE" w14:paraId="248A4006"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4F98F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BAB7DC3"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0499BA"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7BC90A92"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C6FCA5"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AD7374E"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71A4B9"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2B90270F"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A77A2C"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606E2FF"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13F1186" w14:textId="77777777" w:rsidR="00AD44EE" w:rsidRDefault="00133AD4">
            <w:pPr>
              <w:spacing w:line="360" w:lineRule="auto"/>
              <w:textAlignment w:val="center"/>
              <w:rPr>
                <w:color w:val="000000"/>
                <w:sz w:val="21"/>
                <w:szCs w:val="21"/>
              </w:rPr>
            </w:pPr>
            <w:r>
              <w:rPr>
                <w:rFonts w:hint="eastAsia"/>
                <w:color w:val="000000"/>
                <w:sz w:val="21"/>
                <w:szCs w:val="21"/>
                <w:lang w:bidi="ar"/>
              </w:rPr>
              <w:t>行业对</w:t>
            </w:r>
            <w:proofErr w:type="gramStart"/>
            <w:r>
              <w:rPr>
                <w:rFonts w:hint="eastAsia"/>
                <w:color w:val="000000"/>
                <w:sz w:val="21"/>
                <w:szCs w:val="21"/>
                <w:lang w:bidi="ar"/>
              </w:rPr>
              <w:t>标分析</w:t>
            </w:r>
            <w:proofErr w:type="gramEnd"/>
          </w:p>
        </w:tc>
      </w:tr>
      <w:tr w:rsidR="00AD44EE" w14:paraId="53EED81B"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4373B12"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5E20C76" w14:textId="77777777" w:rsidR="00AD44EE" w:rsidRDefault="00133AD4">
            <w:pPr>
              <w:spacing w:line="360" w:lineRule="auto"/>
              <w:textAlignment w:val="center"/>
              <w:rPr>
                <w:color w:val="000000"/>
                <w:sz w:val="21"/>
                <w:szCs w:val="21"/>
              </w:rPr>
            </w:pPr>
            <w:r>
              <w:rPr>
                <w:rFonts w:hint="eastAsia"/>
                <w:color w:val="000000"/>
                <w:sz w:val="21"/>
                <w:szCs w:val="21"/>
                <w:lang w:bidi="ar"/>
              </w:rPr>
              <w:t>产险公司</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04EC6D" w14:textId="77777777" w:rsidR="00AD44EE" w:rsidRDefault="00133AD4">
            <w:pPr>
              <w:spacing w:line="360" w:lineRule="auto"/>
              <w:textAlignment w:val="center"/>
              <w:rPr>
                <w:color w:val="000000"/>
                <w:sz w:val="21"/>
                <w:szCs w:val="21"/>
              </w:rPr>
            </w:pPr>
            <w:r>
              <w:rPr>
                <w:rFonts w:hint="eastAsia"/>
                <w:color w:val="000000"/>
                <w:sz w:val="21"/>
                <w:szCs w:val="21"/>
                <w:lang w:bidi="ar"/>
              </w:rPr>
              <w:t>经营业绩分析</w:t>
            </w:r>
          </w:p>
        </w:tc>
      </w:tr>
      <w:tr w:rsidR="00AD44EE" w14:paraId="3F0387EF"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CE55ABB"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D66005"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C2E807A"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2A43BE06"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582BDD6"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3B95E56"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964C76E"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2BB17B4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3DDB7C9"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BE0580F"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9F2094" w14:textId="77777777" w:rsidR="00AD44EE" w:rsidRDefault="00133AD4">
            <w:pPr>
              <w:spacing w:line="360" w:lineRule="auto"/>
              <w:textAlignment w:val="center"/>
              <w:rPr>
                <w:color w:val="000000"/>
                <w:sz w:val="21"/>
                <w:szCs w:val="21"/>
              </w:rPr>
            </w:pPr>
            <w:r>
              <w:rPr>
                <w:rFonts w:hint="eastAsia"/>
                <w:color w:val="000000"/>
                <w:sz w:val="21"/>
                <w:szCs w:val="21"/>
                <w:lang w:bidi="ar"/>
              </w:rPr>
              <w:t>行业对</w:t>
            </w:r>
            <w:proofErr w:type="gramStart"/>
            <w:r>
              <w:rPr>
                <w:rFonts w:hint="eastAsia"/>
                <w:color w:val="000000"/>
                <w:sz w:val="21"/>
                <w:szCs w:val="21"/>
                <w:lang w:bidi="ar"/>
              </w:rPr>
              <w:t>标分析</w:t>
            </w:r>
            <w:proofErr w:type="gramEnd"/>
          </w:p>
        </w:tc>
      </w:tr>
      <w:tr w:rsidR="00AD44EE" w14:paraId="3BBB76CC"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D2038A"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DEB54D" w14:textId="77777777" w:rsidR="00AD44EE" w:rsidRDefault="00133AD4">
            <w:pPr>
              <w:spacing w:line="360" w:lineRule="auto"/>
              <w:textAlignment w:val="center"/>
              <w:rPr>
                <w:color w:val="000000"/>
                <w:sz w:val="21"/>
                <w:szCs w:val="21"/>
              </w:rPr>
            </w:pPr>
            <w:r>
              <w:rPr>
                <w:rFonts w:hint="eastAsia"/>
                <w:color w:val="000000"/>
                <w:sz w:val="21"/>
                <w:szCs w:val="21"/>
                <w:lang w:bidi="ar"/>
              </w:rPr>
              <w:t>养老公司</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DE2197" w14:textId="77777777" w:rsidR="00AD44EE" w:rsidRDefault="00133AD4">
            <w:pPr>
              <w:spacing w:line="360" w:lineRule="auto"/>
              <w:textAlignment w:val="center"/>
              <w:rPr>
                <w:color w:val="000000"/>
                <w:sz w:val="21"/>
                <w:szCs w:val="21"/>
              </w:rPr>
            </w:pPr>
            <w:r>
              <w:rPr>
                <w:rFonts w:hint="eastAsia"/>
                <w:color w:val="000000"/>
                <w:sz w:val="21"/>
                <w:szCs w:val="21"/>
                <w:lang w:bidi="ar"/>
              </w:rPr>
              <w:t>经营业绩分析</w:t>
            </w:r>
          </w:p>
        </w:tc>
      </w:tr>
      <w:tr w:rsidR="00AD44EE" w14:paraId="013F8C98"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C93AE4"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E4FAF2"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7BDFA5"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343401C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E0159EA"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E356C7"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84DD8B"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6CF2669A"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33FE16"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A77BF1"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F4AA03E" w14:textId="77777777" w:rsidR="00AD44EE" w:rsidRDefault="00133AD4">
            <w:pPr>
              <w:spacing w:line="360" w:lineRule="auto"/>
              <w:textAlignment w:val="center"/>
              <w:rPr>
                <w:color w:val="000000"/>
                <w:sz w:val="21"/>
                <w:szCs w:val="21"/>
              </w:rPr>
            </w:pPr>
            <w:r>
              <w:rPr>
                <w:rFonts w:hint="eastAsia"/>
                <w:color w:val="000000"/>
                <w:sz w:val="21"/>
                <w:szCs w:val="21"/>
                <w:lang w:bidi="ar"/>
              </w:rPr>
              <w:t>行业对</w:t>
            </w:r>
            <w:proofErr w:type="gramStart"/>
            <w:r>
              <w:rPr>
                <w:rFonts w:hint="eastAsia"/>
                <w:color w:val="000000"/>
                <w:sz w:val="21"/>
                <w:szCs w:val="21"/>
                <w:lang w:bidi="ar"/>
              </w:rPr>
              <w:t>标分析</w:t>
            </w:r>
            <w:proofErr w:type="gramEnd"/>
          </w:p>
        </w:tc>
      </w:tr>
      <w:tr w:rsidR="00AD44EE" w14:paraId="41266B25"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A571A5B"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9AEB00" w14:textId="77777777" w:rsidR="00AD44EE" w:rsidRDefault="00133AD4">
            <w:pPr>
              <w:spacing w:line="360" w:lineRule="auto"/>
              <w:textAlignment w:val="center"/>
              <w:rPr>
                <w:color w:val="000000"/>
                <w:sz w:val="21"/>
                <w:szCs w:val="21"/>
              </w:rPr>
            </w:pPr>
            <w:r>
              <w:rPr>
                <w:rFonts w:hint="eastAsia"/>
                <w:color w:val="000000"/>
                <w:sz w:val="21"/>
                <w:szCs w:val="21"/>
                <w:lang w:bidi="ar"/>
              </w:rPr>
              <w:t>再保险</w:t>
            </w:r>
          </w:p>
        </w:tc>
        <w:tc>
          <w:tcPr>
            <w:tcW w:w="1650" w:type="dxa"/>
            <w:tcBorders>
              <w:top w:val="single" w:sz="4" w:space="0" w:color="000000"/>
              <w:left w:val="nil"/>
              <w:bottom w:val="single" w:sz="4" w:space="0" w:color="000000"/>
              <w:right w:val="single" w:sz="4" w:space="0" w:color="000000"/>
            </w:tcBorders>
            <w:tcMar>
              <w:top w:w="15" w:type="dxa"/>
              <w:left w:w="15" w:type="dxa"/>
              <w:right w:w="15" w:type="dxa"/>
            </w:tcMar>
            <w:vAlign w:val="center"/>
          </w:tcPr>
          <w:p w14:paraId="543645F3" w14:textId="77777777" w:rsidR="00AD44EE" w:rsidRDefault="00133AD4">
            <w:pPr>
              <w:spacing w:line="360" w:lineRule="auto"/>
              <w:textAlignment w:val="center"/>
              <w:rPr>
                <w:color w:val="000000"/>
                <w:sz w:val="21"/>
                <w:szCs w:val="21"/>
              </w:rPr>
            </w:pPr>
            <w:r>
              <w:rPr>
                <w:rFonts w:hint="eastAsia"/>
                <w:color w:val="000000"/>
                <w:sz w:val="21"/>
                <w:szCs w:val="21"/>
                <w:lang w:bidi="ar"/>
              </w:rPr>
              <w:t>经营业绩分析</w:t>
            </w:r>
          </w:p>
        </w:tc>
      </w:tr>
      <w:tr w:rsidR="00AD44EE" w14:paraId="5C59148B"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9E94B8C"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04234A" w14:textId="77777777" w:rsidR="00AD44EE" w:rsidRDefault="00AD44EE">
            <w:pPr>
              <w:spacing w:line="360" w:lineRule="auto"/>
              <w:rPr>
                <w:color w:val="000000"/>
                <w:sz w:val="21"/>
                <w:szCs w:val="21"/>
              </w:rPr>
            </w:pPr>
          </w:p>
        </w:tc>
        <w:tc>
          <w:tcPr>
            <w:tcW w:w="1650" w:type="dxa"/>
            <w:tcBorders>
              <w:top w:val="single" w:sz="4" w:space="0" w:color="000000"/>
              <w:left w:val="nil"/>
              <w:bottom w:val="single" w:sz="4" w:space="0" w:color="000000"/>
              <w:right w:val="single" w:sz="4" w:space="0" w:color="000000"/>
            </w:tcBorders>
            <w:tcMar>
              <w:top w:w="15" w:type="dxa"/>
              <w:left w:w="15" w:type="dxa"/>
              <w:right w:w="15" w:type="dxa"/>
            </w:tcMar>
            <w:vAlign w:val="center"/>
          </w:tcPr>
          <w:p w14:paraId="67CA70DF"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3B7BC7C3"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0760A29"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70B5CA" w14:textId="77777777" w:rsidR="00AD44EE" w:rsidRDefault="00AD44EE">
            <w:pPr>
              <w:spacing w:line="360" w:lineRule="auto"/>
              <w:rPr>
                <w:color w:val="000000"/>
                <w:sz w:val="21"/>
                <w:szCs w:val="21"/>
              </w:rPr>
            </w:pPr>
          </w:p>
        </w:tc>
        <w:tc>
          <w:tcPr>
            <w:tcW w:w="1650" w:type="dxa"/>
            <w:tcBorders>
              <w:top w:val="single" w:sz="4" w:space="0" w:color="000000"/>
              <w:left w:val="nil"/>
              <w:bottom w:val="single" w:sz="4" w:space="0" w:color="000000"/>
              <w:right w:val="single" w:sz="4" w:space="0" w:color="000000"/>
            </w:tcBorders>
            <w:tcMar>
              <w:top w:w="15" w:type="dxa"/>
              <w:left w:w="15" w:type="dxa"/>
              <w:right w:w="15" w:type="dxa"/>
            </w:tcMar>
            <w:vAlign w:val="center"/>
          </w:tcPr>
          <w:p w14:paraId="1DFAD9A1"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57DE6602"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AB4841"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FF92DF" w14:textId="77777777" w:rsidR="00AD44EE" w:rsidRDefault="00133AD4">
            <w:pPr>
              <w:spacing w:line="360" w:lineRule="auto"/>
              <w:textAlignment w:val="center"/>
              <w:rPr>
                <w:color w:val="000000"/>
                <w:sz w:val="21"/>
                <w:szCs w:val="21"/>
              </w:rPr>
            </w:pPr>
            <w:r>
              <w:rPr>
                <w:rFonts w:hint="eastAsia"/>
                <w:color w:val="000000"/>
                <w:sz w:val="21"/>
                <w:szCs w:val="21"/>
                <w:lang w:bidi="ar"/>
              </w:rPr>
              <w:t>保险中介</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EB243C3" w14:textId="77777777" w:rsidR="00AD44EE" w:rsidRDefault="00133AD4">
            <w:pPr>
              <w:spacing w:line="360" w:lineRule="auto"/>
              <w:textAlignment w:val="center"/>
              <w:rPr>
                <w:color w:val="000000"/>
                <w:sz w:val="21"/>
                <w:szCs w:val="21"/>
              </w:rPr>
            </w:pPr>
            <w:r>
              <w:rPr>
                <w:rFonts w:hint="eastAsia"/>
                <w:color w:val="000000"/>
                <w:sz w:val="21"/>
                <w:szCs w:val="21"/>
                <w:lang w:bidi="ar"/>
              </w:rPr>
              <w:t>经营业绩分析</w:t>
            </w:r>
          </w:p>
        </w:tc>
      </w:tr>
      <w:tr w:rsidR="00AD44EE" w14:paraId="71645EAB"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FC3039"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AD2B7DA"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E3E20F" w14:textId="77777777" w:rsidR="00AD44EE" w:rsidRDefault="00133AD4">
            <w:pPr>
              <w:spacing w:line="360" w:lineRule="auto"/>
              <w:textAlignment w:val="center"/>
              <w:rPr>
                <w:color w:val="000000"/>
                <w:sz w:val="21"/>
                <w:szCs w:val="21"/>
              </w:rPr>
            </w:pPr>
            <w:r>
              <w:rPr>
                <w:rFonts w:hint="eastAsia"/>
                <w:color w:val="000000"/>
                <w:sz w:val="21"/>
                <w:szCs w:val="21"/>
                <w:lang w:bidi="ar"/>
              </w:rPr>
              <w:t>品质管理分析</w:t>
            </w:r>
          </w:p>
        </w:tc>
      </w:tr>
      <w:tr w:rsidR="00AD44EE" w14:paraId="74AB1934"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290C4D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DBB27C"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55B2519" w14:textId="77777777" w:rsidR="00AD44EE" w:rsidRDefault="00133AD4">
            <w:pPr>
              <w:spacing w:line="360" w:lineRule="auto"/>
              <w:textAlignment w:val="center"/>
              <w:rPr>
                <w:color w:val="000000"/>
                <w:sz w:val="21"/>
                <w:szCs w:val="21"/>
              </w:rPr>
            </w:pPr>
            <w:r>
              <w:rPr>
                <w:rFonts w:hint="eastAsia"/>
                <w:color w:val="000000"/>
                <w:sz w:val="21"/>
                <w:szCs w:val="21"/>
                <w:lang w:bidi="ar"/>
              </w:rPr>
              <w:t>重点业务分析</w:t>
            </w:r>
          </w:p>
        </w:tc>
      </w:tr>
      <w:tr w:rsidR="00AD44EE" w14:paraId="292DCF6E" w14:textId="77777777">
        <w:trPr>
          <w:trHeight w:val="315"/>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2F2DA06" w14:textId="77777777" w:rsidR="00AD44EE" w:rsidRDefault="00133AD4">
            <w:pPr>
              <w:spacing w:line="360" w:lineRule="auto"/>
              <w:textAlignment w:val="center"/>
              <w:rPr>
                <w:color w:val="000000"/>
                <w:sz w:val="21"/>
                <w:szCs w:val="21"/>
              </w:rPr>
            </w:pPr>
            <w:r>
              <w:rPr>
                <w:rFonts w:hint="eastAsia"/>
                <w:color w:val="000000"/>
                <w:sz w:val="21"/>
                <w:szCs w:val="21"/>
                <w:lang w:bidi="ar"/>
              </w:rPr>
              <w:t>财务报表</w:t>
            </w: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9A2F505" w14:textId="77777777" w:rsidR="00AD44EE" w:rsidRDefault="00133AD4">
            <w:pPr>
              <w:spacing w:line="360" w:lineRule="auto"/>
              <w:textAlignment w:val="center"/>
              <w:rPr>
                <w:color w:val="000000"/>
                <w:sz w:val="21"/>
                <w:szCs w:val="21"/>
              </w:rPr>
            </w:pPr>
            <w:r>
              <w:rPr>
                <w:rFonts w:hint="eastAsia"/>
                <w:color w:val="000000"/>
                <w:sz w:val="21"/>
                <w:szCs w:val="21"/>
                <w:lang w:bidi="ar"/>
              </w:rPr>
              <w:t>财务报表</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B9E7651" w14:textId="77777777" w:rsidR="00AD44EE" w:rsidRDefault="00133AD4">
            <w:pPr>
              <w:spacing w:line="360" w:lineRule="auto"/>
              <w:textAlignment w:val="center"/>
              <w:rPr>
                <w:color w:val="000000"/>
                <w:sz w:val="21"/>
                <w:szCs w:val="21"/>
              </w:rPr>
            </w:pPr>
            <w:r>
              <w:rPr>
                <w:rFonts w:hint="eastAsia"/>
                <w:color w:val="000000"/>
                <w:sz w:val="21"/>
                <w:szCs w:val="21"/>
                <w:lang w:bidi="ar"/>
              </w:rPr>
              <w:t>利润分析</w:t>
            </w:r>
          </w:p>
        </w:tc>
      </w:tr>
      <w:tr w:rsidR="00AD44EE" w14:paraId="0537C0EB"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7B65CF"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1FD8E8A"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5223E4" w14:textId="77777777" w:rsidR="00AD44EE" w:rsidRDefault="00133AD4">
            <w:pPr>
              <w:spacing w:line="360" w:lineRule="auto"/>
              <w:textAlignment w:val="center"/>
              <w:rPr>
                <w:color w:val="000000"/>
                <w:sz w:val="21"/>
                <w:szCs w:val="21"/>
              </w:rPr>
            </w:pPr>
            <w:r>
              <w:rPr>
                <w:rFonts w:hint="eastAsia"/>
                <w:color w:val="000000"/>
                <w:sz w:val="21"/>
                <w:szCs w:val="21"/>
                <w:lang w:bidi="ar"/>
              </w:rPr>
              <w:t>资产负债分析</w:t>
            </w:r>
          </w:p>
        </w:tc>
      </w:tr>
      <w:tr w:rsidR="00AD44EE" w14:paraId="72313621"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F097BD"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FA197C"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B06C23" w14:textId="77777777" w:rsidR="00AD44EE" w:rsidRDefault="00133AD4">
            <w:pPr>
              <w:spacing w:line="360" w:lineRule="auto"/>
              <w:textAlignment w:val="center"/>
              <w:rPr>
                <w:color w:val="000000"/>
                <w:sz w:val="21"/>
                <w:szCs w:val="21"/>
              </w:rPr>
            </w:pPr>
            <w:r>
              <w:rPr>
                <w:rFonts w:hint="eastAsia"/>
                <w:color w:val="000000"/>
                <w:sz w:val="21"/>
                <w:szCs w:val="21"/>
                <w:lang w:bidi="ar"/>
              </w:rPr>
              <w:t>成本费用分析</w:t>
            </w:r>
          </w:p>
        </w:tc>
      </w:tr>
      <w:tr w:rsidR="00AD44EE" w14:paraId="5949E8D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4F691C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242D6C1"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35A00D" w14:textId="77777777" w:rsidR="00AD44EE" w:rsidRDefault="00133AD4">
            <w:pPr>
              <w:spacing w:line="360" w:lineRule="auto"/>
              <w:textAlignment w:val="center"/>
              <w:rPr>
                <w:color w:val="000000"/>
                <w:sz w:val="21"/>
                <w:szCs w:val="21"/>
              </w:rPr>
            </w:pPr>
            <w:r>
              <w:rPr>
                <w:rFonts w:hint="eastAsia"/>
                <w:color w:val="000000"/>
                <w:sz w:val="21"/>
                <w:szCs w:val="21"/>
                <w:lang w:bidi="ar"/>
              </w:rPr>
              <w:t>税务分析</w:t>
            </w:r>
          </w:p>
        </w:tc>
      </w:tr>
      <w:tr w:rsidR="00AD44EE" w14:paraId="52724FCF"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3756874"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34EB67"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B37B046" w14:textId="77777777" w:rsidR="00AD44EE" w:rsidRDefault="00133AD4">
            <w:pPr>
              <w:spacing w:line="360" w:lineRule="auto"/>
              <w:textAlignment w:val="center"/>
              <w:rPr>
                <w:color w:val="000000"/>
                <w:sz w:val="21"/>
                <w:szCs w:val="21"/>
              </w:rPr>
            </w:pPr>
            <w:r>
              <w:rPr>
                <w:rFonts w:hint="eastAsia"/>
                <w:color w:val="000000"/>
                <w:sz w:val="21"/>
                <w:szCs w:val="21"/>
                <w:lang w:bidi="ar"/>
              </w:rPr>
              <w:t>资金分析</w:t>
            </w:r>
          </w:p>
        </w:tc>
      </w:tr>
      <w:tr w:rsidR="00AD44EE" w14:paraId="6459794C"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6CA51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1057A76" w14:textId="77777777" w:rsidR="00AD44EE" w:rsidRDefault="00AD44EE">
            <w:pPr>
              <w:spacing w:line="360" w:lineRule="auto"/>
              <w:rPr>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A37A8F5" w14:textId="77777777" w:rsidR="00AD44EE" w:rsidRDefault="00133AD4">
            <w:pPr>
              <w:spacing w:line="360" w:lineRule="auto"/>
              <w:textAlignment w:val="center"/>
              <w:rPr>
                <w:color w:val="000000"/>
                <w:sz w:val="21"/>
                <w:szCs w:val="21"/>
              </w:rPr>
            </w:pPr>
            <w:r>
              <w:rPr>
                <w:rFonts w:hint="eastAsia"/>
                <w:color w:val="000000"/>
                <w:sz w:val="21"/>
                <w:szCs w:val="21"/>
                <w:lang w:bidi="ar"/>
              </w:rPr>
              <w:t>价值和边际分析</w:t>
            </w:r>
          </w:p>
        </w:tc>
      </w:tr>
      <w:tr w:rsidR="00AD44EE" w14:paraId="7A76D0B1"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8F3E96" w14:textId="77777777" w:rsidR="00AD44EE" w:rsidRDefault="00AD44EE">
            <w:pPr>
              <w:spacing w:line="360" w:lineRule="auto"/>
              <w:rPr>
                <w:color w:val="000000"/>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60E280"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预算报表</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8DE1273"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利润分析</w:t>
            </w:r>
          </w:p>
        </w:tc>
      </w:tr>
      <w:tr w:rsidR="00AD44EE" w14:paraId="528B45AD"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B310D83"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E03421" w14:textId="77777777" w:rsidR="00AD44EE" w:rsidRDefault="00AD44EE">
            <w:pPr>
              <w:spacing w:line="360" w:lineRule="auto"/>
              <w:rPr>
                <w:strike/>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3CB227"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资产负债分析</w:t>
            </w:r>
          </w:p>
        </w:tc>
      </w:tr>
      <w:tr w:rsidR="00AD44EE" w14:paraId="1024866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FCF0F0"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9B40106" w14:textId="77777777" w:rsidR="00AD44EE" w:rsidRDefault="00AD44EE">
            <w:pPr>
              <w:spacing w:line="360" w:lineRule="auto"/>
              <w:rPr>
                <w:strike/>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9983B36"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成本费用分析</w:t>
            </w:r>
          </w:p>
        </w:tc>
      </w:tr>
      <w:tr w:rsidR="00AD44EE" w14:paraId="4BDFD1EE"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443B8BC"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512F66A" w14:textId="77777777" w:rsidR="00AD44EE" w:rsidRDefault="00AD44EE">
            <w:pPr>
              <w:spacing w:line="360" w:lineRule="auto"/>
              <w:rPr>
                <w:strike/>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840C7D"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税务分析</w:t>
            </w:r>
          </w:p>
        </w:tc>
      </w:tr>
      <w:tr w:rsidR="00AD44EE" w14:paraId="21995BDC"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4856BFA"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D8C51D3" w14:textId="77777777" w:rsidR="00AD44EE" w:rsidRDefault="00AD44EE">
            <w:pPr>
              <w:spacing w:line="360" w:lineRule="auto"/>
              <w:rPr>
                <w:strike/>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B2BFD18"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资金分析</w:t>
            </w:r>
          </w:p>
        </w:tc>
      </w:tr>
      <w:tr w:rsidR="00AD44EE" w14:paraId="7E41F4EB"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65CE1B" w14:textId="77777777" w:rsidR="00AD44EE" w:rsidRDefault="00AD44EE">
            <w:pPr>
              <w:spacing w:line="360" w:lineRule="auto"/>
              <w:rPr>
                <w:color w:val="000000"/>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A0AAB7" w14:textId="77777777" w:rsidR="00AD44EE" w:rsidRDefault="00AD44EE">
            <w:pPr>
              <w:spacing w:line="360" w:lineRule="auto"/>
              <w:rPr>
                <w:strike/>
                <w:color w:val="000000"/>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5C1FE35" w14:textId="77777777" w:rsidR="00AD44EE" w:rsidRDefault="00133AD4">
            <w:pPr>
              <w:spacing w:line="360" w:lineRule="auto"/>
              <w:textAlignment w:val="center"/>
              <w:rPr>
                <w:strike/>
                <w:color w:val="000000"/>
                <w:sz w:val="21"/>
                <w:szCs w:val="21"/>
              </w:rPr>
            </w:pPr>
            <w:r>
              <w:rPr>
                <w:rFonts w:hint="eastAsia"/>
                <w:strike/>
                <w:color w:val="000000"/>
                <w:sz w:val="21"/>
                <w:szCs w:val="21"/>
                <w:lang w:bidi="ar"/>
              </w:rPr>
              <w:t>价值和边际分析</w:t>
            </w:r>
          </w:p>
        </w:tc>
      </w:tr>
      <w:tr w:rsidR="00AD44EE" w14:paraId="58756C7B" w14:textId="77777777">
        <w:trPr>
          <w:trHeight w:val="315"/>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5DC804" w14:textId="77777777" w:rsidR="00AD44EE" w:rsidRDefault="00133AD4">
            <w:pPr>
              <w:spacing w:line="360" w:lineRule="auto"/>
              <w:textAlignment w:val="center"/>
              <w:rPr>
                <w:color w:val="000000"/>
                <w:sz w:val="21"/>
                <w:szCs w:val="21"/>
              </w:rPr>
            </w:pPr>
            <w:r>
              <w:rPr>
                <w:rFonts w:hint="eastAsia"/>
                <w:color w:val="000000"/>
                <w:sz w:val="21"/>
                <w:szCs w:val="21"/>
                <w:lang w:bidi="ar"/>
              </w:rPr>
              <w:t>风险报表</w:t>
            </w: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FCF29F9" w14:textId="77777777" w:rsidR="00AD44EE" w:rsidRDefault="00133AD4">
            <w:pPr>
              <w:spacing w:line="360" w:lineRule="auto"/>
              <w:textAlignment w:val="center"/>
              <w:rPr>
                <w:color w:val="000000"/>
                <w:sz w:val="21"/>
                <w:szCs w:val="21"/>
              </w:rPr>
            </w:pPr>
            <w:r>
              <w:rPr>
                <w:rFonts w:hint="eastAsia"/>
                <w:color w:val="000000"/>
                <w:sz w:val="21"/>
                <w:szCs w:val="21"/>
                <w:lang w:bidi="ar"/>
              </w:rPr>
              <w:t>投资风险</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98A4492" w14:textId="77777777" w:rsidR="00AD44EE" w:rsidRDefault="00AD44EE">
            <w:pPr>
              <w:spacing w:line="360" w:lineRule="auto"/>
              <w:rPr>
                <w:color w:val="000000"/>
                <w:sz w:val="21"/>
                <w:szCs w:val="21"/>
              </w:rPr>
            </w:pPr>
          </w:p>
        </w:tc>
      </w:tr>
      <w:tr w:rsidR="00AD44EE" w14:paraId="28556F95"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CF838D"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F67C08" w14:textId="77777777" w:rsidR="00AD44EE" w:rsidRDefault="00133AD4">
            <w:pPr>
              <w:spacing w:line="360" w:lineRule="auto"/>
              <w:textAlignment w:val="center"/>
              <w:rPr>
                <w:color w:val="000000"/>
                <w:sz w:val="21"/>
                <w:szCs w:val="21"/>
              </w:rPr>
            </w:pPr>
            <w:r>
              <w:rPr>
                <w:rFonts w:hint="eastAsia"/>
                <w:color w:val="000000"/>
                <w:sz w:val="21"/>
                <w:szCs w:val="21"/>
              </w:rPr>
              <w:t>信用评价</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012781" w14:textId="77777777" w:rsidR="00AD44EE" w:rsidRDefault="00AD44EE">
            <w:pPr>
              <w:spacing w:line="360" w:lineRule="auto"/>
              <w:rPr>
                <w:color w:val="000000"/>
                <w:sz w:val="21"/>
                <w:szCs w:val="21"/>
              </w:rPr>
            </w:pPr>
          </w:p>
        </w:tc>
      </w:tr>
      <w:tr w:rsidR="00AD44EE" w14:paraId="65127E44" w14:textId="77777777">
        <w:trPr>
          <w:trHeight w:val="315"/>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A67A4C" w14:textId="77777777" w:rsidR="00AD44EE" w:rsidRDefault="00133AD4">
            <w:pPr>
              <w:spacing w:line="360" w:lineRule="auto"/>
              <w:textAlignment w:val="center"/>
              <w:rPr>
                <w:color w:val="000000"/>
                <w:sz w:val="21"/>
                <w:szCs w:val="21"/>
              </w:rPr>
            </w:pPr>
            <w:r>
              <w:rPr>
                <w:rFonts w:hint="eastAsia"/>
                <w:color w:val="000000"/>
                <w:sz w:val="21"/>
                <w:szCs w:val="21"/>
                <w:lang w:bidi="ar"/>
              </w:rPr>
              <w:t>投资报表</w:t>
            </w: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DAEA747" w14:textId="77777777" w:rsidR="00AD44EE" w:rsidRDefault="00133AD4">
            <w:pPr>
              <w:spacing w:line="360" w:lineRule="auto"/>
              <w:textAlignment w:val="center"/>
              <w:rPr>
                <w:color w:val="000000"/>
                <w:sz w:val="21"/>
                <w:szCs w:val="21"/>
              </w:rPr>
            </w:pPr>
            <w:r>
              <w:rPr>
                <w:rFonts w:hint="eastAsia"/>
                <w:color w:val="000000"/>
                <w:sz w:val="21"/>
                <w:szCs w:val="21"/>
                <w:lang w:bidi="ar"/>
              </w:rPr>
              <w:t>外部市场宏观数据分析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541765" w14:textId="77777777" w:rsidR="00AD44EE" w:rsidRDefault="00AD44EE">
            <w:pPr>
              <w:spacing w:line="360" w:lineRule="auto"/>
              <w:rPr>
                <w:color w:val="000000"/>
                <w:sz w:val="21"/>
                <w:szCs w:val="21"/>
              </w:rPr>
            </w:pPr>
          </w:p>
        </w:tc>
      </w:tr>
      <w:tr w:rsidR="00AD44EE" w14:paraId="5D586E8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182EB38"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6868820" w14:textId="77777777" w:rsidR="00AD44EE" w:rsidRDefault="00133AD4">
            <w:pPr>
              <w:spacing w:line="360" w:lineRule="auto"/>
              <w:textAlignment w:val="center"/>
              <w:rPr>
                <w:color w:val="000000"/>
                <w:sz w:val="21"/>
                <w:szCs w:val="21"/>
              </w:rPr>
            </w:pPr>
            <w:r>
              <w:rPr>
                <w:rFonts w:hint="eastAsia"/>
                <w:color w:val="000000"/>
                <w:sz w:val="21"/>
                <w:szCs w:val="21"/>
                <w:lang w:bidi="ar"/>
              </w:rPr>
              <w:t>投资内部管理分析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212A16" w14:textId="77777777" w:rsidR="00AD44EE" w:rsidRDefault="00AD44EE">
            <w:pPr>
              <w:spacing w:line="360" w:lineRule="auto"/>
              <w:rPr>
                <w:color w:val="000000"/>
                <w:sz w:val="21"/>
                <w:szCs w:val="21"/>
              </w:rPr>
            </w:pPr>
          </w:p>
        </w:tc>
      </w:tr>
      <w:tr w:rsidR="00AD44EE" w14:paraId="1252A670" w14:textId="77777777">
        <w:trPr>
          <w:trHeight w:val="315"/>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93FC8B" w14:textId="77777777" w:rsidR="00AD44EE" w:rsidRDefault="00133AD4">
            <w:pPr>
              <w:spacing w:line="360" w:lineRule="auto"/>
              <w:textAlignment w:val="center"/>
              <w:rPr>
                <w:color w:val="000000"/>
                <w:sz w:val="21"/>
                <w:szCs w:val="21"/>
              </w:rPr>
            </w:pPr>
            <w:r>
              <w:rPr>
                <w:rFonts w:hint="eastAsia"/>
                <w:color w:val="000000"/>
                <w:sz w:val="21"/>
                <w:szCs w:val="21"/>
                <w:lang w:bidi="ar"/>
              </w:rPr>
              <w:t>非投资管理报表</w:t>
            </w: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C4C2461" w14:textId="77777777" w:rsidR="00AD44EE" w:rsidRDefault="00133AD4">
            <w:pPr>
              <w:spacing w:line="360" w:lineRule="auto"/>
              <w:textAlignment w:val="center"/>
              <w:rPr>
                <w:color w:val="000000"/>
                <w:sz w:val="21"/>
                <w:szCs w:val="21"/>
              </w:rPr>
            </w:pPr>
            <w:r>
              <w:rPr>
                <w:rFonts w:hint="eastAsia"/>
                <w:color w:val="000000"/>
                <w:sz w:val="21"/>
                <w:szCs w:val="21"/>
                <w:lang w:bidi="ar"/>
              </w:rPr>
              <w:t>利润分析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1C8CCE" w14:textId="77777777" w:rsidR="00AD44EE" w:rsidRDefault="00AD44EE">
            <w:pPr>
              <w:spacing w:line="360" w:lineRule="auto"/>
              <w:rPr>
                <w:color w:val="000000"/>
                <w:sz w:val="21"/>
                <w:szCs w:val="21"/>
              </w:rPr>
            </w:pPr>
          </w:p>
        </w:tc>
      </w:tr>
      <w:tr w:rsidR="00AD44EE" w14:paraId="1698AD64"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7C7C3DF"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5B209CC" w14:textId="77777777" w:rsidR="00AD44EE" w:rsidRDefault="00133AD4">
            <w:pPr>
              <w:spacing w:line="360" w:lineRule="auto"/>
              <w:textAlignment w:val="center"/>
              <w:rPr>
                <w:color w:val="000000"/>
                <w:sz w:val="21"/>
                <w:szCs w:val="21"/>
              </w:rPr>
            </w:pPr>
            <w:r>
              <w:rPr>
                <w:rFonts w:hint="eastAsia"/>
                <w:color w:val="000000"/>
                <w:sz w:val="21"/>
                <w:szCs w:val="21"/>
                <w:lang w:bidi="ar"/>
              </w:rPr>
              <w:t>资产负债分析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2E8B08" w14:textId="77777777" w:rsidR="00AD44EE" w:rsidRDefault="00AD44EE">
            <w:pPr>
              <w:spacing w:line="360" w:lineRule="auto"/>
              <w:rPr>
                <w:color w:val="000000"/>
                <w:sz w:val="21"/>
                <w:szCs w:val="21"/>
              </w:rPr>
            </w:pPr>
          </w:p>
        </w:tc>
      </w:tr>
      <w:tr w:rsidR="00AD44EE" w14:paraId="5297BB0D"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A4095FD"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AC701C0" w14:textId="77777777" w:rsidR="00AD44EE" w:rsidRDefault="00133AD4">
            <w:pPr>
              <w:spacing w:line="360" w:lineRule="auto"/>
              <w:textAlignment w:val="center"/>
              <w:rPr>
                <w:color w:val="000000"/>
                <w:sz w:val="21"/>
                <w:szCs w:val="21"/>
              </w:rPr>
            </w:pPr>
            <w:r>
              <w:rPr>
                <w:rFonts w:hint="eastAsia"/>
                <w:color w:val="000000"/>
                <w:sz w:val="21"/>
                <w:szCs w:val="21"/>
                <w:lang w:bidi="ar"/>
              </w:rPr>
              <w:t>成本费用分析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F9AD985" w14:textId="77777777" w:rsidR="00AD44EE" w:rsidRDefault="00AD44EE">
            <w:pPr>
              <w:spacing w:line="360" w:lineRule="auto"/>
              <w:rPr>
                <w:color w:val="000000"/>
                <w:sz w:val="21"/>
                <w:szCs w:val="21"/>
              </w:rPr>
            </w:pPr>
          </w:p>
        </w:tc>
      </w:tr>
      <w:tr w:rsidR="00AD44EE" w14:paraId="5C066095"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EFC59B"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7C83A9" w14:textId="77777777" w:rsidR="00AD44EE" w:rsidRDefault="00133AD4">
            <w:pPr>
              <w:spacing w:line="360" w:lineRule="auto"/>
              <w:textAlignment w:val="center"/>
              <w:rPr>
                <w:color w:val="000000"/>
                <w:sz w:val="21"/>
                <w:szCs w:val="21"/>
              </w:rPr>
            </w:pPr>
            <w:r>
              <w:rPr>
                <w:rFonts w:hint="eastAsia"/>
                <w:color w:val="000000"/>
                <w:sz w:val="21"/>
                <w:szCs w:val="21"/>
                <w:lang w:bidi="ar"/>
              </w:rPr>
              <w:t>税务分析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1D38E48" w14:textId="77777777" w:rsidR="00AD44EE" w:rsidRDefault="00AD44EE">
            <w:pPr>
              <w:spacing w:line="360" w:lineRule="auto"/>
              <w:rPr>
                <w:color w:val="000000"/>
                <w:sz w:val="21"/>
                <w:szCs w:val="21"/>
              </w:rPr>
            </w:pPr>
          </w:p>
        </w:tc>
      </w:tr>
      <w:tr w:rsidR="00AD44EE" w14:paraId="464EE410"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BB41ADA"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771E85" w14:textId="77777777" w:rsidR="00AD44EE" w:rsidRDefault="00133AD4">
            <w:pPr>
              <w:spacing w:line="360" w:lineRule="auto"/>
              <w:textAlignment w:val="center"/>
              <w:rPr>
                <w:color w:val="000000"/>
                <w:sz w:val="21"/>
                <w:szCs w:val="21"/>
              </w:rPr>
            </w:pPr>
            <w:r>
              <w:rPr>
                <w:rFonts w:hint="eastAsia"/>
                <w:color w:val="000000"/>
                <w:sz w:val="21"/>
                <w:szCs w:val="21"/>
                <w:lang w:bidi="ar"/>
              </w:rPr>
              <w:t>资金分析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DAC1F0" w14:textId="77777777" w:rsidR="00AD44EE" w:rsidRDefault="00AD44EE">
            <w:pPr>
              <w:spacing w:line="360" w:lineRule="auto"/>
              <w:rPr>
                <w:color w:val="000000"/>
                <w:sz w:val="21"/>
                <w:szCs w:val="21"/>
              </w:rPr>
            </w:pPr>
          </w:p>
        </w:tc>
      </w:tr>
      <w:tr w:rsidR="00AD44EE" w14:paraId="43598F56" w14:textId="77777777">
        <w:trPr>
          <w:trHeight w:val="315"/>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90056A" w14:textId="77777777" w:rsidR="00AD44EE" w:rsidRDefault="00AD44EE">
            <w:pPr>
              <w:spacing w:line="360" w:lineRule="auto"/>
              <w:rPr>
                <w:color w:val="000000"/>
                <w:sz w:val="21"/>
                <w:szCs w:val="21"/>
              </w:rPr>
            </w:pPr>
          </w:p>
        </w:tc>
        <w:tc>
          <w:tcPr>
            <w:tcW w:w="228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2C97E9" w14:textId="77777777" w:rsidR="00AD44EE" w:rsidRDefault="00133AD4">
            <w:pPr>
              <w:spacing w:line="360" w:lineRule="auto"/>
              <w:textAlignment w:val="center"/>
              <w:rPr>
                <w:color w:val="000000"/>
                <w:sz w:val="21"/>
                <w:szCs w:val="21"/>
              </w:rPr>
            </w:pPr>
            <w:r>
              <w:rPr>
                <w:rFonts w:hint="eastAsia"/>
                <w:color w:val="000000"/>
                <w:sz w:val="21"/>
                <w:szCs w:val="21"/>
                <w:lang w:bidi="ar"/>
              </w:rPr>
              <w:t>价值和边际分析</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CCAEC5" w14:textId="77777777" w:rsidR="00AD44EE" w:rsidRDefault="00AD44EE">
            <w:pPr>
              <w:spacing w:line="360" w:lineRule="auto"/>
              <w:rPr>
                <w:color w:val="000000"/>
                <w:sz w:val="21"/>
                <w:szCs w:val="21"/>
              </w:rPr>
            </w:pPr>
          </w:p>
        </w:tc>
      </w:tr>
      <w:tr w:rsidR="00AD44EE" w14:paraId="2FAFFBCB" w14:textId="77777777">
        <w:trPr>
          <w:trHeight w:val="126"/>
          <w:jc w:val="center"/>
        </w:trPr>
        <w:tc>
          <w:tcPr>
            <w:tcW w:w="144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DCB2ED" w14:textId="77777777" w:rsidR="00AD44EE" w:rsidRDefault="00133AD4">
            <w:pPr>
              <w:spacing w:line="360" w:lineRule="auto"/>
              <w:rPr>
                <w:sz w:val="21"/>
                <w:szCs w:val="21"/>
              </w:rPr>
            </w:pPr>
            <w:r>
              <w:rPr>
                <w:rFonts w:hint="eastAsia"/>
                <w:sz w:val="21"/>
                <w:szCs w:val="21"/>
              </w:rPr>
              <w:t>国际部报表</w:t>
            </w: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C92262" w14:textId="77777777" w:rsidR="00AD44EE" w:rsidRDefault="001B75C0">
            <w:pPr>
              <w:textAlignment w:val="center"/>
              <w:rPr>
                <w:sz w:val="21"/>
                <w:szCs w:val="21"/>
                <w:lang w:bidi="ar"/>
              </w:rPr>
            </w:pPr>
            <w:hyperlink w:anchor="'境外机构KPI经营指标-规模类指标'!A1" w:history="1">
              <w:proofErr w:type="gramStart"/>
              <w:r w:rsidR="00133AD4">
                <w:rPr>
                  <w:rStyle w:val="af0"/>
                  <w:rFonts w:hint="eastAsia"/>
                  <w:color w:val="auto"/>
                  <w:sz w:val="21"/>
                  <w:szCs w:val="21"/>
                  <w:u w:val="none"/>
                </w:rPr>
                <w:t>境外整</w:t>
              </w:r>
              <w:proofErr w:type="gramEnd"/>
            </w:hyperlink>
            <w:r w:rsidR="00133AD4">
              <w:rPr>
                <w:rFonts w:hint="eastAsia"/>
                <w:sz w:val="21"/>
                <w:szCs w:val="21"/>
                <w:lang w:bidi="ar"/>
              </w:rPr>
              <w:t>体</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D390636"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39D59C93" w14:textId="77777777">
        <w:trPr>
          <w:trHeight w:val="126"/>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D5B5ABD" w14:textId="77777777" w:rsidR="00AD44EE" w:rsidRDefault="00AD44EE">
            <w:pPr>
              <w:spacing w:line="360" w:lineRule="auto"/>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4B4BCC9" w14:textId="77777777" w:rsidR="00AD44EE" w:rsidRDefault="00AD44EE">
            <w:pPr>
              <w:spacing w:line="360" w:lineRule="auto"/>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BB205F" w14:textId="77777777" w:rsidR="00AD44EE" w:rsidRDefault="00133AD4">
            <w:pPr>
              <w:spacing w:line="360" w:lineRule="auto"/>
              <w:textAlignment w:val="center"/>
              <w:rPr>
                <w:sz w:val="21"/>
                <w:szCs w:val="21"/>
              </w:rPr>
            </w:pPr>
            <w:r>
              <w:rPr>
                <w:rFonts w:hint="eastAsia"/>
                <w:sz w:val="21"/>
                <w:szCs w:val="21"/>
                <w:lang w:bidi="ar"/>
              </w:rPr>
              <w:t>品质管理分析</w:t>
            </w:r>
          </w:p>
        </w:tc>
      </w:tr>
      <w:tr w:rsidR="00AD44EE" w14:paraId="544AFD3D" w14:textId="77777777">
        <w:trPr>
          <w:trHeight w:val="126"/>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E498DB" w14:textId="77777777" w:rsidR="00AD44EE" w:rsidRDefault="00AD44EE">
            <w:pPr>
              <w:spacing w:line="360" w:lineRule="auto"/>
              <w:rPr>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6C8E127" w14:textId="77777777" w:rsidR="00AD44EE" w:rsidRDefault="00AD44EE">
            <w:pPr>
              <w:spacing w:line="360" w:lineRule="auto"/>
              <w:rPr>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372559C" w14:textId="77777777" w:rsidR="00AD44EE" w:rsidRDefault="00133AD4">
            <w:pPr>
              <w:spacing w:line="360" w:lineRule="auto"/>
              <w:textAlignment w:val="center"/>
              <w:rPr>
                <w:sz w:val="21"/>
                <w:szCs w:val="21"/>
              </w:rPr>
            </w:pPr>
            <w:r>
              <w:rPr>
                <w:rFonts w:hint="eastAsia"/>
                <w:sz w:val="21"/>
                <w:szCs w:val="21"/>
                <w:lang w:bidi="ar"/>
              </w:rPr>
              <w:t>重点业务分析</w:t>
            </w:r>
          </w:p>
        </w:tc>
      </w:tr>
      <w:tr w:rsidR="00AD44EE" w14:paraId="2DC39893"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E1F682" w14:textId="77777777" w:rsidR="00AD44EE" w:rsidRDefault="00AD44EE">
            <w:pPr>
              <w:spacing w:line="360" w:lineRule="auto"/>
              <w:rPr>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BAC1E8" w14:textId="77777777" w:rsidR="00AD44EE" w:rsidRDefault="00133AD4">
            <w:pPr>
              <w:textAlignment w:val="center"/>
              <w:rPr>
                <w:sz w:val="21"/>
                <w:szCs w:val="21"/>
                <w:lang w:bidi="ar"/>
              </w:rPr>
            </w:pPr>
            <w:r>
              <w:rPr>
                <w:rFonts w:hint="eastAsia"/>
                <w:sz w:val="21"/>
                <w:szCs w:val="21"/>
                <w:lang w:bidi="ar"/>
              </w:rPr>
              <w:t>寿险公司</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5AD8B3E"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4B6DF37D"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C10B14" w14:textId="77777777" w:rsidR="00AD44EE" w:rsidRDefault="00AD44EE">
            <w:pPr>
              <w:spacing w:line="360" w:lineRule="auto"/>
              <w:textAlignment w:val="cente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FD2E9A3" w14:textId="77777777" w:rsidR="00AD44EE" w:rsidRDefault="00AD44EE">
            <w:pPr>
              <w:spacing w:line="360" w:lineRule="auto"/>
              <w:textAlignment w:val="cente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59F738" w14:textId="77777777" w:rsidR="00AD44EE" w:rsidRDefault="00133AD4">
            <w:pPr>
              <w:spacing w:line="360" w:lineRule="auto"/>
              <w:textAlignment w:val="center"/>
              <w:rPr>
                <w:sz w:val="21"/>
                <w:szCs w:val="21"/>
              </w:rPr>
            </w:pPr>
            <w:r>
              <w:rPr>
                <w:rFonts w:hint="eastAsia"/>
                <w:sz w:val="21"/>
                <w:szCs w:val="21"/>
                <w:lang w:bidi="ar"/>
              </w:rPr>
              <w:t>品质管理分析</w:t>
            </w:r>
          </w:p>
        </w:tc>
      </w:tr>
      <w:tr w:rsidR="00AD44EE" w14:paraId="21FEB707"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422DB93" w14:textId="77777777" w:rsidR="00AD44EE" w:rsidRDefault="00AD44EE">
            <w:pPr>
              <w:spacing w:line="360" w:lineRule="auto"/>
              <w:textAlignment w:val="center"/>
              <w:rPr>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84E7616" w14:textId="77777777" w:rsidR="00AD44EE" w:rsidRDefault="00AD44EE">
            <w:pPr>
              <w:spacing w:line="360" w:lineRule="auto"/>
              <w:textAlignment w:val="center"/>
              <w:rPr>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15021B" w14:textId="77777777" w:rsidR="00AD44EE" w:rsidRDefault="00133AD4">
            <w:pPr>
              <w:spacing w:line="360" w:lineRule="auto"/>
              <w:textAlignment w:val="center"/>
              <w:rPr>
                <w:sz w:val="21"/>
                <w:szCs w:val="21"/>
              </w:rPr>
            </w:pPr>
            <w:r>
              <w:rPr>
                <w:rFonts w:hint="eastAsia"/>
                <w:sz w:val="21"/>
                <w:szCs w:val="21"/>
                <w:lang w:bidi="ar"/>
              </w:rPr>
              <w:t>重点业务分析</w:t>
            </w:r>
          </w:p>
        </w:tc>
      </w:tr>
      <w:tr w:rsidR="00AD44EE" w14:paraId="3F36EA59"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C04CA0" w14:textId="77777777" w:rsidR="00AD44EE" w:rsidRDefault="00AD44EE">
            <w:pPr>
              <w:spacing w:line="360" w:lineRule="auto"/>
              <w:rPr>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3488219" w14:textId="77777777" w:rsidR="00AD44EE" w:rsidRDefault="00133AD4">
            <w:pPr>
              <w:textAlignment w:val="center"/>
              <w:rPr>
                <w:sz w:val="21"/>
                <w:szCs w:val="21"/>
                <w:lang w:bidi="ar"/>
              </w:rPr>
            </w:pPr>
            <w:r>
              <w:rPr>
                <w:rFonts w:hint="eastAsia"/>
                <w:sz w:val="21"/>
                <w:szCs w:val="21"/>
                <w:lang w:bidi="ar"/>
              </w:rPr>
              <w:t>财险公司</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B3C91B"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71CF4CBE"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C9347F" w14:textId="77777777" w:rsidR="00AD44EE" w:rsidRDefault="00AD44EE">
            <w:pPr>
              <w:spacing w:line="360" w:lineRule="auto"/>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9EFAFA6" w14:textId="77777777" w:rsidR="00AD44EE" w:rsidRDefault="00AD44EE">
            <w:pPr>
              <w:spacing w:line="360" w:lineRule="auto"/>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B324009" w14:textId="77777777" w:rsidR="00AD44EE" w:rsidRDefault="00133AD4">
            <w:pPr>
              <w:spacing w:line="360" w:lineRule="auto"/>
              <w:textAlignment w:val="center"/>
              <w:rPr>
                <w:sz w:val="21"/>
                <w:szCs w:val="21"/>
              </w:rPr>
            </w:pPr>
            <w:r>
              <w:rPr>
                <w:rFonts w:hint="eastAsia"/>
                <w:sz w:val="21"/>
                <w:szCs w:val="21"/>
                <w:lang w:bidi="ar"/>
              </w:rPr>
              <w:t>品质管理分析</w:t>
            </w:r>
          </w:p>
        </w:tc>
      </w:tr>
      <w:tr w:rsidR="00AD44EE" w14:paraId="2E5FA36A"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C00D0F" w14:textId="77777777" w:rsidR="00AD44EE" w:rsidRDefault="00AD44EE">
            <w:pPr>
              <w:spacing w:line="360" w:lineRule="auto"/>
              <w:rPr>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AC1D1FD" w14:textId="77777777" w:rsidR="00AD44EE" w:rsidRDefault="00AD44EE">
            <w:pPr>
              <w:spacing w:line="360" w:lineRule="auto"/>
              <w:rPr>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A1B313" w14:textId="77777777" w:rsidR="00AD44EE" w:rsidRDefault="00133AD4">
            <w:pPr>
              <w:spacing w:line="360" w:lineRule="auto"/>
              <w:textAlignment w:val="center"/>
              <w:rPr>
                <w:sz w:val="21"/>
                <w:szCs w:val="21"/>
              </w:rPr>
            </w:pPr>
            <w:r>
              <w:rPr>
                <w:rFonts w:hint="eastAsia"/>
                <w:sz w:val="21"/>
                <w:szCs w:val="21"/>
                <w:lang w:bidi="ar"/>
              </w:rPr>
              <w:t>重点业务分析</w:t>
            </w:r>
          </w:p>
        </w:tc>
      </w:tr>
      <w:tr w:rsidR="00AD44EE" w14:paraId="2FBBB0DB"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60CE63C" w14:textId="77777777" w:rsidR="00AD44EE" w:rsidRDefault="00AD44EE">
            <w:pPr>
              <w:spacing w:line="360" w:lineRule="auto"/>
              <w:rPr>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7E965A2" w14:textId="77777777" w:rsidR="00AD44EE" w:rsidRDefault="001B75C0">
            <w:pPr>
              <w:textAlignment w:val="center"/>
              <w:rPr>
                <w:sz w:val="21"/>
                <w:szCs w:val="21"/>
                <w:lang w:bidi="ar"/>
              </w:rPr>
            </w:pPr>
            <w:hyperlink w:anchor="太平再各类业务保费!A1" w:history="1">
              <w:r w:rsidR="00133AD4">
                <w:rPr>
                  <w:rFonts w:hint="eastAsia"/>
                  <w:sz w:val="21"/>
                  <w:szCs w:val="21"/>
                  <w:lang w:bidi="ar"/>
                </w:rPr>
                <w:t>再</w:t>
              </w:r>
            </w:hyperlink>
            <w:r w:rsidR="00133AD4">
              <w:rPr>
                <w:rFonts w:hint="eastAsia"/>
                <w:sz w:val="21"/>
                <w:szCs w:val="21"/>
                <w:lang w:bidi="ar"/>
              </w:rPr>
              <w:t>保险</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ECEFE3"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15E1652B"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7C8FC8" w14:textId="77777777" w:rsidR="00AD44EE" w:rsidRDefault="00AD44EE">
            <w:pPr>
              <w:spacing w:line="360" w:lineRule="auto"/>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BA4DDC6" w14:textId="77777777" w:rsidR="00AD44EE" w:rsidRDefault="00AD44EE">
            <w:pPr>
              <w:spacing w:line="360" w:lineRule="auto"/>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EDCC0E9" w14:textId="77777777" w:rsidR="00AD44EE" w:rsidRDefault="00133AD4">
            <w:pPr>
              <w:spacing w:line="360" w:lineRule="auto"/>
              <w:textAlignment w:val="center"/>
              <w:rPr>
                <w:sz w:val="21"/>
                <w:szCs w:val="21"/>
              </w:rPr>
            </w:pPr>
            <w:r>
              <w:rPr>
                <w:rFonts w:hint="eastAsia"/>
                <w:sz w:val="21"/>
                <w:szCs w:val="21"/>
                <w:lang w:bidi="ar"/>
              </w:rPr>
              <w:t>品质管理分析</w:t>
            </w:r>
          </w:p>
        </w:tc>
      </w:tr>
      <w:tr w:rsidR="00AD44EE" w14:paraId="549FCAB2"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F2D0C8" w14:textId="77777777" w:rsidR="00AD44EE" w:rsidRDefault="00AD44EE">
            <w:pPr>
              <w:spacing w:line="360" w:lineRule="auto"/>
              <w:rPr>
                <w:sz w:val="21"/>
                <w:szCs w:val="21"/>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84037F0" w14:textId="77777777" w:rsidR="00AD44EE" w:rsidRDefault="00AD44EE">
            <w:pPr>
              <w:spacing w:line="360" w:lineRule="auto"/>
              <w:rPr>
                <w:sz w:val="21"/>
                <w:szCs w:val="21"/>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2AEBD45" w14:textId="77777777" w:rsidR="00AD44EE" w:rsidRDefault="00133AD4">
            <w:pPr>
              <w:spacing w:line="360" w:lineRule="auto"/>
              <w:textAlignment w:val="center"/>
              <w:rPr>
                <w:sz w:val="21"/>
                <w:szCs w:val="21"/>
              </w:rPr>
            </w:pPr>
            <w:r>
              <w:rPr>
                <w:rFonts w:hint="eastAsia"/>
                <w:sz w:val="21"/>
                <w:szCs w:val="21"/>
                <w:lang w:bidi="ar"/>
              </w:rPr>
              <w:t>重点业务分析</w:t>
            </w:r>
          </w:p>
        </w:tc>
      </w:tr>
      <w:tr w:rsidR="00AD44EE" w14:paraId="36F6C546"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12FE536" w14:textId="77777777" w:rsidR="00AD44EE" w:rsidRDefault="00AD44EE">
            <w:pPr>
              <w:spacing w:line="360" w:lineRule="auto"/>
              <w:rPr>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578F439" w14:textId="77777777" w:rsidR="00AD44EE" w:rsidRDefault="00133AD4">
            <w:pPr>
              <w:textAlignment w:val="center"/>
              <w:rPr>
                <w:sz w:val="21"/>
                <w:szCs w:val="21"/>
                <w:lang w:bidi="ar"/>
              </w:rPr>
            </w:pPr>
            <w:r>
              <w:rPr>
                <w:rFonts w:hint="eastAsia"/>
                <w:sz w:val="21"/>
                <w:szCs w:val="21"/>
                <w:lang w:bidi="ar"/>
              </w:rPr>
              <w:t>保险中介</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C3E23F8"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150D2DBE"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3FAE2A6" w14:textId="77777777" w:rsidR="00AD44EE" w:rsidRDefault="00AD44EE">
            <w:pPr>
              <w:spacing w:line="360" w:lineRule="auto"/>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AD5DA70" w14:textId="77777777" w:rsidR="00AD44EE" w:rsidRDefault="00AD44EE">
            <w:pPr>
              <w:spacing w:line="360" w:lineRule="auto"/>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29D640" w14:textId="77777777" w:rsidR="00AD44EE" w:rsidRDefault="00133AD4">
            <w:pPr>
              <w:spacing w:line="360" w:lineRule="auto"/>
              <w:textAlignment w:val="center"/>
              <w:rPr>
                <w:sz w:val="21"/>
                <w:szCs w:val="21"/>
                <w:lang w:bidi="ar"/>
              </w:rPr>
            </w:pPr>
            <w:r>
              <w:rPr>
                <w:rFonts w:hint="eastAsia"/>
                <w:sz w:val="21"/>
                <w:szCs w:val="21"/>
                <w:lang w:bidi="ar"/>
              </w:rPr>
              <w:t>品质管理分析</w:t>
            </w:r>
          </w:p>
        </w:tc>
      </w:tr>
      <w:tr w:rsidR="00AD44EE" w14:paraId="3D1ADCFC"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A0995B" w14:textId="77777777" w:rsidR="00AD44EE" w:rsidRDefault="00AD44EE">
            <w:pPr>
              <w:spacing w:line="360" w:lineRule="auto"/>
              <w:rPr>
                <w:sz w:val="21"/>
                <w:szCs w:val="21"/>
                <w:lang w:bidi="ar"/>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D280EE6" w14:textId="77777777" w:rsidR="00AD44EE" w:rsidRDefault="00AD44EE">
            <w:pPr>
              <w:spacing w:line="360" w:lineRule="auto"/>
              <w:rPr>
                <w:sz w:val="21"/>
                <w:szCs w:val="21"/>
                <w:lang w:bidi="ar"/>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4D07B67" w14:textId="77777777" w:rsidR="00AD44EE" w:rsidRDefault="00133AD4">
            <w:pPr>
              <w:spacing w:line="360" w:lineRule="auto"/>
              <w:textAlignment w:val="center"/>
              <w:rPr>
                <w:sz w:val="21"/>
                <w:szCs w:val="21"/>
                <w:lang w:bidi="ar"/>
              </w:rPr>
            </w:pPr>
            <w:r>
              <w:rPr>
                <w:rFonts w:hint="eastAsia"/>
                <w:sz w:val="21"/>
                <w:szCs w:val="21"/>
                <w:lang w:bidi="ar"/>
              </w:rPr>
              <w:t>重点业务分析</w:t>
            </w:r>
          </w:p>
        </w:tc>
      </w:tr>
      <w:tr w:rsidR="00AD44EE" w14:paraId="49C95044"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9C7CB9" w14:textId="77777777" w:rsidR="00AD44EE" w:rsidRDefault="00AD44EE">
            <w:pPr>
              <w:spacing w:line="360" w:lineRule="auto"/>
              <w:rPr>
                <w:sz w:val="21"/>
                <w:szCs w:val="21"/>
              </w:rPr>
            </w:pPr>
          </w:p>
        </w:tc>
        <w:tc>
          <w:tcPr>
            <w:tcW w:w="2280" w:type="dxa"/>
            <w:vMerge w:val="restart"/>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69A27D" w14:textId="77777777" w:rsidR="00AD44EE" w:rsidRDefault="001B75C0">
            <w:pPr>
              <w:textAlignment w:val="center"/>
              <w:rPr>
                <w:sz w:val="21"/>
                <w:szCs w:val="21"/>
                <w:lang w:bidi="ar"/>
              </w:rPr>
            </w:pPr>
            <w:hyperlink w:anchor="境外机构核心KPI预算达成月度追踪表!A1" w:history="1">
              <w:r w:rsidR="00133AD4">
                <w:rPr>
                  <w:rFonts w:hint="eastAsia"/>
                  <w:sz w:val="21"/>
                  <w:szCs w:val="21"/>
                  <w:lang w:bidi="ar"/>
                </w:rPr>
                <w:t>资</w:t>
              </w:r>
            </w:hyperlink>
            <w:r w:rsidR="00133AD4">
              <w:rPr>
                <w:rFonts w:hint="eastAsia"/>
                <w:sz w:val="21"/>
                <w:szCs w:val="21"/>
                <w:lang w:bidi="ar"/>
              </w:rPr>
              <w:t>管</w:t>
            </w: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F8B9B16" w14:textId="77777777" w:rsidR="00AD44EE" w:rsidRDefault="00133AD4">
            <w:pPr>
              <w:spacing w:line="360" w:lineRule="auto"/>
              <w:jc w:val="both"/>
              <w:textAlignment w:val="center"/>
              <w:rPr>
                <w:sz w:val="21"/>
                <w:szCs w:val="21"/>
              </w:rPr>
            </w:pPr>
            <w:r>
              <w:rPr>
                <w:rFonts w:hint="eastAsia"/>
                <w:sz w:val="21"/>
                <w:szCs w:val="21"/>
                <w:lang w:bidi="ar"/>
              </w:rPr>
              <w:t>经营业绩分析</w:t>
            </w:r>
          </w:p>
        </w:tc>
      </w:tr>
      <w:tr w:rsidR="00AD44EE" w14:paraId="4653D786"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192029" w14:textId="77777777" w:rsidR="00AD44EE" w:rsidRDefault="00AD44EE">
            <w:pPr>
              <w:spacing w:line="360" w:lineRule="auto"/>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DF3AE79" w14:textId="77777777" w:rsidR="00AD44EE" w:rsidRDefault="00AD44EE">
            <w:pPr>
              <w:spacing w:line="360" w:lineRule="auto"/>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87908D0" w14:textId="77777777" w:rsidR="00AD44EE" w:rsidRDefault="00133AD4">
            <w:pPr>
              <w:spacing w:line="360" w:lineRule="auto"/>
              <w:textAlignment w:val="center"/>
              <w:rPr>
                <w:sz w:val="21"/>
                <w:szCs w:val="21"/>
                <w:lang w:bidi="ar"/>
              </w:rPr>
            </w:pPr>
            <w:r>
              <w:rPr>
                <w:rFonts w:hint="eastAsia"/>
                <w:sz w:val="21"/>
                <w:szCs w:val="21"/>
                <w:lang w:bidi="ar"/>
              </w:rPr>
              <w:t>品质管理分析</w:t>
            </w:r>
          </w:p>
        </w:tc>
      </w:tr>
      <w:tr w:rsidR="00AD44EE" w14:paraId="4847E90A" w14:textId="77777777">
        <w:trPr>
          <w:trHeight w:val="171"/>
          <w:jc w:val="center"/>
        </w:trPr>
        <w:tc>
          <w:tcPr>
            <w:tcW w:w="144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97FFFDB" w14:textId="77777777" w:rsidR="00AD44EE" w:rsidRDefault="00AD44EE">
            <w:pPr>
              <w:spacing w:line="360" w:lineRule="auto"/>
              <w:rPr>
                <w:sz w:val="21"/>
                <w:szCs w:val="21"/>
                <w:lang w:bidi="ar"/>
              </w:rPr>
            </w:pPr>
          </w:p>
        </w:tc>
        <w:tc>
          <w:tcPr>
            <w:tcW w:w="2280" w:type="dxa"/>
            <w:vMerge/>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E8735AB" w14:textId="77777777" w:rsidR="00AD44EE" w:rsidRDefault="00AD44EE">
            <w:pPr>
              <w:spacing w:line="360" w:lineRule="auto"/>
              <w:rPr>
                <w:sz w:val="21"/>
                <w:szCs w:val="21"/>
                <w:lang w:bidi="ar"/>
              </w:rPr>
            </w:pPr>
          </w:p>
        </w:tc>
        <w:tc>
          <w:tcPr>
            <w:tcW w:w="165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422DB68" w14:textId="77777777" w:rsidR="00AD44EE" w:rsidRDefault="00133AD4">
            <w:pPr>
              <w:spacing w:line="360" w:lineRule="auto"/>
              <w:textAlignment w:val="center"/>
              <w:rPr>
                <w:sz w:val="21"/>
                <w:szCs w:val="21"/>
                <w:lang w:bidi="ar"/>
              </w:rPr>
            </w:pPr>
            <w:r>
              <w:rPr>
                <w:rFonts w:hint="eastAsia"/>
                <w:sz w:val="21"/>
                <w:szCs w:val="21"/>
                <w:lang w:bidi="ar"/>
              </w:rPr>
              <w:t>重点业务分析</w:t>
            </w:r>
          </w:p>
        </w:tc>
      </w:tr>
    </w:tbl>
    <w:p w14:paraId="09C410AF" w14:textId="77777777" w:rsidR="00AD44EE" w:rsidRDefault="00AD44EE">
      <w:pPr>
        <w:adjustRightInd w:val="0"/>
        <w:snapToGrid w:val="0"/>
        <w:spacing w:before="120" w:after="120" w:line="360" w:lineRule="auto"/>
        <w:rPr>
          <w:sz w:val="21"/>
          <w:szCs w:val="21"/>
        </w:rPr>
      </w:pPr>
    </w:p>
    <w:p w14:paraId="41C0BA34" w14:textId="77777777" w:rsidR="00AD44EE" w:rsidRDefault="00133AD4">
      <w:pPr>
        <w:adjustRightInd w:val="0"/>
        <w:snapToGrid w:val="0"/>
        <w:spacing w:before="120" w:after="120" w:line="360" w:lineRule="auto"/>
        <w:rPr>
          <w:sz w:val="21"/>
          <w:szCs w:val="21"/>
        </w:rPr>
      </w:pPr>
      <w:r>
        <w:rPr>
          <w:rFonts w:hint="eastAsia"/>
          <w:sz w:val="21"/>
          <w:szCs w:val="21"/>
        </w:rPr>
        <w:t>2、报表内容支持下载、收藏、订阅、分享。报表下载支持用户导出当前条件下报表页面的图表和图表对应的数据，支持excel、pdf格式的下载；其中订阅功能迭代阶段实现。下载、收藏、分享功能详细描述见功能对应独立章节的描述。</w:t>
      </w:r>
    </w:p>
    <w:p w14:paraId="19B43250" w14:textId="77777777" w:rsidR="00AD44EE" w:rsidRDefault="00133AD4">
      <w:pPr>
        <w:adjustRightInd w:val="0"/>
        <w:snapToGrid w:val="0"/>
        <w:spacing w:before="120" w:after="120" w:line="360" w:lineRule="auto"/>
        <w:rPr>
          <w:sz w:val="21"/>
          <w:szCs w:val="21"/>
        </w:rPr>
      </w:pPr>
      <w:r>
        <w:rPr>
          <w:rFonts w:hint="eastAsia"/>
          <w:sz w:val="21"/>
          <w:szCs w:val="21"/>
        </w:rPr>
        <w:t>3、每个主题分类下展示报表列表，展示报表名称、报表数据最新刷新时间、报表说明、附件，报表说明来源于报表上架的时候配置的报表说明，报表说明列省略显示展示前五个字加省略号，鼠标点击，浮动显示全部内容；报表说明有附件的，则在附件</w:t>
      </w:r>
      <w:proofErr w:type="gramStart"/>
      <w:r>
        <w:rPr>
          <w:rFonts w:hint="eastAsia"/>
          <w:sz w:val="21"/>
          <w:szCs w:val="21"/>
        </w:rPr>
        <w:t>列显示</w:t>
      </w:r>
      <w:proofErr w:type="gramEnd"/>
      <w:r>
        <w:rPr>
          <w:rFonts w:hint="eastAsia"/>
          <w:sz w:val="21"/>
          <w:szCs w:val="21"/>
        </w:rPr>
        <w:t>文档小图标，点击弹出窗口展示全部附件内容，附件支持下载。</w:t>
      </w:r>
    </w:p>
    <w:p w14:paraId="30FADD3D" w14:textId="77777777" w:rsidR="00AD44EE" w:rsidRDefault="00133AD4">
      <w:pPr>
        <w:adjustRightInd w:val="0"/>
        <w:snapToGrid w:val="0"/>
        <w:spacing w:before="120" w:after="120" w:line="360" w:lineRule="auto"/>
        <w:rPr>
          <w:sz w:val="21"/>
          <w:szCs w:val="21"/>
        </w:rPr>
      </w:pPr>
      <w:r>
        <w:rPr>
          <w:rFonts w:hint="eastAsia"/>
          <w:sz w:val="21"/>
          <w:szCs w:val="21"/>
        </w:rPr>
        <w:lastRenderedPageBreak/>
        <w:t>4、报表中涉及的币种及汇率切换参考集团财务的汇率表，包含期末汇率（当期汇率）、平均汇率和每日汇率。具体报表使用汇率情况可参考附件九《指标清单》中</w:t>
      </w:r>
      <w:proofErr w:type="gramStart"/>
      <w:r>
        <w:rPr>
          <w:rFonts w:hint="eastAsia"/>
          <w:sz w:val="21"/>
          <w:szCs w:val="21"/>
        </w:rPr>
        <w:t>报表汇率</w:t>
      </w:r>
      <w:proofErr w:type="gramEnd"/>
      <w:r>
        <w:rPr>
          <w:rFonts w:hint="eastAsia"/>
          <w:sz w:val="21"/>
          <w:szCs w:val="21"/>
        </w:rPr>
        <w:t>sheet。</w:t>
      </w:r>
    </w:p>
    <w:p w14:paraId="23062D27" w14:textId="77777777" w:rsidR="00AD44EE" w:rsidRDefault="00133AD4">
      <w:pPr>
        <w:spacing w:line="360" w:lineRule="auto"/>
        <w:rPr>
          <w:sz w:val="21"/>
          <w:szCs w:val="21"/>
        </w:rPr>
      </w:pPr>
      <w:r>
        <w:rPr>
          <w:rFonts w:hint="eastAsia"/>
          <w:sz w:val="21"/>
          <w:szCs w:val="21"/>
        </w:rPr>
        <w:t>5、财务报表及指标数据每年6月和12月会涉及审计调整数据，合并及EBS核算系统，均取6A、12A，作为审计后数据版本，因目前合并及EBS系统无相关标识，需人为判断后再进行数据导入，经分系统中增加审计后数据的展示，即6月、12</w:t>
      </w:r>
      <w:proofErr w:type="gramStart"/>
      <w:r>
        <w:rPr>
          <w:rFonts w:hint="eastAsia"/>
          <w:sz w:val="21"/>
          <w:szCs w:val="21"/>
        </w:rPr>
        <w:t>月分</w:t>
      </w:r>
      <w:proofErr w:type="gramEnd"/>
      <w:r>
        <w:rPr>
          <w:rFonts w:hint="eastAsia"/>
          <w:sz w:val="21"/>
          <w:szCs w:val="21"/>
        </w:rPr>
        <w:t>别有两</w:t>
      </w:r>
      <w:proofErr w:type="gramStart"/>
      <w:r>
        <w:rPr>
          <w:rFonts w:hint="eastAsia"/>
          <w:sz w:val="21"/>
          <w:szCs w:val="21"/>
        </w:rPr>
        <w:t>版数据</w:t>
      </w:r>
      <w:proofErr w:type="gramEnd"/>
      <w:r>
        <w:rPr>
          <w:rFonts w:hint="eastAsia"/>
          <w:sz w:val="21"/>
          <w:szCs w:val="21"/>
        </w:rPr>
        <w:t>可选。</w:t>
      </w:r>
    </w:p>
    <w:p w14:paraId="3EFEE94A" w14:textId="77777777" w:rsidR="00AD44EE" w:rsidRDefault="00133AD4" w:rsidP="00DD0C59">
      <w:pPr>
        <w:numPr>
          <w:ilvl w:val="0"/>
          <w:numId w:val="9"/>
        </w:numPr>
        <w:spacing w:line="360" w:lineRule="auto"/>
        <w:rPr>
          <w:sz w:val="21"/>
          <w:szCs w:val="21"/>
        </w:rPr>
      </w:pPr>
      <w:r>
        <w:rPr>
          <w:rFonts w:hint="eastAsia"/>
          <w:sz w:val="21"/>
          <w:szCs w:val="21"/>
        </w:rPr>
        <w:t>数据范围</w:t>
      </w:r>
    </w:p>
    <w:p w14:paraId="54489798" w14:textId="77777777" w:rsidR="00AD44EE" w:rsidRDefault="00133AD4">
      <w:pPr>
        <w:spacing w:line="360" w:lineRule="auto"/>
        <w:rPr>
          <w:sz w:val="21"/>
          <w:szCs w:val="21"/>
        </w:rPr>
      </w:pPr>
      <w:r>
        <w:rPr>
          <w:rFonts w:hint="eastAsia"/>
          <w:sz w:val="21"/>
          <w:szCs w:val="21"/>
        </w:rPr>
        <w:t>1）初始化范围：</w:t>
      </w:r>
    </w:p>
    <w:p w14:paraId="7FEC88A4" w14:textId="77777777" w:rsidR="00AD44EE" w:rsidRDefault="00133AD4" w:rsidP="00DD0C59">
      <w:pPr>
        <w:numPr>
          <w:ilvl w:val="0"/>
          <w:numId w:val="10"/>
        </w:numPr>
        <w:spacing w:line="360" w:lineRule="auto"/>
        <w:rPr>
          <w:sz w:val="21"/>
          <w:szCs w:val="21"/>
        </w:rPr>
      </w:pPr>
      <w:r>
        <w:rPr>
          <w:rFonts w:hint="eastAsia"/>
          <w:sz w:val="21"/>
          <w:szCs w:val="21"/>
        </w:rPr>
        <w:t>业务：业务口径指标初始化2018年至今的数据；</w:t>
      </w:r>
    </w:p>
    <w:p w14:paraId="30430765" w14:textId="77777777" w:rsidR="00AD44EE" w:rsidRDefault="00133AD4" w:rsidP="00DD0C59">
      <w:pPr>
        <w:numPr>
          <w:ilvl w:val="0"/>
          <w:numId w:val="10"/>
        </w:numPr>
        <w:spacing w:line="360" w:lineRule="auto"/>
        <w:rPr>
          <w:sz w:val="21"/>
          <w:szCs w:val="21"/>
        </w:rPr>
      </w:pPr>
      <w:r>
        <w:rPr>
          <w:rFonts w:hint="eastAsia"/>
          <w:sz w:val="21"/>
          <w:szCs w:val="21"/>
        </w:rPr>
        <w:t>财务：</w:t>
      </w:r>
    </w:p>
    <w:p w14:paraId="167F856F" w14:textId="77777777" w:rsidR="00AD44EE" w:rsidRDefault="00133AD4">
      <w:pPr>
        <w:spacing w:line="360" w:lineRule="auto"/>
        <w:ind w:firstLine="420"/>
        <w:rPr>
          <w:sz w:val="21"/>
          <w:szCs w:val="21"/>
        </w:rPr>
      </w:pPr>
      <w:r>
        <w:rPr>
          <w:rFonts w:hint="eastAsia"/>
          <w:sz w:val="21"/>
          <w:szCs w:val="21"/>
        </w:rPr>
        <w:t>合并后数据：集团合并后数据初始化2015年至今的数据（合并系统最早为2015年的数据）；</w:t>
      </w:r>
    </w:p>
    <w:p w14:paraId="352EC1B3" w14:textId="77777777" w:rsidR="00AD44EE" w:rsidRDefault="00133AD4">
      <w:pPr>
        <w:spacing w:line="360" w:lineRule="auto"/>
        <w:ind w:firstLine="420"/>
        <w:rPr>
          <w:sz w:val="21"/>
          <w:szCs w:val="21"/>
        </w:rPr>
      </w:pPr>
      <w:r>
        <w:rPr>
          <w:rFonts w:hint="eastAsia"/>
          <w:sz w:val="21"/>
          <w:szCs w:val="21"/>
        </w:rPr>
        <w:t>预算数据：初始化范围与非投资管理报表一致，历史数据按照底稿导入进系统；</w:t>
      </w:r>
    </w:p>
    <w:p w14:paraId="5DC9C9B7" w14:textId="77777777" w:rsidR="00AD44EE" w:rsidRDefault="00133AD4" w:rsidP="00DD0C59">
      <w:pPr>
        <w:numPr>
          <w:ilvl w:val="0"/>
          <w:numId w:val="10"/>
        </w:numPr>
        <w:spacing w:line="360" w:lineRule="auto"/>
        <w:rPr>
          <w:sz w:val="21"/>
          <w:szCs w:val="21"/>
        </w:rPr>
      </w:pPr>
      <w:r>
        <w:rPr>
          <w:rFonts w:hint="eastAsia"/>
          <w:sz w:val="21"/>
          <w:szCs w:val="21"/>
        </w:rPr>
        <w:t>非投资管理报表：数据</w:t>
      </w:r>
      <w:proofErr w:type="gramStart"/>
      <w:r>
        <w:rPr>
          <w:rFonts w:hint="eastAsia"/>
          <w:sz w:val="21"/>
          <w:szCs w:val="21"/>
        </w:rPr>
        <w:t>初始化表样及</w:t>
      </w:r>
      <w:proofErr w:type="gramEnd"/>
      <w:r>
        <w:rPr>
          <w:rFonts w:hint="eastAsia"/>
          <w:sz w:val="21"/>
          <w:szCs w:val="21"/>
        </w:rPr>
        <w:t>指标均以需求中的最新版为准，例如2016年的非投资管理报表中的部分指标在2020年已不存在，则不进行初始化；2020年的部分指标在2016年无底稿数据，则也不进行2016年该指标的初始化，历史数据按照底稿导入进系统；</w:t>
      </w:r>
    </w:p>
    <w:p w14:paraId="214C5B95" w14:textId="77777777" w:rsidR="00AD44EE" w:rsidRDefault="00133AD4">
      <w:pPr>
        <w:spacing w:line="360" w:lineRule="auto"/>
        <w:rPr>
          <w:sz w:val="21"/>
          <w:szCs w:val="21"/>
        </w:rPr>
      </w:pPr>
      <w:r>
        <w:rPr>
          <w:rFonts w:hint="eastAsia"/>
          <w:sz w:val="21"/>
          <w:szCs w:val="21"/>
        </w:rPr>
        <w:t>2）核对范围：</w:t>
      </w:r>
    </w:p>
    <w:p w14:paraId="09621E67" w14:textId="77777777" w:rsidR="00AD44EE" w:rsidRDefault="00133AD4" w:rsidP="00DD0C59">
      <w:pPr>
        <w:numPr>
          <w:ilvl w:val="0"/>
          <w:numId w:val="10"/>
        </w:numPr>
        <w:spacing w:line="360" w:lineRule="auto"/>
        <w:rPr>
          <w:sz w:val="21"/>
          <w:szCs w:val="21"/>
        </w:rPr>
      </w:pPr>
      <w:r>
        <w:rPr>
          <w:rFonts w:hint="eastAsia"/>
          <w:sz w:val="21"/>
          <w:szCs w:val="21"/>
        </w:rPr>
        <w:t>业务：业务口径指标数据核对范围为2020年；</w:t>
      </w:r>
    </w:p>
    <w:p w14:paraId="1434FC89" w14:textId="77777777" w:rsidR="00AD44EE" w:rsidRDefault="00133AD4" w:rsidP="00DD0C59">
      <w:pPr>
        <w:numPr>
          <w:ilvl w:val="0"/>
          <w:numId w:val="10"/>
        </w:numPr>
        <w:spacing w:line="360" w:lineRule="auto"/>
        <w:rPr>
          <w:sz w:val="21"/>
          <w:szCs w:val="21"/>
        </w:rPr>
      </w:pPr>
      <w:r>
        <w:rPr>
          <w:rFonts w:hint="eastAsia"/>
          <w:sz w:val="21"/>
          <w:szCs w:val="21"/>
        </w:rPr>
        <w:t>财务：</w:t>
      </w:r>
    </w:p>
    <w:p w14:paraId="4FC8C034" w14:textId="77777777" w:rsidR="00AD44EE" w:rsidRDefault="00133AD4">
      <w:pPr>
        <w:spacing w:line="360" w:lineRule="auto"/>
        <w:ind w:firstLine="420"/>
        <w:rPr>
          <w:sz w:val="21"/>
          <w:szCs w:val="21"/>
        </w:rPr>
      </w:pPr>
      <w:r>
        <w:rPr>
          <w:rFonts w:hint="eastAsia"/>
          <w:sz w:val="21"/>
          <w:szCs w:val="21"/>
        </w:rPr>
        <w:t>合并后数据：核对范围与初始化范围一致；</w:t>
      </w:r>
    </w:p>
    <w:p w14:paraId="638259B7" w14:textId="77777777" w:rsidR="00AD44EE" w:rsidRDefault="00133AD4">
      <w:pPr>
        <w:spacing w:line="360" w:lineRule="auto"/>
        <w:ind w:firstLine="420"/>
        <w:rPr>
          <w:sz w:val="21"/>
          <w:szCs w:val="21"/>
        </w:rPr>
      </w:pPr>
      <w:r>
        <w:rPr>
          <w:rFonts w:hint="eastAsia"/>
          <w:sz w:val="21"/>
          <w:szCs w:val="21"/>
        </w:rPr>
        <w:t>预算数据：核对范围与初始化范围一致；</w:t>
      </w:r>
    </w:p>
    <w:p w14:paraId="1AB89E9E" w14:textId="77777777" w:rsidR="00AD44EE" w:rsidRDefault="00133AD4" w:rsidP="00DD0C59">
      <w:pPr>
        <w:numPr>
          <w:ilvl w:val="0"/>
          <w:numId w:val="10"/>
        </w:numPr>
        <w:spacing w:line="360" w:lineRule="auto"/>
        <w:rPr>
          <w:sz w:val="21"/>
          <w:szCs w:val="21"/>
        </w:rPr>
      </w:pPr>
      <w:r>
        <w:rPr>
          <w:rFonts w:hint="eastAsia"/>
          <w:sz w:val="21"/>
          <w:szCs w:val="21"/>
        </w:rPr>
        <w:t>非投资管理报表：核对范围与初始化范围一致；</w:t>
      </w:r>
    </w:p>
    <w:p w14:paraId="37A9E4C5" w14:textId="77777777" w:rsidR="00AD44EE" w:rsidRDefault="00AD44EE">
      <w:pPr>
        <w:spacing w:line="360" w:lineRule="auto"/>
        <w:rPr>
          <w:sz w:val="21"/>
          <w:szCs w:val="21"/>
        </w:rPr>
      </w:pPr>
    </w:p>
    <w:p w14:paraId="0BBA3D73" w14:textId="77777777" w:rsidR="00AD44EE" w:rsidRDefault="00133AD4">
      <w:pPr>
        <w:spacing w:line="360" w:lineRule="auto"/>
        <w:rPr>
          <w:sz w:val="21"/>
          <w:szCs w:val="21"/>
        </w:rPr>
      </w:pPr>
      <w:r>
        <w:rPr>
          <w:rFonts w:hint="eastAsia"/>
          <w:sz w:val="21"/>
          <w:szCs w:val="21"/>
        </w:rPr>
        <w:t>详情见附件二《数据初始化范围》。</w:t>
      </w:r>
    </w:p>
    <w:p w14:paraId="02D41D21" w14:textId="77777777" w:rsidR="00AD44EE" w:rsidRDefault="00AD44EE">
      <w:pPr>
        <w:spacing w:line="360" w:lineRule="auto"/>
        <w:rPr>
          <w:sz w:val="21"/>
          <w:szCs w:val="21"/>
        </w:rPr>
      </w:pPr>
    </w:p>
    <w:p w14:paraId="1E6E1EE2" w14:textId="77777777" w:rsidR="00AD44EE" w:rsidRDefault="00133AD4">
      <w:pPr>
        <w:spacing w:line="360" w:lineRule="auto"/>
        <w:rPr>
          <w:sz w:val="21"/>
          <w:szCs w:val="21"/>
        </w:rPr>
      </w:pPr>
      <w:r>
        <w:rPr>
          <w:rFonts w:hint="eastAsia"/>
          <w:sz w:val="21"/>
          <w:szCs w:val="21"/>
        </w:rPr>
        <w:t>7、对于已变更报表，</w:t>
      </w:r>
      <w:r>
        <w:rPr>
          <w:sz w:val="21"/>
          <w:szCs w:val="21"/>
        </w:rPr>
        <w:t>系统上线时按照最新调研的逻辑进行报表指标计算</w:t>
      </w:r>
      <w:r>
        <w:rPr>
          <w:rFonts w:hint="eastAsia"/>
          <w:sz w:val="21"/>
          <w:szCs w:val="21"/>
        </w:rPr>
        <w:t>。</w:t>
      </w:r>
    </w:p>
    <w:p w14:paraId="01A377CF" w14:textId="77777777" w:rsidR="00AD44EE" w:rsidRDefault="00133AD4">
      <w:pPr>
        <w:spacing w:line="360" w:lineRule="auto"/>
        <w:rPr>
          <w:sz w:val="21"/>
          <w:szCs w:val="21"/>
        </w:rPr>
      </w:pPr>
      <w:r>
        <w:rPr>
          <w:rFonts w:hint="eastAsia"/>
          <w:sz w:val="21"/>
          <w:szCs w:val="21"/>
        </w:rPr>
        <w:t>8、</w:t>
      </w:r>
      <w:r>
        <w:rPr>
          <w:sz w:val="21"/>
          <w:szCs w:val="21"/>
        </w:rPr>
        <w:t>集团汇总各专业公司数据得出的指标，需要各专业公司都有对应数据后才汇总展示</w:t>
      </w:r>
      <w:r>
        <w:rPr>
          <w:rFonts w:hint="eastAsia"/>
          <w:sz w:val="21"/>
          <w:szCs w:val="21"/>
        </w:rPr>
        <w:t>，若有专业公司补录不及时，则不展示，</w:t>
      </w:r>
      <w:r>
        <w:rPr>
          <w:sz w:val="21"/>
          <w:szCs w:val="21"/>
        </w:rPr>
        <w:t>避免集团数据出现缺漏</w:t>
      </w:r>
      <w:r>
        <w:rPr>
          <w:rFonts w:hint="eastAsia"/>
          <w:sz w:val="21"/>
          <w:szCs w:val="21"/>
        </w:rPr>
        <w:t>。</w:t>
      </w:r>
    </w:p>
    <w:p w14:paraId="7737F10D" w14:textId="77777777" w:rsidR="00AD44EE" w:rsidRDefault="00133AD4">
      <w:pPr>
        <w:spacing w:line="360" w:lineRule="auto"/>
        <w:rPr>
          <w:sz w:val="21"/>
          <w:szCs w:val="21"/>
        </w:rPr>
      </w:pPr>
      <w:r>
        <w:rPr>
          <w:rFonts w:hint="eastAsia"/>
          <w:sz w:val="21"/>
          <w:szCs w:val="21"/>
        </w:rPr>
        <w:t>9、报表及指标可进行多语言的切换，依赖指标标准是否有英文名称。</w:t>
      </w:r>
    </w:p>
    <w:p w14:paraId="38276A0C" w14:textId="77777777" w:rsidR="00AD44EE" w:rsidRDefault="00133AD4">
      <w:pPr>
        <w:spacing w:line="360" w:lineRule="auto"/>
        <w:rPr>
          <w:sz w:val="21"/>
          <w:szCs w:val="21"/>
        </w:rPr>
      </w:pPr>
      <w:r>
        <w:rPr>
          <w:rFonts w:hint="eastAsia"/>
          <w:sz w:val="21"/>
          <w:szCs w:val="21"/>
        </w:rPr>
        <w:t>10、预算数据规则</w:t>
      </w:r>
    </w:p>
    <w:p w14:paraId="5B1C2A25" w14:textId="77777777" w:rsidR="00AD44EE" w:rsidRDefault="00133AD4">
      <w:pPr>
        <w:spacing w:line="360" w:lineRule="auto"/>
        <w:ind w:firstLine="420"/>
        <w:rPr>
          <w:sz w:val="21"/>
          <w:szCs w:val="21"/>
        </w:rPr>
      </w:pPr>
      <w:r>
        <w:rPr>
          <w:rFonts w:hint="eastAsia"/>
          <w:sz w:val="21"/>
          <w:szCs w:val="21"/>
        </w:rPr>
        <w:lastRenderedPageBreak/>
        <w:t>如无特殊说明，指标预算数据取自集团预算编制系统，均为人民币、港币、</w:t>
      </w:r>
      <w:proofErr w:type="gramStart"/>
      <w:r>
        <w:rPr>
          <w:rFonts w:hint="eastAsia"/>
          <w:sz w:val="21"/>
          <w:szCs w:val="21"/>
        </w:rPr>
        <w:t>原币数据</w:t>
      </w:r>
      <w:proofErr w:type="gramEnd"/>
      <w:r>
        <w:rPr>
          <w:rFonts w:hint="eastAsia"/>
          <w:sz w:val="21"/>
          <w:szCs w:val="21"/>
        </w:rPr>
        <w:t>，币种折算在预算系统中进行。</w:t>
      </w:r>
    </w:p>
    <w:p w14:paraId="6289BAD6" w14:textId="77777777" w:rsidR="00AD44EE" w:rsidRDefault="00133AD4" w:rsidP="00DD0C59">
      <w:pPr>
        <w:pStyle w:val="23"/>
        <w:numPr>
          <w:ilvl w:val="0"/>
          <w:numId w:val="11"/>
        </w:numPr>
        <w:spacing w:line="360" w:lineRule="auto"/>
        <w:ind w:firstLineChars="0"/>
        <w:rPr>
          <w:sz w:val="21"/>
          <w:szCs w:val="21"/>
        </w:rPr>
      </w:pPr>
      <w:r>
        <w:rPr>
          <w:rFonts w:hint="eastAsia"/>
          <w:sz w:val="21"/>
          <w:szCs w:val="21"/>
        </w:rPr>
        <w:t>每年12月31日从预算系统抽取年初预算-上报集团</w:t>
      </w:r>
      <w:proofErr w:type="gramStart"/>
      <w:r>
        <w:rPr>
          <w:rFonts w:hint="eastAsia"/>
          <w:sz w:val="21"/>
          <w:szCs w:val="21"/>
        </w:rPr>
        <w:t>最终版</w:t>
      </w:r>
      <w:proofErr w:type="gramEnd"/>
      <w:r>
        <w:rPr>
          <w:rFonts w:hint="eastAsia"/>
          <w:sz w:val="21"/>
          <w:szCs w:val="21"/>
        </w:rPr>
        <w:t>数据（从第二版复制到</w:t>
      </w:r>
      <w:proofErr w:type="gramStart"/>
      <w:r>
        <w:rPr>
          <w:rFonts w:hint="eastAsia"/>
          <w:sz w:val="21"/>
          <w:szCs w:val="21"/>
        </w:rPr>
        <w:t>最终版得来），从来年</w:t>
      </w:r>
      <w:proofErr w:type="gramEnd"/>
      <w:r>
        <w:rPr>
          <w:rFonts w:hint="eastAsia"/>
          <w:sz w:val="21"/>
          <w:szCs w:val="21"/>
        </w:rPr>
        <w:t>1月1日起使用该数据计算预算达成率，对该版本的预算达成标注为"</w:t>
      </w:r>
      <w:proofErr w:type="gramStart"/>
      <w:r>
        <w:rPr>
          <w:rFonts w:hint="eastAsia"/>
          <w:sz w:val="21"/>
          <w:szCs w:val="21"/>
        </w:rPr>
        <w:t>非最终版</w:t>
      </w:r>
      <w:proofErr w:type="gramEnd"/>
      <w:r>
        <w:rPr>
          <w:rFonts w:hint="eastAsia"/>
          <w:sz w:val="21"/>
          <w:szCs w:val="21"/>
        </w:rPr>
        <w:t>"；</w:t>
      </w:r>
    </w:p>
    <w:p w14:paraId="58D18513" w14:textId="77777777" w:rsidR="00AD44EE" w:rsidRDefault="00133AD4" w:rsidP="00DD0C59">
      <w:pPr>
        <w:pStyle w:val="23"/>
        <w:numPr>
          <w:ilvl w:val="0"/>
          <w:numId w:val="11"/>
        </w:numPr>
        <w:spacing w:line="360" w:lineRule="auto"/>
        <w:ind w:firstLineChars="0"/>
        <w:rPr>
          <w:sz w:val="21"/>
          <w:szCs w:val="21"/>
        </w:rPr>
      </w:pPr>
      <w:r>
        <w:rPr>
          <w:rFonts w:hint="eastAsia"/>
          <w:sz w:val="21"/>
          <w:szCs w:val="21"/>
        </w:rPr>
        <w:t>来年董事会上报集团</w:t>
      </w:r>
      <w:proofErr w:type="gramStart"/>
      <w:r>
        <w:rPr>
          <w:rFonts w:hint="eastAsia"/>
          <w:sz w:val="21"/>
          <w:szCs w:val="21"/>
        </w:rPr>
        <w:t>最终版最终</w:t>
      </w:r>
      <w:proofErr w:type="gramEnd"/>
      <w:r>
        <w:rPr>
          <w:rFonts w:hint="eastAsia"/>
          <w:sz w:val="21"/>
          <w:szCs w:val="21"/>
        </w:rPr>
        <w:t>确定后，由集团财务部通知业务仪表盘项目组进行数据抽取（时间不定），覆盖之前的预算数据，并从1月1日起重新计算各指标预算达成率，之前的标注取消；</w:t>
      </w:r>
    </w:p>
    <w:p w14:paraId="78EB01DD" w14:textId="77777777" w:rsidR="00AD44EE" w:rsidRDefault="00133AD4" w:rsidP="00DD0C59">
      <w:pPr>
        <w:pStyle w:val="23"/>
        <w:numPr>
          <w:ilvl w:val="0"/>
          <w:numId w:val="11"/>
        </w:numPr>
        <w:spacing w:line="360" w:lineRule="auto"/>
        <w:ind w:firstLineChars="0"/>
        <w:rPr>
          <w:sz w:val="21"/>
          <w:szCs w:val="21"/>
        </w:rPr>
      </w:pPr>
      <w:r>
        <w:rPr>
          <w:rFonts w:hint="eastAsia"/>
          <w:sz w:val="21"/>
          <w:szCs w:val="21"/>
        </w:rPr>
        <w:t>此后年中预算调整的</w:t>
      </w:r>
      <w:proofErr w:type="gramStart"/>
      <w:r>
        <w:rPr>
          <w:rFonts w:hint="eastAsia"/>
          <w:sz w:val="21"/>
          <w:szCs w:val="21"/>
        </w:rPr>
        <w:t>最终版</w:t>
      </w:r>
      <w:proofErr w:type="gramEnd"/>
      <w:r>
        <w:rPr>
          <w:rFonts w:hint="eastAsia"/>
          <w:sz w:val="21"/>
          <w:szCs w:val="21"/>
        </w:rPr>
        <w:t>数据，由集团财务部通知经营平台进行数据抽取（时间不定），同样从1月1日起重新计算各指标达成率；</w:t>
      </w:r>
    </w:p>
    <w:p w14:paraId="6AB384ED"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页面原型及页面</w:t>
      </w:r>
    </w:p>
    <w:p w14:paraId="03FF6BDE" w14:textId="77777777" w:rsidR="00AD44EE" w:rsidRDefault="00133AD4">
      <w:pPr>
        <w:adjustRightInd w:val="0"/>
        <w:snapToGrid w:val="0"/>
        <w:spacing w:before="120" w:after="120" w:line="360" w:lineRule="auto"/>
        <w:rPr>
          <w:sz w:val="21"/>
          <w:szCs w:val="21"/>
        </w:rPr>
      </w:pPr>
      <w:r>
        <w:rPr>
          <w:rFonts w:hint="eastAsia"/>
          <w:sz w:val="21"/>
          <w:szCs w:val="21"/>
        </w:rPr>
        <w:t>页面规则：</w:t>
      </w:r>
    </w:p>
    <w:p w14:paraId="78D9C91C" w14:textId="77777777" w:rsidR="00AD44EE" w:rsidRDefault="00133AD4" w:rsidP="00DD0C59">
      <w:pPr>
        <w:widowControl w:val="0"/>
        <w:numPr>
          <w:ilvl w:val="0"/>
          <w:numId w:val="12"/>
        </w:numPr>
        <w:adjustRightInd w:val="0"/>
        <w:snapToGrid w:val="0"/>
        <w:spacing w:before="120" w:after="120" w:line="360" w:lineRule="auto"/>
        <w:jc w:val="both"/>
        <w:rPr>
          <w:sz w:val="21"/>
          <w:szCs w:val="21"/>
        </w:rPr>
      </w:pPr>
      <w:r>
        <w:rPr>
          <w:rFonts w:hint="eastAsia"/>
          <w:sz w:val="21"/>
          <w:szCs w:val="21"/>
        </w:rPr>
        <w:t>点击菜单报表管理，点击二级菜单业务、财务、产品、投资、风险，点击二级菜单进入该条线下tab页，展示报表列表</w:t>
      </w:r>
    </w:p>
    <w:p w14:paraId="5605307B" w14:textId="77777777" w:rsidR="00AD44EE" w:rsidRDefault="00133AD4">
      <w:pPr>
        <w:adjustRightInd w:val="0"/>
        <w:snapToGrid w:val="0"/>
        <w:spacing w:before="120" w:after="120" w:line="360" w:lineRule="auto"/>
        <w:ind w:left="400"/>
        <w:rPr>
          <w:sz w:val="21"/>
          <w:szCs w:val="21"/>
        </w:rPr>
      </w:pPr>
      <w:r>
        <w:rPr>
          <w:rFonts w:hint="eastAsia"/>
          <w:noProof/>
          <w:sz w:val="21"/>
          <w:szCs w:val="21"/>
        </w:rPr>
        <w:drawing>
          <wp:inline distT="0" distB="0" distL="0" distR="0" wp14:anchorId="284D6BC6" wp14:editId="3D2C5256">
            <wp:extent cx="6118860" cy="2840355"/>
            <wp:effectExtent l="0" t="0" r="15240" b="17145"/>
            <wp:docPr id="1249" name="图片 16"/>
            <wp:cNvGraphicFramePr/>
            <a:graphic xmlns:a="http://schemas.openxmlformats.org/drawingml/2006/main">
              <a:graphicData uri="http://schemas.openxmlformats.org/drawingml/2006/picture">
                <pic:pic xmlns:pic="http://schemas.openxmlformats.org/drawingml/2006/picture">
                  <pic:nvPicPr>
                    <pic:cNvPr id="1249" name="图片 16"/>
                    <pic:cNvPicPr/>
                  </pic:nvPicPr>
                  <pic:blipFill>
                    <a:blip r:embed="rId37" cstate="email"/>
                    <a:srcRect/>
                    <a:stretch>
                      <a:fillRect/>
                    </a:stretch>
                  </pic:blipFill>
                  <pic:spPr>
                    <a:xfrm>
                      <a:off x="0" y="0"/>
                      <a:ext cx="6118860" cy="2840355"/>
                    </a:xfrm>
                    <a:prstGeom prst="rect">
                      <a:avLst/>
                    </a:prstGeom>
                    <a:noFill/>
                    <a:ln>
                      <a:noFill/>
                    </a:ln>
                    <a:effectLst/>
                  </pic:spPr>
                </pic:pic>
              </a:graphicData>
            </a:graphic>
          </wp:inline>
        </w:drawing>
      </w:r>
    </w:p>
    <w:p w14:paraId="2021BB86" w14:textId="77777777" w:rsidR="00AD44EE" w:rsidRDefault="00133AD4" w:rsidP="00DD0C59">
      <w:pPr>
        <w:widowControl w:val="0"/>
        <w:numPr>
          <w:ilvl w:val="0"/>
          <w:numId w:val="12"/>
        </w:numPr>
        <w:adjustRightInd w:val="0"/>
        <w:snapToGrid w:val="0"/>
        <w:spacing w:before="120" w:after="120" w:line="360" w:lineRule="auto"/>
        <w:jc w:val="both"/>
        <w:rPr>
          <w:sz w:val="21"/>
          <w:szCs w:val="21"/>
        </w:rPr>
      </w:pPr>
      <w:r>
        <w:rPr>
          <w:rFonts w:hint="eastAsia"/>
          <w:sz w:val="21"/>
          <w:szCs w:val="21"/>
        </w:rPr>
        <w:t>点击报表名称进入报表页面，报表页面有查询条件以及收藏、订阅、分享、下载功能键</w:t>
      </w:r>
    </w:p>
    <w:p w14:paraId="4923B92E" w14:textId="77777777" w:rsidR="00AD44EE" w:rsidRDefault="00133AD4">
      <w:pPr>
        <w:adjustRightInd w:val="0"/>
        <w:snapToGrid w:val="0"/>
        <w:spacing w:before="120" w:after="120" w:line="360" w:lineRule="auto"/>
        <w:ind w:left="400"/>
        <w:rPr>
          <w:sz w:val="21"/>
          <w:szCs w:val="21"/>
        </w:rPr>
      </w:pPr>
      <w:r>
        <w:rPr>
          <w:rFonts w:hint="eastAsia"/>
          <w:noProof/>
          <w:sz w:val="21"/>
          <w:szCs w:val="21"/>
        </w:rPr>
        <w:lastRenderedPageBreak/>
        <w:drawing>
          <wp:inline distT="0" distB="0" distL="0" distR="0" wp14:anchorId="685F8B0D" wp14:editId="34665B73">
            <wp:extent cx="6118860" cy="2353945"/>
            <wp:effectExtent l="0" t="0" r="15240" b="8255"/>
            <wp:docPr id="1248" name="图片 17"/>
            <wp:cNvGraphicFramePr/>
            <a:graphic xmlns:a="http://schemas.openxmlformats.org/drawingml/2006/main">
              <a:graphicData uri="http://schemas.openxmlformats.org/drawingml/2006/picture">
                <pic:pic xmlns:pic="http://schemas.openxmlformats.org/drawingml/2006/picture">
                  <pic:nvPicPr>
                    <pic:cNvPr id="1248" name="图片 17"/>
                    <pic:cNvPicPr/>
                  </pic:nvPicPr>
                  <pic:blipFill>
                    <a:blip r:embed="rId38" cstate="email">
                      <a:extLst>
                        <a:ext uri="{28A0092B-C50C-407E-A947-70E740481C1C}">
                          <a14:useLocalDpi xmlns:a14="http://schemas.microsoft.com/office/drawing/2010/main"/>
                        </a:ext>
                      </a:extLst>
                    </a:blip>
                    <a:srcRect/>
                    <a:stretch>
                      <a:fillRect/>
                    </a:stretch>
                  </pic:blipFill>
                  <pic:spPr>
                    <a:xfrm>
                      <a:off x="0" y="0"/>
                      <a:ext cx="6118860" cy="2353945"/>
                    </a:xfrm>
                    <a:prstGeom prst="rect">
                      <a:avLst/>
                    </a:prstGeom>
                    <a:noFill/>
                    <a:ln>
                      <a:noFill/>
                    </a:ln>
                    <a:effectLst/>
                  </pic:spPr>
                </pic:pic>
              </a:graphicData>
            </a:graphic>
          </wp:inline>
        </w:drawing>
      </w:r>
    </w:p>
    <w:p w14:paraId="7A83E7B5" w14:textId="77777777" w:rsidR="00AD44EE" w:rsidRDefault="00AD44EE">
      <w:pPr>
        <w:adjustRightInd w:val="0"/>
        <w:snapToGrid w:val="0"/>
        <w:spacing w:before="120" w:after="120" w:line="360" w:lineRule="auto"/>
        <w:rPr>
          <w:sz w:val="21"/>
          <w:szCs w:val="21"/>
        </w:rPr>
      </w:pPr>
    </w:p>
    <w:p w14:paraId="315D0E54" w14:textId="77777777" w:rsidR="00AD44EE" w:rsidRDefault="00133AD4">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业务报表</w:t>
      </w:r>
    </w:p>
    <w:p w14:paraId="59FB84DB" w14:textId="77777777" w:rsidR="00AD44EE" w:rsidRDefault="00133AD4">
      <w:pPr>
        <w:spacing w:line="360" w:lineRule="auto"/>
        <w:ind w:firstLineChars="200" w:firstLine="420"/>
        <w:rPr>
          <w:sz w:val="21"/>
          <w:szCs w:val="21"/>
        </w:rPr>
      </w:pPr>
      <w:r>
        <w:rPr>
          <w:rFonts w:hint="eastAsia"/>
          <w:sz w:val="21"/>
          <w:szCs w:val="21"/>
        </w:rPr>
        <w:t>展示业务条线报表</w:t>
      </w:r>
    </w:p>
    <w:p w14:paraId="2124A552"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集团整体</w:t>
      </w:r>
    </w:p>
    <w:p w14:paraId="15E6F383" w14:textId="77777777" w:rsidR="00AD44EE" w:rsidRDefault="00133AD4">
      <w:pPr>
        <w:spacing w:line="360" w:lineRule="auto"/>
        <w:rPr>
          <w:sz w:val="21"/>
          <w:szCs w:val="21"/>
        </w:rPr>
      </w:pPr>
      <w:r>
        <w:rPr>
          <w:rFonts w:hint="eastAsia"/>
          <w:sz w:val="21"/>
          <w:szCs w:val="21"/>
        </w:rPr>
        <w:t xml:space="preserve">   集团整体业务报表主要包括集团重点关注财务、投资指标达成情况表，境内保险公司集团重点关注指标情况表，集团固定报表。</w:t>
      </w:r>
    </w:p>
    <w:p w14:paraId="5818AF52" w14:textId="77777777" w:rsidR="003E220B" w:rsidRDefault="003E220B" w:rsidP="003E220B">
      <w:pPr>
        <w:pStyle w:val="6"/>
        <w:numPr>
          <w:ilvl w:val="5"/>
          <w:numId w:val="1"/>
        </w:numPr>
        <w:spacing w:line="360" w:lineRule="auto"/>
        <w:rPr>
          <w:sz w:val="21"/>
          <w:szCs w:val="21"/>
        </w:rPr>
      </w:pPr>
      <w:r w:rsidRPr="003E220B">
        <w:rPr>
          <w:rFonts w:ascii="宋体" w:hAnsi="宋体" w:cs="宋体" w:hint="eastAsia"/>
          <w:sz w:val="20"/>
          <w:szCs w:val="20"/>
          <w:lang w:eastAsia="zh-CN"/>
        </w:rPr>
        <w:t>保险业务月报</w:t>
      </w:r>
    </w:p>
    <w:p w14:paraId="460AC89C" w14:textId="77777777" w:rsidR="00133AD4" w:rsidRDefault="00133AD4" w:rsidP="00133AD4">
      <w:pPr>
        <w:spacing w:line="360" w:lineRule="auto"/>
        <w:ind w:firstLine="420"/>
        <w:rPr>
          <w:sz w:val="21"/>
          <w:szCs w:val="21"/>
        </w:rPr>
      </w:pPr>
      <w:r>
        <w:rPr>
          <w:rFonts w:hint="eastAsia"/>
          <w:sz w:val="21"/>
          <w:szCs w:val="21"/>
        </w:rPr>
        <w:t>用户可从时间查询集团业务月报，具体如下：</w:t>
      </w:r>
    </w:p>
    <w:p w14:paraId="26BEF120" w14:textId="77777777" w:rsidR="00133AD4" w:rsidRDefault="00133AD4" w:rsidP="00133AD4">
      <w:pPr>
        <w:spacing w:line="360" w:lineRule="auto"/>
        <w:ind w:firstLine="420"/>
        <w:rPr>
          <w:sz w:val="21"/>
          <w:szCs w:val="21"/>
        </w:rPr>
      </w:pPr>
      <w:r>
        <w:rPr>
          <w:rFonts w:hint="eastAsia"/>
          <w:sz w:val="21"/>
          <w:szCs w:val="21"/>
        </w:rPr>
        <w:t>该表</w:t>
      </w:r>
      <w:proofErr w:type="gramStart"/>
      <w:r>
        <w:rPr>
          <w:rFonts w:hint="eastAsia"/>
          <w:sz w:val="21"/>
          <w:szCs w:val="21"/>
        </w:rPr>
        <w:t>不</w:t>
      </w:r>
      <w:proofErr w:type="gramEnd"/>
      <w:r>
        <w:rPr>
          <w:rFonts w:hint="eastAsia"/>
          <w:sz w:val="21"/>
          <w:szCs w:val="21"/>
        </w:rPr>
        <w:t>含有审计后指标。</w:t>
      </w:r>
    </w:p>
    <w:p w14:paraId="0635140C" w14:textId="77777777" w:rsidR="00133AD4" w:rsidRDefault="00133AD4" w:rsidP="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3D4EC569" w14:textId="77777777" w:rsidR="00133AD4" w:rsidRDefault="00133AD4" w:rsidP="00133AD4">
      <w:pPr>
        <w:spacing w:line="360" w:lineRule="auto"/>
        <w:ind w:firstLine="420"/>
        <w:rPr>
          <w:sz w:val="21"/>
          <w:szCs w:val="21"/>
        </w:rPr>
      </w:pPr>
      <w:r>
        <w:rPr>
          <w:rFonts w:hint="eastAsia"/>
          <w:sz w:val="21"/>
          <w:szCs w:val="21"/>
        </w:rPr>
        <w:t>集团查看用户、业务查看用户</w:t>
      </w:r>
    </w:p>
    <w:p w14:paraId="11F817B4" w14:textId="77777777" w:rsidR="00133AD4" w:rsidRDefault="00133AD4" w:rsidP="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输入输出</w:t>
      </w:r>
      <w:proofErr w:type="spellEnd"/>
    </w:p>
    <w:p w14:paraId="75B1FD99" w14:textId="77777777" w:rsidR="00133AD4" w:rsidRDefault="00133AD4" w:rsidP="00133AD4">
      <w:pPr>
        <w:spacing w:line="360" w:lineRule="auto"/>
        <w:ind w:firstLine="420"/>
        <w:rPr>
          <w:sz w:val="21"/>
          <w:szCs w:val="21"/>
        </w:rPr>
      </w:pPr>
      <w:r>
        <w:rPr>
          <w:rFonts w:hint="eastAsia"/>
          <w:sz w:val="21"/>
          <w:szCs w:val="21"/>
        </w:rPr>
        <w:t>输入：时间查询条件。</w:t>
      </w:r>
    </w:p>
    <w:p w14:paraId="485AD30A" w14:textId="77777777" w:rsidR="00133AD4" w:rsidRDefault="00133AD4" w:rsidP="00133AD4">
      <w:pPr>
        <w:spacing w:line="360" w:lineRule="auto"/>
        <w:ind w:firstLine="420"/>
        <w:rPr>
          <w:sz w:val="21"/>
          <w:szCs w:val="21"/>
        </w:rPr>
      </w:pPr>
      <w:r>
        <w:rPr>
          <w:rFonts w:hint="eastAsia"/>
          <w:sz w:val="21"/>
          <w:szCs w:val="21"/>
        </w:rPr>
        <w:t>输出：符合查询条件的指标度量值及合计值</w:t>
      </w:r>
    </w:p>
    <w:p w14:paraId="5F5EF53B" w14:textId="77777777" w:rsidR="00133AD4" w:rsidRDefault="00133AD4" w:rsidP="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58F2C707" w14:textId="77777777" w:rsidR="00133AD4" w:rsidRDefault="00133AD4" w:rsidP="00133AD4">
      <w:pPr>
        <w:spacing w:line="360" w:lineRule="auto"/>
        <w:ind w:firstLine="420"/>
        <w:rPr>
          <w:sz w:val="21"/>
          <w:szCs w:val="21"/>
        </w:rPr>
      </w:pPr>
      <w:r>
        <w:rPr>
          <w:rFonts w:hint="eastAsia"/>
          <w:sz w:val="21"/>
          <w:szCs w:val="21"/>
        </w:rPr>
        <w:t>财务系统、核心系统、补录系统已有相关数据</w:t>
      </w:r>
    </w:p>
    <w:p w14:paraId="74CA3546" w14:textId="77777777" w:rsidR="00133AD4" w:rsidRDefault="00133AD4" w:rsidP="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业务规则</w:t>
      </w:r>
      <w:proofErr w:type="spellEnd"/>
    </w:p>
    <w:p w14:paraId="0C6AC78D" w14:textId="77777777" w:rsidR="00133AD4" w:rsidRPr="00133AD4" w:rsidRDefault="00133AD4" w:rsidP="00DD0C59">
      <w:pPr>
        <w:widowControl w:val="0"/>
        <w:numPr>
          <w:ilvl w:val="0"/>
          <w:numId w:val="49"/>
        </w:numPr>
        <w:spacing w:line="360" w:lineRule="auto"/>
        <w:ind w:left="780"/>
        <w:jc w:val="both"/>
        <w:rPr>
          <w:sz w:val="21"/>
          <w:szCs w:val="21"/>
        </w:rPr>
      </w:pPr>
      <w:r w:rsidRPr="00133AD4">
        <w:rPr>
          <w:rFonts w:hint="eastAsia"/>
          <w:sz w:val="21"/>
          <w:szCs w:val="21"/>
        </w:rPr>
        <w:t>默认期间：T-1月。</w:t>
      </w:r>
    </w:p>
    <w:p w14:paraId="77762F48" w14:textId="77777777" w:rsidR="00133AD4" w:rsidRPr="00133AD4" w:rsidRDefault="00133AD4" w:rsidP="00DD0C59">
      <w:pPr>
        <w:widowControl w:val="0"/>
        <w:numPr>
          <w:ilvl w:val="0"/>
          <w:numId w:val="49"/>
        </w:numPr>
        <w:spacing w:line="360" w:lineRule="auto"/>
        <w:ind w:left="780"/>
        <w:jc w:val="both"/>
        <w:rPr>
          <w:sz w:val="21"/>
          <w:szCs w:val="21"/>
        </w:rPr>
      </w:pPr>
      <w:proofErr w:type="gramStart"/>
      <w:r w:rsidRPr="00133AD4">
        <w:rPr>
          <w:rFonts w:hint="eastAsia"/>
          <w:sz w:val="21"/>
          <w:szCs w:val="21"/>
        </w:rPr>
        <w:t>若数据</w:t>
      </w:r>
      <w:proofErr w:type="gramEnd"/>
      <w:r w:rsidRPr="00133AD4">
        <w:rPr>
          <w:rFonts w:hint="eastAsia"/>
          <w:sz w:val="21"/>
          <w:szCs w:val="21"/>
        </w:rPr>
        <w:t>补录不及时，则无法展示最新数据，部分数据为空。</w:t>
      </w:r>
    </w:p>
    <w:p w14:paraId="0C00CCCE" w14:textId="77777777" w:rsidR="00133AD4" w:rsidRDefault="00133AD4" w:rsidP="00DD0C59">
      <w:pPr>
        <w:widowControl w:val="0"/>
        <w:numPr>
          <w:ilvl w:val="0"/>
          <w:numId w:val="49"/>
        </w:numPr>
        <w:spacing w:line="360" w:lineRule="auto"/>
        <w:ind w:left="780"/>
        <w:jc w:val="both"/>
        <w:rPr>
          <w:sz w:val="21"/>
          <w:szCs w:val="21"/>
        </w:rPr>
      </w:pPr>
      <w:r w:rsidRPr="00133AD4">
        <w:rPr>
          <w:rFonts w:hint="eastAsia"/>
          <w:sz w:val="21"/>
          <w:szCs w:val="21"/>
        </w:rPr>
        <w:t>首次上线，只提供财务相关数据</w:t>
      </w:r>
      <w:r>
        <w:rPr>
          <w:rFonts w:hint="eastAsia"/>
          <w:sz w:val="21"/>
          <w:szCs w:val="21"/>
        </w:rPr>
        <w:t>；</w:t>
      </w:r>
    </w:p>
    <w:p w14:paraId="15BDA0D4" w14:textId="77777777" w:rsidR="00133AD4" w:rsidRPr="00133AD4" w:rsidRDefault="00133AD4" w:rsidP="00DD0C59">
      <w:pPr>
        <w:widowControl w:val="0"/>
        <w:numPr>
          <w:ilvl w:val="0"/>
          <w:numId w:val="49"/>
        </w:numPr>
        <w:spacing w:line="360" w:lineRule="auto"/>
        <w:ind w:left="780"/>
        <w:jc w:val="both"/>
        <w:rPr>
          <w:sz w:val="21"/>
          <w:szCs w:val="21"/>
        </w:rPr>
      </w:pPr>
      <w:r>
        <w:rPr>
          <w:rFonts w:hint="eastAsia"/>
          <w:sz w:val="21"/>
          <w:szCs w:val="21"/>
        </w:rPr>
        <w:t>图形图例的位置从图形底部改为</w:t>
      </w:r>
      <w:r w:rsidR="00FB7CA1">
        <w:rPr>
          <w:rFonts w:hint="eastAsia"/>
          <w:sz w:val="21"/>
          <w:szCs w:val="21"/>
        </w:rPr>
        <w:t>顶部，放在图形标题下；</w:t>
      </w:r>
    </w:p>
    <w:p w14:paraId="26CF9C04" w14:textId="77777777" w:rsidR="00133AD4" w:rsidRPr="00133AD4" w:rsidRDefault="00133AD4" w:rsidP="00DD0C59">
      <w:pPr>
        <w:widowControl w:val="0"/>
        <w:numPr>
          <w:ilvl w:val="0"/>
          <w:numId w:val="49"/>
        </w:numPr>
        <w:spacing w:line="360" w:lineRule="auto"/>
        <w:ind w:left="780"/>
        <w:jc w:val="both"/>
        <w:rPr>
          <w:sz w:val="21"/>
          <w:szCs w:val="21"/>
        </w:rPr>
      </w:pPr>
      <w:r>
        <w:rPr>
          <w:rFonts w:hint="eastAsia"/>
          <w:sz w:val="21"/>
          <w:szCs w:val="21"/>
        </w:rPr>
        <w:t>图表标题的字体</w:t>
      </w:r>
      <w:proofErr w:type="gramStart"/>
      <w:r>
        <w:rPr>
          <w:rFonts w:hint="eastAsia"/>
          <w:sz w:val="21"/>
          <w:szCs w:val="21"/>
        </w:rPr>
        <w:t>从雅黑改为</w:t>
      </w:r>
      <w:proofErr w:type="gramEnd"/>
      <w:r>
        <w:rPr>
          <w:rFonts w:hint="eastAsia"/>
          <w:sz w:val="21"/>
          <w:szCs w:val="21"/>
        </w:rPr>
        <w:t>宋体；</w:t>
      </w:r>
    </w:p>
    <w:p w14:paraId="05A1055F" w14:textId="77777777" w:rsidR="00133AD4" w:rsidRDefault="00133AD4" w:rsidP="00DD0C59">
      <w:pPr>
        <w:widowControl w:val="0"/>
        <w:numPr>
          <w:ilvl w:val="0"/>
          <w:numId w:val="49"/>
        </w:numPr>
        <w:spacing w:line="360" w:lineRule="auto"/>
        <w:ind w:left="780"/>
        <w:jc w:val="both"/>
        <w:rPr>
          <w:sz w:val="21"/>
          <w:szCs w:val="21"/>
        </w:rPr>
      </w:pPr>
      <w:r>
        <w:rPr>
          <w:rFonts w:hint="eastAsia"/>
          <w:sz w:val="21"/>
          <w:szCs w:val="21"/>
        </w:rPr>
        <w:t>毛保费收入图形改为总保费图形；</w:t>
      </w:r>
    </w:p>
    <w:p w14:paraId="0D57BEAB" w14:textId="77777777" w:rsidR="00133AD4" w:rsidRDefault="00133AD4" w:rsidP="00DD0C59">
      <w:pPr>
        <w:widowControl w:val="0"/>
        <w:numPr>
          <w:ilvl w:val="0"/>
          <w:numId w:val="49"/>
        </w:numPr>
        <w:spacing w:line="360" w:lineRule="auto"/>
        <w:ind w:left="780"/>
        <w:jc w:val="both"/>
        <w:rPr>
          <w:sz w:val="21"/>
          <w:szCs w:val="21"/>
        </w:rPr>
      </w:pPr>
      <w:r>
        <w:rPr>
          <w:rFonts w:hint="eastAsia"/>
          <w:sz w:val="21"/>
          <w:szCs w:val="21"/>
        </w:rPr>
        <w:t>保费完成进度图形的柱形图，数值从左到右依次递增；</w:t>
      </w:r>
    </w:p>
    <w:p w14:paraId="7A3A5F96" w14:textId="77777777" w:rsidR="00FB7CA1" w:rsidRDefault="00FB7CA1" w:rsidP="00DD0C59">
      <w:pPr>
        <w:widowControl w:val="0"/>
        <w:numPr>
          <w:ilvl w:val="0"/>
          <w:numId w:val="49"/>
        </w:numPr>
        <w:spacing w:line="360" w:lineRule="auto"/>
        <w:ind w:left="780"/>
        <w:jc w:val="both"/>
        <w:rPr>
          <w:sz w:val="21"/>
          <w:szCs w:val="21"/>
        </w:rPr>
      </w:pPr>
      <w:proofErr w:type="gramStart"/>
      <w:r>
        <w:rPr>
          <w:rFonts w:hint="eastAsia"/>
          <w:sz w:val="21"/>
          <w:szCs w:val="21"/>
        </w:rPr>
        <w:t>个险期缴保费</w:t>
      </w:r>
      <w:proofErr w:type="gramEnd"/>
      <w:r>
        <w:rPr>
          <w:rFonts w:hint="eastAsia"/>
          <w:sz w:val="21"/>
          <w:szCs w:val="21"/>
        </w:rPr>
        <w:t>结构下新增银保期</w:t>
      </w:r>
      <w:proofErr w:type="gramStart"/>
      <w:r>
        <w:rPr>
          <w:rFonts w:hint="eastAsia"/>
          <w:sz w:val="21"/>
          <w:szCs w:val="21"/>
        </w:rPr>
        <w:t>缴</w:t>
      </w:r>
      <w:proofErr w:type="gramEnd"/>
      <w:r>
        <w:rPr>
          <w:rFonts w:hint="eastAsia"/>
          <w:sz w:val="21"/>
          <w:szCs w:val="21"/>
        </w:rPr>
        <w:t>保费结构图；</w:t>
      </w:r>
    </w:p>
    <w:p w14:paraId="2C7209E9" w14:textId="77777777" w:rsidR="00FB7CA1" w:rsidRDefault="00FB7CA1" w:rsidP="00DD0C59">
      <w:pPr>
        <w:widowControl w:val="0"/>
        <w:numPr>
          <w:ilvl w:val="0"/>
          <w:numId w:val="49"/>
        </w:numPr>
        <w:spacing w:line="360" w:lineRule="auto"/>
        <w:ind w:left="780"/>
        <w:jc w:val="both"/>
        <w:rPr>
          <w:sz w:val="21"/>
          <w:szCs w:val="21"/>
        </w:rPr>
      </w:pPr>
      <w:proofErr w:type="gramStart"/>
      <w:r>
        <w:rPr>
          <w:rFonts w:hint="eastAsia"/>
          <w:sz w:val="21"/>
          <w:szCs w:val="21"/>
        </w:rPr>
        <w:t>个险期缴保费</w:t>
      </w:r>
      <w:proofErr w:type="gramEnd"/>
      <w:r>
        <w:rPr>
          <w:rFonts w:hint="eastAsia"/>
          <w:sz w:val="21"/>
          <w:szCs w:val="21"/>
        </w:rPr>
        <w:t>结构、银保期</w:t>
      </w:r>
      <w:proofErr w:type="gramStart"/>
      <w:r>
        <w:rPr>
          <w:rFonts w:hint="eastAsia"/>
          <w:sz w:val="21"/>
          <w:szCs w:val="21"/>
        </w:rPr>
        <w:t>缴</w:t>
      </w:r>
      <w:proofErr w:type="gramEnd"/>
      <w:r>
        <w:rPr>
          <w:rFonts w:hint="eastAsia"/>
          <w:sz w:val="21"/>
          <w:szCs w:val="21"/>
        </w:rPr>
        <w:t>保费结构的堆叠柱状图改为比例堆叠柱状图，百分比保留一个小数点；</w:t>
      </w:r>
    </w:p>
    <w:p w14:paraId="2DF2F268" w14:textId="77777777" w:rsidR="00FB7CA1" w:rsidRDefault="00FB7CA1" w:rsidP="00DD0C59">
      <w:pPr>
        <w:widowControl w:val="0"/>
        <w:numPr>
          <w:ilvl w:val="0"/>
          <w:numId w:val="49"/>
        </w:numPr>
        <w:spacing w:line="360" w:lineRule="auto"/>
        <w:ind w:left="709" w:hanging="289"/>
        <w:jc w:val="both"/>
        <w:rPr>
          <w:sz w:val="21"/>
          <w:szCs w:val="21"/>
        </w:rPr>
      </w:pPr>
      <w:r>
        <w:rPr>
          <w:rFonts w:hint="eastAsia"/>
          <w:sz w:val="21"/>
          <w:szCs w:val="21"/>
        </w:rPr>
        <w:t>产险公司满期保费综合成本率图形的柱状数值从左到右依次递减；</w:t>
      </w:r>
    </w:p>
    <w:p w14:paraId="5C4A538D" w14:textId="77777777" w:rsidR="00FB7CA1" w:rsidRDefault="00FB7CA1" w:rsidP="00DD0C59">
      <w:pPr>
        <w:widowControl w:val="0"/>
        <w:numPr>
          <w:ilvl w:val="0"/>
          <w:numId w:val="49"/>
        </w:numPr>
        <w:spacing w:line="360" w:lineRule="auto"/>
        <w:ind w:left="709" w:hanging="289"/>
        <w:jc w:val="both"/>
        <w:rPr>
          <w:sz w:val="21"/>
          <w:szCs w:val="21"/>
        </w:rPr>
      </w:pPr>
      <w:r>
        <w:rPr>
          <w:rFonts w:hint="eastAsia"/>
          <w:sz w:val="21"/>
          <w:szCs w:val="21"/>
        </w:rPr>
        <w:t>毛保费表格改为总保费表格；</w:t>
      </w:r>
    </w:p>
    <w:p w14:paraId="2A7424E9" w14:textId="77777777" w:rsidR="00FB7CA1" w:rsidRDefault="00FB7CA1" w:rsidP="00DD0C59">
      <w:pPr>
        <w:widowControl w:val="0"/>
        <w:numPr>
          <w:ilvl w:val="0"/>
          <w:numId w:val="49"/>
        </w:numPr>
        <w:spacing w:line="360" w:lineRule="auto"/>
        <w:ind w:left="709" w:hanging="289"/>
        <w:jc w:val="both"/>
        <w:rPr>
          <w:sz w:val="21"/>
          <w:szCs w:val="21"/>
        </w:rPr>
      </w:pPr>
      <w:r>
        <w:rPr>
          <w:rFonts w:hint="eastAsia"/>
          <w:sz w:val="21"/>
          <w:szCs w:val="21"/>
        </w:rPr>
        <w:t>各条线概况达成率一列，去掉“+</w:t>
      </w:r>
      <w:r>
        <w:rPr>
          <w:sz w:val="21"/>
          <w:szCs w:val="21"/>
        </w:rPr>
        <w:t>”</w:t>
      </w:r>
      <w:r>
        <w:rPr>
          <w:rFonts w:hint="eastAsia"/>
          <w:sz w:val="21"/>
          <w:szCs w:val="21"/>
        </w:rPr>
        <w:t>标志；</w:t>
      </w:r>
    </w:p>
    <w:p w14:paraId="44B8CC92" w14:textId="77777777" w:rsidR="00FB7CA1" w:rsidRPr="00FB7CA1" w:rsidRDefault="00FB7CA1" w:rsidP="00DD0C59">
      <w:pPr>
        <w:widowControl w:val="0"/>
        <w:numPr>
          <w:ilvl w:val="0"/>
          <w:numId w:val="49"/>
        </w:numPr>
        <w:spacing w:line="360" w:lineRule="auto"/>
        <w:ind w:left="709" w:hanging="289"/>
        <w:jc w:val="both"/>
        <w:rPr>
          <w:sz w:val="21"/>
          <w:szCs w:val="21"/>
        </w:rPr>
      </w:pPr>
      <w:r>
        <w:rPr>
          <w:rFonts w:hint="eastAsia"/>
          <w:sz w:val="21"/>
          <w:szCs w:val="21"/>
        </w:rPr>
        <w:t>同业数据表格的寿险、产险、合计三列增加阴影背景；数值增加千分位；同比数值去掉百分号，同时增加一个小数点；</w:t>
      </w:r>
    </w:p>
    <w:p w14:paraId="008CD349" w14:textId="77777777" w:rsidR="00133AD4" w:rsidRDefault="00133AD4" w:rsidP="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5924D9E" w14:textId="77777777" w:rsidR="00133AD4" w:rsidRDefault="00133AD4" w:rsidP="00133AD4">
      <w:pPr>
        <w:pStyle w:val="a6"/>
        <w:spacing w:line="360" w:lineRule="auto"/>
        <w:ind w:firstLine="420"/>
        <w:rPr>
          <w:sz w:val="21"/>
          <w:szCs w:val="21"/>
        </w:rPr>
      </w:pPr>
      <w:r>
        <w:rPr>
          <w:sz w:val="21"/>
          <w:szCs w:val="21"/>
        </w:rPr>
        <w:t>注意：报表</w:t>
      </w:r>
      <w:proofErr w:type="gramStart"/>
      <w:r>
        <w:rPr>
          <w:sz w:val="21"/>
          <w:szCs w:val="21"/>
        </w:rPr>
        <w:t>表</w:t>
      </w:r>
      <w:proofErr w:type="gramEnd"/>
      <w:r>
        <w:rPr>
          <w:sz w:val="21"/>
          <w:szCs w:val="21"/>
        </w:rPr>
        <w:t>头为冻结状态，即无论页面下拉还是翻页，表头一直在页面展示。</w:t>
      </w:r>
    </w:p>
    <w:p w14:paraId="48B885C8" w14:textId="77777777" w:rsidR="00133AD4" w:rsidRDefault="00133AD4" w:rsidP="00DD0C59">
      <w:pPr>
        <w:widowControl w:val="0"/>
        <w:numPr>
          <w:ilvl w:val="0"/>
          <w:numId w:val="50"/>
        </w:numPr>
        <w:tabs>
          <w:tab w:val="left" w:pos="0"/>
        </w:tabs>
        <w:spacing w:line="360" w:lineRule="auto"/>
        <w:jc w:val="both"/>
        <w:rPr>
          <w:sz w:val="21"/>
          <w:szCs w:val="21"/>
        </w:rPr>
      </w:pPr>
      <w:r>
        <w:rPr>
          <w:rFonts w:hint="eastAsia"/>
          <w:sz w:val="21"/>
          <w:szCs w:val="21"/>
        </w:rPr>
        <w:t>点击报表管理→业务报表→集团整体→保险业务月报，进入报表详细页面</w:t>
      </w:r>
    </w:p>
    <w:p w14:paraId="69F137B9" w14:textId="77777777" w:rsidR="00133AD4" w:rsidRPr="00133AD4" w:rsidRDefault="00133AD4" w:rsidP="00DD0C59">
      <w:pPr>
        <w:widowControl w:val="0"/>
        <w:numPr>
          <w:ilvl w:val="0"/>
          <w:numId w:val="50"/>
        </w:numPr>
        <w:tabs>
          <w:tab w:val="left" w:pos="0"/>
        </w:tabs>
        <w:spacing w:line="360" w:lineRule="auto"/>
        <w:jc w:val="both"/>
        <w:rPr>
          <w:sz w:val="21"/>
          <w:szCs w:val="21"/>
        </w:rPr>
      </w:pPr>
      <w:r w:rsidRPr="00133AD4">
        <w:rPr>
          <w:rFonts w:hint="eastAsia"/>
          <w:sz w:val="21"/>
          <w:szCs w:val="21"/>
        </w:rPr>
        <w:t>选择时间，点击查询，显示符合条件的查询结果。</w:t>
      </w:r>
    </w:p>
    <w:p w14:paraId="65F3ADE3" w14:textId="77777777" w:rsidR="00133AD4" w:rsidRPr="00133AD4" w:rsidRDefault="00133AD4">
      <w:pPr>
        <w:spacing w:line="360" w:lineRule="auto"/>
        <w:rPr>
          <w:sz w:val="21"/>
          <w:szCs w:val="21"/>
        </w:rPr>
      </w:pPr>
    </w:p>
    <w:p w14:paraId="5062DD11"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寿险公司</w:t>
      </w:r>
    </w:p>
    <w:p w14:paraId="7BC7BBD3" w14:textId="77777777" w:rsidR="00AD44EE" w:rsidRDefault="00133AD4">
      <w:pPr>
        <w:spacing w:line="360" w:lineRule="auto"/>
        <w:ind w:firstLine="400"/>
        <w:rPr>
          <w:sz w:val="21"/>
          <w:szCs w:val="21"/>
        </w:rPr>
      </w:pPr>
      <w:r>
        <w:rPr>
          <w:rFonts w:hint="eastAsia"/>
          <w:sz w:val="21"/>
          <w:szCs w:val="21"/>
        </w:rPr>
        <w:t>主要包括寿险公司各类主题报表，目前主要包括太平人寿经营情况和太寿香港经营情况两个主题。</w:t>
      </w:r>
    </w:p>
    <w:p w14:paraId="387D8803" w14:textId="77777777" w:rsidR="00AD44EE" w:rsidRDefault="00133AD4">
      <w:pPr>
        <w:pStyle w:val="5"/>
        <w:tabs>
          <w:tab w:val="clear" w:pos="432"/>
        </w:tabs>
        <w:spacing w:line="360" w:lineRule="auto"/>
        <w:rPr>
          <w:rFonts w:ascii="宋体" w:hAnsi="宋体" w:cs="宋体"/>
          <w:i w:val="0"/>
          <w:sz w:val="20"/>
          <w:szCs w:val="20"/>
          <w:lang w:eastAsia="zh-CN"/>
        </w:rPr>
      </w:pPr>
      <w:r>
        <w:rPr>
          <w:rFonts w:ascii="宋体" w:hAnsi="宋体" w:cs="宋体" w:hint="eastAsia"/>
          <w:i w:val="0"/>
          <w:sz w:val="20"/>
          <w:szCs w:val="20"/>
          <w:lang w:eastAsia="zh-CN"/>
        </w:rPr>
        <w:t>财险公司</w:t>
      </w:r>
    </w:p>
    <w:p w14:paraId="42D7A665" w14:textId="77777777" w:rsidR="00AD44EE" w:rsidRDefault="00133AD4">
      <w:pPr>
        <w:spacing w:line="360" w:lineRule="auto"/>
        <w:ind w:firstLine="420"/>
      </w:pPr>
      <w:r>
        <w:rPr>
          <w:rFonts w:hint="eastAsia"/>
          <w:sz w:val="21"/>
          <w:szCs w:val="21"/>
          <w:lang w:bidi="ar"/>
        </w:rPr>
        <w:t>主要包括财险公司各类主题报表，目前主要包括太平财险经营情况、</w:t>
      </w:r>
      <w:proofErr w:type="gramStart"/>
      <w:r>
        <w:rPr>
          <w:rFonts w:hint="eastAsia"/>
          <w:sz w:val="21"/>
          <w:szCs w:val="21"/>
          <w:lang w:bidi="ar"/>
        </w:rPr>
        <w:t>太平科技</w:t>
      </w:r>
      <w:proofErr w:type="gramEnd"/>
      <w:r>
        <w:rPr>
          <w:rFonts w:hint="eastAsia"/>
          <w:sz w:val="21"/>
          <w:szCs w:val="21"/>
          <w:lang w:bidi="ar"/>
        </w:rPr>
        <w:t>经营情况、太平香港经营情况、太平澳门经营情况、太平新加坡经营情况、太平印尼经营情况和太平英国经营情况7个主题。</w:t>
      </w:r>
    </w:p>
    <w:p w14:paraId="66173938"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lastRenderedPageBreak/>
        <w:t>养老公司</w:t>
      </w:r>
    </w:p>
    <w:p w14:paraId="23FB12F4" w14:textId="77777777" w:rsidR="00AD44EE" w:rsidRDefault="00133AD4">
      <w:pPr>
        <w:spacing w:line="360" w:lineRule="auto"/>
        <w:ind w:firstLine="400"/>
      </w:pPr>
      <w:r>
        <w:rPr>
          <w:rFonts w:hint="eastAsia"/>
          <w:sz w:val="21"/>
          <w:szCs w:val="21"/>
        </w:rPr>
        <w:t>主要包括太平养老经营情况1个主题。</w:t>
      </w:r>
    </w:p>
    <w:p w14:paraId="7212ECE9"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再保险</w:t>
      </w:r>
    </w:p>
    <w:p w14:paraId="5B17916B" w14:textId="77777777" w:rsidR="00AD44EE" w:rsidRDefault="00133AD4">
      <w:pPr>
        <w:spacing w:line="360" w:lineRule="auto"/>
        <w:ind w:firstLine="400"/>
      </w:pPr>
      <w:r>
        <w:rPr>
          <w:rFonts w:hint="eastAsia"/>
          <w:sz w:val="21"/>
          <w:szCs w:val="21"/>
        </w:rPr>
        <w:t>主要包括再保险各类主题报表，目前主要包括太平再保险经营情况1个主题。</w:t>
      </w:r>
    </w:p>
    <w:p w14:paraId="32328991"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保险中介</w:t>
      </w:r>
    </w:p>
    <w:p w14:paraId="57D45565" w14:textId="77777777" w:rsidR="00AD44EE" w:rsidRDefault="00133AD4">
      <w:pPr>
        <w:spacing w:line="360" w:lineRule="auto"/>
        <w:ind w:firstLine="400"/>
        <w:rPr>
          <w:sz w:val="21"/>
          <w:szCs w:val="21"/>
        </w:rPr>
      </w:pPr>
      <w:r>
        <w:rPr>
          <w:rFonts w:hint="eastAsia"/>
          <w:sz w:val="21"/>
          <w:szCs w:val="21"/>
        </w:rPr>
        <w:t>主要包括保险中介各类主题报表，目前主要包括保险中介经营情况1个主题。</w:t>
      </w:r>
    </w:p>
    <w:p w14:paraId="07DCD5BE" w14:textId="77777777" w:rsidR="00AD44EE" w:rsidRDefault="00133AD4">
      <w:pPr>
        <w:pStyle w:val="5"/>
        <w:spacing w:line="360" w:lineRule="auto"/>
        <w:rPr>
          <w:i w:val="0"/>
          <w:iCs w:val="0"/>
          <w:sz w:val="20"/>
          <w:szCs w:val="20"/>
        </w:rPr>
      </w:pPr>
      <w:r>
        <w:rPr>
          <w:rFonts w:hint="eastAsia"/>
          <w:i w:val="0"/>
          <w:iCs w:val="0"/>
          <w:sz w:val="20"/>
          <w:szCs w:val="20"/>
          <w:lang w:eastAsia="zh-CN"/>
        </w:rPr>
        <w:t>非投资管理报表</w:t>
      </w:r>
    </w:p>
    <w:p w14:paraId="3E008987" w14:textId="77777777" w:rsidR="00AD44EE" w:rsidRDefault="00133AD4">
      <w:pPr>
        <w:pStyle w:val="6"/>
        <w:numPr>
          <w:ilvl w:val="5"/>
          <w:numId w:val="1"/>
        </w:numPr>
        <w:spacing w:line="360" w:lineRule="auto"/>
        <w:rPr>
          <w:rFonts w:ascii="宋体" w:hAnsi="宋体" w:cs="宋体"/>
          <w:sz w:val="20"/>
          <w:szCs w:val="20"/>
        </w:rPr>
      </w:pPr>
      <w:proofErr w:type="spellStart"/>
      <w:r>
        <w:rPr>
          <w:rFonts w:ascii="宋体" w:hAnsi="宋体" w:cs="宋体" w:hint="eastAsia"/>
          <w:sz w:val="20"/>
          <w:szCs w:val="20"/>
        </w:rPr>
        <w:t>寿险</w:t>
      </w:r>
      <w:proofErr w:type="spellEnd"/>
      <w:r>
        <w:rPr>
          <w:rFonts w:ascii="宋体" w:hAnsi="宋体" w:cs="宋体" w:hint="eastAsia"/>
          <w:sz w:val="20"/>
          <w:szCs w:val="20"/>
          <w:lang w:eastAsia="zh-CN"/>
        </w:rPr>
        <w:t>业务</w:t>
      </w:r>
      <w:proofErr w:type="spellStart"/>
      <w:r>
        <w:rPr>
          <w:rFonts w:ascii="宋体" w:hAnsi="宋体" w:cs="宋体" w:hint="eastAsia"/>
          <w:sz w:val="20"/>
          <w:szCs w:val="20"/>
        </w:rPr>
        <w:t>情况表</w:t>
      </w:r>
      <w:proofErr w:type="spellEnd"/>
    </w:p>
    <w:p w14:paraId="35A8E007"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户可从时间、币种、单位、机构维度查询寿险业务情况，</w:t>
      </w:r>
      <w:r>
        <w:rPr>
          <w:rFonts w:ascii="宋体" w:eastAsia="宋体" w:hAnsi="宋体" w:cs="宋体" w:hint="eastAsia"/>
        </w:rPr>
        <w:t>具体如下：</w:t>
      </w:r>
    </w:p>
    <w:p w14:paraId="2AA73A2C" w14:textId="77777777" w:rsidR="00AD44EE" w:rsidRDefault="00AD44EE">
      <w:pPr>
        <w:spacing w:line="360" w:lineRule="auto"/>
        <w:ind w:firstLine="420"/>
        <w:rPr>
          <w:sz w:val="21"/>
          <w:szCs w:val="21"/>
        </w:rPr>
      </w:pPr>
    </w:p>
    <w:p w14:paraId="6C6F645A"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2DF44FC4"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0869BDA5"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5B9D1A9D"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3512D14D"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16823159"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0A4CF0C"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DA7C5B8"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858ECD3"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6C1C8611"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BABDCE1"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456A66"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0F898C"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74C86428"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D501B96"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53F0211" w14:textId="77777777" w:rsidR="00AD44EE" w:rsidRDefault="00133AD4">
            <w:pPr>
              <w:spacing w:line="360" w:lineRule="auto"/>
              <w:textAlignment w:val="center"/>
              <w:rPr>
                <w:color w:val="000000"/>
                <w:sz w:val="21"/>
                <w:szCs w:val="21"/>
              </w:rPr>
            </w:pPr>
            <w:r>
              <w:rPr>
                <w:rFonts w:hint="eastAsia"/>
                <w:color w:val="000000"/>
                <w:sz w:val="21"/>
                <w:szCs w:val="21"/>
                <w:lang w:bidi="ar"/>
              </w:rPr>
              <w:t>千元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D3EFEF8"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2C710110"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B73A4F"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机构</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E44B233"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太平人寿（1031版本）、太寿香港（1231版本）</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755600"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06428C19" w14:textId="77777777" w:rsidR="00AD44EE" w:rsidRDefault="00133AD4">
      <w:pPr>
        <w:spacing w:line="360" w:lineRule="auto"/>
        <w:ind w:firstLine="420"/>
        <w:rPr>
          <w:sz w:val="21"/>
          <w:szCs w:val="21"/>
        </w:rPr>
      </w:pPr>
      <w:r>
        <w:rPr>
          <w:rFonts w:hint="eastAsia"/>
          <w:sz w:val="21"/>
          <w:szCs w:val="21"/>
        </w:rPr>
        <w:t>度量：</w:t>
      </w:r>
    </w:p>
    <w:tbl>
      <w:tblPr>
        <w:tblW w:w="9081"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81"/>
      </w:tblGrid>
      <w:tr w:rsidR="00AD44EE" w14:paraId="5E986D28" w14:textId="77777777">
        <w:tc>
          <w:tcPr>
            <w:tcW w:w="9081" w:type="dxa"/>
          </w:tcPr>
          <w:p w14:paraId="420540EC" w14:textId="77777777" w:rsidR="00AD44EE" w:rsidRDefault="00133AD4">
            <w:pPr>
              <w:spacing w:line="360" w:lineRule="auto"/>
              <w:rPr>
                <w:sz w:val="21"/>
                <w:szCs w:val="21"/>
              </w:rPr>
            </w:pPr>
            <w:r>
              <w:rPr>
                <w:rFonts w:hint="eastAsia"/>
                <w:sz w:val="21"/>
                <w:szCs w:val="21"/>
              </w:rPr>
              <w:t>本年累计值、上年同期累计、累计同比、预算值、执行率</w:t>
            </w:r>
          </w:p>
        </w:tc>
      </w:tr>
    </w:tbl>
    <w:p w14:paraId="18A0860E" w14:textId="77777777" w:rsidR="00AD44EE" w:rsidRDefault="00AD44EE">
      <w:pPr>
        <w:spacing w:line="360" w:lineRule="auto"/>
        <w:ind w:firstLine="420"/>
        <w:rPr>
          <w:sz w:val="21"/>
          <w:szCs w:val="21"/>
        </w:rPr>
      </w:pPr>
    </w:p>
    <w:p w14:paraId="6143777D" w14:textId="77777777" w:rsidR="00AD44EE" w:rsidRDefault="00133AD4">
      <w:pPr>
        <w:spacing w:line="360" w:lineRule="auto"/>
        <w:ind w:firstLine="420"/>
        <w:rPr>
          <w:sz w:val="21"/>
          <w:szCs w:val="21"/>
        </w:rPr>
      </w:pPr>
      <w:r>
        <w:rPr>
          <w:rFonts w:hint="eastAsia"/>
          <w:sz w:val="21"/>
          <w:szCs w:val="21"/>
        </w:rPr>
        <w:t>注意：同比、执行率都是基于年累计值计算的。</w:t>
      </w:r>
    </w:p>
    <w:p w14:paraId="744BDD49" w14:textId="77777777" w:rsidR="00AD44EE" w:rsidRDefault="00AD44EE">
      <w:pPr>
        <w:spacing w:line="360" w:lineRule="auto"/>
        <w:ind w:firstLine="420"/>
        <w:rPr>
          <w:sz w:val="21"/>
          <w:szCs w:val="21"/>
        </w:rPr>
      </w:pPr>
    </w:p>
    <w:p w14:paraId="1D75226C" w14:textId="77777777" w:rsidR="00AD44EE" w:rsidRDefault="00133AD4">
      <w:pPr>
        <w:spacing w:line="360" w:lineRule="auto"/>
        <w:ind w:firstLine="420"/>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31B6481A" w14:textId="77777777" w:rsidR="00AD44EE" w:rsidRDefault="00133AD4">
      <w:pPr>
        <w:pStyle w:val="7"/>
        <w:numPr>
          <w:ilvl w:val="6"/>
          <w:numId w:val="1"/>
        </w:numPr>
        <w:spacing w:line="360" w:lineRule="auto"/>
      </w:pPr>
      <w:r>
        <w:rPr>
          <w:rFonts w:hint="eastAsia"/>
          <w:lang w:eastAsia="zh-CN"/>
        </w:rPr>
        <w:t>参与者</w:t>
      </w:r>
    </w:p>
    <w:p w14:paraId="38F8D022" w14:textId="77777777" w:rsidR="00AD44EE" w:rsidRDefault="00133AD4">
      <w:pPr>
        <w:spacing w:line="360" w:lineRule="auto"/>
        <w:ind w:firstLine="420"/>
        <w:rPr>
          <w:sz w:val="21"/>
          <w:szCs w:val="21"/>
        </w:rPr>
      </w:pPr>
      <w:r>
        <w:rPr>
          <w:rFonts w:hint="eastAsia"/>
          <w:sz w:val="21"/>
          <w:szCs w:val="21"/>
        </w:rPr>
        <w:t>集团查看用户、业务查看用户</w:t>
      </w:r>
    </w:p>
    <w:p w14:paraId="3C557527" w14:textId="77777777" w:rsidR="00AD44EE" w:rsidRDefault="00133AD4">
      <w:pPr>
        <w:pStyle w:val="7"/>
        <w:numPr>
          <w:ilvl w:val="6"/>
          <w:numId w:val="1"/>
        </w:numPr>
        <w:spacing w:line="360" w:lineRule="auto"/>
      </w:pPr>
      <w:r>
        <w:rPr>
          <w:rFonts w:hint="eastAsia"/>
          <w:lang w:eastAsia="zh-CN"/>
        </w:rPr>
        <w:lastRenderedPageBreak/>
        <w:t>输入与输出</w:t>
      </w:r>
    </w:p>
    <w:p w14:paraId="357C39FA" w14:textId="77777777" w:rsidR="00AD44EE" w:rsidRDefault="00133AD4">
      <w:pPr>
        <w:spacing w:line="360" w:lineRule="auto"/>
        <w:ind w:firstLine="420"/>
        <w:rPr>
          <w:sz w:val="21"/>
          <w:szCs w:val="21"/>
        </w:rPr>
      </w:pPr>
      <w:r>
        <w:rPr>
          <w:rFonts w:hint="eastAsia"/>
          <w:sz w:val="21"/>
          <w:szCs w:val="21"/>
        </w:rPr>
        <w:t>输入：时间、币种、单位、机构查询条件</w:t>
      </w:r>
    </w:p>
    <w:p w14:paraId="79C8F95E"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2E138B47" w14:textId="77777777" w:rsidR="00AD44EE" w:rsidRDefault="00133AD4">
      <w:pPr>
        <w:pStyle w:val="7"/>
        <w:numPr>
          <w:ilvl w:val="6"/>
          <w:numId w:val="1"/>
        </w:numPr>
        <w:spacing w:line="360" w:lineRule="auto"/>
        <w:rPr>
          <w:sz w:val="21"/>
          <w:lang w:eastAsia="zh-CN"/>
        </w:rPr>
      </w:pPr>
      <w:r>
        <w:rPr>
          <w:rFonts w:hint="eastAsia"/>
          <w:sz w:val="21"/>
          <w:lang w:eastAsia="zh-CN"/>
        </w:rPr>
        <w:t>前置条件与后置条件</w:t>
      </w:r>
    </w:p>
    <w:p w14:paraId="3ED2EDA6"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3CF3BE64" w14:textId="77777777" w:rsidR="00AD44EE" w:rsidRDefault="00133AD4">
      <w:pPr>
        <w:pStyle w:val="7"/>
        <w:numPr>
          <w:ilvl w:val="6"/>
          <w:numId w:val="1"/>
        </w:numPr>
        <w:spacing w:line="360" w:lineRule="auto"/>
      </w:pPr>
      <w:r>
        <w:rPr>
          <w:rFonts w:hint="eastAsia"/>
          <w:lang w:eastAsia="zh-CN"/>
        </w:rPr>
        <w:t>业务规则</w:t>
      </w:r>
    </w:p>
    <w:p w14:paraId="6DDBC7EF" w14:textId="77777777" w:rsidR="00AD44EE" w:rsidRDefault="00133AD4">
      <w:pPr>
        <w:pStyle w:val="13"/>
        <w:spacing w:line="360" w:lineRule="auto"/>
        <w:ind w:firstLine="420"/>
        <w:rPr>
          <w:rFonts w:ascii="宋体" w:eastAsia="宋体" w:hAnsi="宋体" w:cs="宋体"/>
          <w:color w:val="auto"/>
        </w:rPr>
      </w:pPr>
      <w:r>
        <w:rPr>
          <w:rFonts w:ascii="宋体" w:eastAsia="宋体" w:hAnsi="宋体" w:cs="宋体" w:hint="eastAsia"/>
          <w:color w:val="auto"/>
        </w:rPr>
        <w:t>默认期间：T-1月，单位默认千元</w:t>
      </w:r>
    </w:p>
    <w:p w14:paraId="23921237" w14:textId="77777777" w:rsidR="00AD44EE" w:rsidRDefault="00133AD4">
      <w:pPr>
        <w:pStyle w:val="7"/>
        <w:numPr>
          <w:ilvl w:val="6"/>
          <w:numId w:val="1"/>
        </w:numPr>
        <w:spacing w:line="360" w:lineRule="auto"/>
      </w:pPr>
      <w:r>
        <w:rPr>
          <w:rFonts w:hint="eastAsia"/>
          <w:lang w:eastAsia="zh-CN"/>
        </w:rPr>
        <w:t>页面原型及页面规则</w:t>
      </w:r>
    </w:p>
    <w:p w14:paraId="35D17B28"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406E89B1" w14:textId="77777777" w:rsidR="00AD44EE" w:rsidRDefault="00AD44EE">
      <w:pPr>
        <w:spacing w:line="360" w:lineRule="auto"/>
        <w:ind w:firstLineChars="200" w:firstLine="480"/>
      </w:pPr>
    </w:p>
    <w:p w14:paraId="6BA5352C" w14:textId="77777777" w:rsidR="00AD44EE" w:rsidRDefault="00AD44EE">
      <w:pPr>
        <w:spacing w:line="360" w:lineRule="auto"/>
        <w:ind w:firstLineChars="200" w:firstLine="480"/>
      </w:pPr>
    </w:p>
    <w:p w14:paraId="3BF5CC13"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边际贡献计算表</w:t>
      </w:r>
    </w:p>
    <w:p w14:paraId="5FA2CEBD"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户可从时间、币种、单位维度查询太平养老的边际贡献计算情况，</w:t>
      </w:r>
      <w:r>
        <w:rPr>
          <w:rFonts w:ascii="宋体" w:eastAsia="宋体" w:hAnsi="宋体" w:cs="宋体" w:hint="eastAsia"/>
        </w:rPr>
        <w:t>具体如下：</w:t>
      </w:r>
    </w:p>
    <w:p w14:paraId="03E220B3" w14:textId="77777777" w:rsidR="00AD44EE" w:rsidRDefault="00133AD4">
      <w:pPr>
        <w:pStyle w:val="a6"/>
        <w:spacing w:line="360" w:lineRule="auto"/>
        <w:ind w:firstLine="420"/>
        <w:rPr>
          <w:sz w:val="21"/>
          <w:szCs w:val="21"/>
        </w:rPr>
      </w:pPr>
      <w:r>
        <w:rPr>
          <w:rFonts w:hint="eastAsia"/>
          <w:sz w:val="21"/>
          <w:szCs w:val="21"/>
        </w:rPr>
        <w:t>该表</w:t>
      </w:r>
      <w:proofErr w:type="gramStart"/>
      <w:r>
        <w:rPr>
          <w:rFonts w:hint="eastAsia"/>
          <w:sz w:val="21"/>
          <w:szCs w:val="21"/>
        </w:rPr>
        <w:t>不</w:t>
      </w:r>
      <w:proofErr w:type="gramEnd"/>
      <w:r>
        <w:rPr>
          <w:rFonts w:hint="eastAsia"/>
          <w:sz w:val="21"/>
          <w:szCs w:val="21"/>
        </w:rPr>
        <w:t>含有审计后指标。</w:t>
      </w:r>
    </w:p>
    <w:p w14:paraId="150D260E"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1B6998CE"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3479B550"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3C2D89D1"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3A0CE2E7"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337870C4"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D17C4FE"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3ED19EA"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081773"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5AF9806D"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8AEED0"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2F872B6"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0557F18"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6576B389"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0C0C518"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E55E7FB" w14:textId="77777777" w:rsidR="00AD44EE" w:rsidRDefault="00133AD4">
            <w:pPr>
              <w:spacing w:line="360" w:lineRule="auto"/>
              <w:textAlignment w:val="center"/>
              <w:rPr>
                <w:color w:val="000000"/>
                <w:sz w:val="21"/>
                <w:szCs w:val="21"/>
              </w:rPr>
            </w:pPr>
            <w:r>
              <w:rPr>
                <w:rFonts w:hint="eastAsia"/>
                <w:color w:val="000000"/>
                <w:sz w:val="21"/>
                <w:szCs w:val="21"/>
                <w:lang w:bidi="ar"/>
              </w:rPr>
              <w:t>千元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0B18636"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15D27A98"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49AB211E" w14:textId="77777777">
        <w:tc>
          <w:tcPr>
            <w:tcW w:w="9236" w:type="dxa"/>
          </w:tcPr>
          <w:p w14:paraId="46B5DB4E" w14:textId="77777777" w:rsidR="00AD44EE" w:rsidRDefault="00133AD4">
            <w:pPr>
              <w:spacing w:line="360" w:lineRule="auto"/>
              <w:rPr>
                <w:sz w:val="21"/>
                <w:szCs w:val="21"/>
              </w:rPr>
            </w:pPr>
            <w:r>
              <w:rPr>
                <w:rFonts w:hint="eastAsia"/>
                <w:sz w:val="21"/>
                <w:szCs w:val="21"/>
              </w:rPr>
              <w:t>本年累计值、上年同期累计</w:t>
            </w:r>
          </w:p>
        </w:tc>
      </w:tr>
    </w:tbl>
    <w:p w14:paraId="45225750" w14:textId="77777777" w:rsidR="00AD44EE" w:rsidRDefault="00133AD4">
      <w:pPr>
        <w:spacing w:line="360" w:lineRule="auto"/>
        <w:rPr>
          <w:sz w:val="21"/>
          <w:szCs w:val="21"/>
        </w:rPr>
      </w:pPr>
      <w:r>
        <w:rPr>
          <w:rFonts w:hint="eastAsia"/>
          <w:sz w:val="21"/>
          <w:szCs w:val="21"/>
        </w:rPr>
        <w:t xml:space="preserve">    </w:t>
      </w:r>
    </w:p>
    <w:p w14:paraId="517C629E" w14:textId="77777777" w:rsidR="00AD44EE" w:rsidRDefault="00133AD4">
      <w:pPr>
        <w:spacing w:line="360" w:lineRule="auto"/>
        <w:ind w:firstLine="420"/>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2BE016F9" w14:textId="77777777" w:rsidR="00AD44EE" w:rsidRDefault="00133AD4">
      <w:pPr>
        <w:pStyle w:val="7"/>
        <w:numPr>
          <w:ilvl w:val="6"/>
          <w:numId w:val="1"/>
        </w:numPr>
        <w:spacing w:line="360" w:lineRule="auto"/>
      </w:pPr>
      <w:r>
        <w:rPr>
          <w:rFonts w:hint="eastAsia"/>
          <w:lang w:eastAsia="zh-CN"/>
        </w:rPr>
        <w:t>参与者</w:t>
      </w:r>
    </w:p>
    <w:p w14:paraId="4EDE248D" w14:textId="77777777" w:rsidR="00AD44EE" w:rsidRDefault="00133AD4">
      <w:pPr>
        <w:spacing w:line="360" w:lineRule="auto"/>
        <w:ind w:firstLine="420"/>
        <w:rPr>
          <w:sz w:val="21"/>
          <w:szCs w:val="21"/>
        </w:rPr>
      </w:pPr>
      <w:r>
        <w:rPr>
          <w:rFonts w:hint="eastAsia"/>
          <w:sz w:val="21"/>
          <w:szCs w:val="21"/>
        </w:rPr>
        <w:t>集团查看用户、业务查看用户</w:t>
      </w:r>
    </w:p>
    <w:p w14:paraId="3B2D03C0" w14:textId="77777777" w:rsidR="00AD44EE" w:rsidRDefault="00133AD4">
      <w:pPr>
        <w:pStyle w:val="7"/>
        <w:numPr>
          <w:ilvl w:val="6"/>
          <w:numId w:val="1"/>
        </w:numPr>
        <w:spacing w:line="360" w:lineRule="auto"/>
      </w:pPr>
      <w:r>
        <w:rPr>
          <w:rFonts w:hint="eastAsia"/>
          <w:lang w:eastAsia="zh-CN"/>
        </w:rPr>
        <w:lastRenderedPageBreak/>
        <w:t>输入与输出</w:t>
      </w:r>
    </w:p>
    <w:p w14:paraId="48F59E03" w14:textId="77777777" w:rsidR="00AD44EE" w:rsidRDefault="00133AD4">
      <w:pPr>
        <w:spacing w:line="360" w:lineRule="auto"/>
        <w:ind w:firstLine="420"/>
        <w:rPr>
          <w:sz w:val="21"/>
          <w:szCs w:val="21"/>
        </w:rPr>
      </w:pPr>
      <w:r>
        <w:rPr>
          <w:rFonts w:hint="eastAsia"/>
          <w:sz w:val="21"/>
          <w:szCs w:val="21"/>
        </w:rPr>
        <w:t>输入：时间、币种、单位查询条件</w:t>
      </w:r>
    </w:p>
    <w:p w14:paraId="11BBBAF3"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69FFB84B" w14:textId="77777777" w:rsidR="00AD44EE" w:rsidRDefault="00133AD4">
      <w:pPr>
        <w:pStyle w:val="7"/>
        <w:numPr>
          <w:ilvl w:val="6"/>
          <w:numId w:val="1"/>
        </w:numPr>
        <w:spacing w:line="360" w:lineRule="auto"/>
        <w:rPr>
          <w:szCs w:val="20"/>
          <w:lang w:eastAsia="zh-CN"/>
        </w:rPr>
      </w:pPr>
      <w:r>
        <w:rPr>
          <w:rFonts w:hint="eastAsia"/>
          <w:szCs w:val="20"/>
          <w:lang w:eastAsia="zh-CN"/>
        </w:rPr>
        <w:t>前置条件与后置条件</w:t>
      </w:r>
    </w:p>
    <w:p w14:paraId="124E020C"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55B12FF2" w14:textId="77777777" w:rsidR="00AD44EE" w:rsidRDefault="00133AD4">
      <w:pPr>
        <w:pStyle w:val="7"/>
        <w:numPr>
          <w:ilvl w:val="6"/>
          <w:numId w:val="1"/>
        </w:numPr>
        <w:spacing w:line="360" w:lineRule="auto"/>
      </w:pPr>
      <w:r>
        <w:rPr>
          <w:rFonts w:hint="eastAsia"/>
          <w:lang w:eastAsia="zh-CN"/>
        </w:rPr>
        <w:t>业务规则</w:t>
      </w:r>
    </w:p>
    <w:p w14:paraId="0989297D" w14:textId="77777777" w:rsidR="00AD44EE" w:rsidRDefault="00133AD4">
      <w:pPr>
        <w:pStyle w:val="13"/>
        <w:spacing w:line="360" w:lineRule="auto"/>
        <w:ind w:firstLine="420"/>
        <w:rPr>
          <w:rFonts w:ascii="宋体" w:eastAsia="宋体" w:hAnsi="宋体" w:cs="宋体"/>
          <w:color w:val="auto"/>
        </w:rPr>
      </w:pPr>
      <w:r>
        <w:rPr>
          <w:rFonts w:ascii="宋体" w:eastAsia="宋体" w:hAnsi="宋体" w:cs="宋体" w:hint="eastAsia"/>
          <w:color w:val="auto"/>
        </w:rPr>
        <w:t>默认期间：T-1月，单位默认千元</w:t>
      </w:r>
    </w:p>
    <w:p w14:paraId="6E095A54" w14:textId="77777777" w:rsidR="00AD44EE" w:rsidRDefault="00133AD4">
      <w:pPr>
        <w:pStyle w:val="7"/>
        <w:numPr>
          <w:ilvl w:val="6"/>
          <w:numId w:val="1"/>
        </w:numPr>
        <w:spacing w:line="360" w:lineRule="auto"/>
        <w:rPr>
          <w:lang w:eastAsia="zh-CN"/>
        </w:rPr>
      </w:pPr>
      <w:r>
        <w:rPr>
          <w:rFonts w:hint="eastAsia"/>
          <w:lang w:eastAsia="zh-CN"/>
        </w:rPr>
        <w:t>页面原型及页面规则</w:t>
      </w:r>
    </w:p>
    <w:p w14:paraId="77DB3203"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2F1A93B4" w14:textId="77777777" w:rsidR="00AD44EE" w:rsidRDefault="00AD44EE">
      <w:pPr>
        <w:pStyle w:val="13"/>
        <w:spacing w:line="360" w:lineRule="auto"/>
        <w:ind w:firstLine="420"/>
      </w:pPr>
    </w:p>
    <w:p w14:paraId="29A1288C"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养老金业务明细表</w:t>
      </w:r>
    </w:p>
    <w:p w14:paraId="269D59A1"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户可从时间、币种、单位维度查询养老金业务明细，</w:t>
      </w:r>
      <w:r>
        <w:rPr>
          <w:rFonts w:ascii="宋体" w:eastAsia="宋体" w:hAnsi="宋体" w:cs="宋体" w:hint="eastAsia"/>
        </w:rPr>
        <w:t>具体如下：</w:t>
      </w:r>
    </w:p>
    <w:p w14:paraId="7D843600" w14:textId="77777777" w:rsidR="00AD44EE" w:rsidRDefault="00133AD4">
      <w:pPr>
        <w:pStyle w:val="a6"/>
        <w:spacing w:line="360" w:lineRule="auto"/>
        <w:ind w:firstLine="420"/>
        <w:rPr>
          <w:sz w:val="21"/>
          <w:szCs w:val="21"/>
        </w:rPr>
      </w:pPr>
      <w:r>
        <w:rPr>
          <w:rFonts w:hint="eastAsia"/>
          <w:sz w:val="21"/>
          <w:szCs w:val="21"/>
        </w:rPr>
        <w:t>该表</w:t>
      </w:r>
      <w:proofErr w:type="gramStart"/>
      <w:r>
        <w:rPr>
          <w:rFonts w:hint="eastAsia"/>
          <w:sz w:val="21"/>
          <w:szCs w:val="21"/>
        </w:rPr>
        <w:t>不</w:t>
      </w:r>
      <w:proofErr w:type="gramEnd"/>
      <w:r>
        <w:rPr>
          <w:rFonts w:hint="eastAsia"/>
          <w:sz w:val="21"/>
          <w:szCs w:val="21"/>
        </w:rPr>
        <w:t>含有审计后指标。</w:t>
      </w:r>
    </w:p>
    <w:p w14:paraId="541886E6"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632EBF64"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4BFC0AC8"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1F3683B5"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0967838F"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4A3AF814"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371533F"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D934B49"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BC2097"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6B4E0B8A"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34BEC15"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2ACD326"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2D1366"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59F807C6"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1DA505"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8507C46" w14:textId="77777777" w:rsidR="00AD44EE" w:rsidRDefault="00133AD4">
            <w:pPr>
              <w:spacing w:line="360" w:lineRule="auto"/>
              <w:textAlignment w:val="center"/>
              <w:rPr>
                <w:color w:val="000000"/>
                <w:sz w:val="21"/>
                <w:szCs w:val="21"/>
              </w:rPr>
            </w:pPr>
            <w:r>
              <w:rPr>
                <w:rFonts w:hint="eastAsia"/>
                <w:color w:val="000000"/>
                <w:sz w:val="21"/>
                <w:szCs w:val="21"/>
                <w:lang w:bidi="ar"/>
              </w:rPr>
              <w:t>千元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2BC3989"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1B4F09F4"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4F3D8480" w14:textId="77777777">
        <w:tc>
          <w:tcPr>
            <w:tcW w:w="9236" w:type="dxa"/>
          </w:tcPr>
          <w:p w14:paraId="423D9302" w14:textId="77777777" w:rsidR="00AD44EE" w:rsidRDefault="00133AD4">
            <w:pPr>
              <w:spacing w:line="360" w:lineRule="auto"/>
              <w:rPr>
                <w:sz w:val="21"/>
                <w:szCs w:val="21"/>
              </w:rPr>
            </w:pPr>
            <w:r>
              <w:rPr>
                <w:rFonts w:hint="eastAsia"/>
                <w:sz w:val="21"/>
                <w:szCs w:val="21"/>
              </w:rPr>
              <w:t>本年累计值、上年同期累计</w:t>
            </w:r>
          </w:p>
        </w:tc>
      </w:tr>
    </w:tbl>
    <w:p w14:paraId="0610F500" w14:textId="77777777" w:rsidR="00AD44EE" w:rsidRDefault="00AD44EE">
      <w:pPr>
        <w:spacing w:line="360" w:lineRule="auto"/>
        <w:ind w:firstLine="420"/>
        <w:rPr>
          <w:sz w:val="21"/>
          <w:szCs w:val="21"/>
        </w:rPr>
      </w:pPr>
    </w:p>
    <w:p w14:paraId="5393B3F3" w14:textId="77777777" w:rsidR="00AD44EE" w:rsidRDefault="00133AD4">
      <w:pPr>
        <w:spacing w:line="360" w:lineRule="auto"/>
        <w:ind w:firstLine="420"/>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646B5EE5" w14:textId="77777777" w:rsidR="00AD44EE" w:rsidRDefault="00133AD4">
      <w:pPr>
        <w:pStyle w:val="7"/>
        <w:numPr>
          <w:ilvl w:val="6"/>
          <w:numId w:val="1"/>
        </w:numPr>
        <w:spacing w:line="360" w:lineRule="auto"/>
      </w:pPr>
      <w:r>
        <w:rPr>
          <w:rFonts w:hint="eastAsia"/>
          <w:lang w:eastAsia="zh-CN"/>
        </w:rPr>
        <w:t>参与者</w:t>
      </w:r>
    </w:p>
    <w:p w14:paraId="06246D6F" w14:textId="77777777" w:rsidR="00AD44EE" w:rsidRDefault="00133AD4">
      <w:pPr>
        <w:spacing w:line="360" w:lineRule="auto"/>
        <w:ind w:firstLine="420"/>
        <w:rPr>
          <w:sz w:val="21"/>
          <w:szCs w:val="21"/>
        </w:rPr>
      </w:pPr>
      <w:r>
        <w:rPr>
          <w:rFonts w:hint="eastAsia"/>
          <w:sz w:val="21"/>
          <w:szCs w:val="21"/>
        </w:rPr>
        <w:t>集团查看用户、业务查看用户</w:t>
      </w:r>
    </w:p>
    <w:p w14:paraId="3E86E090" w14:textId="77777777" w:rsidR="00AD44EE" w:rsidRDefault="00133AD4">
      <w:pPr>
        <w:pStyle w:val="7"/>
        <w:numPr>
          <w:ilvl w:val="6"/>
          <w:numId w:val="1"/>
        </w:numPr>
        <w:spacing w:line="360" w:lineRule="auto"/>
      </w:pPr>
      <w:r>
        <w:rPr>
          <w:rFonts w:hint="eastAsia"/>
          <w:lang w:eastAsia="zh-CN"/>
        </w:rPr>
        <w:t>输入与输出</w:t>
      </w:r>
    </w:p>
    <w:p w14:paraId="5761D8B7" w14:textId="77777777" w:rsidR="00AD44EE" w:rsidRDefault="00133AD4">
      <w:pPr>
        <w:spacing w:line="360" w:lineRule="auto"/>
        <w:ind w:firstLine="420"/>
        <w:rPr>
          <w:sz w:val="21"/>
          <w:szCs w:val="21"/>
        </w:rPr>
      </w:pPr>
      <w:r>
        <w:rPr>
          <w:rFonts w:hint="eastAsia"/>
          <w:sz w:val="21"/>
          <w:szCs w:val="21"/>
        </w:rPr>
        <w:lastRenderedPageBreak/>
        <w:t>输入：时间、币种、单位查询条件</w:t>
      </w:r>
    </w:p>
    <w:p w14:paraId="5FC3CD9A"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75B38713" w14:textId="77777777" w:rsidR="00AD44EE" w:rsidRDefault="00133AD4">
      <w:pPr>
        <w:pStyle w:val="7"/>
        <w:numPr>
          <w:ilvl w:val="6"/>
          <w:numId w:val="1"/>
        </w:numPr>
        <w:spacing w:line="360" w:lineRule="auto"/>
        <w:rPr>
          <w:sz w:val="21"/>
          <w:lang w:eastAsia="zh-CN"/>
        </w:rPr>
      </w:pPr>
      <w:r>
        <w:rPr>
          <w:rFonts w:hint="eastAsia"/>
          <w:sz w:val="21"/>
          <w:lang w:eastAsia="zh-CN"/>
        </w:rPr>
        <w:t>前置条件与后置条件</w:t>
      </w:r>
    </w:p>
    <w:p w14:paraId="0351E6F5"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7815ECA3" w14:textId="77777777" w:rsidR="00AD44EE" w:rsidRDefault="00133AD4">
      <w:pPr>
        <w:pStyle w:val="7"/>
        <w:numPr>
          <w:ilvl w:val="6"/>
          <w:numId w:val="1"/>
        </w:numPr>
        <w:spacing w:line="360" w:lineRule="auto"/>
      </w:pPr>
      <w:r>
        <w:rPr>
          <w:rFonts w:hint="eastAsia"/>
          <w:lang w:eastAsia="zh-CN"/>
        </w:rPr>
        <w:t>业务规则</w:t>
      </w:r>
    </w:p>
    <w:p w14:paraId="7C242CCA" w14:textId="77777777" w:rsidR="00AD44EE" w:rsidRDefault="00133AD4">
      <w:pPr>
        <w:pStyle w:val="13"/>
        <w:spacing w:line="360" w:lineRule="auto"/>
        <w:ind w:firstLine="420"/>
        <w:rPr>
          <w:rFonts w:ascii="宋体" w:eastAsia="宋体" w:hAnsi="宋体" w:cs="宋体"/>
          <w:color w:val="auto"/>
        </w:rPr>
      </w:pPr>
      <w:r>
        <w:rPr>
          <w:rFonts w:ascii="宋体" w:eastAsia="宋体" w:hAnsi="宋体" w:cs="宋体" w:hint="eastAsia"/>
          <w:color w:val="auto"/>
        </w:rPr>
        <w:t>默认期间：T-1月，单位默认千元</w:t>
      </w:r>
    </w:p>
    <w:p w14:paraId="12D730CE" w14:textId="77777777" w:rsidR="00AD44EE" w:rsidRDefault="00133AD4">
      <w:pPr>
        <w:pStyle w:val="7"/>
        <w:numPr>
          <w:ilvl w:val="6"/>
          <w:numId w:val="1"/>
        </w:numPr>
        <w:spacing w:line="360" w:lineRule="auto"/>
        <w:rPr>
          <w:lang w:eastAsia="zh-CN"/>
        </w:rPr>
      </w:pPr>
      <w:r>
        <w:rPr>
          <w:rFonts w:hint="eastAsia"/>
          <w:lang w:eastAsia="zh-CN"/>
        </w:rPr>
        <w:t>页面原型及页面规则</w:t>
      </w:r>
    </w:p>
    <w:p w14:paraId="64780635"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6B930202"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境内产险公司业务统计表</w:t>
      </w:r>
    </w:p>
    <w:p w14:paraId="01C0F001"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户可从时间、币种、单位维度查询境内产险公司业务统计情况，</w:t>
      </w:r>
      <w:r>
        <w:rPr>
          <w:rFonts w:ascii="宋体" w:eastAsia="宋体" w:hAnsi="宋体" w:cs="宋体" w:hint="eastAsia"/>
        </w:rPr>
        <w:t>具体如下：</w:t>
      </w:r>
    </w:p>
    <w:p w14:paraId="61C411C8" w14:textId="77777777" w:rsidR="00AD44EE" w:rsidRDefault="00133AD4">
      <w:pPr>
        <w:pStyle w:val="a6"/>
        <w:spacing w:line="360" w:lineRule="auto"/>
        <w:ind w:firstLine="420"/>
        <w:rPr>
          <w:sz w:val="21"/>
          <w:szCs w:val="21"/>
        </w:rPr>
      </w:pPr>
      <w:r>
        <w:rPr>
          <w:rFonts w:hint="eastAsia"/>
          <w:sz w:val="21"/>
          <w:szCs w:val="21"/>
        </w:rPr>
        <w:t>该表</w:t>
      </w:r>
      <w:proofErr w:type="gramStart"/>
      <w:r>
        <w:rPr>
          <w:rFonts w:hint="eastAsia"/>
          <w:sz w:val="21"/>
          <w:szCs w:val="21"/>
        </w:rPr>
        <w:t>不</w:t>
      </w:r>
      <w:proofErr w:type="gramEnd"/>
      <w:r>
        <w:rPr>
          <w:rFonts w:hint="eastAsia"/>
          <w:sz w:val="21"/>
          <w:szCs w:val="21"/>
        </w:rPr>
        <w:t>含有审计后指标。</w:t>
      </w:r>
    </w:p>
    <w:p w14:paraId="39EB0112"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0D10D762"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0794F119"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77F21296"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1CC001C6"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59FAD471"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A2384E5"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FAE2B2C"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7BAF2A0"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22A07941"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B4D7AF"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2C305E0"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EC55024"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60D0A880"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15875FA"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9B2B69C" w14:textId="77777777" w:rsidR="00AD44EE" w:rsidRDefault="00133AD4">
            <w:pPr>
              <w:spacing w:line="360" w:lineRule="auto"/>
              <w:textAlignment w:val="center"/>
              <w:rPr>
                <w:color w:val="000000"/>
                <w:sz w:val="21"/>
                <w:szCs w:val="21"/>
              </w:rPr>
            </w:pPr>
            <w:r>
              <w:rPr>
                <w:rFonts w:hint="eastAsia"/>
                <w:color w:val="000000"/>
                <w:sz w:val="21"/>
                <w:szCs w:val="21"/>
                <w:lang w:bidi="ar"/>
              </w:rPr>
              <w:t>千元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1460C2"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3FDD0EEA"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6425C042" w14:textId="77777777">
        <w:tc>
          <w:tcPr>
            <w:tcW w:w="9236" w:type="dxa"/>
          </w:tcPr>
          <w:p w14:paraId="1E920DBD" w14:textId="77777777" w:rsidR="00AD44EE" w:rsidRDefault="00133AD4">
            <w:pPr>
              <w:spacing w:line="360" w:lineRule="auto"/>
              <w:rPr>
                <w:sz w:val="21"/>
                <w:szCs w:val="21"/>
              </w:rPr>
            </w:pPr>
            <w:r>
              <w:rPr>
                <w:rFonts w:hint="eastAsia"/>
                <w:sz w:val="21"/>
                <w:szCs w:val="21"/>
              </w:rPr>
              <w:t>本年累计值、上年累计、</w:t>
            </w:r>
            <w:proofErr w:type="gramStart"/>
            <w:r>
              <w:rPr>
                <w:rFonts w:hint="eastAsia"/>
                <w:sz w:val="21"/>
                <w:szCs w:val="21"/>
              </w:rPr>
              <w:t>月度值</w:t>
            </w:r>
            <w:proofErr w:type="gramEnd"/>
          </w:p>
        </w:tc>
      </w:tr>
    </w:tbl>
    <w:p w14:paraId="174D9173" w14:textId="77777777" w:rsidR="00AD44EE" w:rsidRDefault="00AD44EE">
      <w:pPr>
        <w:spacing w:line="360" w:lineRule="auto"/>
        <w:ind w:firstLine="420"/>
        <w:rPr>
          <w:sz w:val="21"/>
          <w:szCs w:val="21"/>
        </w:rPr>
      </w:pPr>
    </w:p>
    <w:p w14:paraId="15D1AAB8" w14:textId="77777777" w:rsidR="00AD44EE" w:rsidRDefault="00133AD4">
      <w:pPr>
        <w:spacing w:line="360" w:lineRule="auto"/>
        <w:ind w:firstLine="420"/>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278F0254" w14:textId="77777777" w:rsidR="00AD44EE" w:rsidRDefault="00133AD4">
      <w:pPr>
        <w:pStyle w:val="7"/>
        <w:numPr>
          <w:ilvl w:val="6"/>
          <w:numId w:val="1"/>
        </w:numPr>
        <w:spacing w:line="360" w:lineRule="auto"/>
      </w:pPr>
      <w:r>
        <w:rPr>
          <w:rFonts w:hint="eastAsia"/>
          <w:lang w:eastAsia="zh-CN"/>
        </w:rPr>
        <w:t>参与者</w:t>
      </w:r>
    </w:p>
    <w:p w14:paraId="34590DCF" w14:textId="77777777" w:rsidR="00AD44EE" w:rsidRDefault="00133AD4">
      <w:pPr>
        <w:spacing w:line="360" w:lineRule="auto"/>
        <w:ind w:firstLine="420"/>
        <w:rPr>
          <w:sz w:val="21"/>
          <w:szCs w:val="21"/>
        </w:rPr>
      </w:pPr>
      <w:r>
        <w:rPr>
          <w:rFonts w:hint="eastAsia"/>
          <w:sz w:val="21"/>
          <w:szCs w:val="21"/>
        </w:rPr>
        <w:t>集团查看用户、业务查看用户</w:t>
      </w:r>
    </w:p>
    <w:p w14:paraId="57738801" w14:textId="77777777" w:rsidR="00AD44EE" w:rsidRDefault="00133AD4">
      <w:pPr>
        <w:pStyle w:val="7"/>
        <w:numPr>
          <w:ilvl w:val="6"/>
          <w:numId w:val="1"/>
        </w:numPr>
        <w:spacing w:line="360" w:lineRule="auto"/>
      </w:pPr>
      <w:r>
        <w:rPr>
          <w:rFonts w:hint="eastAsia"/>
          <w:lang w:eastAsia="zh-CN"/>
        </w:rPr>
        <w:t>输入与输出</w:t>
      </w:r>
    </w:p>
    <w:p w14:paraId="063564FC" w14:textId="77777777" w:rsidR="00AD44EE" w:rsidRDefault="00133AD4">
      <w:pPr>
        <w:spacing w:line="360" w:lineRule="auto"/>
        <w:ind w:firstLine="420"/>
        <w:rPr>
          <w:sz w:val="21"/>
          <w:szCs w:val="21"/>
        </w:rPr>
      </w:pPr>
      <w:r>
        <w:rPr>
          <w:rFonts w:hint="eastAsia"/>
          <w:sz w:val="21"/>
          <w:szCs w:val="21"/>
        </w:rPr>
        <w:t>输入：时间、币种、单位查询条件</w:t>
      </w:r>
    </w:p>
    <w:p w14:paraId="496FCA20"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60A9F867" w14:textId="77777777" w:rsidR="00AD44EE" w:rsidRDefault="00133AD4">
      <w:pPr>
        <w:pStyle w:val="7"/>
        <w:numPr>
          <w:ilvl w:val="6"/>
          <w:numId w:val="1"/>
        </w:numPr>
        <w:spacing w:line="360" w:lineRule="auto"/>
        <w:rPr>
          <w:szCs w:val="20"/>
          <w:lang w:eastAsia="zh-CN"/>
        </w:rPr>
      </w:pPr>
      <w:r>
        <w:rPr>
          <w:rFonts w:hint="eastAsia"/>
          <w:szCs w:val="20"/>
          <w:lang w:eastAsia="zh-CN"/>
        </w:rPr>
        <w:lastRenderedPageBreak/>
        <w:t>前置条件与后置条件</w:t>
      </w:r>
    </w:p>
    <w:p w14:paraId="73AB6BE5" w14:textId="77777777" w:rsidR="00AD44EE" w:rsidRDefault="00133AD4">
      <w:pPr>
        <w:spacing w:line="360" w:lineRule="auto"/>
        <w:ind w:firstLine="420"/>
        <w:rPr>
          <w:sz w:val="21"/>
          <w:szCs w:val="21"/>
        </w:rPr>
      </w:pPr>
      <w:r>
        <w:rPr>
          <w:rFonts w:hint="eastAsia"/>
        </w:rPr>
        <w:t xml:space="preserve"> </w:t>
      </w:r>
      <w:r>
        <w:rPr>
          <w:rFonts w:hint="eastAsia"/>
          <w:sz w:val="21"/>
          <w:szCs w:val="21"/>
        </w:rPr>
        <w:t>核心系统、财务系统或补录系统已有相关数据</w:t>
      </w:r>
    </w:p>
    <w:p w14:paraId="1257204A" w14:textId="77777777" w:rsidR="00AD44EE" w:rsidRDefault="00133AD4">
      <w:pPr>
        <w:pStyle w:val="7"/>
        <w:numPr>
          <w:ilvl w:val="6"/>
          <w:numId w:val="1"/>
        </w:numPr>
        <w:spacing w:line="360" w:lineRule="auto"/>
      </w:pPr>
      <w:r>
        <w:rPr>
          <w:rFonts w:hint="eastAsia"/>
          <w:lang w:eastAsia="zh-CN"/>
        </w:rPr>
        <w:t>业务规则</w:t>
      </w:r>
    </w:p>
    <w:p w14:paraId="337E602B" w14:textId="77777777" w:rsidR="00AD44EE" w:rsidRDefault="00133AD4">
      <w:pPr>
        <w:pStyle w:val="13"/>
        <w:spacing w:line="360" w:lineRule="auto"/>
        <w:ind w:firstLine="420"/>
        <w:rPr>
          <w:rFonts w:ascii="宋体" w:eastAsia="宋体" w:hAnsi="宋体" w:cs="宋体"/>
          <w:color w:val="auto"/>
        </w:rPr>
      </w:pPr>
      <w:r>
        <w:rPr>
          <w:rFonts w:ascii="宋体" w:eastAsia="宋体" w:hAnsi="宋体" w:cs="宋体" w:hint="eastAsia"/>
          <w:color w:val="auto"/>
        </w:rPr>
        <w:t>默认期间：T-1月，单位默认千元</w:t>
      </w:r>
    </w:p>
    <w:p w14:paraId="123C2EAF" w14:textId="77777777" w:rsidR="00AD44EE" w:rsidRDefault="00133AD4">
      <w:pPr>
        <w:pStyle w:val="7"/>
        <w:numPr>
          <w:ilvl w:val="6"/>
          <w:numId w:val="1"/>
        </w:numPr>
        <w:spacing w:line="360" w:lineRule="auto"/>
        <w:rPr>
          <w:lang w:eastAsia="zh-CN"/>
        </w:rPr>
      </w:pPr>
      <w:r>
        <w:rPr>
          <w:rFonts w:hint="eastAsia"/>
          <w:lang w:eastAsia="zh-CN"/>
        </w:rPr>
        <w:t>页面原型及页面规则</w:t>
      </w:r>
    </w:p>
    <w:p w14:paraId="29D7B9FB"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540693D2" w14:textId="77777777" w:rsidR="00AD44EE" w:rsidRDefault="00AD44EE">
      <w:pPr>
        <w:spacing w:line="360" w:lineRule="auto"/>
        <w:ind w:firstLine="420"/>
        <w:rPr>
          <w:sz w:val="21"/>
          <w:szCs w:val="21"/>
        </w:rPr>
      </w:pPr>
    </w:p>
    <w:p w14:paraId="1B61BDA0"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境外产险公司业务统计表</w:t>
      </w:r>
    </w:p>
    <w:p w14:paraId="0FB470E7"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户可从时间、币种、单位维度查询太平英国（1231版本上线）业务经营情况，</w:t>
      </w:r>
      <w:r>
        <w:rPr>
          <w:rFonts w:ascii="宋体" w:eastAsia="宋体" w:hAnsi="宋体" w:cs="宋体" w:hint="eastAsia"/>
        </w:rPr>
        <w:t>具体如下：</w:t>
      </w:r>
    </w:p>
    <w:p w14:paraId="185C163A"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11CAF5BD"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1FCD6D6A"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26EB33C8"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282E42F2"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0D1368BE"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2421380"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F2E60D"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0703E51"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67290496"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CA60728"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86D63F8"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7A10427"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4C3FEDE8"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BA1E614"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D046334" w14:textId="77777777" w:rsidR="00AD44EE" w:rsidRDefault="00133AD4">
            <w:pPr>
              <w:spacing w:line="360" w:lineRule="auto"/>
              <w:textAlignment w:val="center"/>
              <w:rPr>
                <w:color w:val="000000"/>
                <w:sz w:val="21"/>
                <w:szCs w:val="21"/>
              </w:rPr>
            </w:pPr>
            <w:r>
              <w:rPr>
                <w:rFonts w:hint="eastAsia"/>
                <w:color w:val="000000"/>
                <w:sz w:val="21"/>
                <w:szCs w:val="21"/>
                <w:lang w:bidi="ar"/>
              </w:rPr>
              <w:t>亿元、万元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5ECF35"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4B96CC53"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17544646" w14:textId="77777777">
        <w:tc>
          <w:tcPr>
            <w:tcW w:w="9236" w:type="dxa"/>
          </w:tcPr>
          <w:p w14:paraId="73296D55" w14:textId="77777777" w:rsidR="00AD44EE" w:rsidRDefault="00133AD4">
            <w:pPr>
              <w:spacing w:line="360" w:lineRule="auto"/>
              <w:rPr>
                <w:sz w:val="21"/>
                <w:szCs w:val="21"/>
              </w:rPr>
            </w:pPr>
            <w:r>
              <w:rPr>
                <w:rFonts w:hint="eastAsia"/>
                <w:sz w:val="21"/>
                <w:szCs w:val="21"/>
              </w:rPr>
              <w:t>月度值、本年累计值、上年同期累计值、上年累计值</w:t>
            </w:r>
          </w:p>
        </w:tc>
      </w:tr>
    </w:tbl>
    <w:p w14:paraId="1718B097" w14:textId="77777777" w:rsidR="00AD44EE" w:rsidRDefault="00AD44EE">
      <w:pPr>
        <w:spacing w:line="360" w:lineRule="auto"/>
        <w:ind w:firstLine="420"/>
        <w:rPr>
          <w:sz w:val="21"/>
          <w:szCs w:val="21"/>
        </w:rPr>
      </w:pPr>
    </w:p>
    <w:p w14:paraId="293B5D6F" w14:textId="77777777" w:rsidR="00AD44EE" w:rsidRDefault="00133AD4">
      <w:pPr>
        <w:spacing w:line="360" w:lineRule="auto"/>
        <w:ind w:firstLine="420"/>
        <w:rPr>
          <w:sz w:val="21"/>
          <w:szCs w:val="21"/>
        </w:rPr>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657C373A" w14:textId="77777777" w:rsidR="00AD44EE" w:rsidRDefault="00AD44EE"/>
    <w:p w14:paraId="695F85FB" w14:textId="77777777" w:rsidR="00AD44EE" w:rsidRDefault="00133AD4">
      <w:pPr>
        <w:pStyle w:val="7"/>
        <w:numPr>
          <w:ilvl w:val="6"/>
          <w:numId w:val="1"/>
        </w:numPr>
        <w:spacing w:line="360" w:lineRule="auto"/>
        <w:rPr>
          <w:szCs w:val="20"/>
          <w:lang w:eastAsia="zh-CN"/>
        </w:rPr>
      </w:pPr>
      <w:r>
        <w:rPr>
          <w:rFonts w:hint="eastAsia"/>
          <w:szCs w:val="20"/>
          <w:lang w:eastAsia="zh-CN"/>
        </w:rPr>
        <w:t>参与者</w:t>
      </w:r>
    </w:p>
    <w:p w14:paraId="10A3ED31" w14:textId="77777777" w:rsidR="00AD44EE" w:rsidRDefault="00133AD4">
      <w:pPr>
        <w:spacing w:line="360" w:lineRule="auto"/>
        <w:ind w:firstLine="420"/>
        <w:rPr>
          <w:sz w:val="21"/>
          <w:szCs w:val="21"/>
        </w:rPr>
      </w:pPr>
      <w:r>
        <w:rPr>
          <w:rFonts w:hint="eastAsia"/>
          <w:sz w:val="21"/>
          <w:szCs w:val="21"/>
        </w:rPr>
        <w:t>集团查看用户、业务查看用户</w:t>
      </w:r>
    </w:p>
    <w:p w14:paraId="7BCF1FB4" w14:textId="77777777" w:rsidR="00AD44EE" w:rsidRDefault="00AD44EE"/>
    <w:p w14:paraId="5400315A" w14:textId="77777777" w:rsidR="00AD44EE" w:rsidRDefault="00133AD4">
      <w:pPr>
        <w:pStyle w:val="7"/>
        <w:numPr>
          <w:ilvl w:val="6"/>
          <w:numId w:val="1"/>
        </w:numPr>
        <w:spacing w:line="360" w:lineRule="auto"/>
        <w:rPr>
          <w:szCs w:val="20"/>
          <w:lang w:eastAsia="zh-CN"/>
        </w:rPr>
      </w:pPr>
      <w:r>
        <w:rPr>
          <w:rFonts w:hint="eastAsia"/>
          <w:szCs w:val="20"/>
          <w:lang w:eastAsia="zh-CN"/>
        </w:rPr>
        <w:t>输入与输出</w:t>
      </w:r>
    </w:p>
    <w:p w14:paraId="2672385E" w14:textId="77777777" w:rsidR="00AD44EE" w:rsidRDefault="00133AD4">
      <w:pPr>
        <w:spacing w:line="360" w:lineRule="auto"/>
        <w:ind w:firstLine="420"/>
        <w:rPr>
          <w:sz w:val="21"/>
          <w:szCs w:val="21"/>
        </w:rPr>
      </w:pPr>
      <w:r>
        <w:rPr>
          <w:rFonts w:hint="eastAsia"/>
          <w:sz w:val="21"/>
          <w:szCs w:val="21"/>
        </w:rPr>
        <w:t>输入：时间、币种、单位查询条件。</w:t>
      </w:r>
    </w:p>
    <w:p w14:paraId="06E92C7E"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3A5C960C" w14:textId="77777777" w:rsidR="00AD44EE" w:rsidRDefault="00AD44EE"/>
    <w:p w14:paraId="0CF50DA6" w14:textId="77777777" w:rsidR="00AD44EE" w:rsidRDefault="00133AD4">
      <w:pPr>
        <w:pStyle w:val="7"/>
        <w:numPr>
          <w:ilvl w:val="6"/>
          <w:numId w:val="1"/>
        </w:numPr>
        <w:spacing w:line="360" w:lineRule="auto"/>
        <w:rPr>
          <w:szCs w:val="20"/>
          <w:lang w:eastAsia="zh-CN"/>
        </w:rPr>
      </w:pPr>
      <w:r>
        <w:rPr>
          <w:rFonts w:hint="eastAsia"/>
          <w:szCs w:val="20"/>
          <w:lang w:eastAsia="zh-CN"/>
        </w:rPr>
        <w:lastRenderedPageBreak/>
        <w:t>前置条件与后置条件</w:t>
      </w:r>
    </w:p>
    <w:p w14:paraId="30195121"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564A1ED3" w14:textId="77777777" w:rsidR="00AD44EE" w:rsidRDefault="00AD44EE"/>
    <w:p w14:paraId="748D7B90" w14:textId="77777777" w:rsidR="00AD44EE" w:rsidRDefault="00133AD4">
      <w:pPr>
        <w:pStyle w:val="7"/>
        <w:numPr>
          <w:ilvl w:val="6"/>
          <w:numId w:val="1"/>
        </w:numPr>
        <w:spacing w:line="360" w:lineRule="auto"/>
        <w:rPr>
          <w:szCs w:val="20"/>
          <w:lang w:eastAsia="zh-CN"/>
        </w:rPr>
      </w:pPr>
      <w:r>
        <w:rPr>
          <w:rFonts w:hint="eastAsia"/>
          <w:szCs w:val="20"/>
          <w:lang w:eastAsia="zh-CN"/>
        </w:rPr>
        <w:t>业务规则</w:t>
      </w:r>
    </w:p>
    <w:p w14:paraId="72CA2744"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color w:val="auto"/>
        </w:rPr>
        <w:t>默认期间：T-1月，币种默认英镑，单位默认万元</w:t>
      </w:r>
    </w:p>
    <w:p w14:paraId="50514188" w14:textId="77777777" w:rsidR="00AD44EE" w:rsidRDefault="00AD44EE"/>
    <w:p w14:paraId="584BD28D" w14:textId="77777777" w:rsidR="00AD44EE" w:rsidRDefault="00133AD4">
      <w:pPr>
        <w:pStyle w:val="7"/>
        <w:numPr>
          <w:ilvl w:val="6"/>
          <w:numId w:val="1"/>
        </w:numPr>
        <w:spacing w:line="360" w:lineRule="auto"/>
        <w:rPr>
          <w:szCs w:val="20"/>
          <w:lang w:eastAsia="zh-CN"/>
        </w:rPr>
      </w:pPr>
      <w:r>
        <w:rPr>
          <w:rFonts w:hint="eastAsia"/>
          <w:szCs w:val="20"/>
          <w:lang w:eastAsia="zh-CN"/>
        </w:rPr>
        <w:t>页面原型及页面规则</w:t>
      </w:r>
    </w:p>
    <w:p w14:paraId="6FD94462"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重大赔案统计表</w:t>
      </w:r>
    </w:p>
    <w:p w14:paraId="7D2169A5"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户可从时间、机构、币种、单位维度查询重大赔案情况，</w:t>
      </w:r>
      <w:r>
        <w:rPr>
          <w:rFonts w:ascii="宋体" w:eastAsia="宋体" w:hAnsi="宋体" w:cs="宋体" w:hint="eastAsia"/>
        </w:rPr>
        <w:t>具体如下：</w:t>
      </w:r>
    </w:p>
    <w:p w14:paraId="05DEDD80"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77AA2CFD"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51E42308"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3820D834"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5F1304C0"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5BB3A9F4"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68CCDAF"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BBA270"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353AA29"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07208C03" w14:textId="77777777">
        <w:trPr>
          <w:trHeight w:val="328"/>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8BE549" w14:textId="77777777" w:rsidR="00AD44EE" w:rsidRDefault="00133AD4">
            <w:pPr>
              <w:spacing w:line="360" w:lineRule="auto"/>
              <w:textAlignment w:val="center"/>
              <w:rPr>
                <w:color w:val="000000"/>
                <w:sz w:val="21"/>
                <w:szCs w:val="21"/>
              </w:rPr>
            </w:pPr>
            <w:r>
              <w:rPr>
                <w:rFonts w:hint="eastAsia"/>
                <w:color w:val="000000"/>
                <w:sz w:val="21"/>
                <w:szCs w:val="21"/>
              </w:rPr>
              <w:t>机构</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E7EDBA" w14:textId="77777777" w:rsidR="00AD44EE" w:rsidRDefault="00133AD4">
            <w:pPr>
              <w:spacing w:line="360" w:lineRule="auto"/>
              <w:textAlignment w:val="center"/>
              <w:rPr>
                <w:color w:val="000000"/>
                <w:sz w:val="21"/>
                <w:szCs w:val="21"/>
              </w:rPr>
            </w:pPr>
            <w:r>
              <w:rPr>
                <w:rFonts w:hint="eastAsia"/>
                <w:color w:val="000000"/>
                <w:sz w:val="21"/>
                <w:szCs w:val="21"/>
              </w:rPr>
              <w:t>太平财险（1031版本）、太平英国（1231版本）</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97A1A1"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1BC0B81F"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A7FF7F" w14:textId="77777777" w:rsidR="00AD44EE" w:rsidRDefault="00133AD4">
            <w:pPr>
              <w:spacing w:line="360" w:lineRule="auto"/>
              <w:textAlignment w:val="center"/>
              <w:rPr>
                <w:color w:val="000000"/>
                <w:sz w:val="21"/>
                <w:szCs w:val="21"/>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016BA6" w14:textId="77777777" w:rsidR="00AD44EE" w:rsidRDefault="00133AD4">
            <w:pPr>
              <w:spacing w:line="360" w:lineRule="auto"/>
              <w:textAlignment w:val="center"/>
              <w:rPr>
                <w:color w:val="000000"/>
                <w:sz w:val="21"/>
                <w:szCs w:val="21"/>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8BA835"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3A807074"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643FF3"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FF61A14"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亿元、万元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F535212"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6C66EBFA"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66212419" w14:textId="77777777">
        <w:tc>
          <w:tcPr>
            <w:tcW w:w="9236" w:type="dxa"/>
          </w:tcPr>
          <w:p w14:paraId="4377CDDB" w14:textId="77777777" w:rsidR="00AD44EE" w:rsidRDefault="00133AD4">
            <w:pPr>
              <w:spacing w:line="360" w:lineRule="auto"/>
              <w:rPr>
                <w:sz w:val="21"/>
                <w:szCs w:val="21"/>
              </w:rPr>
            </w:pPr>
            <w:proofErr w:type="gramStart"/>
            <w:r>
              <w:rPr>
                <w:rFonts w:hint="eastAsia"/>
                <w:sz w:val="21"/>
                <w:szCs w:val="21"/>
              </w:rPr>
              <w:t>月度值</w:t>
            </w:r>
            <w:proofErr w:type="gramEnd"/>
          </w:p>
        </w:tc>
      </w:tr>
    </w:tbl>
    <w:p w14:paraId="2072AF3F" w14:textId="77777777" w:rsidR="00AD44EE" w:rsidRDefault="00AD44EE">
      <w:pPr>
        <w:spacing w:line="360" w:lineRule="auto"/>
        <w:ind w:firstLine="420"/>
        <w:rPr>
          <w:sz w:val="21"/>
          <w:szCs w:val="21"/>
        </w:rPr>
      </w:pPr>
    </w:p>
    <w:p w14:paraId="6AB9C765" w14:textId="77777777" w:rsidR="00AD44EE" w:rsidRDefault="00133AD4">
      <w:pPr>
        <w:spacing w:line="360" w:lineRule="auto"/>
        <w:ind w:firstLine="420"/>
        <w:rPr>
          <w:sz w:val="21"/>
          <w:szCs w:val="21"/>
        </w:rPr>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742360C7" w14:textId="77777777" w:rsidR="00AD44EE" w:rsidRDefault="00AD44EE">
      <w:pPr>
        <w:spacing w:line="360" w:lineRule="auto"/>
        <w:ind w:firstLine="420"/>
        <w:rPr>
          <w:sz w:val="21"/>
          <w:szCs w:val="21"/>
        </w:rPr>
      </w:pPr>
    </w:p>
    <w:p w14:paraId="0C44B280" w14:textId="77777777" w:rsidR="00AD44EE" w:rsidRDefault="00AD44EE"/>
    <w:p w14:paraId="428083E2" w14:textId="77777777" w:rsidR="00AD44EE" w:rsidRDefault="00133AD4">
      <w:pPr>
        <w:pStyle w:val="7"/>
        <w:numPr>
          <w:ilvl w:val="6"/>
          <w:numId w:val="1"/>
        </w:numPr>
        <w:spacing w:line="360" w:lineRule="auto"/>
        <w:rPr>
          <w:szCs w:val="20"/>
          <w:lang w:eastAsia="zh-CN"/>
        </w:rPr>
      </w:pPr>
      <w:r>
        <w:rPr>
          <w:rFonts w:hint="eastAsia"/>
          <w:szCs w:val="20"/>
          <w:lang w:eastAsia="zh-CN"/>
        </w:rPr>
        <w:t>参与者</w:t>
      </w:r>
    </w:p>
    <w:p w14:paraId="57505575" w14:textId="77777777" w:rsidR="00AD44EE" w:rsidRDefault="00133AD4">
      <w:pPr>
        <w:spacing w:line="360" w:lineRule="auto"/>
        <w:ind w:firstLine="420"/>
        <w:rPr>
          <w:sz w:val="21"/>
          <w:szCs w:val="21"/>
        </w:rPr>
      </w:pPr>
      <w:r>
        <w:rPr>
          <w:rFonts w:hint="eastAsia"/>
          <w:sz w:val="21"/>
          <w:szCs w:val="21"/>
        </w:rPr>
        <w:t>集团查看用户、业务查看用户</w:t>
      </w:r>
    </w:p>
    <w:p w14:paraId="3FEB59F9" w14:textId="77777777" w:rsidR="00AD44EE" w:rsidRDefault="00AD44EE"/>
    <w:p w14:paraId="42E77196" w14:textId="77777777" w:rsidR="00AD44EE" w:rsidRDefault="00133AD4">
      <w:pPr>
        <w:pStyle w:val="7"/>
        <w:numPr>
          <w:ilvl w:val="6"/>
          <w:numId w:val="1"/>
        </w:numPr>
        <w:spacing w:line="360" w:lineRule="auto"/>
        <w:rPr>
          <w:szCs w:val="20"/>
          <w:lang w:eastAsia="zh-CN"/>
        </w:rPr>
      </w:pPr>
      <w:r>
        <w:rPr>
          <w:rFonts w:hint="eastAsia"/>
          <w:szCs w:val="20"/>
          <w:lang w:eastAsia="zh-CN"/>
        </w:rPr>
        <w:t>输入与输出</w:t>
      </w:r>
    </w:p>
    <w:p w14:paraId="43FD4FF3" w14:textId="77777777" w:rsidR="00AD44EE" w:rsidRDefault="00133AD4">
      <w:pPr>
        <w:spacing w:line="360" w:lineRule="auto"/>
        <w:ind w:firstLine="420"/>
        <w:rPr>
          <w:sz w:val="21"/>
          <w:szCs w:val="21"/>
        </w:rPr>
      </w:pPr>
      <w:r>
        <w:rPr>
          <w:rFonts w:hint="eastAsia"/>
          <w:sz w:val="21"/>
          <w:szCs w:val="21"/>
        </w:rPr>
        <w:t>输入：时间、机构、币种、单位查询条件。</w:t>
      </w:r>
    </w:p>
    <w:p w14:paraId="67F0E98D" w14:textId="77777777" w:rsidR="00AD44EE" w:rsidRDefault="00133AD4">
      <w:pPr>
        <w:spacing w:line="360" w:lineRule="auto"/>
        <w:ind w:firstLine="420"/>
        <w:rPr>
          <w:sz w:val="21"/>
          <w:szCs w:val="21"/>
        </w:rPr>
      </w:pPr>
      <w:r>
        <w:rPr>
          <w:rFonts w:hint="eastAsia"/>
          <w:sz w:val="21"/>
          <w:szCs w:val="21"/>
        </w:rPr>
        <w:lastRenderedPageBreak/>
        <w:t>输出：符合查询条件的指标度量值及合计值。</w:t>
      </w:r>
    </w:p>
    <w:p w14:paraId="203CC2FB" w14:textId="77777777" w:rsidR="00AD44EE" w:rsidRDefault="00AD44EE"/>
    <w:p w14:paraId="5610DB38" w14:textId="77777777" w:rsidR="00AD44EE" w:rsidRDefault="00133AD4">
      <w:pPr>
        <w:pStyle w:val="7"/>
        <w:numPr>
          <w:ilvl w:val="6"/>
          <w:numId w:val="1"/>
        </w:numPr>
        <w:spacing w:line="360" w:lineRule="auto"/>
        <w:rPr>
          <w:sz w:val="21"/>
          <w:lang w:eastAsia="zh-CN"/>
        </w:rPr>
      </w:pPr>
      <w:r>
        <w:rPr>
          <w:rFonts w:hint="eastAsia"/>
          <w:szCs w:val="20"/>
          <w:lang w:eastAsia="zh-CN"/>
        </w:rPr>
        <w:t>前置条件与后置条件</w:t>
      </w:r>
    </w:p>
    <w:p w14:paraId="5FB6CA7C"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0282DA68" w14:textId="77777777" w:rsidR="00AD44EE" w:rsidRDefault="00AD44EE"/>
    <w:p w14:paraId="710175B6" w14:textId="77777777" w:rsidR="00AD44EE" w:rsidRDefault="00133AD4">
      <w:pPr>
        <w:pStyle w:val="7"/>
        <w:numPr>
          <w:ilvl w:val="6"/>
          <w:numId w:val="1"/>
        </w:numPr>
        <w:spacing w:line="360" w:lineRule="auto"/>
        <w:rPr>
          <w:szCs w:val="20"/>
          <w:lang w:eastAsia="zh-CN"/>
        </w:rPr>
      </w:pPr>
      <w:r>
        <w:rPr>
          <w:rFonts w:hint="eastAsia"/>
          <w:szCs w:val="20"/>
          <w:lang w:eastAsia="zh-CN"/>
        </w:rPr>
        <w:t>业务规则</w:t>
      </w:r>
    </w:p>
    <w:p w14:paraId="600DAE38"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color w:val="auto"/>
        </w:rPr>
        <w:t>默认期间：T-1月，币种默认人民币，单位默认万元</w:t>
      </w:r>
    </w:p>
    <w:p w14:paraId="07E188DE" w14:textId="77777777" w:rsidR="00AD44EE" w:rsidRDefault="00AD44EE"/>
    <w:p w14:paraId="724C5D0D" w14:textId="77777777" w:rsidR="00AD44EE" w:rsidRDefault="00133AD4">
      <w:pPr>
        <w:pStyle w:val="7"/>
        <w:numPr>
          <w:ilvl w:val="6"/>
          <w:numId w:val="1"/>
        </w:numPr>
        <w:spacing w:line="360" w:lineRule="auto"/>
        <w:rPr>
          <w:szCs w:val="20"/>
          <w:lang w:eastAsia="zh-CN"/>
        </w:rPr>
      </w:pPr>
      <w:r>
        <w:rPr>
          <w:rFonts w:hint="eastAsia"/>
          <w:szCs w:val="20"/>
          <w:lang w:eastAsia="zh-CN"/>
        </w:rPr>
        <w:t>页面原型及页面规则</w:t>
      </w:r>
    </w:p>
    <w:p w14:paraId="769AA299"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太平金</w:t>
      </w:r>
      <w:proofErr w:type="gramStart"/>
      <w:r>
        <w:rPr>
          <w:rFonts w:ascii="宋体" w:hAnsi="宋体" w:cs="宋体" w:hint="eastAsia"/>
          <w:sz w:val="20"/>
          <w:szCs w:val="20"/>
          <w:lang w:eastAsia="zh-CN"/>
        </w:rPr>
        <w:t>服业务</w:t>
      </w:r>
      <w:proofErr w:type="gramEnd"/>
      <w:r>
        <w:rPr>
          <w:rFonts w:ascii="宋体" w:hAnsi="宋体" w:cs="宋体" w:hint="eastAsia"/>
          <w:sz w:val="20"/>
          <w:szCs w:val="20"/>
          <w:lang w:eastAsia="zh-CN"/>
        </w:rPr>
        <w:t>情况表</w:t>
      </w:r>
    </w:p>
    <w:p w14:paraId="255CB08F"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户可从时间、单位、币种维度查询</w:t>
      </w:r>
      <w:proofErr w:type="gramStart"/>
      <w:r>
        <w:rPr>
          <w:rFonts w:ascii="宋体" w:eastAsia="宋体" w:hAnsi="宋体" w:cs="宋体" w:hint="eastAsia"/>
          <w:color w:val="auto"/>
        </w:rPr>
        <w:t>太</w:t>
      </w:r>
      <w:proofErr w:type="gramEnd"/>
      <w:r>
        <w:rPr>
          <w:rFonts w:ascii="宋体" w:eastAsia="宋体" w:hAnsi="宋体" w:cs="宋体" w:hint="eastAsia"/>
          <w:color w:val="auto"/>
        </w:rPr>
        <w:t>平金</w:t>
      </w:r>
      <w:proofErr w:type="gramStart"/>
      <w:r>
        <w:rPr>
          <w:rFonts w:ascii="宋体" w:eastAsia="宋体" w:hAnsi="宋体" w:cs="宋体" w:hint="eastAsia"/>
          <w:color w:val="auto"/>
        </w:rPr>
        <w:t>服业务</w:t>
      </w:r>
      <w:proofErr w:type="gramEnd"/>
      <w:r>
        <w:rPr>
          <w:rFonts w:ascii="宋体" w:eastAsia="宋体" w:hAnsi="宋体" w:cs="宋体" w:hint="eastAsia"/>
          <w:color w:val="auto"/>
        </w:rPr>
        <w:t>情况（1231版本上线），</w:t>
      </w:r>
      <w:r>
        <w:rPr>
          <w:rFonts w:ascii="宋体" w:eastAsia="宋体" w:hAnsi="宋体" w:cs="宋体" w:hint="eastAsia"/>
        </w:rPr>
        <w:t>具体如下：</w:t>
      </w:r>
    </w:p>
    <w:p w14:paraId="6FEE23DB"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45625876"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1DE27475"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139A7590"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279CCC9D"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5CA1843D"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E86DE6"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7CCF1E3" w14:textId="77777777" w:rsidR="00AD44EE" w:rsidRDefault="00133AD4">
            <w:pPr>
              <w:spacing w:line="360" w:lineRule="auto"/>
              <w:textAlignment w:val="center"/>
              <w:rPr>
                <w:color w:val="000000"/>
                <w:sz w:val="21"/>
                <w:szCs w:val="21"/>
              </w:rPr>
            </w:pPr>
            <w:r>
              <w:rPr>
                <w:rFonts w:hint="eastAsia"/>
                <w:color w:val="000000"/>
                <w:sz w:val="21"/>
                <w:szCs w:val="21"/>
                <w:lang w:bidi="ar"/>
              </w:rPr>
              <w:t>每日</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C68696E"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73DC0B8D"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B5B0BDA" w14:textId="77777777" w:rsidR="00AD44EE" w:rsidRDefault="00133AD4">
            <w:pPr>
              <w:spacing w:line="360" w:lineRule="auto"/>
              <w:textAlignment w:val="center"/>
              <w:rPr>
                <w:color w:val="000000"/>
                <w:sz w:val="21"/>
                <w:szCs w:val="21"/>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E26F0E" w14:textId="77777777" w:rsidR="00AD44EE" w:rsidRDefault="00133AD4">
            <w:pPr>
              <w:spacing w:line="360" w:lineRule="auto"/>
              <w:textAlignment w:val="center"/>
              <w:rPr>
                <w:color w:val="000000"/>
                <w:sz w:val="21"/>
                <w:szCs w:val="21"/>
              </w:rPr>
            </w:pPr>
            <w:r>
              <w:rPr>
                <w:rFonts w:hint="eastAsia"/>
                <w:color w:val="000000"/>
                <w:sz w:val="21"/>
                <w:szCs w:val="21"/>
                <w:lang w:bidi="ar"/>
              </w:rPr>
              <w:t>亿元、万元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FCB4327"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713411E0"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BB41F00"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81629BA"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54B9F88"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759EA6BF"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7B22C9CA" w14:textId="77777777">
        <w:tc>
          <w:tcPr>
            <w:tcW w:w="9236" w:type="dxa"/>
          </w:tcPr>
          <w:p w14:paraId="626FEEA3" w14:textId="77777777" w:rsidR="00AD44EE" w:rsidRDefault="00133AD4">
            <w:pPr>
              <w:spacing w:line="360" w:lineRule="auto"/>
              <w:rPr>
                <w:sz w:val="21"/>
                <w:szCs w:val="21"/>
              </w:rPr>
            </w:pPr>
            <w:r>
              <w:rPr>
                <w:rFonts w:hint="eastAsia"/>
                <w:sz w:val="21"/>
                <w:szCs w:val="21"/>
              </w:rPr>
              <w:t>本年累计值、上年同期累计值、累计同比、预算值、执行率</w:t>
            </w:r>
          </w:p>
        </w:tc>
      </w:tr>
    </w:tbl>
    <w:p w14:paraId="00A43DC7" w14:textId="77777777" w:rsidR="00AD44EE" w:rsidRDefault="00AD44EE">
      <w:pPr>
        <w:spacing w:line="360" w:lineRule="auto"/>
        <w:ind w:firstLine="420"/>
        <w:rPr>
          <w:sz w:val="21"/>
          <w:szCs w:val="21"/>
        </w:rPr>
      </w:pPr>
    </w:p>
    <w:p w14:paraId="37E2A448" w14:textId="77777777" w:rsidR="00AD44EE" w:rsidRDefault="00133AD4">
      <w:pPr>
        <w:spacing w:line="360" w:lineRule="auto"/>
        <w:ind w:firstLine="420"/>
        <w:rPr>
          <w:sz w:val="21"/>
          <w:szCs w:val="21"/>
        </w:rPr>
      </w:pPr>
      <w:r>
        <w:rPr>
          <w:rFonts w:hint="eastAsia"/>
          <w:sz w:val="21"/>
          <w:szCs w:val="21"/>
        </w:rPr>
        <w:t>注意：同比、执行率是基于年度累计值计算的。</w:t>
      </w:r>
    </w:p>
    <w:p w14:paraId="0CC51F59" w14:textId="77777777" w:rsidR="00AD44EE" w:rsidRDefault="00133AD4">
      <w:pPr>
        <w:spacing w:line="360" w:lineRule="auto"/>
        <w:ind w:firstLine="420"/>
        <w:rPr>
          <w:sz w:val="21"/>
          <w:szCs w:val="21"/>
        </w:rPr>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01505953" w14:textId="77777777" w:rsidR="00AD44EE" w:rsidRDefault="00AD44EE">
      <w:pPr>
        <w:spacing w:line="360" w:lineRule="auto"/>
        <w:rPr>
          <w:sz w:val="21"/>
          <w:szCs w:val="21"/>
        </w:rPr>
      </w:pPr>
    </w:p>
    <w:p w14:paraId="027F7D47" w14:textId="77777777" w:rsidR="00AD44EE" w:rsidRDefault="00AD44EE"/>
    <w:p w14:paraId="6FF5C224" w14:textId="77777777" w:rsidR="00AD44EE" w:rsidRDefault="00133AD4">
      <w:pPr>
        <w:pStyle w:val="7"/>
        <w:numPr>
          <w:ilvl w:val="6"/>
          <w:numId w:val="1"/>
        </w:numPr>
        <w:spacing w:line="360" w:lineRule="auto"/>
        <w:rPr>
          <w:szCs w:val="20"/>
          <w:lang w:eastAsia="zh-CN"/>
        </w:rPr>
      </w:pPr>
      <w:r>
        <w:rPr>
          <w:rFonts w:hint="eastAsia"/>
          <w:szCs w:val="20"/>
          <w:lang w:eastAsia="zh-CN"/>
        </w:rPr>
        <w:t>参与者</w:t>
      </w:r>
    </w:p>
    <w:p w14:paraId="4225D101" w14:textId="77777777" w:rsidR="00AD44EE" w:rsidRDefault="00133AD4">
      <w:pPr>
        <w:spacing w:line="360" w:lineRule="auto"/>
        <w:ind w:firstLine="420"/>
        <w:rPr>
          <w:sz w:val="21"/>
          <w:szCs w:val="21"/>
        </w:rPr>
      </w:pPr>
      <w:r>
        <w:rPr>
          <w:rFonts w:hint="eastAsia"/>
          <w:sz w:val="21"/>
          <w:szCs w:val="21"/>
        </w:rPr>
        <w:t>集团查看用户、业务查看用户</w:t>
      </w:r>
    </w:p>
    <w:p w14:paraId="3FCFF080" w14:textId="77777777" w:rsidR="00AD44EE" w:rsidRDefault="00AD44EE"/>
    <w:p w14:paraId="274A2FE0" w14:textId="77777777" w:rsidR="00AD44EE" w:rsidRDefault="00133AD4">
      <w:pPr>
        <w:pStyle w:val="7"/>
        <w:numPr>
          <w:ilvl w:val="6"/>
          <w:numId w:val="1"/>
        </w:numPr>
        <w:spacing w:line="360" w:lineRule="auto"/>
        <w:rPr>
          <w:szCs w:val="20"/>
          <w:lang w:eastAsia="zh-CN"/>
        </w:rPr>
      </w:pPr>
      <w:r>
        <w:rPr>
          <w:rFonts w:hint="eastAsia"/>
          <w:szCs w:val="20"/>
          <w:lang w:eastAsia="zh-CN"/>
        </w:rPr>
        <w:t>输入与输出</w:t>
      </w:r>
    </w:p>
    <w:p w14:paraId="641B61E4" w14:textId="77777777" w:rsidR="00AD44EE" w:rsidRDefault="00133AD4">
      <w:pPr>
        <w:spacing w:line="360" w:lineRule="auto"/>
        <w:ind w:firstLine="420"/>
        <w:rPr>
          <w:sz w:val="21"/>
          <w:szCs w:val="21"/>
        </w:rPr>
      </w:pPr>
      <w:r>
        <w:rPr>
          <w:rFonts w:hint="eastAsia"/>
          <w:sz w:val="21"/>
          <w:szCs w:val="21"/>
        </w:rPr>
        <w:lastRenderedPageBreak/>
        <w:t>输入：时间、单位、币种查询条件。</w:t>
      </w:r>
    </w:p>
    <w:p w14:paraId="0987468B" w14:textId="77777777" w:rsidR="00AD44EE" w:rsidRDefault="00133AD4">
      <w:pPr>
        <w:spacing w:line="360" w:lineRule="auto"/>
        <w:ind w:firstLine="420"/>
        <w:rPr>
          <w:sz w:val="21"/>
          <w:szCs w:val="21"/>
        </w:rPr>
      </w:pPr>
      <w:r>
        <w:rPr>
          <w:rFonts w:hint="eastAsia"/>
          <w:sz w:val="21"/>
          <w:szCs w:val="21"/>
        </w:rPr>
        <w:t>输出：符合查询条件的指标度量值及合计值。</w:t>
      </w:r>
    </w:p>
    <w:p w14:paraId="25A9E664" w14:textId="77777777" w:rsidR="00AD44EE" w:rsidRDefault="00AD44EE"/>
    <w:p w14:paraId="01F83E08" w14:textId="77777777" w:rsidR="00AD44EE" w:rsidRDefault="00133AD4">
      <w:pPr>
        <w:pStyle w:val="7"/>
        <w:numPr>
          <w:ilvl w:val="6"/>
          <w:numId w:val="1"/>
        </w:numPr>
        <w:spacing w:line="360" w:lineRule="auto"/>
        <w:rPr>
          <w:szCs w:val="20"/>
          <w:lang w:eastAsia="zh-CN"/>
        </w:rPr>
      </w:pPr>
      <w:r>
        <w:rPr>
          <w:rFonts w:hint="eastAsia"/>
          <w:szCs w:val="20"/>
          <w:lang w:eastAsia="zh-CN"/>
        </w:rPr>
        <w:t>前置条件与后置条件</w:t>
      </w:r>
    </w:p>
    <w:p w14:paraId="2B70791F" w14:textId="77777777" w:rsidR="00AD44EE" w:rsidRDefault="00133AD4">
      <w:pPr>
        <w:spacing w:line="360" w:lineRule="auto"/>
        <w:ind w:firstLine="420"/>
        <w:rPr>
          <w:sz w:val="21"/>
          <w:szCs w:val="21"/>
        </w:rPr>
      </w:pPr>
      <w:r>
        <w:rPr>
          <w:rFonts w:hint="eastAsia"/>
          <w:sz w:val="21"/>
          <w:szCs w:val="21"/>
        </w:rPr>
        <w:t>核心系统、财务系统或补录系统已有相关数据</w:t>
      </w:r>
    </w:p>
    <w:p w14:paraId="14E3674B" w14:textId="77777777" w:rsidR="00AD44EE" w:rsidRDefault="00AD44EE"/>
    <w:p w14:paraId="72FE683B" w14:textId="77777777" w:rsidR="00AD44EE" w:rsidRDefault="00133AD4">
      <w:pPr>
        <w:pStyle w:val="7"/>
        <w:numPr>
          <w:ilvl w:val="6"/>
          <w:numId w:val="1"/>
        </w:numPr>
        <w:spacing w:line="360" w:lineRule="auto"/>
        <w:rPr>
          <w:szCs w:val="20"/>
          <w:lang w:eastAsia="zh-CN"/>
        </w:rPr>
      </w:pPr>
      <w:r>
        <w:rPr>
          <w:rFonts w:hint="eastAsia"/>
          <w:szCs w:val="20"/>
          <w:lang w:eastAsia="zh-CN"/>
        </w:rPr>
        <w:t>业务规则</w:t>
      </w:r>
    </w:p>
    <w:p w14:paraId="24F1A449"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color w:val="auto"/>
        </w:rPr>
        <w:t>默认期间：T-1日，币种默认人民币，单位默认万元</w:t>
      </w:r>
    </w:p>
    <w:p w14:paraId="653839F1" w14:textId="77777777" w:rsidR="00AD44EE" w:rsidRDefault="00AD44EE"/>
    <w:p w14:paraId="3913BFF2" w14:textId="77777777" w:rsidR="00AD44EE" w:rsidRDefault="00133AD4">
      <w:pPr>
        <w:pStyle w:val="7"/>
        <w:numPr>
          <w:ilvl w:val="6"/>
          <w:numId w:val="1"/>
        </w:numPr>
        <w:spacing w:line="360" w:lineRule="auto"/>
        <w:rPr>
          <w:szCs w:val="20"/>
          <w:lang w:eastAsia="zh-CN"/>
        </w:rPr>
      </w:pPr>
      <w:r>
        <w:rPr>
          <w:rFonts w:hint="eastAsia"/>
          <w:szCs w:val="20"/>
          <w:lang w:eastAsia="zh-CN"/>
        </w:rPr>
        <w:t>页面原型及页面规则</w:t>
      </w:r>
    </w:p>
    <w:p w14:paraId="45B7883F"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协同及新业务情况表</w:t>
      </w:r>
    </w:p>
    <w:p w14:paraId="2CF2B0DB" w14:textId="77777777" w:rsidR="00AD44EE" w:rsidRDefault="00133AD4">
      <w:pPr>
        <w:pStyle w:val="13"/>
        <w:spacing w:line="360" w:lineRule="auto"/>
        <w:ind w:firstLine="420"/>
        <w:rPr>
          <w:rFonts w:ascii="宋体" w:eastAsia="宋体" w:hAnsi="宋体" w:cs="宋体"/>
        </w:rPr>
      </w:pPr>
      <w:r>
        <w:rPr>
          <w:rFonts w:ascii="宋体" w:eastAsia="宋体" w:hAnsi="宋体" w:cs="宋体" w:hint="eastAsia"/>
        </w:rPr>
        <w:t>用</w:t>
      </w:r>
      <w:r>
        <w:rPr>
          <w:rFonts w:ascii="宋体" w:eastAsia="宋体" w:hAnsi="宋体" w:cs="宋体" w:hint="eastAsia"/>
          <w:color w:val="auto"/>
        </w:rPr>
        <w:t>户可从时间、机构、单位、币种维度查询协同及新业务情况，</w:t>
      </w:r>
      <w:r>
        <w:rPr>
          <w:rFonts w:ascii="宋体" w:eastAsia="宋体" w:hAnsi="宋体" w:cs="宋体" w:hint="eastAsia"/>
        </w:rPr>
        <w:t>具体如下：</w:t>
      </w:r>
    </w:p>
    <w:p w14:paraId="75777E79" w14:textId="77777777" w:rsidR="00AD44EE" w:rsidRDefault="00133AD4">
      <w:pPr>
        <w:spacing w:line="360" w:lineRule="auto"/>
        <w:ind w:firstLine="420"/>
        <w:rPr>
          <w:sz w:val="21"/>
          <w:szCs w:val="21"/>
        </w:rPr>
      </w:pPr>
      <w:r>
        <w:rPr>
          <w:rFonts w:hint="eastAsia"/>
          <w:sz w:val="21"/>
          <w:szCs w:val="21"/>
        </w:rPr>
        <w:t>维度：</w:t>
      </w:r>
    </w:p>
    <w:tbl>
      <w:tblPr>
        <w:tblW w:w="9097" w:type="dxa"/>
        <w:tblInd w:w="438" w:type="dxa"/>
        <w:tblLayout w:type="fixed"/>
        <w:tblCellMar>
          <w:left w:w="0" w:type="dxa"/>
          <w:right w:w="0" w:type="dxa"/>
        </w:tblCellMar>
        <w:tblLook w:val="04A0" w:firstRow="1" w:lastRow="0" w:firstColumn="1" w:lastColumn="0" w:noHBand="0" w:noVBand="1"/>
      </w:tblPr>
      <w:tblGrid>
        <w:gridCol w:w="2577"/>
        <w:gridCol w:w="3260"/>
        <w:gridCol w:w="3260"/>
      </w:tblGrid>
      <w:tr w:rsidR="00AD44EE" w14:paraId="57BB7A8A" w14:textId="77777777">
        <w:trPr>
          <w:trHeight w:val="270"/>
        </w:trPr>
        <w:tc>
          <w:tcPr>
            <w:tcW w:w="2577"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043BDBA6"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维度</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0766342B" w14:textId="77777777" w:rsidR="00AD44EE" w:rsidRDefault="00133AD4">
            <w:pPr>
              <w:spacing w:line="360" w:lineRule="auto"/>
              <w:jc w:val="center"/>
              <w:textAlignment w:val="center"/>
              <w:rPr>
                <w:b/>
                <w:color w:val="000000"/>
                <w:sz w:val="21"/>
                <w:szCs w:val="21"/>
              </w:rPr>
            </w:pPr>
            <w:r>
              <w:rPr>
                <w:rFonts w:hint="eastAsia"/>
                <w:b/>
                <w:color w:val="000000"/>
                <w:sz w:val="21"/>
                <w:szCs w:val="21"/>
                <w:lang w:bidi="ar"/>
              </w:rPr>
              <w:t>维值</w:t>
            </w:r>
          </w:p>
        </w:tc>
        <w:tc>
          <w:tcPr>
            <w:tcW w:w="326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5" w:type="dxa"/>
              <w:right w:w="15" w:type="dxa"/>
            </w:tcMar>
            <w:vAlign w:val="center"/>
          </w:tcPr>
          <w:p w14:paraId="76EC0652" w14:textId="77777777" w:rsidR="00AD44EE" w:rsidRDefault="00133AD4">
            <w:pPr>
              <w:spacing w:line="360" w:lineRule="auto"/>
              <w:jc w:val="center"/>
              <w:textAlignment w:val="center"/>
              <w:rPr>
                <w:b/>
                <w:color w:val="000000"/>
                <w:sz w:val="21"/>
                <w:szCs w:val="21"/>
                <w:lang w:bidi="ar"/>
              </w:rPr>
            </w:pPr>
            <w:r>
              <w:rPr>
                <w:rFonts w:hint="eastAsia"/>
                <w:b/>
                <w:color w:val="000000"/>
                <w:sz w:val="21"/>
                <w:szCs w:val="21"/>
                <w:lang w:bidi="ar"/>
              </w:rPr>
              <w:t>选项类型</w:t>
            </w:r>
          </w:p>
        </w:tc>
      </w:tr>
      <w:tr w:rsidR="00AD44EE" w14:paraId="611161D0" w14:textId="77777777">
        <w:trPr>
          <w:trHeight w:val="270"/>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E58D89F" w14:textId="77777777" w:rsidR="00AD44EE" w:rsidRDefault="00133AD4">
            <w:pPr>
              <w:spacing w:line="360" w:lineRule="auto"/>
              <w:textAlignment w:val="center"/>
              <w:rPr>
                <w:color w:val="000000"/>
                <w:sz w:val="21"/>
                <w:szCs w:val="21"/>
              </w:rPr>
            </w:pPr>
            <w:r>
              <w:rPr>
                <w:rFonts w:hint="eastAsia"/>
                <w:color w:val="000000"/>
                <w:sz w:val="21"/>
                <w:szCs w:val="21"/>
                <w:lang w:bidi="ar"/>
              </w:rPr>
              <w:t>时间</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17B3975" w14:textId="77777777" w:rsidR="00AD44EE" w:rsidRDefault="00133AD4">
            <w:pPr>
              <w:spacing w:line="360" w:lineRule="auto"/>
              <w:textAlignment w:val="center"/>
              <w:rPr>
                <w:color w:val="000000"/>
                <w:sz w:val="21"/>
                <w:szCs w:val="21"/>
              </w:rPr>
            </w:pPr>
            <w:r>
              <w:rPr>
                <w:rFonts w:hint="eastAsia"/>
                <w:color w:val="000000"/>
                <w:sz w:val="21"/>
                <w:szCs w:val="21"/>
                <w:lang w:bidi="ar"/>
              </w:rPr>
              <w:t>每月</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F581459"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48E3BD4A"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E24D57" w14:textId="77777777" w:rsidR="00AD44EE" w:rsidRDefault="00133AD4">
            <w:pPr>
              <w:spacing w:line="360" w:lineRule="auto"/>
              <w:textAlignment w:val="center"/>
              <w:rPr>
                <w:color w:val="000000"/>
                <w:sz w:val="21"/>
                <w:szCs w:val="21"/>
              </w:rPr>
            </w:pPr>
            <w:r>
              <w:rPr>
                <w:rFonts w:hint="eastAsia"/>
                <w:color w:val="000000"/>
                <w:sz w:val="21"/>
                <w:szCs w:val="21"/>
              </w:rPr>
              <w:t>机构</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EBDE835" w14:textId="77777777" w:rsidR="00AD44EE" w:rsidRDefault="00133AD4">
            <w:pPr>
              <w:spacing w:line="360" w:lineRule="auto"/>
              <w:textAlignment w:val="center"/>
              <w:rPr>
                <w:color w:val="000000"/>
                <w:sz w:val="21"/>
                <w:szCs w:val="21"/>
              </w:rPr>
            </w:pPr>
            <w:r>
              <w:rPr>
                <w:rFonts w:hint="eastAsia"/>
                <w:color w:val="000000"/>
                <w:sz w:val="21"/>
                <w:szCs w:val="21"/>
              </w:rPr>
              <w:t>太平人寿（1031版本）、太平养老（1031版本）、太平财险（1031版本）、</w:t>
            </w:r>
            <w:proofErr w:type="gramStart"/>
            <w:r>
              <w:rPr>
                <w:rFonts w:hint="eastAsia"/>
                <w:color w:val="000000"/>
                <w:sz w:val="21"/>
                <w:szCs w:val="21"/>
              </w:rPr>
              <w:t>太</w:t>
            </w:r>
            <w:proofErr w:type="gramEnd"/>
            <w:r>
              <w:rPr>
                <w:rFonts w:hint="eastAsia"/>
                <w:color w:val="000000"/>
                <w:sz w:val="21"/>
                <w:szCs w:val="21"/>
              </w:rPr>
              <w:t>平金服（1231版本）</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821EC9"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210EDF00"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E1A988"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331A497"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亿元、万元</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841B10"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r w:rsidR="00AD44EE" w14:paraId="43BE63CA" w14:textId="77777777">
        <w:trPr>
          <w:trHeight w:val="386"/>
        </w:trPr>
        <w:tc>
          <w:tcPr>
            <w:tcW w:w="257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28DC098"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币种</w:t>
            </w:r>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3225D8A"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人民币、港币、</w:t>
            </w:r>
            <w:proofErr w:type="gramStart"/>
            <w:r>
              <w:rPr>
                <w:rFonts w:hint="eastAsia"/>
                <w:color w:val="000000"/>
                <w:sz w:val="21"/>
                <w:szCs w:val="21"/>
                <w:lang w:bidi="ar"/>
              </w:rPr>
              <w:t>原币</w:t>
            </w:r>
            <w:proofErr w:type="gramEnd"/>
          </w:p>
        </w:tc>
        <w:tc>
          <w:tcPr>
            <w:tcW w:w="3260"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86B3432" w14:textId="77777777" w:rsidR="00AD44EE" w:rsidRDefault="00133AD4">
            <w:pPr>
              <w:spacing w:line="360" w:lineRule="auto"/>
              <w:textAlignment w:val="center"/>
              <w:rPr>
                <w:color w:val="000000"/>
                <w:sz w:val="21"/>
                <w:szCs w:val="21"/>
                <w:lang w:bidi="ar"/>
              </w:rPr>
            </w:pPr>
            <w:r>
              <w:rPr>
                <w:rFonts w:hint="eastAsia"/>
                <w:color w:val="000000"/>
                <w:sz w:val="21"/>
                <w:szCs w:val="21"/>
                <w:lang w:bidi="ar"/>
              </w:rPr>
              <w:t>单选</w:t>
            </w:r>
          </w:p>
        </w:tc>
      </w:tr>
    </w:tbl>
    <w:p w14:paraId="7A071F82" w14:textId="77777777" w:rsidR="00AD44EE" w:rsidRDefault="00133AD4">
      <w:pPr>
        <w:spacing w:line="360" w:lineRule="auto"/>
        <w:ind w:firstLine="420"/>
        <w:rPr>
          <w:sz w:val="21"/>
          <w:szCs w:val="21"/>
        </w:rPr>
      </w:pPr>
      <w:r>
        <w:rPr>
          <w:rFonts w:hint="eastAsia"/>
          <w:sz w:val="21"/>
          <w:szCs w:val="21"/>
        </w:rPr>
        <w:t>度量：</w:t>
      </w:r>
    </w:p>
    <w:tbl>
      <w:tblPr>
        <w:tblW w:w="9236"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36"/>
      </w:tblGrid>
      <w:tr w:rsidR="00AD44EE" w14:paraId="7C6F5F37" w14:textId="77777777">
        <w:tc>
          <w:tcPr>
            <w:tcW w:w="9236" w:type="dxa"/>
          </w:tcPr>
          <w:p w14:paraId="7E50CA57" w14:textId="77777777" w:rsidR="00AD44EE" w:rsidRDefault="00133AD4">
            <w:pPr>
              <w:spacing w:line="360" w:lineRule="auto"/>
              <w:rPr>
                <w:sz w:val="21"/>
                <w:szCs w:val="21"/>
              </w:rPr>
            </w:pPr>
            <w:r>
              <w:rPr>
                <w:rFonts w:hint="eastAsia"/>
                <w:sz w:val="21"/>
                <w:szCs w:val="21"/>
              </w:rPr>
              <w:t>月度值、上年同期值、本年累计值、上年同期累计值、累计同比、预算值、执行率</w:t>
            </w:r>
          </w:p>
        </w:tc>
      </w:tr>
    </w:tbl>
    <w:p w14:paraId="57A4CBAC" w14:textId="77777777" w:rsidR="00AD44EE" w:rsidRDefault="00AD44EE"/>
    <w:p w14:paraId="682667B7" w14:textId="77777777" w:rsidR="00AD44EE" w:rsidRDefault="00133AD4">
      <w:pPr>
        <w:spacing w:line="360" w:lineRule="auto"/>
        <w:ind w:firstLine="420"/>
        <w:rPr>
          <w:sz w:val="21"/>
          <w:szCs w:val="21"/>
        </w:rPr>
      </w:pPr>
      <w:r>
        <w:rPr>
          <w:rFonts w:hint="eastAsia"/>
          <w:sz w:val="21"/>
          <w:szCs w:val="21"/>
        </w:rPr>
        <w:t>注意：同比、执行率是基于年度累计值计算的。</w:t>
      </w:r>
    </w:p>
    <w:p w14:paraId="2465B657" w14:textId="77777777" w:rsidR="00AD44EE" w:rsidRDefault="00133AD4">
      <w:pPr>
        <w:spacing w:line="360" w:lineRule="auto"/>
        <w:ind w:firstLine="420"/>
        <w:rPr>
          <w:sz w:val="21"/>
          <w:szCs w:val="21"/>
        </w:rPr>
      </w:pPr>
      <w:r>
        <w:rPr>
          <w:rFonts w:hint="eastAsia"/>
          <w:sz w:val="21"/>
          <w:szCs w:val="21"/>
        </w:rPr>
        <w:t>具体指标</w:t>
      </w:r>
      <w:proofErr w:type="gramStart"/>
      <w:r>
        <w:rPr>
          <w:rFonts w:hint="eastAsia"/>
          <w:sz w:val="21"/>
          <w:szCs w:val="21"/>
        </w:rPr>
        <w:t>见指标</w:t>
      </w:r>
      <w:proofErr w:type="gramEnd"/>
      <w:r>
        <w:rPr>
          <w:rFonts w:hint="eastAsia"/>
          <w:sz w:val="21"/>
          <w:szCs w:val="21"/>
        </w:rPr>
        <w:t>清单附件</w:t>
      </w:r>
    </w:p>
    <w:p w14:paraId="6D10FFCB" w14:textId="77777777" w:rsidR="00AD44EE" w:rsidRDefault="00AD44EE"/>
    <w:p w14:paraId="403206EE" w14:textId="77777777" w:rsidR="00AD44EE" w:rsidRDefault="00133AD4">
      <w:pPr>
        <w:pStyle w:val="7"/>
        <w:numPr>
          <w:ilvl w:val="6"/>
          <w:numId w:val="1"/>
        </w:numPr>
        <w:spacing w:line="360" w:lineRule="auto"/>
        <w:rPr>
          <w:szCs w:val="20"/>
          <w:lang w:eastAsia="zh-CN"/>
        </w:rPr>
      </w:pPr>
      <w:r>
        <w:rPr>
          <w:rFonts w:hint="eastAsia"/>
          <w:szCs w:val="20"/>
          <w:lang w:eastAsia="zh-CN"/>
        </w:rPr>
        <w:t>参与者</w:t>
      </w:r>
    </w:p>
    <w:p w14:paraId="5A40BFC9" w14:textId="77777777" w:rsidR="00AD44EE" w:rsidRDefault="00133AD4">
      <w:pPr>
        <w:spacing w:line="360" w:lineRule="auto"/>
        <w:ind w:firstLine="420"/>
      </w:pPr>
      <w:r>
        <w:rPr>
          <w:rFonts w:hint="eastAsia"/>
          <w:sz w:val="21"/>
          <w:szCs w:val="21"/>
        </w:rPr>
        <w:lastRenderedPageBreak/>
        <w:t>集团查看用户、业务查看用户</w:t>
      </w:r>
    </w:p>
    <w:p w14:paraId="010A6E5F" w14:textId="77777777" w:rsidR="00AD44EE" w:rsidRDefault="00133AD4">
      <w:pPr>
        <w:pStyle w:val="7"/>
        <w:numPr>
          <w:ilvl w:val="6"/>
          <w:numId w:val="1"/>
        </w:numPr>
        <w:spacing w:line="360" w:lineRule="auto"/>
        <w:rPr>
          <w:szCs w:val="20"/>
          <w:lang w:eastAsia="zh-CN"/>
        </w:rPr>
      </w:pPr>
      <w:r>
        <w:rPr>
          <w:rFonts w:hint="eastAsia"/>
          <w:szCs w:val="20"/>
          <w:lang w:eastAsia="zh-CN"/>
        </w:rPr>
        <w:t>输入与输出</w:t>
      </w:r>
    </w:p>
    <w:p w14:paraId="0838D8A7" w14:textId="77777777" w:rsidR="00AD44EE" w:rsidRDefault="00133AD4">
      <w:pPr>
        <w:spacing w:line="360" w:lineRule="auto"/>
        <w:ind w:firstLine="420"/>
        <w:rPr>
          <w:sz w:val="21"/>
          <w:szCs w:val="21"/>
        </w:rPr>
      </w:pPr>
      <w:r>
        <w:rPr>
          <w:rFonts w:hint="eastAsia"/>
          <w:sz w:val="21"/>
          <w:szCs w:val="21"/>
        </w:rPr>
        <w:t>输入：时间、机构、单位、币种查询条件。</w:t>
      </w:r>
    </w:p>
    <w:p w14:paraId="07DC439B" w14:textId="77777777" w:rsidR="00AD44EE" w:rsidRDefault="00133AD4">
      <w:pPr>
        <w:spacing w:line="360" w:lineRule="auto"/>
        <w:ind w:firstLine="420"/>
      </w:pPr>
      <w:r>
        <w:rPr>
          <w:rFonts w:hint="eastAsia"/>
          <w:sz w:val="21"/>
          <w:szCs w:val="21"/>
        </w:rPr>
        <w:t>输出：符合查询条件的指标度量值及合计值。</w:t>
      </w:r>
    </w:p>
    <w:p w14:paraId="281A547C" w14:textId="77777777" w:rsidR="00AD44EE" w:rsidRDefault="00133AD4">
      <w:pPr>
        <w:pStyle w:val="7"/>
        <w:numPr>
          <w:ilvl w:val="6"/>
          <w:numId w:val="1"/>
        </w:numPr>
        <w:spacing w:line="360" w:lineRule="auto"/>
        <w:rPr>
          <w:szCs w:val="20"/>
          <w:lang w:eastAsia="zh-CN"/>
        </w:rPr>
      </w:pPr>
      <w:r>
        <w:rPr>
          <w:rFonts w:hint="eastAsia"/>
          <w:szCs w:val="20"/>
          <w:lang w:eastAsia="zh-CN"/>
        </w:rPr>
        <w:t>前置条件与后置条件</w:t>
      </w:r>
    </w:p>
    <w:p w14:paraId="1527D99A" w14:textId="77777777" w:rsidR="00AD44EE" w:rsidRDefault="00133AD4">
      <w:pPr>
        <w:spacing w:line="360" w:lineRule="auto"/>
        <w:ind w:firstLine="420"/>
      </w:pPr>
      <w:r>
        <w:rPr>
          <w:rFonts w:hint="eastAsia"/>
          <w:sz w:val="21"/>
          <w:szCs w:val="21"/>
        </w:rPr>
        <w:t>核心系统、财务系统或补录系统已有相关数据</w:t>
      </w:r>
    </w:p>
    <w:p w14:paraId="34D39BC9" w14:textId="77777777" w:rsidR="00AD44EE" w:rsidRDefault="00133AD4">
      <w:pPr>
        <w:pStyle w:val="7"/>
        <w:numPr>
          <w:ilvl w:val="6"/>
          <w:numId w:val="1"/>
        </w:numPr>
        <w:spacing w:line="360" w:lineRule="auto"/>
        <w:rPr>
          <w:szCs w:val="20"/>
          <w:lang w:eastAsia="zh-CN"/>
        </w:rPr>
      </w:pPr>
      <w:r>
        <w:rPr>
          <w:rFonts w:hint="eastAsia"/>
          <w:szCs w:val="20"/>
          <w:lang w:eastAsia="zh-CN"/>
        </w:rPr>
        <w:t>业务规则</w:t>
      </w:r>
    </w:p>
    <w:p w14:paraId="350C3E02" w14:textId="77777777" w:rsidR="00AD44EE" w:rsidRDefault="00133AD4">
      <w:pPr>
        <w:pStyle w:val="13"/>
        <w:spacing w:line="360" w:lineRule="auto"/>
        <w:ind w:firstLine="420"/>
      </w:pPr>
      <w:r>
        <w:rPr>
          <w:rFonts w:ascii="宋体" w:eastAsia="宋体" w:hAnsi="宋体" w:cs="宋体" w:hint="eastAsia"/>
          <w:color w:val="auto"/>
        </w:rPr>
        <w:t>默认期间：T-1月，币种默认人民币，单位默认万元</w:t>
      </w:r>
    </w:p>
    <w:p w14:paraId="31B3959A" w14:textId="77777777" w:rsidR="00AD44EE" w:rsidRDefault="00133AD4">
      <w:pPr>
        <w:pStyle w:val="7"/>
        <w:numPr>
          <w:ilvl w:val="6"/>
          <w:numId w:val="1"/>
        </w:numPr>
        <w:spacing w:line="360" w:lineRule="auto"/>
        <w:rPr>
          <w:szCs w:val="20"/>
          <w:lang w:eastAsia="zh-CN"/>
        </w:rPr>
      </w:pPr>
      <w:r>
        <w:rPr>
          <w:rFonts w:hint="eastAsia"/>
          <w:szCs w:val="20"/>
          <w:lang w:eastAsia="zh-CN"/>
        </w:rPr>
        <w:t>页面原型及页面规则</w:t>
      </w:r>
    </w:p>
    <w:p w14:paraId="517EFFFC" w14:textId="77777777" w:rsidR="00AD44EE" w:rsidRDefault="00AD44EE">
      <w:pPr>
        <w:spacing w:line="360" w:lineRule="auto"/>
        <w:ind w:firstLine="400"/>
        <w:rPr>
          <w:sz w:val="21"/>
          <w:szCs w:val="21"/>
        </w:rPr>
      </w:pPr>
    </w:p>
    <w:p w14:paraId="102F503D" w14:textId="77777777" w:rsidR="00AD44EE" w:rsidRDefault="00133AD4">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财务报表</w:t>
      </w:r>
    </w:p>
    <w:p w14:paraId="0225DC53" w14:textId="77777777" w:rsidR="00AD44EE" w:rsidRDefault="00133AD4">
      <w:pPr>
        <w:spacing w:line="360" w:lineRule="auto"/>
        <w:ind w:firstLineChars="200" w:firstLine="420"/>
        <w:rPr>
          <w:sz w:val="21"/>
          <w:szCs w:val="21"/>
        </w:rPr>
      </w:pPr>
      <w:r>
        <w:rPr>
          <w:rFonts w:hint="eastAsia"/>
          <w:sz w:val="21"/>
          <w:szCs w:val="21"/>
        </w:rPr>
        <w:t>财务报表功能模块主要从集团财务核算系统、集团预算系统和集团合并系统涉及的财务报表和集团预算编制报表两大类主要报表，参照集团数据治理咨询项目规划的财务条线报表体系进行展示。</w:t>
      </w:r>
    </w:p>
    <w:p w14:paraId="01821D6B" w14:textId="77777777" w:rsidR="00AD44EE" w:rsidRDefault="00133AD4">
      <w:pPr>
        <w:spacing w:line="360" w:lineRule="auto"/>
        <w:ind w:firstLineChars="200" w:firstLine="420"/>
        <w:rPr>
          <w:sz w:val="21"/>
          <w:szCs w:val="21"/>
        </w:rPr>
      </w:pPr>
      <w:r>
        <w:rPr>
          <w:rFonts w:hint="eastAsia"/>
          <w:sz w:val="21"/>
          <w:szCs w:val="21"/>
        </w:rPr>
        <w:t>集团预算报表中</w:t>
      </w:r>
      <w:proofErr w:type="gramStart"/>
      <w:r>
        <w:rPr>
          <w:rFonts w:hint="eastAsia"/>
          <w:sz w:val="21"/>
          <w:szCs w:val="21"/>
        </w:rPr>
        <w:t>预算汇率</w:t>
      </w:r>
      <w:proofErr w:type="gramEnd"/>
      <w:r>
        <w:rPr>
          <w:rFonts w:hint="eastAsia"/>
          <w:sz w:val="21"/>
          <w:szCs w:val="21"/>
        </w:rPr>
        <w:t>是每年调整两次，一个是年度预算汇率，一个是半年度调整汇率，分别包括期末汇率和平均汇率，用户自己手动录入预算系统，预算系统可提供包含本位币、人民币</w:t>
      </w:r>
      <w:proofErr w:type="gramStart"/>
      <w:r>
        <w:rPr>
          <w:rFonts w:hint="eastAsia"/>
          <w:sz w:val="21"/>
          <w:szCs w:val="21"/>
        </w:rPr>
        <w:t>和原币的</w:t>
      </w:r>
      <w:proofErr w:type="gramEnd"/>
      <w:r>
        <w:rPr>
          <w:rFonts w:hint="eastAsia"/>
          <w:sz w:val="21"/>
          <w:szCs w:val="21"/>
        </w:rPr>
        <w:t>报表结果数据。具体实际数汇率的计算逻辑可以参考附件三《</w:t>
      </w:r>
      <w:r>
        <w:rPr>
          <w:sz w:val="21"/>
          <w:szCs w:val="21"/>
        </w:rPr>
        <w:t>中国太平保险集团</w:t>
      </w:r>
      <w:r>
        <w:rPr>
          <w:rFonts w:hint="eastAsia"/>
          <w:sz w:val="21"/>
          <w:szCs w:val="21"/>
        </w:rPr>
        <w:t>财务汇率说明</w:t>
      </w:r>
      <w:r>
        <w:rPr>
          <w:sz w:val="21"/>
          <w:szCs w:val="21"/>
        </w:rPr>
        <w:t>》</w:t>
      </w:r>
    </w:p>
    <w:p w14:paraId="77AF4D5D" w14:textId="77777777" w:rsidR="00AD44EE" w:rsidRDefault="00133AD4">
      <w:pPr>
        <w:pStyle w:val="5"/>
        <w:spacing w:line="360" w:lineRule="auto"/>
        <w:rPr>
          <w:rFonts w:ascii="宋体" w:hAnsi="宋体" w:cs="宋体"/>
          <w:i w:val="0"/>
          <w:iCs w:val="0"/>
          <w:sz w:val="20"/>
          <w:szCs w:val="20"/>
        </w:rPr>
      </w:pPr>
      <w:r>
        <w:rPr>
          <w:rFonts w:ascii="宋体" w:hAnsi="宋体" w:cs="宋体" w:hint="eastAsia"/>
          <w:i w:val="0"/>
          <w:iCs w:val="0"/>
          <w:sz w:val="20"/>
          <w:szCs w:val="20"/>
          <w:lang w:eastAsia="zh-CN"/>
        </w:rPr>
        <w:t>财务报表</w:t>
      </w:r>
    </w:p>
    <w:p w14:paraId="1B37E22A" w14:textId="77777777" w:rsidR="00AD44EE" w:rsidRDefault="00133AD4">
      <w:pPr>
        <w:spacing w:line="360" w:lineRule="auto"/>
        <w:ind w:firstLineChars="200" w:firstLine="420"/>
        <w:rPr>
          <w:sz w:val="21"/>
          <w:szCs w:val="21"/>
        </w:rPr>
      </w:pPr>
      <w:r>
        <w:rPr>
          <w:rFonts w:hint="eastAsia"/>
          <w:sz w:val="21"/>
          <w:szCs w:val="21"/>
        </w:rPr>
        <w:t>财务报表模块主要展示涉及集团和太平14家专业子公司，30张报表的相关信息。目前部分公司的报表在集团财务系统通过固定行级公式的逻辑已实现，但是在财务系统没有落地表，每次都是实时查询结果，对其他系统提供数据方面存在一定的弊端。另外部分指标逻辑在财务系统</w:t>
      </w:r>
      <w:proofErr w:type="gramStart"/>
      <w:r>
        <w:rPr>
          <w:rFonts w:hint="eastAsia"/>
          <w:sz w:val="21"/>
          <w:szCs w:val="21"/>
        </w:rPr>
        <w:t>没有行集公式</w:t>
      </w:r>
      <w:proofErr w:type="gramEnd"/>
      <w:r>
        <w:rPr>
          <w:rFonts w:hint="eastAsia"/>
          <w:sz w:val="21"/>
          <w:szCs w:val="21"/>
        </w:rPr>
        <w:t>，是利用固定</w:t>
      </w:r>
      <w:proofErr w:type="gramStart"/>
      <w:r>
        <w:rPr>
          <w:rFonts w:hint="eastAsia"/>
          <w:sz w:val="21"/>
          <w:szCs w:val="21"/>
        </w:rPr>
        <w:t>的段值编码</w:t>
      </w:r>
      <w:proofErr w:type="gramEnd"/>
      <w:r>
        <w:rPr>
          <w:rFonts w:hint="eastAsia"/>
          <w:sz w:val="21"/>
          <w:szCs w:val="21"/>
        </w:rPr>
        <w:t>通过科目余额</w:t>
      </w:r>
      <w:proofErr w:type="gramStart"/>
      <w:r>
        <w:rPr>
          <w:rFonts w:hint="eastAsia"/>
          <w:sz w:val="21"/>
          <w:szCs w:val="21"/>
        </w:rPr>
        <w:t>表加工</w:t>
      </w:r>
      <w:proofErr w:type="gramEnd"/>
      <w:r>
        <w:rPr>
          <w:rFonts w:hint="eastAsia"/>
          <w:sz w:val="21"/>
          <w:szCs w:val="21"/>
        </w:rPr>
        <w:t>而成，针对财务如上两种指标的逻辑情况，经分平台</w:t>
      </w:r>
      <w:proofErr w:type="gramStart"/>
      <w:r>
        <w:rPr>
          <w:rFonts w:hint="eastAsia"/>
          <w:sz w:val="21"/>
          <w:szCs w:val="21"/>
        </w:rPr>
        <w:t>选满足</w:t>
      </w:r>
      <w:proofErr w:type="gramEnd"/>
      <w:r>
        <w:rPr>
          <w:rFonts w:hint="eastAsia"/>
          <w:sz w:val="21"/>
          <w:szCs w:val="21"/>
        </w:rPr>
        <w:t>如下功能：</w:t>
      </w:r>
    </w:p>
    <w:p w14:paraId="49EC35F5" w14:textId="77777777" w:rsidR="00AD44EE" w:rsidRDefault="00133AD4" w:rsidP="00DD0C59">
      <w:pPr>
        <w:widowControl w:val="0"/>
        <w:numPr>
          <w:ilvl w:val="0"/>
          <w:numId w:val="13"/>
        </w:numPr>
        <w:spacing w:line="360" w:lineRule="auto"/>
        <w:ind w:firstLineChars="200" w:firstLine="420"/>
        <w:jc w:val="both"/>
        <w:rPr>
          <w:sz w:val="21"/>
          <w:szCs w:val="21"/>
        </w:rPr>
      </w:pPr>
      <w:proofErr w:type="gramStart"/>
      <w:r>
        <w:rPr>
          <w:rFonts w:hint="eastAsia"/>
          <w:sz w:val="21"/>
          <w:szCs w:val="21"/>
        </w:rPr>
        <w:t>有行集编码</w:t>
      </w:r>
      <w:proofErr w:type="gramEnd"/>
      <w:r>
        <w:rPr>
          <w:rFonts w:hint="eastAsia"/>
          <w:sz w:val="21"/>
          <w:szCs w:val="21"/>
        </w:rPr>
        <w:t>的报表和指标</w:t>
      </w:r>
    </w:p>
    <w:p w14:paraId="05DEC389"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能够根据集团财务系统的行级配置数据库表，自动解析行级公式并生成报表结果数据。</w:t>
      </w:r>
    </w:p>
    <w:p w14:paraId="4E0015D7"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集团财务系统行级公式发生变更时，可以自动捕获变更信息，并更新经分报表的计算规则。</w:t>
      </w:r>
    </w:p>
    <w:p w14:paraId="7452C659"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lastRenderedPageBreak/>
        <w:t>经分平台能够自动解析获取财务系统报表结果数据，初步沟通结果数据为Excel格式放在固定的文件夹服务器中，每月更新。</w:t>
      </w:r>
    </w:p>
    <w:p w14:paraId="26903E18"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经平台可以</w:t>
      </w:r>
      <w:proofErr w:type="gramStart"/>
      <w:r>
        <w:rPr>
          <w:rFonts w:hint="eastAsia"/>
          <w:sz w:val="21"/>
          <w:szCs w:val="21"/>
        </w:rPr>
        <w:t>根据行集配置</w:t>
      </w:r>
      <w:proofErr w:type="gramEnd"/>
      <w:r>
        <w:rPr>
          <w:rFonts w:hint="eastAsia"/>
          <w:sz w:val="21"/>
          <w:szCs w:val="21"/>
        </w:rPr>
        <w:t>表，</w:t>
      </w:r>
      <w:proofErr w:type="gramStart"/>
      <w:r>
        <w:rPr>
          <w:rFonts w:hint="eastAsia"/>
          <w:sz w:val="21"/>
          <w:szCs w:val="21"/>
        </w:rPr>
        <w:t>读取段值配置</w:t>
      </w:r>
      <w:proofErr w:type="gramEnd"/>
      <w:r>
        <w:rPr>
          <w:rFonts w:hint="eastAsia"/>
          <w:sz w:val="21"/>
          <w:szCs w:val="21"/>
        </w:rPr>
        <w:t>信息，并在前台</w:t>
      </w:r>
      <w:proofErr w:type="gramStart"/>
      <w:r>
        <w:rPr>
          <w:rFonts w:hint="eastAsia"/>
          <w:sz w:val="21"/>
          <w:szCs w:val="21"/>
        </w:rPr>
        <w:t>提供段值可</w:t>
      </w:r>
      <w:proofErr w:type="gramEnd"/>
      <w:r>
        <w:rPr>
          <w:rFonts w:hint="eastAsia"/>
          <w:sz w:val="21"/>
          <w:szCs w:val="21"/>
        </w:rPr>
        <w:t>编辑或者修改的功能，后台根据新的逻辑更新报表数据。</w:t>
      </w:r>
    </w:p>
    <w:p w14:paraId="06AAD8A4"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统一数据平台</w:t>
      </w:r>
      <w:proofErr w:type="gramStart"/>
      <w:r>
        <w:rPr>
          <w:rFonts w:hint="eastAsia"/>
          <w:sz w:val="21"/>
          <w:szCs w:val="21"/>
        </w:rPr>
        <w:t>根据行集公式</w:t>
      </w:r>
      <w:proofErr w:type="gramEnd"/>
      <w:r>
        <w:rPr>
          <w:rFonts w:hint="eastAsia"/>
          <w:sz w:val="21"/>
          <w:szCs w:val="21"/>
        </w:rPr>
        <w:t>计算数据、财务系统导出的Excel结果数据以及各个专业公司上报集团的非投资管理报表底稿数据三</w:t>
      </w:r>
      <w:proofErr w:type="gramStart"/>
      <w:r>
        <w:rPr>
          <w:rFonts w:hint="eastAsia"/>
          <w:sz w:val="21"/>
          <w:szCs w:val="21"/>
        </w:rPr>
        <w:t>版数据</w:t>
      </w:r>
      <w:proofErr w:type="gramEnd"/>
      <w:r>
        <w:rPr>
          <w:rFonts w:hint="eastAsia"/>
          <w:sz w:val="21"/>
          <w:szCs w:val="21"/>
        </w:rPr>
        <w:t>可以做到自动核对与校验。</w:t>
      </w:r>
    </w:p>
    <w:p w14:paraId="6345CEB6" w14:textId="77777777" w:rsidR="00AD44EE" w:rsidRDefault="00133AD4" w:rsidP="00DD0C59">
      <w:pPr>
        <w:widowControl w:val="0"/>
        <w:numPr>
          <w:ilvl w:val="0"/>
          <w:numId w:val="13"/>
        </w:numPr>
        <w:spacing w:line="360" w:lineRule="auto"/>
        <w:ind w:firstLineChars="200" w:firstLine="420"/>
        <w:jc w:val="both"/>
        <w:rPr>
          <w:sz w:val="21"/>
          <w:szCs w:val="21"/>
        </w:rPr>
      </w:pPr>
      <w:r>
        <w:rPr>
          <w:rFonts w:hint="eastAsia"/>
          <w:sz w:val="21"/>
          <w:szCs w:val="21"/>
        </w:rPr>
        <w:t>无行集编码的报表和指标</w:t>
      </w:r>
    </w:p>
    <w:p w14:paraId="081812BB"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经分前台界面提供可配置的</w:t>
      </w:r>
      <w:proofErr w:type="gramStart"/>
      <w:r>
        <w:rPr>
          <w:rFonts w:hint="eastAsia"/>
          <w:sz w:val="21"/>
          <w:szCs w:val="21"/>
        </w:rPr>
        <w:t>段值信息</w:t>
      </w:r>
      <w:proofErr w:type="gramEnd"/>
      <w:r>
        <w:rPr>
          <w:rFonts w:hint="eastAsia"/>
          <w:sz w:val="21"/>
          <w:szCs w:val="21"/>
        </w:rPr>
        <w:t>表，用户可根据指标的加工逻辑编辑或者修改，后台根据新的逻辑通过科目余额表计算生成新的报表。（迭代）</w:t>
      </w:r>
    </w:p>
    <w:p w14:paraId="1E935804" w14:textId="77777777" w:rsidR="00AD44EE" w:rsidRDefault="00133AD4" w:rsidP="00DD0C59">
      <w:pPr>
        <w:widowControl w:val="0"/>
        <w:numPr>
          <w:ilvl w:val="0"/>
          <w:numId w:val="14"/>
        </w:numPr>
        <w:spacing w:line="360" w:lineRule="auto"/>
        <w:jc w:val="both"/>
        <w:rPr>
          <w:sz w:val="21"/>
          <w:szCs w:val="21"/>
        </w:rPr>
      </w:pPr>
      <w:r>
        <w:rPr>
          <w:rFonts w:hint="eastAsia"/>
          <w:sz w:val="21"/>
          <w:szCs w:val="21"/>
        </w:rPr>
        <w:t>统一数据平台</w:t>
      </w:r>
      <w:proofErr w:type="gramStart"/>
      <w:r>
        <w:rPr>
          <w:rFonts w:hint="eastAsia"/>
          <w:sz w:val="21"/>
          <w:szCs w:val="21"/>
        </w:rPr>
        <w:t>通过段值计算</w:t>
      </w:r>
      <w:proofErr w:type="gramEnd"/>
      <w:r>
        <w:rPr>
          <w:rFonts w:hint="eastAsia"/>
          <w:sz w:val="21"/>
          <w:szCs w:val="21"/>
        </w:rPr>
        <w:t xml:space="preserve">的指标结果数据与专业公司上报计算的非投资管理报表底稿数据可以做到自动核对与校验。 </w:t>
      </w:r>
    </w:p>
    <w:p w14:paraId="15A46141" w14:textId="77777777" w:rsidR="00AD44EE" w:rsidRDefault="00133AD4">
      <w:pPr>
        <w:spacing w:line="360" w:lineRule="auto"/>
        <w:ind w:firstLineChars="200" w:firstLine="420"/>
        <w:rPr>
          <w:sz w:val="21"/>
          <w:szCs w:val="21"/>
        </w:rPr>
      </w:pPr>
      <w:r>
        <w:rPr>
          <w:rFonts w:hint="eastAsia"/>
          <w:sz w:val="21"/>
          <w:szCs w:val="21"/>
        </w:rPr>
        <w:t>财务报表数据每年6月和12月会涉及审计调整数据，合并及EBS核算系统，均取6A、12A，作为审计后数据版本，由统一数据平台进行审计后数据的自动获取、计算、推送，经分系统中增加审计后数据的展示，即6月、12</w:t>
      </w:r>
      <w:proofErr w:type="gramStart"/>
      <w:r>
        <w:rPr>
          <w:rFonts w:hint="eastAsia"/>
          <w:sz w:val="21"/>
          <w:szCs w:val="21"/>
        </w:rPr>
        <w:t>月分</w:t>
      </w:r>
      <w:proofErr w:type="gramEnd"/>
      <w:r>
        <w:rPr>
          <w:rFonts w:hint="eastAsia"/>
          <w:sz w:val="21"/>
          <w:szCs w:val="21"/>
        </w:rPr>
        <w:t>别有两</w:t>
      </w:r>
      <w:proofErr w:type="gramStart"/>
      <w:r>
        <w:rPr>
          <w:rFonts w:hint="eastAsia"/>
          <w:sz w:val="21"/>
          <w:szCs w:val="21"/>
        </w:rPr>
        <w:t>版数据</w:t>
      </w:r>
      <w:proofErr w:type="gramEnd"/>
      <w:r>
        <w:rPr>
          <w:rFonts w:hint="eastAsia"/>
          <w:sz w:val="21"/>
          <w:szCs w:val="21"/>
        </w:rPr>
        <w:t>可选。</w:t>
      </w:r>
    </w:p>
    <w:p w14:paraId="5E33BF3F" w14:textId="77777777" w:rsidR="00AD44EE" w:rsidRDefault="00133AD4">
      <w:pPr>
        <w:spacing w:line="360" w:lineRule="auto"/>
        <w:ind w:firstLineChars="200" w:firstLine="420"/>
        <w:rPr>
          <w:sz w:val="21"/>
          <w:szCs w:val="21"/>
        </w:rPr>
      </w:pPr>
      <w:r>
        <w:rPr>
          <w:rFonts w:hint="eastAsia"/>
          <w:sz w:val="21"/>
          <w:szCs w:val="21"/>
        </w:rPr>
        <w:t>财务报表模块主要展示集团、太平人寿、太平养老、太平财险、</w:t>
      </w:r>
      <w:proofErr w:type="gramStart"/>
      <w:r>
        <w:rPr>
          <w:rFonts w:hint="eastAsia"/>
          <w:sz w:val="21"/>
          <w:szCs w:val="21"/>
        </w:rPr>
        <w:t>太</w:t>
      </w:r>
      <w:proofErr w:type="gramEnd"/>
      <w:r>
        <w:rPr>
          <w:rFonts w:hint="eastAsia"/>
          <w:sz w:val="21"/>
          <w:szCs w:val="21"/>
        </w:rPr>
        <w:t>平金服、太平科技、太平再、太平英国、太平香港、太平澳门、太平印尼、太平新加坡、太寿香港、天平日本和太平再保顾问等信息，集团数据取自集团财务合并系统，其他专业公司数据取自集团财务系统，报表频率是按月展示。报表按照利润分析、资产负债分析、成本费用分析、价值和边际分析等报表体系设计展示各个公司的经营情况。</w:t>
      </w:r>
    </w:p>
    <w:p w14:paraId="023CBC6A" w14:textId="77777777" w:rsidR="00AD44EE" w:rsidRDefault="00133AD4">
      <w:pPr>
        <w:spacing w:line="360" w:lineRule="auto"/>
        <w:ind w:firstLineChars="200" w:firstLine="420"/>
        <w:rPr>
          <w:sz w:val="21"/>
          <w:szCs w:val="21"/>
        </w:rPr>
      </w:pPr>
      <w:proofErr w:type="gramStart"/>
      <w:r>
        <w:rPr>
          <w:rFonts w:hint="eastAsia"/>
          <w:sz w:val="21"/>
          <w:szCs w:val="21"/>
        </w:rPr>
        <w:t>财务行集编码</w:t>
      </w:r>
      <w:proofErr w:type="gramEnd"/>
      <w:r>
        <w:rPr>
          <w:rFonts w:hint="eastAsia"/>
          <w:sz w:val="21"/>
          <w:szCs w:val="21"/>
        </w:rPr>
        <w:t>自动解析完成后，需要</w:t>
      </w:r>
      <w:proofErr w:type="gramStart"/>
      <w:r>
        <w:rPr>
          <w:rFonts w:hint="eastAsia"/>
          <w:sz w:val="21"/>
          <w:szCs w:val="21"/>
        </w:rPr>
        <w:t>求计算</w:t>
      </w:r>
      <w:proofErr w:type="gramEnd"/>
      <w:r>
        <w:rPr>
          <w:rFonts w:hint="eastAsia"/>
          <w:sz w:val="21"/>
          <w:szCs w:val="21"/>
        </w:rPr>
        <w:t>期末余额数据时，一般都是限制账套、币种和COA ID信息等主要信息，太平英国和太平再需要单独处理。太平</w:t>
      </w:r>
      <w:proofErr w:type="gramStart"/>
      <w:r>
        <w:rPr>
          <w:rFonts w:hint="eastAsia"/>
          <w:sz w:val="21"/>
          <w:szCs w:val="21"/>
        </w:rPr>
        <w:t>英国账套信息</w:t>
      </w:r>
      <w:proofErr w:type="gramEnd"/>
      <w:r>
        <w:rPr>
          <w:rFonts w:hint="eastAsia"/>
          <w:sz w:val="21"/>
          <w:szCs w:val="21"/>
        </w:rPr>
        <w:t>需要添加('2164','2181')即太平英国ID和太平英(荷)ID两个账套，公司</w:t>
      </w:r>
      <w:proofErr w:type="gramStart"/>
      <w:r>
        <w:rPr>
          <w:rFonts w:hint="eastAsia"/>
          <w:sz w:val="21"/>
          <w:szCs w:val="21"/>
        </w:rPr>
        <w:t>段值需要</w:t>
      </w:r>
      <w:proofErr w:type="gramEnd"/>
      <w:r>
        <w:rPr>
          <w:rFonts w:hint="eastAsia"/>
          <w:sz w:val="21"/>
          <w:szCs w:val="21"/>
        </w:rPr>
        <w:t>添加（'4300101','4300201','4300201T','43C0199'）</w:t>
      </w:r>
      <w:proofErr w:type="gramStart"/>
      <w:r>
        <w:rPr>
          <w:rFonts w:hint="eastAsia"/>
          <w:sz w:val="21"/>
          <w:szCs w:val="21"/>
        </w:rPr>
        <w:t>段值信息</w:t>
      </w:r>
      <w:proofErr w:type="gramEnd"/>
      <w:r>
        <w:rPr>
          <w:rFonts w:hint="eastAsia"/>
          <w:sz w:val="21"/>
          <w:szCs w:val="21"/>
        </w:rPr>
        <w:t>。太平</w:t>
      </w:r>
      <w:proofErr w:type="gramStart"/>
      <w:r>
        <w:rPr>
          <w:rFonts w:hint="eastAsia"/>
          <w:sz w:val="21"/>
          <w:szCs w:val="21"/>
        </w:rPr>
        <w:t>再账套</w:t>
      </w:r>
      <w:proofErr w:type="gramEnd"/>
      <w:r>
        <w:rPr>
          <w:rFonts w:hint="eastAsia"/>
          <w:sz w:val="21"/>
          <w:szCs w:val="21"/>
        </w:rPr>
        <w:t>信息需要添加('2191','2166','2168')即太平再、太平再中国、太平再纳闽核</w:t>
      </w:r>
      <w:proofErr w:type="gramStart"/>
      <w:r>
        <w:rPr>
          <w:rFonts w:hint="eastAsia"/>
          <w:sz w:val="21"/>
          <w:szCs w:val="21"/>
        </w:rPr>
        <w:t>算帐</w:t>
      </w:r>
      <w:proofErr w:type="gramEnd"/>
      <w:r>
        <w:rPr>
          <w:rFonts w:hint="eastAsia"/>
          <w:sz w:val="21"/>
          <w:szCs w:val="21"/>
        </w:rPr>
        <w:t>套，公司</w:t>
      </w:r>
      <w:proofErr w:type="gramStart"/>
      <w:r>
        <w:rPr>
          <w:rFonts w:hint="eastAsia"/>
          <w:sz w:val="21"/>
          <w:szCs w:val="21"/>
        </w:rPr>
        <w:t>段值需要</w:t>
      </w:r>
      <w:proofErr w:type="gramEnd"/>
      <w:r>
        <w:rPr>
          <w:rFonts w:hint="eastAsia"/>
          <w:sz w:val="21"/>
          <w:szCs w:val="21"/>
        </w:rPr>
        <w:t>添加('1400101','1400102','1400301','1400301T','14C0196','14C0197','14C0198','14C0199','2400101','2400101T','2400102','2400102T','2400111','2400111T','2400112','2400112T','4400101','R1400101','R2400101','R2400111')涉及太平再合并的公司段信息。</w:t>
      </w:r>
    </w:p>
    <w:p w14:paraId="6F14F0E4" w14:textId="77777777" w:rsidR="00AD44EE" w:rsidRDefault="00133AD4">
      <w:pPr>
        <w:spacing w:line="360" w:lineRule="auto"/>
        <w:ind w:firstLineChars="200" w:firstLine="420"/>
        <w:rPr>
          <w:sz w:val="21"/>
          <w:szCs w:val="21"/>
        </w:rPr>
      </w:pPr>
      <w:r>
        <w:rPr>
          <w:rFonts w:hint="eastAsia"/>
          <w:sz w:val="21"/>
          <w:szCs w:val="21"/>
        </w:rPr>
        <w:t>财务指标涉及的技术口径可以参考</w:t>
      </w:r>
      <w:proofErr w:type="gramStart"/>
      <w:r>
        <w:rPr>
          <w:rFonts w:hint="eastAsia"/>
          <w:sz w:val="21"/>
          <w:szCs w:val="21"/>
        </w:rPr>
        <w:t>附件八</w:t>
      </w:r>
      <w:proofErr w:type="gramEnd"/>
      <w:r>
        <w:rPr>
          <w:rFonts w:hint="eastAsia"/>
          <w:sz w:val="21"/>
          <w:szCs w:val="21"/>
        </w:rPr>
        <w:t>《财务指标清单技术口径-20200521_V1.0》；</w:t>
      </w:r>
    </w:p>
    <w:p w14:paraId="116A587D" w14:textId="77777777" w:rsidR="00AD44EE" w:rsidRDefault="00133AD4">
      <w:pPr>
        <w:spacing w:line="360" w:lineRule="auto"/>
        <w:ind w:firstLineChars="200" w:firstLine="420"/>
        <w:rPr>
          <w:sz w:val="21"/>
          <w:szCs w:val="21"/>
        </w:rPr>
      </w:pPr>
      <w:r>
        <w:rPr>
          <w:rFonts w:hint="eastAsia"/>
          <w:sz w:val="21"/>
          <w:szCs w:val="21"/>
        </w:rPr>
        <w:t>详细SQL的编码信息参考附件四《</w:t>
      </w:r>
      <w:r>
        <w:rPr>
          <w:sz w:val="21"/>
          <w:szCs w:val="21"/>
        </w:rPr>
        <w:t>财务各专业公司行集SQL说明</w:t>
      </w:r>
      <w:r>
        <w:rPr>
          <w:rFonts w:hint="eastAsia"/>
          <w:sz w:val="21"/>
          <w:szCs w:val="21"/>
        </w:rPr>
        <w:t>》：</w:t>
      </w:r>
    </w:p>
    <w:p w14:paraId="37D16EFB" w14:textId="77777777" w:rsidR="00AD44EE" w:rsidRDefault="00133AD4">
      <w:pPr>
        <w:spacing w:line="360" w:lineRule="auto"/>
        <w:ind w:firstLineChars="200" w:firstLine="420"/>
        <w:rPr>
          <w:sz w:val="21"/>
          <w:szCs w:val="21"/>
        </w:rPr>
      </w:pPr>
      <w:r>
        <w:rPr>
          <w:rFonts w:hint="eastAsia"/>
          <w:sz w:val="21"/>
          <w:szCs w:val="21"/>
        </w:rPr>
        <w:lastRenderedPageBreak/>
        <w:t>根据项目</w:t>
      </w:r>
      <w:proofErr w:type="gramStart"/>
      <w:r>
        <w:rPr>
          <w:rFonts w:hint="eastAsia"/>
          <w:sz w:val="21"/>
          <w:szCs w:val="21"/>
        </w:rPr>
        <w:t>组整体</w:t>
      </w:r>
      <w:proofErr w:type="gramEnd"/>
      <w:r>
        <w:rPr>
          <w:rFonts w:hint="eastAsia"/>
          <w:sz w:val="21"/>
          <w:szCs w:val="21"/>
        </w:rPr>
        <w:t>进度规划，报表分阶段上线，一阶段上线的报表用黑色字体标注，其他用灰色字体标注。</w:t>
      </w:r>
    </w:p>
    <w:p w14:paraId="789B562B" w14:textId="77777777" w:rsidR="00AD44EE" w:rsidRDefault="00133AD4">
      <w:pPr>
        <w:spacing w:line="360" w:lineRule="auto"/>
        <w:ind w:firstLineChars="200" w:firstLine="480"/>
      </w:pPr>
      <w:r>
        <w:t xml:space="preserve"> </w:t>
      </w:r>
      <w:r>
        <w:rPr>
          <w:noProof/>
        </w:rPr>
        <w:drawing>
          <wp:inline distT="0" distB="0" distL="0" distR="0" wp14:anchorId="55CF0991" wp14:editId="02AEE1C3">
            <wp:extent cx="6120130" cy="4116705"/>
            <wp:effectExtent l="0" t="0" r="13970" b="17145"/>
            <wp:docPr id="4" name="图片 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脑屏幕的截图&#10;&#10;描述已自动生成"/>
                    <pic:cNvPicPr>
                      <a:picLocks noChangeAspect="1"/>
                    </pic:cNvPicPr>
                  </pic:nvPicPr>
                  <pic:blipFill>
                    <a:blip r:embed="rId39" cstate="email"/>
                    <a:stretch>
                      <a:fillRect/>
                    </a:stretch>
                  </pic:blipFill>
                  <pic:spPr>
                    <a:xfrm>
                      <a:off x="0" y="0"/>
                      <a:ext cx="6120130" cy="4116705"/>
                    </a:xfrm>
                    <a:prstGeom prst="rect">
                      <a:avLst/>
                    </a:prstGeom>
                  </pic:spPr>
                </pic:pic>
              </a:graphicData>
            </a:graphic>
          </wp:inline>
        </w:drawing>
      </w:r>
    </w:p>
    <w:p w14:paraId="7A45984B" w14:textId="77777777" w:rsidR="00AD44EE" w:rsidRDefault="00133AD4">
      <w:pPr>
        <w:spacing w:line="360" w:lineRule="auto"/>
        <w:ind w:firstLineChars="200" w:firstLine="480"/>
      </w:pPr>
      <w:r>
        <w:rPr>
          <w:rFonts w:hint="eastAsia"/>
        </w:rPr>
        <w:t xml:space="preserve">        </w:t>
      </w:r>
    </w:p>
    <w:p w14:paraId="5AF06C02" w14:textId="77777777" w:rsidR="00AD44EE" w:rsidRDefault="00133AD4">
      <w:pPr>
        <w:spacing w:line="360" w:lineRule="auto"/>
        <w:ind w:firstLineChars="200" w:firstLine="420"/>
        <w:rPr>
          <w:sz w:val="21"/>
          <w:szCs w:val="21"/>
        </w:rPr>
      </w:pPr>
      <w:r>
        <w:rPr>
          <w:rFonts w:hint="eastAsia"/>
          <w:sz w:val="21"/>
          <w:szCs w:val="21"/>
        </w:rPr>
        <w:t>财务非投资管理报表的指标标准参考附件五</w:t>
      </w:r>
      <w:r>
        <w:rPr>
          <w:sz w:val="21"/>
          <w:szCs w:val="21"/>
        </w:rPr>
        <w:t>《太平保险集团指标数据标准化模板_财务</w:t>
      </w:r>
      <w:r>
        <w:rPr>
          <w:rFonts w:hint="eastAsia"/>
          <w:sz w:val="21"/>
          <w:szCs w:val="21"/>
        </w:rPr>
        <w:t>》：</w:t>
      </w:r>
    </w:p>
    <w:p w14:paraId="546C5ED1" w14:textId="77777777" w:rsidR="00AD44EE" w:rsidRDefault="00133AD4">
      <w:pPr>
        <w:spacing w:line="360" w:lineRule="auto"/>
        <w:ind w:firstLineChars="200" w:firstLine="420"/>
        <w:rPr>
          <w:sz w:val="21"/>
          <w:szCs w:val="21"/>
        </w:rPr>
      </w:pPr>
      <w:r>
        <w:rPr>
          <w:rFonts w:hint="eastAsia"/>
          <w:sz w:val="21"/>
          <w:szCs w:val="21"/>
        </w:rPr>
        <w:t>财务非投资管理报表涉及</w:t>
      </w:r>
      <w:proofErr w:type="gramStart"/>
      <w:r>
        <w:rPr>
          <w:rFonts w:hint="eastAsia"/>
          <w:sz w:val="21"/>
          <w:szCs w:val="21"/>
        </w:rPr>
        <w:t>的行集编码</w:t>
      </w:r>
      <w:proofErr w:type="gramEnd"/>
      <w:r>
        <w:rPr>
          <w:rFonts w:hint="eastAsia"/>
          <w:sz w:val="21"/>
          <w:szCs w:val="21"/>
        </w:rPr>
        <w:t>参考附件六《</w:t>
      </w:r>
      <w:r>
        <w:rPr>
          <w:sz w:val="21"/>
          <w:szCs w:val="21"/>
        </w:rPr>
        <w:t>财务非投资速赢阶段涉及的行集</w:t>
      </w:r>
      <w:r>
        <w:rPr>
          <w:rFonts w:hint="eastAsia"/>
          <w:sz w:val="21"/>
          <w:szCs w:val="21"/>
        </w:rPr>
        <w:t>》；</w:t>
      </w:r>
    </w:p>
    <w:p w14:paraId="5C7E6CD0"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利润分析-内部利润表</w:t>
      </w:r>
    </w:p>
    <w:p w14:paraId="79214F2F" w14:textId="77777777" w:rsidR="00AD44EE" w:rsidRDefault="00133AD4">
      <w:pPr>
        <w:spacing w:line="360" w:lineRule="auto"/>
        <w:ind w:firstLineChars="200" w:firstLine="420"/>
        <w:rPr>
          <w:sz w:val="21"/>
          <w:szCs w:val="21"/>
        </w:rPr>
      </w:pPr>
      <w:r>
        <w:rPr>
          <w:rFonts w:hint="eastAsia"/>
          <w:sz w:val="21"/>
          <w:szCs w:val="21"/>
        </w:rPr>
        <w:t>对14家公司满期保费、业务费用、承保利润等指标按照保险业务和非保险业务维度进行展示。数据部分来自法定利润表、承保损益表、行政管理费用表、运营及IT费用表、内勤人事费用表和资产负债表等</w:t>
      </w:r>
    </w:p>
    <w:p w14:paraId="0DE7C64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0FAF0DC8" w14:textId="77777777" w:rsidR="00AD44EE" w:rsidRDefault="00133AD4">
      <w:pPr>
        <w:spacing w:line="360" w:lineRule="auto"/>
        <w:ind w:firstLineChars="200" w:firstLine="420"/>
        <w:rPr>
          <w:sz w:val="21"/>
          <w:szCs w:val="21"/>
        </w:rPr>
      </w:pPr>
      <w:r>
        <w:rPr>
          <w:rFonts w:hint="eastAsia"/>
          <w:sz w:val="21"/>
          <w:szCs w:val="21"/>
        </w:rPr>
        <w:t>集团业管业务人员、集团财务人员及其他对财务数据有查看需求的业务人员。</w:t>
      </w:r>
    </w:p>
    <w:p w14:paraId="49B05FA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0E52C478" w14:textId="77777777" w:rsidR="00AD44EE" w:rsidRDefault="00133AD4">
      <w:pPr>
        <w:spacing w:line="360" w:lineRule="auto"/>
        <w:ind w:leftChars="200" w:left="480"/>
        <w:rPr>
          <w:bCs/>
          <w:kern w:val="44"/>
          <w:sz w:val="21"/>
          <w:szCs w:val="21"/>
        </w:rPr>
      </w:pPr>
      <w:r>
        <w:rPr>
          <w:rFonts w:hint="eastAsia"/>
          <w:bCs/>
          <w:kern w:val="44"/>
          <w:sz w:val="21"/>
          <w:szCs w:val="21"/>
        </w:rPr>
        <w:lastRenderedPageBreak/>
        <w:t>输入：时间，机构，币种（默认选择原币）。</w:t>
      </w:r>
    </w:p>
    <w:p w14:paraId="1847DC8E" w14:textId="77777777" w:rsidR="00AD44EE" w:rsidRDefault="00133AD4">
      <w:pPr>
        <w:spacing w:line="360" w:lineRule="auto"/>
        <w:ind w:leftChars="200" w:left="480"/>
        <w:rPr>
          <w:bCs/>
          <w:kern w:val="44"/>
          <w:sz w:val="21"/>
          <w:szCs w:val="21"/>
        </w:rPr>
      </w:pPr>
      <w:r>
        <w:rPr>
          <w:rFonts w:hint="eastAsia"/>
          <w:bCs/>
          <w:kern w:val="44"/>
          <w:sz w:val="21"/>
          <w:szCs w:val="21"/>
        </w:rPr>
        <w:t>输出：按照输入时间和机构查询更新内部利润表的详细信息，包括：指标名称、指标月度值、指标上年同期值、指标本年累计数值、指标上年同期累计值、指标累计同比、指标预算、指标执行率等。</w:t>
      </w:r>
    </w:p>
    <w:p w14:paraId="17E4E677"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436A2385"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59E1794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39F7BD4B"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025A7CE"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6FA38790"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6F9497B8"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328D6A27" w14:textId="77777777" w:rsidR="00AD44EE" w:rsidRDefault="00133AD4">
      <w:pPr>
        <w:spacing w:line="360" w:lineRule="auto"/>
        <w:ind w:firstLineChars="200" w:firstLine="420"/>
        <w:rPr>
          <w:sz w:val="21"/>
          <w:szCs w:val="21"/>
        </w:rPr>
      </w:pPr>
      <w:r>
        <w:rPr>
          <w:rFonts w:hint="eastAsia"/>
          <w:sz w:val="21"/>
          <w:szCs w:val="21"/>
        </w:rPr>
        <w:t>报表项目可以通过不同的空格数量展示财务指标的层级关系，可以通过字体颜色的加粗展示指标的关联关系。比如衍生指标由不同的基础指标计算得到，报表需通过衍生指标字体的加粗体现这种父子层关系。</w:t>
      </w:r>
    </w:p>
    <w:p w14:paraId="762E1AD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61C82DDA"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5793E154" w14:textId="77777777" w:rsidR="00AD44EE" w:rsidRDefault="00AD44EE">
      <w:pPr>
        <w:spacing w:line="360" w:lineRule="auto"/>
        <w:ind w:firstLineChars="200" w:firstLine="420"/>
        <w:rPr>
          <w:sz w:val="21"/>
          <w:szCs w:val="21"/>
        </w:rPr>
      </w:pPr>
    </w:p>
    <w:p w14:paraId="5F384B40"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成本费用分析-总费用表</w:t>
      </w:r>
    </w:p>
    <w:p w14:paraId="0DABBA22" w14:textId="77777777" w:rsidR="00AD44EE" w:rsidRDefault="00133AD4">
      <w:pPr>
        <w:spacing w:line="360" w:lineRule="auto"/>
        <w:ind w:firstLineChars="200" w:firstLine="420"/>
        <w:rPr>
          <w:sz w:val="21"/>
          <w:szCs w:val="21"/>
        </w:rPr>
      </w:pPr>
      <w:r>
        <w:rPr>
          <w:rFonts w:hint="eastAsia"/>
          <w:sz w:val="21"/>
          <w:szCs w:val="21"/>
        </w:rPr>
        <w:t>对14家公司每月人事费用、运营及IT费用、业务费用、行政管理费用及投资费用等指标汇总情况进行展示。数据主要来源于行政管理费用表、人事费用表、运营及IT费用表、业务费用表等。</w:t>
      </w:r>
    </w:p>
    <w:p w14:paraId="101062B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5FA73748" w14:textId="77777777" w:rsidR="00AD44EE" w:rsidRDefault="00133AD4">
      <w:pPr>
        <w:spacing w:line="360" w:lineRule="auto"/>
        <w:ind w:firstLineChars="200" w:firstLine="420"/>
        <w:rPr>
          <w:sz w:val="21"/>
          <w:szCs w:val="21"/>
        </w:rPr>
      </w:pPr>
      <w:r>
        <w:rPr>
          <w:rFonts w:hint="eastAsia"/>
          <w:sz w:val="21"/>
          <w:szCs w:val="21"/>
        </w:rPr>
        <w:t>集团业管业务人员、集团财务人员及其他对财务数据有查看需求的业务人员。</w:t>
      </w:r>
    </w:p>
    <w:p w14:paraId="2D009F3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0BE90DED"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输入：时间，机构，币种（默认选择本位币）。</w:t>
      </w:r>
    </w:p>
    <w:p w14:paraId="06C7E3C4" w14:textId="77777777" w:rsidR="00AD44EE" w:rsidRDefault="00133AD4">
      <w:pPr>
        <w:spacing w:line="360" w:lineRule="auto"/>
        <w:ind w:leftChars="200" w:left="480"/>
        <w:rPr>
          <w:bCs/>
          <w:kern w:val="44"/>
          <w:sz w:val="21"/>
          <w:szCs w:val="21"/>
        </w:rPr>
      </w:pPr>
      <w:r>
        <w:rPr>
          <w:rFonts w:hint="eastAsia"/>
          <w:bCs/>
          <w:kern w:val="44"/>
          <w:sz w:val="21"/>
          <w:szCs w:val="21"/>
        </w:rPr>
        <w:lastRenderedPageBreak/>
        <w:t>输出：按照输入机构查询</w:t>
      </w:r>
      <w:proofErr w:type="gramStart"/>
      <w:r>
        <w:rPr>
          <w:rFonts w:hint="eastAsia"/>
          <w:bCs/>
          <w:kern w:val="44"/>
          <w:sz w:val="21"/>
          <w:szCs w:val="21"/>
        </w:rPr>
        <w:t>更新总</w:t>
      </w:r>
      <w:proofErr w:type="gramEnd"/>
      <w:r>
        <w:rPr>
          <w:rFonts w:hint="eastAsia"/>
          <w:bCs/>
          <w:kern w:val="44"/>
          <w:sz w:val="21"/>
          <w:szCs w:val="21"/>
        </w:rPr>
        <w:t>费用表的详细信息，包括：指标名称、指标本年累计、指标上年同期累计、指标累计同比、指标预算值、指标执行率等信息。</w:t>
      </w:r>
    </w:p>
    <w:p w14:paraId="3D797F30"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79113BFC" w14:textId="77777777" w:rsidR="00AD44EE" w:rsidRDefault="00133AD4">
      <w:pPr>
        <w:spacing w:line="360" w:lineRule="auto"/>
        <w:ind w:firstLine="420"/>
        <w:rPr>
          <w:bCs/>
          <w:kern w:val="44"/>
          <w:sz w:val="21"/>
          <w:szCs w:val="21"/>
        </w:rPr>
      </w:pPr>
      <w:r>
        <w:rPr>
          <w:rFonts w:hint="eastAsia"/>
          <w:bCs/>
          <w:kern w:val="44"/>
          <w:sz w:val="21"/>
          <w:szCs w:val="21"/>
        </w:rPr>
        <w:t>无</w:t>
      </w:r>
    </w:p>
    <w:p w14:paraId="253733C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51CAFFAF"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3BFCFF6"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209A0615"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4FE814E4"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157650B0" w14:textId="77777777" w:rsidR="00AD44EE" w:rsidRDefault="00133AD4">
      <w:pPr>
        <w:spacing w:line="360" w:lineRule="auto"/>
        <w:ind w:firstLineChars="200" w:firstLine="420"/>
        <w:rPr>
          <w:sz w:val="21"/>
          <w:szCs w:val="21"/>
        </w:rPr>
      </w:pPr>
      <w:r>
        <w:rPr>
          <w:rFonts w:hint="eastAsia"/>
          <w:sz w:val="21"/>
          <w:szCs w:val="21"/>
        </w:rPr>
        <w:t>报表项目可以通过不同的空格数量展示财务指标的层级关系，可以通过字体颜色的加粗展示指标的关联关系。比如衍生指标由不同的基础指标计算得到，报表需通过衍生指标字体的加粗体现这种父子层关系。</w:t>
      </w:r>
    </w:p>
    <w:p w14:paraId="77022BF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295D1C70"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7418C4A2" w14:textId="77777777" w:rsidR="00AD44EE" w:rsidRDefault="00AD44EE"/>
    <w:p w14:paraId="753C73C8"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利润分析-非保险业务收支表</w:t>
      </w:r>
    </w:p>
    <w:p w14:paraId="2B32C674" w14:textId="77777777" w:rsidR="00AD44EE" w:rsidRDefault="00133AD4">
      <w:pPr>
        <w:spacing w:line="360" w:lineRule="auto"/>
        <w:ind w:firstLineChars="200" w:firstLine="420"/>
        <w:rPr>
          <w:sz w:val="21"/>
          <w:szCs w:val="21"/>
        </w:rPr>
      </w:pPr>
      <w:r>
        <w:rPr>
          <w:rFonts w:hint="eastAsia"/>
          <w:sz w:val="21"/>
          <w:szCs w:val="21"/>
        </w:rPr>
        <w:t>对涉及非保险业务收入的公司每月的收入和支出情况进行展示。</w:t>
      </w:r>
    </w:p>
    <w:p w14:paraId="55F4214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11ADE2DC" w14:textId="77777777" w:rsidR="00AD44EE" w:rsidRDefault="00133AD4">
      <w:pPr>
        <w:spacing w:line="360" w:lineRule="auto"/>
        <w:ind w:firstLineChars="200" w:firstLine="420"/>
        <w:rPr>
          <w:sz w:val="21"/>
          <w:szCs w:val="21"/>
        </w:rPr>
      </w:pPr>
      <w:r>
        <w:rPr>
          <w:rFonts w:hint="eastAsia"/>
          <w:sz w:val="21"/>
          <w:szCs w:val="21"/>
        </w:rPr>
        <w:t>集团业管业务人员、集团财务人员及其他对财务数据有查看需求的业务人员。</w:t>
      </w:r>
    </w:p>
    <w:p w14:paraId="56E4D6A1"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240ACDFC"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w:t>
      </w:r>
    </w:p>
    <w:p w14:paraId="4D8CFAD0" w14:textId="77777777" w:rsidR="00AD44EE" w:rsidRDefault="00133AD4">
      <w:pPr>
        <w:spacing w:line="360" w:lineRule="auto"/>
        <w:ind w:leftChars="200" w:left="480"/>
        <w:rPr>
          <w:bCs/>
          <w:kern w:val="44"/>
          <w:sz w:val="21"/>
          <w:szCs w:val="21"/>
        </w:rPr>
      </w:pPr>
      <w:r>
        <w:rPr>
          <w:rFonts w:hint="eastAsia"/>
          <w:bCs/>
          <w:kern w:val="44"/>
          <w:sz w:val="21"/>
          <w:szCs w:val="21"/>
        </w:rPr>
        <w:t>输出：按照输入机构查询</w:t>
      </w:r>
      <w:proofErr w:type="gramStart"/>
      <w:r>
        <w:rPr>
          <w:rFonts w:hint="eastAsia"/>
          <w:bCs/>
          <w:kern w:val="44"/>
          <w:sz w:val="21"/>
          <w:szCs w:val="21"/>
        </w:rPr>
        <w:t>更新非</w:t>
      </w:r>
      <w:proofErr w:type="gramEnd"/>
      <w:r>
        <w:rPr>
          <w:rFonts w:hint="eastAsia"/>
          <w:bCs/>
          <w:kern w:val="44"/>
          <w:sz w:val="21"/>
          <w:szCs w:val="21"/>
        </w:rPr>
        <w:t>保险业务收支表的详细信息，包括：指标名称、指标本年累计数值、指标上年同期累计值、指标累计同比、指标预算值等。</w:t>
      </w:r>
    </w:p>
    <w:p w14:paraId="347ED53B"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00C6FFD8" w14:textId="77777777" w:rsidR="00AD44EE" w:rsidRDefault="00133AD4">
      <w:pPr>
        <w:spacing w:line="360" w:lineRule="auto"/>
        <w:ind w:firstLine="420"/>
        <w:rPr>
          <w:bCs/>
          <w:kern w:val="44"/>
          <w:sz w:val="21"/>
          <w:szCs w:val="21"/>
        </w:rPr>
      </w:pPr>
      <w:r>
        <w:rPr>
          <w:rFonts w:hint="eastAsia"/>
          <w:bCs/>
          <w:kern w:val="44"/>
          <w:sz w:val="21"/>
          <w:szCs w:val="21"/>
        </w:rPr>
        <w:t>无</w:t>
      </w:r>
    </w:p>
    <w:p w14:paraId="6D51B8E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业务规则</w:t>
      </w:r>
      <w:proofErr w:type="spellEnd"/>
    </w:p>
    <w:p w14:paraId="732FD2BB"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0CB440B4"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7A22FB19"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2B07F9C0"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6C050467"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1786D277"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2A44DA33" w14:textId="77777777" w:rsidR="00AD44EE" w:rsidRDefault="00AD44EE"/>
    <w:p w14:paraId="2E73AE7F"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成本费用分析-费差表</w:t>
      </w:r>
    </w:p>
    <w:p w14:paraId="26F9FB0E" w14:textId="77777777" w:rsidR="00AD44EE" w:rsidRDefault="00133AD4">
      <w:pPr>
        <w:spacing w:line="360" w:lineRule="auto"/>
        <w:ind w:firstLineChars="200" w:firstLine="420"/>
        <w:rPr>
          <w:sz w:val="21"/>
          <w:szCs w:val="21"/>
        </w:rPr>
      </w:pPr>
      <w:r>
        <w:rPr>
          <w:rFonts w:hint="eastAsia"/>
          <w:sz w:val="21"/>
          <w:szCs w:val="21"/>
        </w:rPr>
        <w:t>对寿险公司的可用费用和实际费用，从</w:t>
      </w:r>
      <w:proofErr w:type="gramStart"/>
      <w:r>
        <w:rPr>
          <w:rFonts w:hint="eastAsia"/>
          <w:sz w:val="21"/>
          <w:szCs w:val="21"/>
        </w:rPr>
        <w:t>个</w:t>
      </w:r>
      <w:proofErr w:type="gramEnd"/>
      <w:r>
        <w:rPr>
          <w:rFonts w:hint="eastAsia"/>
          <w:sz w:val="21"/>
          <w:szCs w:val="21"/>
        </w:rPr>
        <w:t>险、银保、电商、其他维度进行展示。实际费用是财务指标，太寿取自太寿预算系统（HYP），太寿香港取的是合并系统，太平新加坡寿险暂时未探查。可用费用为精算指标。</w:t>
      </w:r>
    </w:p>
    <w:p w14:paraId="5F21156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133F485F" w14:textId="77777777" w:rsidR="00AD44EE" w:rsidRDefault="00133AD4">
      <w:pPr>
        <w:spacing w:line="360" w:lineRule="auto"/>
        <w:ind w:firstLineChars="200" w:firstLine="420"/>
        <w:rPr>
          <w:sz w:val="21"/>
          <w:szCs w:val="21"/>
        </w:rPr>
      </w:pPr>
      <w:r>
        <w:rPr>
          <w:rFonts w:hint="eastAsia"/>
          <w:sz w:val="21"/>
          <w:szCs w:val="21"/>
        </w:rPr>
        <w:t>集团业管业务人员、集团财务人员及其他对数据有查看需求的业务人员。</w:t>
      </w:r>
    </w:p>
    <w:p w14:paraId="7DC8153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7FE2BB5D"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输入：时间，机构，币种（默认选择本位币）。</w:t>
      </w:r>
    </w:p>
    <w:p w14:paraId="383ADDA4" w14:textId="77777777" w:rsidR="00AD44EE" w:rsidRDefault="00133AD4">
      <w:pPr>
        <w:spacing w:line="360" w:lineRule="auto"/>
        <w:ind w:leftChars="200" w:left="480"/>
        <w:rPr>
          <w:bCs/>
          <w:kern w:val="44"/>
          <w:sz w:val="21"/>
          <w:szCs w:val="21"/>
        </w:rPr>
      </w:pPr>
      <w:r>
        <w:rPr>
          <w:rFonts w:hint="eastAsia"/>
          <w:bCs/>
          <w:kern w:val="44"/>
          <w:sz w:val="21"/>
          <w:szCs w:val="21"/>
        </w:rPr>
        <w:t>输出：按照输入机构查询更新资产负债表的详细信息，包括：指标名称、指标年初值和指标期末值。</w:t>
      </w:r>
    </w:p>
    <w:p w14:paraId="4555A3F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0180D85C" w14:textId="77777777" w:rsidR="00AD44EE" w:rsidRDefault="00133AD4">
      <w:pPr>
        <w:spacing w:line="360" w:lineRule="auto"/>
        <w:ind w:firstLine="420"/>
        <w:rPr>
          <w:bCs/>
          <w:kern w:val="44"/>
          <w:sz w:val="21"/>
          <w:szCs w:val="21"/>
        </w:rPr>
      </w:pPr>
      <w:r>
        <w:rPr>
          <w:rFonts w:hint="eastAsia"/>
          <w:bCs/>
          <w:kern w:val="44"/>
          <w:sz w:val="21"/>
          <w:szCs w:val="21"/>
        </w:rPr>
        <w:t>无</w:t>
      </w:r>
    </w:p>
    <w:p w14:paraId="46F904C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5A3951CF"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64045FBE"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6D9EB4B"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41246BF8"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2D4EED20"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页面原型及页面规则</w:t>
      </w:r>
      <w:proofErr w:type="spellEnd"/>
    </w:p>
    <w:p w14:paraId="47EBAAE8"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37086EA8" w14:textId="77777777" w:rsidR="00AD44EE" w:rsidRDefault="00AD44EE"/>
    <w:p w14:paraId="5989FDD8"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行政费用表</w:t>
      </w:r>
    </w:p>
    <w:p w14:paraId="1DDC2701" w14:textId="77777777" w:rsidR="00AD44EE" w:rsidRDefault="00AD44EE">
      <w:pPr>
        <w:spacing w:line="360" w:lineRule="auto"/>
        <w:ind w:firstLineChars="200" w:firstLine="420"/>
        <w:rPr>
          <w:sz w:val="21"/>
          <w:szCs w:val="21"/>
        </w:rPr>
      </w:pPr>
    </w:p>
    <w:p w14:paraId="21D11B8B"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6E1A7697" w14:textId="77777777" w:rsidR="00AD44EE" w:rsidRDefault="00133AD4">
      <w:pPr>
        <w:spacing w:line="360" w:lineRule="auto"/>
        <w:ind w:firstLineChars="200" w:firstLine="420"/>
        <w:rPr>
          <w:sz w:val="21"/>
          <w:szCs w:val="21"/>
        </w:rPr>
      </w:pPr>
      <w:r>
        <w:rPr>
          <w:rFonts w:hint="eastAsia"/>
          <w:sz w:val="21"/>
          <w:szCs w:val="21"/>
        </w:rPr>
        <w:t>集团业管业务人员、集团财务人员及其他对数据有查看需求的业务人员。</w:t>
      </w:r>
    </w:p>
    <w:p w14:paraId="0844698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4392393D"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输入：时间，机构，币种（默认选择本位币）。</w:t>
      </w:r>
    </w:p>
    <w:p w14:paraId="5BAAAC08" w14:textId="77777777" w:rsidR="00AD44EE" w:rsidRDefault="00133AD4">
      <w:pPr>
        <w:spacing w:line="360" w:lineRule="auto"/>
        <w:ind w:leftChars="200" w:left="480"/>
        <w:rPr>
          <w:bCs/>
          <w:kern w:val="44"/>
          <w:sz w:val="21"/>
          <w:szCs w:val="21"/>
        </w:rPr>
      </w:pPr>
      <w:r>
        <w:rPr>
          <w:rFonts w:hint="eastAsia"/>
          <w:bCs/>
          <w:kern w:val="44"/>
          <w:sz w:val="21"/>
          <w:szCs w:val="21"/>
        </w:rPr>
        <w:t>输出：按照输入机构查询更新资产负债表的详细信息，包括：指标名称、指标年初值和指标期末值。</w:t>
      </w:r>
    </w:p>
    <w:p w14:paraId="3D9684B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526DA00B" w14:textId="77777777" w:rsidR="00AD44EE" w:rsidRDefault="00133AD4">
      <w:pPr>
        <w:spacing w:line="360" w:lineRule="auto"/>
        <w:ind w:firstLine="420"/>
        <w:rPr>
          <w:bCs/>
          <w:kern w:val="44"/>
          <w:sz w:val="21"/>
          <w:szCs w:val="21"/>
        </w:rPr>
      </w:pPr>
      <w:r>
        <w:rPr>
          <w:rFonts w:hint="eastAsia"/>
          <w:bCs/>
          <w:kern w:val="44"/>
          <w:sz w:val="21"/>
          <w:szCs w:val="21"/>
        </w:rPr>
        <w:t>无</w:t>
      </w:r>
    </w:p>
    <w:p w14:paraId="52A197BE"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1C473462"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2B15DB4"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964B4E2"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477C0A8F"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7CADDC3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4E67377"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07E86058" w14:textId="77777777" w:rsidR="00AD44EE" w:rsidRDefault="00AD44EE">
      <w:pPr>
        <w:spacing w:line="360" w:lineRule="auto"/>
        <w:ind w:firstLineChars="200" w:firstLine="420"/>
        <w:rPr>
          <w:sz w:val="21"/>
          <w:szCs w:val="21"/>
        </w:rPr>
      </w:pPr>
    </w:p>
    <w:p w14:paraId="78C4C7B6" w14:textId="77777777" w:rsidR="00AD44EE" w:rsidRDefault="00133AD4">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风险报表</w:t>
      </w:r>
    </w:p>
    <w:p w14:paraId="302E96B7" w14:textId="77777777" w:rsidR="00AD44EE" w:rsidRDefault="00133AD4">
      <w:pPr>
        <w:spacing w:line="360" w:lineRule="auto"/>
        <w:ind w:firstLineChars="200" w:firstLine="420"/>
        <w:rPr>
          <w:sz w:val="21"/>
          <w:szCs w:val="21"/>
        </w:rPr>
      </w:pPr>
      <w:r>
        <w:rPr>
          <w:rFonts w:hint="eastAsia"/>
          <w:sz w:val="21"/>
          <w:szCs w:val="21"/>
        </w:rPr>
        <w:t>展示风险合</w:t>
      </w:r>
      <w:proofErr w:type="gramStart"/>
      <w:r>
        <w:rPr>
          <w:rFonts w:hint="eastAsia"/>
          <w:sz w:val="21"/>
          <w:szCs w:val="21"/>
        </w:rPr>
        <w:t>规</w:t>
      </w:r>
      <w:proofErr w:type="gramEnd"/>
      <w:r>
        <w:rPr>
          <w:rFonts w:hint="eastAsia"/>
          <w:sz w:val="21"/>
          <w:szCs w:val="21"/>
        </w:rPr>
        <w:t>部门的报表</w:t>
      </w:r>
    </w:p>
    <w:p w14:paraId="0658BF3A"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风险整体</w:t>
      </w:r>
    </w:p>
    <w:p w14:paraId="15ACD842" w14:textId="77777777" w:rsidR="00AD44EE" w:rsidRDefault="00133AD4">
      <w:pPr>
        <w:spacing w:line="360" w:lineRule="auto"/>
        <w:ind w:firstLine="420"/>
        <w:rPr>
          <w:sz w:val="21"/>
          <w:szCs w:val="21"/>
        </w:rPr>
      </w:pPr>
      <w:r>
        <w:rPr>
          <w:rFonts w:hint="eastAsia"/>
          <w:sz w:val="21"/>
          <w:szCs w:val="21"/>
        </w:rPr>
        <w:lastRenderedPageBreak/>
        <w:t>风险整体报表主要包括风险部门重点关注的资产五级分类、不良资产及现金清收情况。</w:t>
      </w:r>
    </w:p>
    <w:p w14:paraId="22F11AB2" w14:textId="77777777" w:rsidR="00AD44EE" w:rsidRDefault="00AD44EE">
      <w:pPr>
        <w:spacing w:line="360" w:lineRule="auto"/>
        <w:ind w:firstLine="420"/>
        <w:rPr>
          <w:sz w:val="21"/>
          <w:szCs w:val="21"/>
        </w:rPr>
      </w:pPr>
    </w:p>
    <w:p w14:paraId="1699D36B" w14:textId="77777777" w:rsidR="00AD44EE" w:rsidRDefault="00133AD4">
      <w:pPr>
        <w:pStyle w:val="4"/>
        <w:tabs>
          <w:tab w:val="clear" w:pos="432"/>
        </w:tabs>
        <w:spacing w:line="360" w:lineRule="auto"/>
        <w:rPr>
          <w:sz w:val="21"/>
          <w:szCs w:val="21"/>
        </w:rPr>
      </w:pPr>
      <w:r>
        <w:rPr>
          <w:rFonts w:hint="eastAsia"/>
          <w:sz w:val="21"/>
          <w:szCs w:val="21"/>
          <w:lang w:eastAsia="zh-CN"/>
        </w:rPr>
        <w:t>投资报表</w:t>
      </w:r>
    </w:p>
    <w:p w14:paraId="26505E8E"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投资管理报表（迭代阶段）</w:t>
      </w:r>
    </w:p>
    <w:p w14:paraId="74482747"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资产管理-资金运用情况表</w:t>
      </w:r>
    </w:p>
    <w:p w14:paraId="0F17C9C1" w14:textId="77777777" w:rsidR="00AD44EE" w:rsidRDefault="00133AD4">
      <w:pPr>
        <w:spacing w:line="360" w:lineRule="auto"/>
        <w:ind w:firstLineChars="200" w:firstLine="420"/>
        <w:rPr>
          <w:sz w:val="21"/>
          <w:szCs w:val="21"/>
        </w:rPr>
      </w:pPr>
      <w:r>
        <w:rPr>
          <w:rFonts w:hint="eastAsia"/>
          <w:sz w:val="21"/>
          <w:szCs w:val="21"/>
        </w:rPr>
        <w:t>对集团投资产品现金、银行存款、债券、股票、非货币市场基金、债权股票投资计划和股权投资基金、股本、投资性物业、自用物业、金融衍生品、其他金融和其他投资产品的汇总信息情况进行展示。</w:t>
      </w:r>
    </w:p>
    <w:p w14:paraId="1EA3A770"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075B419E"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52F0FA47"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01BE5242"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7D6666FE"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输出：按照输入信息更新资金运用情况表的详细信息，包括：资产管理人、期末资产余额、本年累计投资收益、投资收益率等从账面和市值维</w:t>
      </w:r>
      <w:proofErr w:type="gramStart"/>
      <w:r>
        <w:rPr>
          <w:rFonts w:hint="eastAsia"/>
          <w:bCs/>
          <w:kern w:val="44"/>
          <w:sz w:val="21"/>
          <w:szCs w:val="21"/>
        </w:rPr>
        <w:t>度展示</w:t>
      </w:r>
      <w:proofErr w:type="gramEnd"/>
      <w:r>
        <w:rPr>
          <w:rFonts w:hint="eastAsia"/>
          <w:bCs/>
          <w:kern w:val="44"/>
          <w:sz w:val="21"/>
          <w:szCs w:val="21"/>
        </w:rPr>
        <w:t>相关信息。</w:t>
      </w:r>
    </w:p>
    <w:p w14:paraId="5C8A273E"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3B1067F1"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7F704A0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11D53209"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3AED3300"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38CA5587"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453FDD4E" w14:textId="77777777" w:rsidR="00AD44EE" w:rsidRDefault="00133AD4">
      <w:pPr>
        <w:spacing w:line="360" w:lineRule="auto"/>
        <w:ind w:leftChars="200" w:left="480"/>
        <w:rPr>
          <w:bCs/>
          <w:kern w:val="44"/>
          <w:sz w:val="21"/>
          <w:szCs w:val="21"/>
        </w:rPr>
      </w:pPr>
      <w:r>
        <w:rPr>
          <w:rFonts w:hint="eastAsia"/>
          <w:bCs/>
          <w:kern w:val="44"/>
          <w:sz w:val="21"/>
          <w:szCs w:val="21"/>
        </w:rPr>
        <w:t>报表项目可以通过不同颜色展示投资指标的层级关系。</w:t>
      </w:r>
    </w:p>
    <w:p w14:paraId="3E19DB31" w14:textId="77777777" w:rsidR="00AD44EE" w:rsidRDefault="00133AD4">
      <w:pPr>
        <w:spacing w:line="360" w:lineRule="auto"/>
        <w:ind w:leftChars="200" w:left="480"/>
        <w:rPr>
          <w:bCs/>
          <w:kern w:val="44"/>
          <w:sz w:val="21"/>
          <w:szCs w:val="21"/>
        </w:rPr>
      </w:pPr>
      <w:proofErr w:type="gramStart"/>
      <w:r>
        <w:rPr>
          <w:rFonts w:hint="eastAsia"/>
          <w:bCs/>
          <w:kern w:val="44"/>
          <w:sz w:val="21"/>
          <w:szCs w:val="21"/>
        </w:rPr>
        <w:t>若数据</w:t>
      </w:r>
      <w:proofErr w:type="gramEnd"/>
      <w:r>
        <w:rPr>
          <w:rFonts w:hint="eastAsia"/>
          <w:bCs/>
          <w:kern w:val="44"/>
          <w:sz w:val="21"/>
          <w:szCs w:val="21"/>
        </w:rPr>
        <w:t>补录不及时，则无法展示最新数据，页面为空。</w:t>
      </w:r>
    </w:p>
    <w:p w14:paraId="00FAC930" w14:textId="77777777" w:rsidR="00AD44EE" w:rsidRDefault="00133AD4">
      <w:pPr>
        <w:spacing w:line="360" w:lineRule="auto"/>
        <w:ind w:leftChars="200" w:left="480"/>
        <w:rPr>
          <w:bCs/>
          <w:kern w:val="44"/>
          <w:sz w:val="21"/>
          <w:szCs w:val="21"/>
        </w:rPr>
      </w:pPr>
      <w:r>
        <w:rPr>
          <w:rFonts w:hint="eastAsia"/>
          <w:bCs/>
          <w:kern w:val="44"/>
          <w:sz w:val="21"/>
          <w:szCs w:val="21"/>
        </w:rPr>
        <w:t>资金运用情况表与其他字表的衍生关系入附件所示：</w:t>
      </w:r>
    </w:p>
    <w:p w14:paraId="3004D682" w14:textId="77777777" w:rsidR="00AD44EE" w:rsidRDefault="00133AD4">
      <w:pPr>
        <w:spacing w:line="360" w:lineRule="auto"/>
        <w:ind w:leftChars="200" w:left="480"/>
        <w:rPr>
          <w:sz w:val="21"/>
          <w:szCs w:val="21"/>
        </w:rPr>
      </w:pPr>
      <w:r>
        <w:rPr>
          <w:noProof/>
          <w:sz w:val="21"/>
          <w:szCs w:val="21"/>
        </w:rPr>
        <w:drawing>
          <wp:inline distT="0" distB="0" distL="114300" distR="114300" wp14:anchorId="0A17A067" wp14:editId="4771497D">
            <wp:extent cx="935355" cy="840105"/>
            <wp:effectExtent l="0" t="0" r="171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935355" cy="840105"/>
                    </a:xfrm>
                    <a:prstGeom prst="rect">
                      <a:avLst/>
                    </a:prstGeom>
                    <a:noFill/>
                    <a:ln w="9525">
                      <a:noFill/>
                    </a:ln>
                  </pic:spPr>
                </pic:pic>
              </a:graphicData>
            </a:graphic>
          </wp:inline>
        </w:drawing>
      </w:r>
    </w:p>
    <w:p w14:paraId="44A6092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页面原型及页面规则</w:t>
      </w:r>
      <w:proofErr w:type="spellEnd"/>
    </w:p>
    <w:p w14:paraId="30BAE16C"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0C66B4C5" w14:textId="77777777" w:rsidR="00AD44EE" w:rsidRDefault="00133AD4" w:rsidP="00DD0C59">
      <w:pPr>
        <w:widowControl w:val="0"/>
        <w:numPr>
          <w:ilvl w:val="0"/>
          <w:numId w:val="15"/>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5B319672" w14:textId="77777777" w:rsidR="00AD44EE" w:rsidRDefault="00133AD4">
      <w:pPr>
        <w:spacing w:line="360" w:lineRule="auto"/>
        <w:rPr>
          <w:sz w:val="21"/>
          <w:szCs w:val="21"/>
        </w:rPr>
      </w:pPr>
      <w:r>
        <w:rPr>
          <w:rFonts w:hint="eastAsia"/>
          <w:noProof/>
          <w:sz w:val="21"/>
          <w:szCs w:val="21"/>
        </w:rPr>
        <w:drawing>
          <wp:inline distT="0" distB="0" distL="0" distR="0" wp14:anchorId="601D2879" wp14:editId="59A6A656">
            <wp:extent cx="6060440" cy="1634490"/>
            <wp:effectExtent l="0" t="0" r="16510" b="3810"/>
            <wp:docPr id="1071" name="图片 1064"/>
            <wp:cNvGraphicFramePr/>
            <a:graphic xmlns:a="http://schemas.openxmlformats.org/drawingml/2006/main">
              <a:graphicData uri="http://schemas.openxmlformats.org/drawingml/2006/picture">
                <pic:pic xmlns:pic="http://schemas.openxmlformats.org/drawingml/2006/picture">
                  <pic:nvPicPr>
                    <pic:cNvPr id="1071" name="图片 1064"/>
                    <pic:cNvPicPr/>
                  </pic:nvPicPr>
                  <pic:blipFill>
                    <a:blip r:embed="rId41" cstate="email">
                      <a:extLst>
                        <a:ext uri="{28A0092B-C50C-407E-A947-70E740481C1C}">
                          <a14:useLocalDpi xmlns:a14="http://schemas.microsoft.com/office/drawing/2010/main"/>
                        </a:ext>
                      </a:extLst>
                    </a:blip>
                    <a:srcRect/>
                    <a:stretch>
                      <a:fillRect/>
                    </a:stretch>
                  </pic:blipFill>
                  <pic:spPr>
                    <a:xfrm>
                      <a:off x="0" y="0"/>
                      <a:ext cx="6060440" cy="1634490"/>
                    </a:xfrm>
                    <a:prstGeom prst="rect">
                      <a:avLst/>
                    </a:prstGeom>
                    <a:noFill/>
                    <a:ln>
                      <a:noFill/>
                    </a:ln>
                  </pic:spPr>
                </pic:pic>
              </a:graphicData>
            </a:graphic>
          </wp:inline>
        </w:drawing>
      </w:r>
    </w:p>
    <w:p w14:paraId="18658C0D" w14:textId="77777777" w:rsidR="00AD44EE" w:rsidRDefault="00133AD4">
      <w:pPr>
        <w:spacing w:line="360" w:lineRule="auto"/>
        <w:rPr>
          <w:sz w:val="21"/>
          <w:szCs w:val="21"/>
        </w:rPr>
      </w:pPr>
      <w:r>
        <w:rPr>
          <w:rFonts w:hint="eastAsia"/>
          <w:noProof/>
          <w:sz w:val="21"/>
          <w:szCs w:val="21"/>
        </w:rPr>
        <w:drawing>
          <wp:inline distT="0" distB="0" distL="0" distR="0" wp14:anchorId="69481F29" wp14:editId="0EE053A5">
            <wp:extent cx="2947670" cy="923925"/>
            <wp:effectExtent l="0" t="0" r="5080" b="9525"/>
            <wp:docPr id="1070" name="图片 1065"/>
            <wp:cNvGraphicFramePr/>
            <a:graphic xmlns:a="http://schemas.openxmlformats.org/drawingml/2006/main">
              <a:graphicData uri="http://schemas.openxmlformats.org/drawingml/2006/picture">
                <pic:pic xmlns:pic="http://schemas.openxmlformats.org/drawingml/2006/picture">
                  <pic:nvPicPr>
                    <pic:cNvPr id="1070" name="图片 1065"/>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r>
        <w:rPr>
          <w:rFonts w:hint="eastAsia"/>
          <w:noProof/>
          <w:sz w:val="21"/>
          <w:szCs w:val="21"/>
        </w:rPr>
        <w:drawing>
          <wp:inline distT="0" distB="0" distL="0" distR="0" wp14:anchorId="4EF59C0F" wp14:editId="3F70D15A">
            <wp:extent cx="2947670" cy="923925"/>
            <wp:effectExtent l="0" t="0" r="5080" b="9525"/>
            <wp:docPr id="1069" name="图片 1066"/>
            <wp:cNvGraphicFramePr/>
            <a:graphic xmlns:a="http://schemas.openxmlformats.org/drawingml/2006/main">
              <a:graphicData uri="http://schemas.openxmlformats.org/drawingml/2006/picture">
                <pic:pic xmlns:pic="http://schemas.openxmlformats.org/drawingml/2006/picture">
                  <pic:nvPicPr>
                    <pic:cNvPr id="1069" name="图片 1066"/>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0ABA9323" w14:textId="77777777" w:rsidR="00AD44EE" w:rsidRDefault="00AD44EE">
      <w:pPr>
        <w:spacing w:line="360" w:lineRule="auto"/>
        <w:rPr>
          <w:sz w:val="21"/>
          <w:szCs w:val="21"/>
        </w:rPr>
      </w:pPr>
    </w:p>
    <w:p w14:paraId="32AB52F9"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719AE934" w14:textId="77777777" w:rsidR="00AD44EE" w:rsidRDefault="00133AD4" w:rsidP="00DD0C59">
      <w:pPr>
        <w:widowControl w:val="0"/>
        <w:numPr>
          <w:ilvl w:val="0"/>
          <w:numId w:val="15"/>
        </w:numPr>
        <w:spacing w:line="360" w:lineRule="auto"/>
        <w:ind w:firstLineChars="200" w:firstLine="420"/>
        <w:jc w:val="both"/>
        <w:rPr>
          <w:sz w:val="21"/>
          <w:szCs w:val="21"/>
        </w:rPr>
      </w:pPr>
      <w:r>
        <w:rPr>
          <w:rFonts w:hint="eastAsia"/>
          <w:sz w:val="21"/>
          <w:szCs w:val="21"/>
        </w:rPr>
        <w:t>页面规则：</w:t>
      </w:r>
    </w:p>
    <w:p w14:paraId="5EF16C6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6ED940E0"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1F9AC2D2"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0F30A611"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585FA15B"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lastRenderedPageBreak/>
        <w:t>资产管理-现金与银行存款明细表</w:t>
      </w:r>
    </w:p>
    <w:p w14:paraId="67BE0F53" w14:textId="77777777" w:rsidR="00AD44EE" w:rsidRDefault="00133AD4">
      <w:pPr>
        <w:spacing w:line="360" w:lineRule="auto"/>
        <w:ind w:firstLineChars="200" w:firstLine="420"/>
        <w:rPr>
          <w:sz w:val="21"/>
          <w:szCs w:val="21"/>
        </w:rPr>
      </w:pPr>
      <w:r>
        <w:rPr>
          <w:rFonts w:hint="eastAsia"/>
          <w:sz w:val="21"/>
          <w:szCs w:val="21"/>
        </w:rPr>
        <w:t>对集团投资产品现金与银行存款的明细数据进行展示。</w:t>
      </w:r>
    </w:p>
    <w:p w14:paraId="015ED93E"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2EC0DD31"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37F2671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69698481"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100D325E"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输出：按照输入信息更新现金与银行存款明细表的详细信息，包括：存款的起息日、到期日、利率和余额信息。</w:t>
      </w:r>
    </w:p>
    <w:p w14:paraId="6551EA0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128C235B"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2535037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7DD3E3C5"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44D5E517"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5CC28C2E"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2E889EF9"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4A477D4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39D6622"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3863E451" w14:textId="77777777" w:rsidR="00AD44EE" w:rsidRDefault="00133AD4" w:rsidP="00DD0C59">
      <w:pPr>
        <w:widowControl w:val="0"/>
        <w:numPr>
          <w:ilvl w:val="0"/>
          <w:numId w:val="17"/>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6B3AD994" w14:textId="77777777" w:rsidR="00AD44EE" w:rsidRDefault="00133AD4">
      <w:pPr>
        <w:spacing w:line="360" w:lineRule="auto"/>
        <w:rPr>
          <w:sz w:val="21"/>
          <w:szCs w:val="21"/>
        </w:rPr>
      </w:pPr>
      <w:r>
        <w:rPr>
          <w:rFonts w:hint="eastAsia"/>
          <w:noProof/>
          <w:sz w:val="21"/>
          <w:szCs w:val="21"/>
        </w:rPr>
        <w:drawing>
          <wp:inline distT="0" distB="0" distL="0" distR="0" wp14:anchorId="661C44BB" wp14:editId="6585AE5F">
            <wp:extent cx="6108700" cy="1468755"/>
            <wp:effectExtent l="0" t="0" r="6350" b="17145"/>
            <wp:docPr id="1068" name="图片 1067"/>
            <wp:cNvGraphicFramePr/>
            <a:graphic xmlns:a="http://schemas.openxmlformats.org/drawingml/2006/main">
              <a:graphicData uri="http://schemas.openxmlformats.org/drawingml/2006/picture">
                <pic:pic xmlns:pic="http://schemas.openxmlformats.org/drawingml/2006/picture">
                  <pic:nvPicPr>
                    <pic:cNvPr id="1068" name="图片 1067"/>
                    <pic:cNvPicPr/>
                  </pic:nvPicPr>
                  <pic:blipFill>
                    <a:blip r:embed="rId43" cstate="email">
                      <a:extLst>
                        <a:ext uri="{28A0092B-C50C-407E-A947-70E740481C1C}">
                          <a14:useLocalDpi xmlns:a14="http://schemas.microsoft.com/office/drawing/2010/main"/>
                        </a:ext>
                      </a:extLst>
                    </a:blip>
                    <a:srcRect/>
                    <a:stretch>
                      <a:fillRect/>
                    </a:stretch>
                  </pic:blipFill>
                  <pic:spPr>
                    <a:xfrm>
                      <a:off x="0" y="0"/>
                      <a:ext cx="6108700" cy="1468755"/>
                    </a:xfrm>
                    <a:prstGeom prst="rect">
                      <a:avLst/>
                    </a:prstGeom>
                    <a:noFill/>
                    <a:ln>
                      <a:noFill/>
                    </a:ln>
                  </pic:spPr>
                </pic:pic>
              </a:graphicData>
            </a:graphic>
          </wp:inline>
        </w:drawing>
      </w:r>
    </w:p>
    <w:p w14:paraId="4BBA0105"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547F56B1" wp14:editId="342D9885">
            <wp:extent cx="5408295" cy="1925955"/>
            <wp:effectExtent l="0" t="0" r="1905" b="17145"/>
            <wp:docPr id="1067" name="图片 1068"/>
            <wp:cNvGraphicFramePr/>
            <a:graphic xmlns:a="http://schemas.openxmlformats.org/drawingml/2006/main">
              <a:graphicData uri="http://schemas.openxmlformats.org/drawingml/2006/picture">
                <pic:pic xmlns:pic="http://schemas.openxmlformats.org/drawingml/2006/picture">
                  <pic:nvPicPr>
                    <pic:cNvPr id="1067" name="图片 1068"/>
                    <pic:cNvPicPr/>
                  </pic:nvPicPr>
                  <pic:blipFill>
                    <a:blip r:embed="rId44" cstate="email">
                      <a:extLst>
                        <a:ext uri="{28A0092B-C50C-407E-A947-70E740481C1C}">
                          <a14:useLocalDpi xmlns:a14="http://schemas.microsoft.com/office/drawing/2010/main"/>
                        </a:ext>
                      </a:extLst>
                    </a:blip>
                    <a:srcRect/>
                    <a:stretch>
                      <a:fillRect/>
                    </a:stretch>
                  </pic:blipFill>
                  <pic:spPr>
                    <a:xfrm>
                      <a:off x="0" y="0"/>
                      <a:ext cx="5408295" cy="1925955"/>
                    </a:xfrm>
                    <a:prstGeom prst="rect">
                      <a:avLst/>
                    </a:prstGeom>
                    <a:noFill/>
                    <a:ln>
                      <a:noFill/>
                    </a:ln>
                  </pic:spPr>
                </pic:pic>
              </a:graphicData>
            </a:graphic>
          </wp:inline>
        </w:drawing>
      </w:r>
    </w:p>
    <w:p w14:paraId="39C5F934" w14:textId="77777777" w:rsidR="00AD44EE" w:rsidRDefault="00133AD4">
      <w:pPr>
        <w:spacing w:line="360" w:lineRule="auto"/>
        <w:rPr>
          <w:sz w:val="21"/>
          <w:szCs w:val="21"/>
        </w:rPr>
      </w:pPr>
      <w:r>
        <w:rPr>
          <w:rFonts w:hint="eastAsia"/>
          <w:noProof/>
          <w:sz w:val="21"/>
          <w:szCs w:val="21"/>
        </w:rPr>
        <w:drawing>
          <wp:inline distT="0" distB="0" distL="0" distR="0" wp14:anchorId="54410673" wp14:editId="5DA14557">
            <wp:extent cx="2947670" cy="923925"/>
            <wp:effectExtent l="0" t="0" r="5080" b="9525"/>
            <wp:docPr id="1066" name="图片 1069"/>
            <wp:cNvGraphicFramePr/>
            <a:graphic xmlns:a="http://schemas.openxmlformats.org/drawingml/2006/main">
              <a:graphicData uri="http://schemas.openxmlformats.org/drawingml/2006/picture">
                <pic:pic xmlns:pic="http://schemas.openxmlformats.org/drawingml/2006/picture">
                  <pic:nvPicPr>
                    <pic:cNvPr id="1066" name="图片 1069"/>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7AF6184E" w14:textId="77777777" w:rsidR="00AD44EE" w:rsidRDefault="00AD44EE">
      <w:pPr>
        <w:spacing w:line="360" w:lineRule="auto"/>
        <w:rPr>
          <w:sz w:val="21"/>
          <w:szCs w:val="21"/>
        </w:rPr>
      </w:pPr>
    </w:p>
    <w:p w14:paraId="4E0F4F10"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3C58F3DA" w14:textId="77777777" w:rsidR="00AD44EE" w:rsidRDefault="00133AD4" w:rsidP="00DD0C59">
      <w:pPr>
        <w:widowControl w:val="0"/>
        <w:numPr>
          <w:ilvl w:val="0"/>
          <w:numId w:val="17"/>
        </w:numPr>
        <w:spacing w:line="360" w:lineRule="auto"/>
        <w:ind w:firstLineChars="200" w:firstLine="420"/>
        <w:jc w:val="both"/>
        <w:rPr>
          <w:sz w:val="21"/>
          <w:szCs w:val="21"/>
        </w:rPr>
      </w:pPr>
      <w:r>
        <w:rPr>
          <w:rFonts w:hint="eastAsia"/>
          <w:sz w:val="21"/>
          <w:szCs w:val="21"/>
        </w:rPr>
        <w:t>页面规则：</w:t>
      </w:r>
    </w:p>
    <w:p w14:paraId="3B8FC045"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14CFFB40"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09E6741C"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69010FF0"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68CD6C1C"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资产管理-债券投资明细表</w:t>
      </w:r>
    </w:p>
    <w:p w14:paraId="2BB96D07" w14:textId="77777777" w:rsidR="00AD44EE" w:rsidRDefault="00133AD4">
      <w:pPr>
        <w:spacing w:line="360" w:lineRule="auto"/>
        <w:ind w:firstLineChars="200" w:firstLine="420"/>
        <w:rPr>
          <w:sz w:val="21"/>
          <w:szCs w:val="21"/>
        </w:rPr>
      </w:pPr>
      <w:r>
        <w:rPr>
          <w:rFonts w:hint="eastAsia"/>
          <w:sz w:val="21"/>
          <w:szCs w:val="21"/>
        </w:rPr>
        <w:t>对集团投资产品债券投资明细表的明细数据进行展示。</w:t>
      </w:r>
    </w:p>
    <w:p w14:paraId="03986CE1"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参与者</w:t>
      </w:r>
      <w:proofErr w:type="spellEnd"/>
    </w:p>
    <w:p w14:paraId="0995A438"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4CC9BFD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72D0E66E"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5324EF90"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w:t>
      </w:r>
      <w:r>
        <w:rPr>
          <w:rFonts w:hint="eastAsia"/>
          <w:sz w:val="21"/>
          <w:szCs w:val="21"/>
        </w:rPr>
        <w:t>债券投资明细表</w:t>
      </w:r>
      <w:r>
        <w:rPr>
          <w:rFonts w:hint="eastAsia"/>
          <w:bCs/>
          <w:kern w:val="44"/>
          <w:sz w:val="21"/>
          <w:szCs w:val="21"/>
        </w:rPr>
        <w:t>的详细信息，包括：债券的持有份额、购入总成本、待摊销折价、存量资产公允价值变动、期末市值、利息收入、折价、出售损益、减值、市值变化入损益</w:t>
      </w:r>
      <w:proofErr w:type="gramStart"/>
      <w:r>
        <w:rPr>
          <w:rFonts w:hint="eastAsia"/>
          <w:bCs/>
          <w:kern w:val="44"/>
          <w:sz w:val="21"/>
          <w:szCs w:val="21"/>
        </w:rPr>
        <w:t>账</w:t>
      </w:r>
      <w:proofErr w:type="gramEnd"/>
      <w:r>
        <w:rPr>
          <w:rFonts w:hint="eastAsia"/>
          <w:bCs/>
          <w:kern w:val="44"/>
          <w:sz w:val="21"/>
          <w:szCs w:val="21"/>
        </w:rPr>
        <w:t>收益、市值变化入储备账、市值投资收益等信息。</w:t>
      </w:r>
    </w:p>
    <w:p w14:paraId="4B074CD7" w14:textId="77777777" w:rsidR="00AD44EE" w:rsidRDefault="00AD44EE">
      <w:pPr>
        <w:spacing w:line="360" w:lineRule="auto"/>
        <w:ind w:leftChars="200" w:left="480"/>
        <w:rPr>
          <w:bCs/>
          <w:kern w:val="44"/>
          <w:sz w:val="21"/>
          <w:szCs w:val="21"/>
        </w:rPr>
      </w:pPr>
    </w:p>
    <w:p w14:paraId="721BB2A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2BA20671"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01DDD91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36DD4DF9"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63051968"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55AC945B"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58C43E46"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7B95EDC0"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41CED549"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36D93925" w14:textId="77777777" w:rsidR="00AD44EE" w:rsidRDefault="00133AD4" w:rsidP="00DD0C59">
      <w:pPr>
        <w:widowControl w:val="0"/>
        <w:numPr>
          <w:ilvl w:val="0"/>
          <w:numId w:val="18"/>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4672224C" w14:textId="77777777" w:rsidR="00AD44EE" w:rsidRDefault="00133AD4">
      <w:pPr>
        <w:tabs>
          <w:tab w:val="left" w:pos="0"/>
        </w:tabs>
        <w:spacing w:line="360" w:lineRule="auto"/>
        <w:rPr>
          <w:sz w:val="21"/>
          <w:szCs w:val="21"/>
        </w:rPr>
      </w:pPr>
      <w:r>
        <w:rPr>
          <w:rFonts w:hint="eastAsia"/>
          <w:noProof/>
          <w:sz w:val="21"/>
          <w:szCs w:val="21"/>
        </w:rPr>
        <w:drawing>
          <wp:inline distT="0" distB="0" distL="0" distR="0" wp14:anchorId="0EEDF319" wp14:editId="5993CD6A">
            <wp:extent cx="6108700" cy="1731645"/>
            <wp:effectExtent l="0" t="0" r="6350" b="1905"/>
            <wp:docPr id="1065" name="图片 1070"/>
            <wp:cNvGraphicFramePr/>
            <a:graphic xmlns:a="http://schemas.openxmlformats.org/drawingml/2006/main">
              <a:graphicData uri="http://schemas.openxmlformats.org/drawingml/2006/picture">
                <pic:pic xmlns:pic="http://schemas.openxmlformats.org/drawingml/2006/picture">
                  <pic:nvPicPr>
                    <pic:cNvPr id="1065" name="图片 1070"/>
                    <pic:cNvPicPr/>
                  </pic:nvPicPr>
                  <pic:blipFill>
                    <a:blip r:embed="rId45" cstate="email">
                      <a:extLst>
                        <a:ext uri="{28A0092B-C50C-407E-A947-70E740481C1C}">
                          <a14:useLocalDpi xmlns:a14="http://schemas.microsoft.com/office/drawing/2010/main"/>
                        </a:ext>
                      </a:extLst>
                    </a:blip>
                    <a:srcRect/>
                    <a:stretch>
                      <a:fillRect/>
                    </a:stretch>
                  </pic:blipFill>
                  <pic:spPr>
                    <a:xfrm>
                      <a:off x="0" y="0"/>
                      <a:ext cx="6108700" cy="1731645"/>
                    </a:xfrm>
                    <a:prstGeom prst="rect">
                      <a:avLst/>
                    </a:prstGeom>
                    <a:noFill/>
                    <a:ln>
                      <a:noFill/>
                    </a:ln>
                  </pic:spPr>
                </pic:pic>
              </a:graphicData>
            </a:graphic>
          </wp:inline>
        </w:drawing>
      </w:r>
    </w:p>
    <w:p w14:paraId="239A9FFE"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163C325A" wp14:editId="1E646E2E">
            <wp:extent cx="6118860" cy="992505"/>
            <wp:effectExtent l="0" t="0" r="15240" b="17145"/>
            <wp:docPr id="1064" name="图片 1071"/>
            <wp:cNvGraphicFramePr/>
            <a:graphic xmlns:a="http://schemas.openxmlformats.org/drawingml/2006/main">
              <a:graphicData uri="http://schemas.openxmlformats.org/drawingml/2006/picture">
                <pic:pic xmlns:pic="http://schemas.openxmlformats.org/drawingml/2006/picture">
                  <pic:nvPicPr>
                    <pic:cNvPr id="1064" name="图片 1071"/>
                    <pic:cNvPicPr/>
                  </pic:nvPicPr>
                  <pic:blipFill>
                    <a:blip r:embed="rId46" cstate="email">
                      <a:extLst>
                        <a:ext uri="{28A0092B-C50C-407E-A947-70E740481C1C}">
                          <a14:useLocalDpi xmlns:a14="http://schemas.microsoft.com/office/drawing/2010/main"/>
                        </a:ext>
                      </a:extLst>
                    </a:blip>
                    <a:srcRect/>
                    <a:stretch>
                      <a:fillRect/>
                    </a:stretch>
                  </pic:blipFill>
                  <pic:spPr>
                    <a:xfrm>
                      <a:off x="0" y="0"/>
                      <a:ext cx="6118860" cy="992505"/>
                    </a:xfrm>
                    <a:prstGeom prst="rect">
                      <a:avLst/>
                    </a:prstGeom>
                    <a:noFill/>
                    <a:ln>
                      <a:noFill/>
                    </a:ln>
                  </pic:spPr>
                </pic:pic>
              </a:graphicData>
            </a:graphic>
          </wp:inline>
        </w:drawing>
      </w:r>
    </w:p>
    <w:p w14:paraId="7DF899B4" w14:textId="77777777" w:rsidR="00AD44EE" w:rsidRDefault="00133AD4">
      <w:pPr>
        <w:spacing w:line="360" w:lineRule="auto"/>
        <w:rPr>
          <w:sz w:val="21"/>
          <w:szCs w:val="21"/>
        </w:rPr>
      </w:pPr>
      <w:r>
        <w:rPr>
          <w:rFonts w:hint="eastAsia"/>
          <w:noProof/>
          <w:sz w:val="21"/>
          <w:szCs w:val="21"/>
        </w:rPr>
        <w:drawing>
          <wp:inline distT="0" distB="0" distL="0" distR="0" wp14:anchorId="0DE39921" wp14:editId="6F76463A">
            <wp:extent cx="6108700" cy="1332865"/>
            <wp:effectExtent l="0" t="0" r="6350" b="635"/>
            <wp:docPr id="1063" name="图片 1073"/>
            <wp:cNvGraphicFramePr/>
            <a:graphic xmlns:a="http://schemas.openxmlformats.org/drawingml/2006/main">
              <a:graphicData uri="http://schemas.openxmlformats.org/drawingml/2006/picture">
                <pic:pic xmlns:pic="http://schemas.openxmlformats.org/drawingml/2006/picture">
                  <pic:nvPicPr>
                    <pic:cNvPr id="1063" name="图片 1073"/>
                    <pic:cNvPicPr/>
                  </pic:nvPicPr>
                  <pic:blipFill>
                    <a:blip r:embed="rId47" cstate="email">
                      <a:extLst>
                        <a:ext uri="{28A0092B-C50C-407E-A947-70E740481C1C}">
                          <a14:useLocalDpi xmlns:a14="http://schemas.microsoft.com/office/drawing/2010/main"/>
                        </a:ext>
                      </a:extLst>
                    </a:blip>
                    <a:srcRect/>
                    <a:stretch>
                      <a:fillRect/>
                    </a:stretch>
                  </pic:blipFill>
                  <pic:spPr>
                    <a:xfrm>
                      <a:off x="0" y="0"/>
                      <a:ext cx="6108700" cy="1332865"/>
                    </a:xfrm>
                    <a:prstGeom prst="rect">
                      <a:avLst/>
                    </a:prstGeom>
                    <a:noFill/>
                    <a:ln>
                      <a:noFill/>
                    </a:ln>
                  </pic:spPr>
                </pic:pic>
              </a:graphicData>
            </a:graphic>
          </wp:inline>
        </w:drawing>
      </w:r>
    </w:p>
    <w:p w14:paraId="452D84B4" w14:textId="77777777" w:rsidR="00AD44EE" w:rsidRDefault="00133AD4">
      <w:pPr>
        <w:spacing w:line="360" w:lineRule="auto"/>
        <w:rPr>
          <w:sz w:val="21"/>
          <w:szCs w:val="21"/>
        </w:rPr>
      </w:pPr>
      <w:r>
        <w:rPr>
          <w:rFonts w:hint="eastAsia"/>
          <w:noProof/>
          <w:sz w:val="21"/>
          <w:szCs w:val="21"/>
        </w:rPr>
        <w:drawing>
          <wp:inline distT="0" distB="0" distL="0" distR="0" wp14:anchorId="2771049A" wp14:editId="35CA4038">
            <wp:extent cx="2947670" cy="923925"/>
            <wp:effectExtent l="0" t="0" r="5080" b="9525"/>
            <wp:docPr id="1062" name="图片 1074"/>
            <wp:cNvGraphicFramePr/>
            <a:graphic xmlns:a="http://schemas.openxmlformats.org/drawingml/2006/main">
              <a:graphicData uri="http://schemas.openxmlformats.org/drawingml/2006/picture">
                <pic:pic xmlns:pic="http://schemas.openxmlformats.org/drawingml/2006/picture">
                  <pic:nvPicPr>
                    <pic:cNvPr id="1062" name="图片 1074"/>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7E48C008"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47FC0085" w14:textId="77777777" w:rsidR="00AD44EE" w:rsidRDefault="00133AD4" w:rsidP="00DD0C59">
      <w:pPr>
        <w:widowControl w:val="0"/>
        <w:numPr>
          <w:ilvl w:val="0"/>
          <w:numId w:val="18"/>
        </w:numPr>
        <w:spacing w:line="360" w:lineRule="auto"/>
        <w:ind w:firstLineChars="200" w:firstLine="420"/>
        <w:jc w:val="both"/>
        <w:rPr>
          <w:sz w:val="21"/>
          <w:szCs w:val="21"/>
        </w:rPr>
      </w:pPr>
      <w:r>
        <w:rPr>
          <w:rFonts w:hint="eastAsia"/>
          <w:sz w:val="21"/>
          <w:szCs w:val="21"/>
        </w:rPr>
        <w:t>页面规则：</w:t>
      </w:r>
    </w:p>
    <w:p w14:paraId="29ACD3D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6647E407"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6F03C33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7E654402"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0DEF0CEC"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资产管理-股票投资明细表</w:t>
      </w:r>
    </w:p>
    <w:p w14:paraId="26CF6784" w14:textId="77777777" w:rsidR="00AD44EE" w:rsidRDefault="00133AD4">
      <w:pPr>
        <w:spacing w:line="360" w:lineRule="auto"/>
        <w:ind w:firstLineChars="200" w:firstLine="420"/>
        <w:rPr>
          <w:sz w:val="21"/>
          <w:szCs w:val="21"/>
        </w:rPr>
      </w:pPr>
      <w:r>
        <w:rPr>
          <w:rFonts w:hint="eastAsia"/>
          <w:sz w:val="21"/>
          <w:szCs w:val="21"/>
        </w:rPr>
        <w:lastRenderedPageBreak/>
        <w:t>对集团投资产品股票投资的明细数据进行展示。</w:t>
      </w:r>
    </w:p>
    <w:p w14:paraId="7DC30C1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3EB4BA95"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3666BE5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1EA0219D"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00364501"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w:t>
      </w:r>
      <w:r>
        <w:rPr>
          <w:rFonts w:hint="eastAsia"/>
          <w:sz w:val="21"/>
          <w:szCs w:val="21"/>
        </w:rPr>
        <w:t>股票投资的明细数据</w:t>
      </w:r>
      <w:r>
        <w:rPr>
          <w:rFonts w:hint="eastAsia"/>
          <w:bCs/>
          <w:kern w:val="44"/>
          <w:sz w:val="21"/>
          <w:szCs w:val="21"/>
        </w:rPr>
        <w:t>的详细信息，包括：月末持有单位、平均单位成本价值、购入总成本、期末市值、股息、出售收益、计提减值、市值变化收益、账面投资收益、市值变化入储备账、市值投资收益等信息。</w:t>
      </w:r>
    </w:p>
    <w:p w14:paraId="3D01D6F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0AA14E0E"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693C1C0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420CAB3C"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B120372"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7D1B26C5"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15AB453C"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668BD766"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1DD364A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51C86900"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10711027" w14:textId="77777777" w:rsidR="00AD44EE" w:rsidRDefault="00133AD4" w:rsidP="00DD0C59">
      <w:pPr>
        <w:widowControl w:val="0"/>
        <w:numPr>
          <w:ilvl w:val="0"/>
          <w:numId w:val="19"/>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5C8551E7" w14:textId="77777777" w:rsidR="00AD44EE" w:rsidRDefault="00133AD4">
      <w:pPr>
        <w:spacing w:line="360" w:lineRule="auto"/>
        <w:rPr>
          <w:sz w:val="21"/>
          <w:szCs w:val="21"/>
        </w:rPr>
      </w:pPr>
      <w:r>
        <w:rPr>
          <w:rFonts w:hint="eastAsia"/>
          <w:noProof/>
          <w:sz w:val="21"/>
          <w:szCs w:val="21"/>
        </w:rPr>
        <w:drawing>
          <wp:inline distT="0" distB="0" distL="0" distR="0" wp14:anchorId="2B0E67A2" wp14:editId="62AA69AC">
            <wp:extent cx="6108700" cy="1507490"/>
            <wp:effectExtent l="0" t="0" r="6350" b="16510"/>
            <wp:docPr id="1061" name="图片 1075"/>
            <wp:cNvGraphicFramePr/>
            <a:graphic xmlns:a="http://schemas.openxmlformats.org/drawingml/2006/main">
              <a:graphicData uri="http://schemas.openxmlformats.org/drawingml/2006/picture">
                <pic:pic xmlns:pic="http://schemas.openxmlformats.org/drawingml/2006/picture">
                  <pic:nvPicPr>
                    <pic:cNvPr id="1061" name="图片 1075"/>
                    <pic:cNvPicPr/>
                  </pic:nvPicPr>
                  <pic:blipFill>
                    <a:blip r:embed="rId48" cstate="email">
                      <a:extLst>
                        <a:ext uri="{28A0092B-C50C-407E-A947-70E740481C1C}">
                          <a14:useLocalDpi xmlns:a14="http://schemas.microsoft.com/office/drawing/2010/main"/>
                        </a:ext>
                      </a:extLst>
                    </a:blip>
                    <a:srcRect/>
                    <a:stretch>
                      <a:fillRect/>
                    </a:stretch>
                  </pic:blipFill>
                  <pic:spPr>
                    <a:xfrm>
                      <a:off x="0" y="0"/>
                      <a:ext cx="6108700" cy="1507490"/>
                    </a:xfrm>
                    <a:prstGeom prst="rect">
                      <a:avLst/>
                    </a:prstGeom>
                    <a:noFill/>
                    <a:ln>
                      <a:noFill/>
                    </a:ln>
                  </pic:spPr>
                </pic:pic>
              </a:graphicData>
            </a:graphic>
          </wp:inline>
        </w:drawing>
      </w:r>
    </w:p>
    <w:p w14:paraId="01A3EB6E"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3EA4D1B0" wp14:editId="540D1D7C">
            <wp:extent cx="6108700" cy="1371600"/>
            <wp:effectExtent l="0" t="0" r="6350" b="0"/>
            <wp:docPr id="1060" name="图片 1076"/>
            <wp:cNvGraphicFramePr/>
            <a:graphic xmlns:a="http://schemas.openxmlformats.org/drawingml/2006/main">
              <a:graphicData uri="http://schemas.openxmlformats.org/drawingml/2006/picture">
                <pic:pic xmlns:pic="http://schemas.openxmlformats.org/drawingml/2006/picture">
                  <pic:nvPicPr>
                    <pic:cNvPr id="1060" name="图片 1076"/>
                    <pic:cNvPicPr/>
                  </pic:nvPicPr>
                  <pic:blipFill>
                    <a:blip r:embed="rId49" cstate="email">
                      <a:extLst>
                        <a:ext uri="{28A0092B-C50C-407E-A947-70E740481C1C}">
                          <a14:useLocalDpi xmlns:a14="http://schemas.microsoft.com/office/drawing/2010/main"/>
                        </a:ext>
                      </a:extLst>
                    </a:blip>
                    <a:srcRect/>
                    <a:stretch>
                      <a:fillRect/>
                    </a:stretch>
                  </pic:blipFill>
                  <pic:spPr>
                    <a:xfrm>
                      <a:off x="0" y="0"/>
                      <a:ext cx="6108700" cy="1371600"/>
                    </a:xfrm>
                    <a:prstGeom prst="rect">
                      <a:avLst/>
                    </a:prstGeom>
                    <a:noFill/>
                    <a:ln>
                      <a:noFill/>
                    </a:ln>
                  </pic:spPr>
                </pic:pic>
              </a:graphicData>
            </a:graphic>
          </wp:inline>
        </w:drawing>
      </w:r>
    </w:p>
    <w:p w14:paraId="088B8CA4" w14:textId="77777777" w:rsidR="00AD44EE" w:rsidRDefault="00133AD4">
      <w:pPr>
        <w:spacing w:line="360" w:lineRule="auto"/>
        <w:rPr>
          <w:sz w:val="21"/>
          <w:szCs w:val="21"/>
        </w:rPr>
      </w:pPr>
      <w:r>
        <w:rPr>
          <w:rFonts w:hint="eastAsia"/>
          <w:noProof/>
          <w:sz w:val="21"/>
          <w:szCs w:val="21"/>
        </w:rPr>
        <w:drawing>
          <wp:inline distT="0" distB="0" distL="0" distR="0" wp14:anchorId="16310201" wp14:editId="71269FAD">
            <wp:extent cx="2947670" cy="923925"/>
            <wp:effectExtent l="0" t="0" r="5080" b="9525"/>
            <wp:docPr id="1059" name="图片 1077"/>
            <wp:cNvGraphicFramePr/>
            <a:graphic xmlns:a="http://schemas.openxmlformats.org/drawingml/2006/main">
              <a:graphicData uri="http://schemas.openxmlformats.org/drawingml/2006/picture">
                <pic:pic xmlns:pic="http://schemas.openxmlformats.org/drawingml/2006/picture">
                  <pic:nvPicPr>
                    <pic:cNvPr id="1059" name="图片 1077"/>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6C9F3376" w14:textId="77777777" w:rsidR="00AD44EE" w:rsidRDefault="00AD44EE">
      <w:pPr>
        <w:spacing w:line="360" w:lineRule="auto"/>
        <w:rPr>
          <w:sz w:val="21"/>
          <w:szCs w:val="21"/>
        </w:rPr>
      </w:pPr>
    </w:p>
    <w:p w14:paraId="328630F0"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61103B2E" w14:textId="77777777" w:rsidR="00AD44EE" w:rsidRDefault="00133AD4" w:rsidP="00DD0C59">
      <w:pPr>
        <w:widowControl w:val="0"/>
        <w:numPr>
          <w:ilvl w:val="0"/>
          <w:numId w:val="19"/>
        </w:numPr>
        <w:spacing w:line="360" w:lineRule="auto"/>
        <w:ind w:firstLineChars="200" w:firstLine="420"/>
        <w:jc w:val="both"/>
        <w:rPr>
          <w:sz w:val="21"/>
          <w:szCs w:val="21"/>
        </w:rPr>
      </w:pPr>
      <w:r>
        <w:rPr>
          <w:rFonts w:hint="eastAsia"/>
          <w:sz w:val="21"/>
          <w:szCs w:val="21"/>
        </w:rPr>
        <w:t>页面规则：</w:t>
      </w:r>
    </w:p>
    <w:p w14:paraId="46BB454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195E82E7"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59D088E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302197A2"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13C2E9C9"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资产管理-基金投资明细表</w:t>
      </w:r>
    </w:p>
    <w:p w14:paraId="378F85E2" w14:textId="77777777" w:rsidR="00AD44EE" w:rsidRDefault="00133AD4">
      <w:pPr>
        <w:spacing w:line="360" w:lineRule="auto"/>
        <w:ind w:firstLineChars="200" w:firstLine="420"/>
        <w:rPr>
          <w:sz w:val="21"/>
          <w:szCs w:val="21"/>
        </w:rPr>
      </w:pPr>
      <w:r>
        <w:rPr>
          <w:rFonts w:hint="eastAsia"/>
          <w:sz w:val="21"/>
          <w:szCs w:val="21"/>
        </w:rPr>
        <w:t>对集团投资产品基金投资的明细数据进行展示。</w:t>
      </w:r>
    </w:p>
    <w:p w14:paraId="180FFBFB"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38428D99"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6C3EF00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输入与输出</w:t>
      </w:r>
      <w:proofErr w:type="spellEnd"/>
    </w:p>
    <w:p w14:paraId="458A7D3B"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6CF307B0"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基金投资明细表的详细信息，包括：基金平均成本价格、购入总成本、存量资产公允价值变动、期末市值、分红后入、出售收益、计提减值、市值变化收益、账面投资收益、市值变化入储备账、市值投资收益合计等信息。</w:t>
      </w:r>
    </w:p>
    <w:p w14:paraId="427AE12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7F1D4719"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213D7C6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4EDB1C44"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46D83F29"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70FBD54B"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08329071"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16DBEBA3"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0DEB829E"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1EFE95EE"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27CA9D96" w14:textId="77777777" w:rsidR="00AD44EE" w:rsidRDefault="00133AD4" w:rsidP="00DD0C59">
      <w:pPr>
        <w:widowControl w:val="0"/>
        <w:numPr>
          <w:ilvl w:val="0"/>
          <w:numId w:val="20"/>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230C39F8" w14:textId="77777777" w:rsidR="00AD44EE" w:rsidRDefault="00133AD4">
      <w:pPr>
        <w:spacing w:line="360" w:lineRule="auto"/>
        <w:rPr>
          <w:sz w:val="21"/>
          <w:szCs w:val="21"/>
        </w:rPr>
      </w:pPr>
      <w:r>
        <w:rPr>
          <w:rFonts w:hint="eastAsia"/>
          <w:noProof/>
          <w:sz w:val="21"/>
          <w:szCs w:val="21"/>
        </w:rPr>
        <w:drawing>
          <wp:inline distT="0" distB="0" distL="0" distR="0" wp14:anchorId="71C89C57" wp14:editId="3822B668">
            <wp:extent cx="6099175" cy="1711960"/>
            <wp:effectExtent l="0" t="0" r="15875" b="2540"/>
            <wp:docPr id="1058" name="图片 1078"/>
            <wp:cNvGraphicFramePr/>
            <a:graphic xmlns:a="http://schemas.openxmlformats.org/drawingml/2006/main">
              <a:graphicData uri="http://schemas.openxmlformats.org/drawingml/2006/picture">
                <pic:pic xmlns:pic="http://schemas.openxmlformats.org/drawingml/2006/picture">
                  <pic:nvPicPr>
                    <pic:cNvPr id="1058" name="图片 1078"/>
                    <pic:cNvPicPr/>
                  </pic:nvPicPr>
                  <pic:blipFill>
                    <a:blip r:embed="rId50" cstate="email">
                      <a:extLst>
                        <a:ext uri="{28A0092B-C50C-407E-A947-70E740481C1C}">
                          <a14:useLocalDpi xmlns:a14="http://schemas.microsoft.com/office/drawing/2010/main"/>
                        </a:ext>
                      </a:extLst>
                    </a:blip>
                    <a:srcRect/>
                    <a:stretch>
                      <a:fillRect/>
                    </a:stretch>
                  </pic:blipFill>
                  <pic:spPr>
                    <a:xfrm>
                      <a:off x="0" y="0"/>
                      <a:ext cx="6099175" cy="1711960"/>
                    </a:xfrm>
                    <a:prstGeom prst="rect">
                      <a:avLst/>
                    </a:prstGeom>
                    <a:noFill/>
                    <a:ln>
                      <a:noFill/>
                    </a:ln>
                  </pic:spPr>
                </pic:pic>
              </a:graphicData>
            </a:graphic>
          </wp:inline>
        </w:drawing>
      </w:r>
    </w:p>
    <w:p w14:paraId="27189498" w14:textId="77777777" w:rsidR="00AD44EE" w:rsidRDefault="00133AD4">
      <w:pPr>
        <w:spacing w:line="360" w:lineRule="auto"/>
        <w:rPr>
          <w:sz w:val="21"/>
          <w:szCs w:val="21"/>
        </w:rPr>
      </w:pPr>
      <w:r>
        <w:rPr>
          <w:rFonts w:hint="eastAsia"/>
          <w:noProof/>
          <w:sz w:val="21"/>
          <w:szCs w:val="21"/>
        </w:rPr>
        <w:drawing>
          <wp:inline distT="0" distB="0" distL="0" distR="0" wp14:anchorId="26BC96EA" wp14:editId="2BF64E66">
            <wp:extent cx="6118860" cy="1420495"/>
            <wp:effectExtent l="0" t="0" r="15240" b="8255"/>
            <wp:docPr id="1057" name="图片 1079"/>
            <wp:cNvGraphicFramePr/>
            <a:graphic xmlns:a="http://schemas.openxmlformats.org/drawingml/2006/main">
              <a:graphicData uri="http://schemas.openxmlformats.org/drawingml/2006/picture">
                <pic:pic xmlns:pic="http://schemas.openxmlformats.org/drawingml/2006/picture">
                  <pic:nvPicPr>
                    <pic:cNvPr id="1057" name="图片 1079"/>
                    <pic:cNvPicPr/>
                  </pic:nvPicPr>
                  <pic:blipFill>
                    <a:blip r:embed="rId51" cstate="email">
                      <a:extLst>
                        <a:ext uri="{28A0092B-C50C-407E-A947-70E740481C1C}">
                          <a14:useLocalDpi xmlns:a14="http://schemas.microsoft.com/office/drawing/2010/main"/>
                        </a:ext>
                      </a:extLst>
                    </a:blip>
                    <a:srcRect/>
                    <a:stretch>
                      <a:fillRect/>
                    </a:stretch>
                  </pic:blipFill>
                  <pic:spPr>
                    <a:xfrm>
                      <a:off x="0" y="0"/>
                      <a:ext cx="6118860" cy="1420495"/>
                    </a:xfrm>
                    <a:prstGeom prst="rect">
                      <a:avLst/>
                    </a:prstGeom>
                    <a:noFill/>
                    <a:ln>
                      <a:noFill/>
                    </a:ln>
                  </pic:spPr>
                </pic:pic>
              </a:graphicData>
            </a:graphic>
          </wp:inline>
        </w:drawing>
      </w:r>
    </w:p>
    <w:p w14:paraId="75095937"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232A6C28" wp14:editId="2D8410DA">
            <wp:extent cx="6118860" cy="1819275"/>
            <wp:effectExtent l="0" t="0" r="15240" b="9525"/>
            <wp:docPr id="1056" name="图片 1080"/>
            <wp:cNvGraphicFramePr/>
            <a:graphic xmlns:a="http://schemas.openxmlformats.org/drawingml/2006/main">
              <a:graphicData uri="http://schemas.openxmlformats.org/drawingml/2006/picture">
                <pic:pic xmlns:pic="http://schemas.openxmlformats.org/drawingml/2006/picture">
                  <pic:nvPicPr>
                    <pic:cNvPr id="1056" name="图片 1080"/>
                    <pic:cNvPicPr/>
                  </pic:nvPicPr>
                  <pic:blipFill>
                    <a:blip r:embed="rId52" cstate="email">
                      <a:extLst>
                        <a:ext uri="{28A0092B-C50C-407E-A947-70E740481C1C}">
                          <a14:useLocalDpi xmlns:a14="http://schemas.microsoft.com/office/drawing/2010/main"/>
                        </a:ext>
                      </a:extLst>
                    </a:blip>
                    <a:srcRect/>
                    <a:stretch>
                      <a:fillRect/>
                    </a:stretch>
                  </pic:blipFill>
                  <pic:spPr>
                    <a:xfrm>
                      <a:off x="0" y="0"/>
                      <a:ext cx="6118860" cy="1819275"/>
                    </a:xfrm>
                    <a:prstGeom prst="rect">
                      <a:avLst/>
                    </a:prstGeom>
                    <a:noFill/>
                    <a:ln>
                      <a:noFill/>
                    </a:ln>
                  </pic:spPr>
                </pic:pic>
              </a:graphicData>
            </a:graphic>
          </wp:inline>
        </w:drawing>
      </w:r>
    </w:p>
    <w:p w14:paraId="02B0968F" w14:textId="77777777" w:rsidR="00AD44EE" w:rsidRDefault="00133AD4">
      <w:pPr>
        <w:spacing w:line="360" w:lineRule="auto"/>
        <w:rPr>
          <w:sz w:val="21"/>
          <w:szCs w:val="21"/>
        </w:rPr>
      </w:pPr>
      <w:r>
        <w:rPr>
          <w:rFonts w:hint="eastAsia"/>
          <w:noProof/>
          <w:sz w:val="21"/>
          <w:szCs w:val="21"/>
        </w:rPr>
        <w:drawing>
          <wp:inline distT="0" distB="0" distL="0" distR="0" wp14:anchorId="3E873843" wp14:editId="64863D9A">
            <wp:extent cx="2947670" cy="923925"/>
            <wp:effectExtent l="0" t="0" r="5080" b="9525"/>
            <wp:docPr id="1055" name="图片 1081"/>
            <wp:cNvGraphicFramePr/>
            <a:graphic xmlns:a="http://schemas.openxmlformats.org/drawingml/2006/main">
              <a:graphicData uri="http://schemas.openxmlformats.org/drawingml/2006/picture">
                <pic:pic xmlns:pic="http://schemas.openxmlformats.org/drawingml/2006/picture">
                  <pic:nvPicPr>
                    <pic:cNvPr id="1055" name="图片 1081"/>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4B8C9DED" w14:textId="77777777" w:rsidR="00AD44EE" w:rsidRDefault="00AD44EE">
      <w:pPr>
        <w:spacing w:line="360" w:lineRule="auto"/>
        <w:rPr>
          <w:sz w:val="21"/>
          <w:szCs w:val="21"/>
        </w:rPr>
      </w:pPr>
    </w:p>
    <w:p w14:paraId="6C936CDB" w14:textId="77777777" w:rsidR="00AD44EE" w:rsidRDefault="00AD44EE">
      <w:pPr>
        <w:spacing w:line="360" w:lineRule="auto"/>
        <w:rPr>
          <w:sz w:val="21"/>
          <w:szCs w:val="21"/>
        </w:rPr>
      </w:pPr>
    </w:p>
    <w:p w14:paraId="6EC403A5"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70CCB4F8" w14:textId="77777777" w:rsidR="00AD44EE" w:rsidRDefault="00133AD4" w:rsidP="00DD0C59">
      <w:pPr>
        <w:widowControl w:val="0"/>
        <w:numPr>
          <w:ilvl w:val="0"/>
          <w:numId w:val="20"/>
        </w:numPr>
        <w:spacing w:line="360" w:lineRule="auto"/>
        <w:ind w:firstLineChars="200" w:firstLine="420"/>
        <w:jc w:val="both"/>
        <w:rPr>
          <w:sz w:val="21"/>
          <w:szCs w:val="21"/>
        </w:rPr>
      </w:pPr>
      <w:r>
        <w:rPr>
          <w:rFonts w:hint="eastAsia"/>
          <w:sz w:val="21"/>
          <w:szCs w:val="21"/>
        </w:rPr>
        <w:t>页面规则：</w:t>
      </w:r>
    </w:p>
    <w:p w14:paraId="78477AD0"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693F6CF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4144B6E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042A3821"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62B80CE6"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资产管理-回购证券明细表</w:t>
      </w:r>
    </w:p>
    <w:p w14:paraId="49D3B543" w14:textId="77777777" w:rsidR="00AD44EE" w:rsidRDefault="00133AD4">
      <w:pPr>
        <w:spacing w:line="360" w:lineRule="auto"/>
        <w:ind w:firstLineChars="200" w:firstLine="420"/>
        <w:rPr>
          <w:sz w:val="21"/>
          <w:szCs w:val="21"/>
        </w:rPr>
      </w:pPr>
      <w:r>
        <w:rPr>
          <w:rFonts w:hint="eastAsia"/>
          <w:sz w:val="21"/>
          <w:szCs w:val="21"/>
        </w:rPr>
        <w:lastRenderedPageBreak/>
        <w:t>对集团投资产品回购证券的明细数据进行展示。</w:t>
      </w:r>
    </w:p>
    <w:p w14:paraId="59DD9FC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2647B0B2"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27526BD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2000D6E7"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5B4118AF"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w:t>
      </w:r>
      <w:r>
        <w:rPr>
          <w:rFonts w:hint="eastAsia"/>
          <w:sz w:val="21"/>
          <w:szCs w:val="21"/>
        </w:rPr>
        <w:t>回购证券</w:t>
      </w:r>
      <w:r>
        <w:rPr>
          <w:rFonts w:hint="eastAsia"/>
          <w:bCs/>
          <w:kern w:val="44"/>
          <w:sz w:val="21"/>
          <w:szCs w:val="21"/>
        </w:rPr>
        <w:t>明细表的详细信息，包括：年利率、融出/融入金额、利息收入/支出等信息。</w:t>
      </w:r>
    </w:p>
    <w:p w14:paraId="6B5CD75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63BD7E9D"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77AF49C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1AAEB4C9"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3B5A33CC"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0E81FC78"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2BBF3587"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61753CC8"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69A99C1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2AD643F3"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78F98516" w14:textId="77777777" w:rsidR="00AD44EE" w:rsidRDefault="00133AD4" w:rsidP="00DD0C59">
      <w:pPr>
        <w:widowControl w:val="0"/>
        <w:numPr>
          <w:ilvl w:val="0"/>
          <w:numId w:val="21"/>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17738598" w14:textId="77777777" w:rsidR="00AD44EE" w:rsidRDefault="00133AD4">
      <w:pPr>
        <w:spacing w:line="360" w:lineRule="auto"/>
        <w:rPr>
          <w:sz w:val="21"/>
          <w:szCs w:val="21"/>
        </w:rPr>
      </w:pPr>
      <w:r>
        <w:rPr>
          <w:rFonts w:hint="eastAsia"/>
          <w:noProof/>
          <w:sz w:val="21"/>
          <w:szCs w:val="21"/>
        </w:rPr>
        <w:drawing>
          <wp:inline distT="0" distB="0" distL="0" distR="0" wp14:anchorId="0CF61FEE" wp14:editId="59339EEA">
            <wp:extent cx="6108700" cy="1235710"/>
            <wp:effectExtent l="0" t="0" r="6350" b="2540"/>
            <wp:docPr id="1054" name="图片 1082"/>
            <wp:cNvGraphicFramePr/>
            <a:graphic xmlns:a="http://schemas.openxmlformats.org/drawingml/2006/main">
              <a:graphicData uri="http://schemas.openxmlformats.org/drawingml/2006/picture">
                <pic:pic xmlns:pic="http://schemas.openxmlformats.org/drawingml/2006/picture">
                  <pic:nvPicPr>
                    <pic:cNvPr id="1054" name="图片 1082"/>
                    <pic:cNvPicPr/>
                  </pic:nvPicPr>
                  <pic:blipFill>
                    <a:blip r:embed="rId53" cstate="email">
                      <a:extLst>
                        <a:ext uri="{28A0092B-C50C-407E-A947-70E740481C1C}">
                          <a14:useLocalDpi xmlns:a14="http://schemas.microsoft.com/office/drawing/2010/main"/>
                        </a:ext>
                      </a:extLst>
                    </a:blip>
                    <a:srcRect/>
                    <a:stretch>
                      <a:fillRect/>
                    </a:stretch>
                  </pic:blipFill>
                  <pic:spPr>
                    <a:xfrm>
                      <a:off x="0" y="0"/>
                      <a:ext cx="6108700" cy="1235710"/>
                    </a:xfrm>
                    <a:prstGeom prst="rect">
                      <a:avLst/>
                    </a:prstGeom>
                    <a:noFill/>
                    <a:ln>
                      <a:noFill/>
                    </a:ln>
                  </pic:spPr>
                </pic:pic>
              </a:graphicData>
            </a:graphic>
          </wp:inline>
        </w:drawing>
      </w:r>
    </w:p>
    <w:p w14:paraId="45D8E193" w14:textId="77777777" w:rsidR="00AD44EE" w:rsidRDefault="00133AD4">
      <w:pPr>
        <w:spacing w:line="360" w:lineRule="auto"/>
        <w:rPr>
          <w:sz w:val="21"/>
          <w:szCs w:val="21"/>
        </w:rPr>
      </w:pPr>
      <w:r>
        <w:rPr>
          <w:rFonts w:hint="eastAsia"/>
          <w:noProof/>
          <w:sz w:val="21"/>
          <w:szCs w:val="21"/>
        </w:rPr>
        <w:drawing>
          <wp:inline distT="0" distB="0" distL="0" distR="0" wp14:anchorId="2C644C5A" wp14:editId="1ED1EE44">
            <wp:extent cx="2947670" cy="923925"/>
            <wp:effectExtent l="0" t="0" r="5080" b="9525"/>
            <wp:docPr id="1053" name="图片 1083"/>
            <wp:cNvGraphicFramePr/>
            <a:graphic xmlns:a="http://schemas.openxmlformats.org/drawingml/2006/main">
              <a:graphicData uri="http://schemas.openxmlformats.org/drawingml/2006/picture">
                <pic:pic xmlns:pic="http://schemas.openxmlformats.org/drawingml/2006/picture">
                  <pic:nvPicPr>
                    <pic:cNvPr id="1053" name="图片 1083"/>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2C529793" w14:textId="77777777" w:rsidR="00AD44EE" w:rsidRDefault="00AD44EE">
      <w:pPr>
        <w:spacing w:line="360" w:lineRule="auto"/>
        <w:rPr>
          <w:sz w:val="21"/>
          <w:szCs w:val="21"/>
        </w:rPr>
      </w:pPr>
    </w:p>
    <w:p w14:paraId="778DADB4"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114DC14A" w14:textId="77777777" w:rsidR="00AD44EE" w:rsidRDefault="00133AD4" w:rsidP="00DD0C59">
      <w:pPr>
        <w:widowControl w:val="0"/>
        <w:numPr>
          <w:ilvl w:val="0"/>
          <w:numId w:val="21"/>
        </w:numPr>
        <w:spacing w:line="360" w:lineRule="auto"/>
        <w:ind w:firstLineChars="200" w:firstLine="420"/>
        <w:jc w:val="both"/>
        <w:rPr>
          <w:sz w:val="21"/>
          <w:szCs w:val="21"/>
        </w:rPr>
      </w:pPr>
      <w:r>
        <w:rPr>
          <w:rFonts w:hint="eastAsia"/>
          <w:sz w:val="21"/>
          <w:szCs w:val="21"/>
        </w:rPr>
        <w:t>页面规则：</w:t>
      </w:r>
    </w:p>
    <w:p w14:paraId="6EFCE0C3"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7647917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32A4B9E1"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747BCE5E"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4CA8DFFD"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资产管理-债权投资明细表</w:t>
      </w:r>
    </w:p>
    <w:p w14:paraId="05A5BFDC" w14:textId="77777777" w:rsidR="00AD44EE" w:rsidRDefault="00133AD4">
      <w:pPr>
        <w:spacing w:line="360" w:lineRule="auto"/>
        <w:ind w:firstLineChars="200" w:firstLine="420"/>
        <w:rPr>
          <w:sz w:val="21"/>
          <w:szCs w:val="21"/>
        </w:rPr>
      </w:pPr>
      <w:r>
        <w:rPr>
          <w:rFonts w:hint="eastAsia"/>
          <w:sz w:val="21"/>
          <w:szCs w:val="21"/>
        </w:rPr>
        <w:t>对集团投资产品债权投资明细数据进行展示。</w:t>
      </w:r>
    </w:p>
    <w:p w14:paraId="42BE115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10AB4BB0"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16834AB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45D56B80"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2789E95D"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w:t>
      </w:r>
      <w:r>
        <w:rPr>
          <w:rFonts w:hint="eastAsia"/>
          <w:sz w:val="21"/>
          <w:szCs w:val="21"/>
        </w:rPr>
        <w:t>债权投资</w:t>
      </w:r>
      <w:r>
        <w:rPr>
          <w:rFonts w:hint="eastAsia"/>
          <w:bCs/>
          <w:kern w:val="44"/>
          <w:sz w:val="21"/>
          <w:szCs w:val="21"/>
        </w:rPr>
        <w:t>明细表的详细信息，包括：当前利率、初始投资额、累计减值、期末账面净值、利息/分红收入、出售收益、计提减值、市值变化收益、账面收益、未实现收益、市值收益合计等相关信息。</w:t>
      </w:r>
    </w:p>
    <w:p w14:paraId="70CA62C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1F3C963C" w14:textId="77777777" w:rsidR="00AD44EE" w:rsidRDefault="00133AD4">
      <w:pPr>
        <w:spacing w:line="360" w:lineRule="auto"/>
        <w:ind w:leftChars="200" w:left="480"/>
        <w:rPr>
          <w:bCs/>
          <w:kern w:val="44"/>
          <w:sz w:val="21"/>
          <w:szCs w:val="21"/>
        </w:rPr>
      </w:pPr>
      <w:r>
        <w:rPr>
          <w:rFonts w:hint="eastAsia"/>
          <w:bCs/>
          <w:kern w:val="44"/>
          <w:sz w:val="21"/>
          <w:szCs w:val="21"/>
        </w:rPr>
        <w:lastRenderedPageBreak/>
        <w:t>无</w:t>
      </w:r>
    </w:p>
    <w:p w14:paraId="725C2DC5"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5554E4B0"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34D6132C"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3AA53A8"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08581140"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359A8716"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043D31B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AA9AB80"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1A251BCD" w14:textId="77777777" w:rsidR="00AD44EE" w:rsidRDefault="00133AD4" w:rsidP="00DD0C59">
      <w:pPr>
        <w:widowControl w:val="0"/>
        <w:numPr>
          <w:ilvl w:val="0"/>
          <w:numId w:val="22"/>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1CA85A32" w14:textId="77777777" w:rsidR="00AD44EE" w:rsidRDefault="00133AD4">
      <w:pPr>
        <w:spacing w:line="360" w:lineRule="auto"/>
        <w:rPr>
          <w:sz w:val="21"/>
          <w:szCs w:val="21"/>
        </w:rPr>
      </w:pPr>
      <w:r>
        <w:rPr>
          <w:rFonts w:hint="eastAsia"/>
          <w:noProof/>
          <w:sz w:val="21"/>
          <w:szCs w:val="21"/>
        </w:rPr>
        <w:drawing>
          <wp:inline distT="0" distB="0" distL="0" distR="0" wp14:anchorId="76AE6ACF" wp14:editId="1C448BAD">
            <wp:extent cx="6108700" cy="1507490"/>
            <wp:effectExtent l="0" t="0" r="6350" b="16510"/>
            <wp:docPr id="1052" name="图片 1084"/>
            <wp:cNvGraphicFramePr/>
            <a:graphic xmlns:a="http://schemas.openxmlformats.org/drawingml/2006/main">
              <a:graphicData uri="http://schemas.openxmlformats.org/drawingml/2006/picture">
                <pic:pic xmlns:pic="http://schemas.openxmlformats.org/drawingml/2006/picture">
                  <pic:nvPicPr>
                    <pic:cNvPr id="1052" name="图片 1084"/>
                    <pic:cNvPicPr/>
                  </pic:nvPicPr>
                  <pic:blipFill>
                    <a:blip r:embed="rId54" cstate="email">
                      <a:extLst>
                        <a:ext uri="{28A0092B-C50C-407E-A947-70E740481C1C}">
                          <a14:useLocalDpi xmlns:a14="http://schemas.microsoft.com/office/drawing/2010/main"/>
                        </a:ext>
                      </a:extLst>
                    </a:blip>
                    <a:srcRect/>
                    <a:stretch>
                      <a:fillRect/>
                    </a:stretch>
                  </pic:blipFill>
                  <pic:spPr>
                    <a:xfrm>
                      <a:off x="0" y="0"/>
                      <a:ext cx="6108700" cy="1507490"/>
                    </a:xfrm>
                    <a:prstGeom prst="rect">
                      <a:avLst/>
                    </a:prstGeom>
                    <a:noFill/>
                    <a:ln>
                      <a:noFill/>
                    </a:ln>
                  </pic:spPr>
                </pic:pic>
              </a:graphicData>
            </a:graphic>
          </wp:inline>
        </w:drawing>
      </w:r>
    </w:p>
    <w:p w14:paraId="0198F806" w14:textId="77777777" w:rsidR="00AD44EE" w:rsidRDefault="00133AD4">
      <w:pPr>
        <w:spacing w:line="360" w:lineRule="auto"/>
        <w:rPr>
          <w:sz w:val="21"/>
          <w:szCs w:val="21"/>
        </w:rPr>
      </w:pPr>
      <w:r>
        <w:rPr>
          <w:rFonts w:hint="eastAsia"/>
          <w:noProof/>
          <w:sz w:val="21"/>
          <w:szCs w:val="21"/>
        </w:rPr>
        <w:drawing>
          <wp:inline distT="0" distB="0" distL="0" distR="0" wp14:anchorId="0CAF24B9" wp14:editId="36207B83">
            <wp:extent cx="6108700" cy="1264285"/>
            <wp:effectExtent l="0" t="0" r="6350" b="12065"/>
            <wp:docPr id="1051" name="图片 1085"/>
            <wp:cNvGraphicFramePr/>
            <a:graphic xmlns:a="http://schemas.openxmlformats.org/drawingml/2006/main">
              <a:graphicData uri="http://schemas.openxmlformats.org/drawingml/2006/picture">
                <pic:pic xmlns:pic="http://schemas.openxmlformats.org/drawingml/2006/picture">
                  <pic:nvPicPr>
                    <pic:cNvPr id="1051" name="图片 1085"/>
                    <pic:cNvPicPr/>
                  </pic:nvPicPr>
                  <pic:blipFill>
                    <a:blip r:embed="rId55" cstate="email">
                      <a:extLst>
                        <a:ext uri="{28A0092B-C50C-407E-A947-70E740481C1C}">
                          <a14:useLocalDpi xmlns:a14="http://schemas.microsoft.com/office/drawing/2010/main"/>
                        </a:ext>
                      </a:extLst>
                    </a:blip>
                    <a:srcRect/>
                    <a:stretch>
                      <a:fillRect/>
                    </a:stretch>
                  </pic:blipFill>
                  <pic:spPr>
                    <a:xfrm>
                      <a:off x="0" y="0"/>
                      <a:ext cx="6108700" cy="1264285"/>
                    </a:xfrm>
                    <a:prstGeom prst="rect">
                      <a:avLst/>
                    </a:prstGeom>
                    <a:noFill/>
                    <a:ln>
                      <a:noFill/>
                    </a:ln>
                  </pic:spPr>
                </pic:pic>
              </a:graphicData>
            </a:graphic>
          </wp:inline>
        </w:drawing>
      </w:r>
    </w:p>
    <w:p w14:paraId="646FB912" w14:textId="77777777" w:rsidR="00AD44EE" w:rsidRDefault="00133AD4">
      <w:pPr>
        <w:spacing w:line="360" w:lineRule="auto"/>
        <w:rPr>
          <w:sz w:val="21"/>
          <w:szCs w:val="21"/>
        </w:rPr>
      </w:pPr>
      <w:r>
        <w:rPr>
          <w:rFonts w:hint="eastAsia"/>
          <w:noProof/>
          <w:sz w:val="21"/>
          <w:szCs w:val="21"/>
        </w:rPr>
        <w:drawing>
          <wp:inline distT="0" distB="0" distL="0" distR="0" wp14:anchorId="172F342C" wp14:editId="08F13ED3">
            <wp:extent cx="6118860" cy="1858010"/>
            <wp:effectExtent l="0" t="0" r="15240" b="8890"/>
            <wp:docPr id="1050" name="图片 1086"/>
            <wp:cNvGraphicFramePr/>
            <a:graphic xmlns:a="http://schemas.openxmlformats.org/drawingml/2006/main">
              <a:graphicData uri="http://schemas.openxmlformats.org/drawingml/2006/picture">
                <pic:pic xmlns:pic="http://schemas.openxmlformats.org/drawingml/2006/picture">
                  <pic:nvPicPr>
                    <pic:cNvPr id="1050" name="图片 1086"/>
                    <pic:cNvPicPr/>
                  </pic:nvPicPr>
                  <pic:blipFill>
                    <a:blip r:embed="rId56" cstate="email">
                      <a:extLst>
                        <a:ext uri="{28A0092B-C50C-407E-A947-70E740481C1C}">
                          <a14:useLocalDpi xmlns:a14="http://schemas.microsoft.com/office/drawing/2010/main"/>
                        </a:ext>
                      </a:extLst>
                    </a:blip>
                    <a:srcRect/>
                    <a:stretch>
                      <a:fillRect/>
                    </a:stretch>
                  </pic:blipFill>
                  <pic:spPr>
                    <a:xfrm>
                      <a:off x="0" y="0"/>
                      <a:ext cx="6118860" cy="1858010"/>
                    </a:xfrm>
                    <a:prstGeom prst="rect">
                      <a:avLst/>
                    </a:prstGeom>
                    <a:noFill/>
                    <a:ln>
                      <a:noFill/>
                    </a:ln>
                  </pic:spPr>
                </pic:pic>
              </a:graphicData>
            </a:graphic>
          </wp:inline>
        </w:drawing>
      </w:r>
    </w:p>
    <w:p w14:paraId="2D1BDEE7"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2A03D907" wp14:editId="70A9BA1B">
            <wp:extent cx="2947670" cy="923925"/>
            <wp:effectExtent l="0" t="0" r="5080" b="9525"/>
            <wp:docPr id="1049" name="图片 1087"/>
            <wp:cNvGraphicFramePr/>
            <a:graphic xmlns:a="http://schemas.openxmlformats.org/drawingml/2006/main">
              <a:graphicData uri="http://schemas.openxmlformats.org/drawingml/2006/picture">
                <pic:pic xmlns:pic="http://schemas.openxmlformats.org/drawingml/2006/picture">
                  <pic:nvPicPr>
                    <pic:cNvPr id="1049" name="图片 1087"/>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2143106C" w14:textId="77777777" w:rsidR="00AD44EE" w:rsidRDefault="00AD44EE">
      <w:pPr>
        <w:spacing w:line="360" w:lineRule="auto"/>
        <w:rPr>
          <w:sz w:val="21"/>
          <w:szCs w:val="21"/>
        </w:rPr>
      </w:pPr>
    </w:p>
    <w:p w14:paraId="24D9C42C"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514783A8" w14:textId="77777777" w:rsidR="00AD44EE" w:rsidRDefault="00133AD4" w:rsidP="00DD0C59">
      <w:pPr>
        <w:widowControl w:val="0"/>
        <w:numPr>
          <w:ilvl w:val="0"/>
          <w:numId w:val="22"/>
        </w:numPr>
        <w:spacing w:line="360" w:lineRule="auto"/>
        <w:ind w:firstLineChars="200" w:firstLine="420"/>
        <w:jc w:val="both"/>
        <w:rPr>
          <w:sz w:val="21"/>
          <w:szCs w:val="21"/>
        </w:rPr>
      </w:pPr>
      <w:r>
        <w:rPr>
          <w:rFonts w:hint="eastAsia"/>
          <w:sz w:val="21"/>
          <w:szCs w:val="21"/>
        </w:rPr>
        <w:t>页面规则：</w:t>
      </w:r>
    </w:p>
    <w:p w14:paraId="3F929C4C"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7682E865"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171A7443"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6CEAF4B2"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0CBA4003"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资产管理-股权投资基金和股权投资计划</w:t>
      </w:r>
    </w:p>
    <w:p w14:paraId="60366391" w14:textId="77777777" w:rsidR="00AD44EE" w:rsidRDefault="00133AD4">
      <w:pPr>
        <w:spacing w:line="360" w:lineRule="auto"/>
        <w:ind w:firstLineChars="200" w:firstLine="420"/>
        <w:rPr>
          <w:sz w:val="21"/>
          <w:szCs w:val="21"/>
        </w:rPr>
      </w:pPr>
      <w:r>
        <w:rPr>
          <w:rFonts w:hint="eastAsia"/>
          <w:sz w:val="21"/>
          <w:szCs w:val="21"/>
        </w:rPr>
        <w:t>对集团投资产品股权投资基金和股权投资计划的明细数据进行展示。</w:t>
      </w:r>
    </w:p>
    <w:p w14:paraId="21969F8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2A729619"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08F4FC53"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3980BB51"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1A9EF0FD" w14:textId="77777777" w:rsidR="00AD44EE" w:rsidRDefault="00133AD4">
      <w:pPr>
        <w:spacing w:line="360" w:lineRule="auto"/>
        <w:ind w:leftChars="200" w:left="480"/>
        <w:rPr>
          <w:bCs/>
          <w:kern w:val="44"/>
          <w:sz w:val="21"/>
          <w:szCs w:val="21"/>
        </w:rPr>
      </w:pPr>
      <w:r>
        <w:rPr>
          <w:rFonts w:hint="eastAsia"/>
          <w:bCs/>
          <w:kern w:val="44"/>
          <w:sz w:val="21"/>
          <w:szCs w:val="21"/>
        </w:rPr>
        <w:lastRenderedPageBreak/>
        <w:t>输出：按照输入信息更新</w:t>
      </w:r>
      <w:r>
        <w:rPr>
          <w:rFonts w:hint="eastAsia"/>
          <w:sz w:val="21"/>
          <w:szCs w:val="21"/>
        </w:rPr>
        <w:t>股权投资基金和股权投资计划</w:t>
      </w:r>
      <w:r>
        <w:rPr>
          <w:rFonts w:hint="eastAsia"/>
          <w:bCs/>
          <w:kern w:val="44"/>
          <w:sz w:val="21"/>
          <w:szCs w:val="21"/>
        </w:rPr>
        <w:t>明细表的详细信息，包括：投资成本、账面价值、应收红利、分红收入、出售收益、计提减值、市值变化收益、账面投资收益合计、市值变化入储备账、市值投资收益合计等相关信息。</w:t>
      </w:r>
    </w:p>
    <w:p w14:paraId="5E8FD63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4F1A5160"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3FB0B5B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79378E75"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63611710"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EBEA4B2"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12C0F903"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101DB259"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5E4FB40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2BA7D7C"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376CCB13" w14:textId="77777777" w:rsidR="00AD44EE" w:rsidRDefault="00133AD4" w:rsidP="00DD0C59">
      <w:pPr>
        <w:widowControl w:val="0"/>
        <w:numPr>
          <w:ilvl w:val="0"/>
          <w:numId w:val="23"/>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63B76740" w14:textId="77777777" w:rsidR="00AD44EE" w:rsidRDefault="00133AD4">
      <w:pPr>
        <w:spacing w:line="360" w:lineRule="auto"/>
        <w:rPr>
          <w:sz w:val="21"/>
          <w:szCs w:val="21"/>
        </w:rPr>
      </w:pPr>
      <w:r>
        <w:rPr>
          <w:rFonts w:hint="eastAsia"/>
          <w:noProof/>
          <w:sz w:val="21"/>
          <w:szCs w:val="21"/>
        </w:rPr>
        <w:drawing>
          <wp:inline distT="0" distB="0" distL="0" distR="0" wp14:anchorId="3A559279" wp14:editId="7FE0FEC0">
            <wp:extent cx="6118860" cy="1576070"/>
            <wp:effectExtent l="0" t="0" r="15240" b="5080"/>
            <wp:docPr id="1048" name="图片 1088"/>
            <wp:cNvGraphicFramePr/>
            <a:graphic xmlns:a="http://schemas.openxmlformats.org/drawingml/2006/main">
              <a:graphicData uri="http://schemas.openxmlformats.org/drawingml/2006/picture">
                <pic:pic xmlns:pic="http://schemas.openxmlformats.org/drawingml/2006/picture">
                  <pic:nvPicPr>
                    <pic:cNvPr id="1048" name="图片 1088"/>
                    <pic:cNvPicPr/>
                  </pic:nvPicPr>
                  <pic:blipFill>
                    <a:blip r:embed="rId57" cstate="email">
                      <a:extLst>
                        <a:ext uri="{28A0092B-C50C-407E-A947-70E740481C1C}">
                          <a14:useLocalDpi xmlns:a14="http://schemas.microsoft.com/office/drawing/2010/main"/>
                        </a:ext>
                      </a:extLst>
                    </a:blip>
                    <a:srcRect/>
                    <a:stretch>
                      <a:fillRect/>
                    </a:stretch>
                  </pic:blipFill>
                  <pic:spPr>
                    <a:xfrm>
                      <a:off x="0" y="0"/>
                      <a:ext cx="6118860" cy="1576070"/>
                    </a:xfrm>
                    <a:prstGeom prst="rect">
                      <a:avLst/>
                    </a:prstGeom>
                    <a:noFill/>
                    <a:ln>
                      <a:noFill/>
                    </a:ln>
                  </pic:spPr>
                </pic:pic>
              </a:graphicData>
            </a:graphic>
          </wp:inline>
        </w:drawing>
      </w:r>
    </w:p>
    <w:p w14:paraId="0E00E9CE" w14:textId="77777777" w:rsidR="00AD44EE" w:rsidRDefault="00133AD4">
      <w:pPr>
        <w:spacing w:line="360" w:lineRule="auto"/>
        <w:rPr>
          <w:sz w:val="21"/>
          <w:szCs w:val="21"/>
        </w:rPr>
      </w:pPr>
      <w:r>
        <w:rPr>
          <w:rFonts w:hint="eastAsia"/>
          <w:noProof/>
          <w:sz w:val="21"/>
          <w:szCs w:val="21"/>
        </w:rPr>
        <w:drawing>
          <wp:inline distT="0" distB="0" distL="0" distR="0" wp14:anchorId="759A00EF" wp14:editId="3022D453">
            <wp:extent cx="6118860" cy="1196340"/>
            <wp:effectExtent l="0" t="0" r="15240" b="3810"/>
            <wp:docPr id="1047" name="图片 1089"/>
            <wp:cNvGraphicFramePr/>
            <a:graphic xmlns:a="http://schemas.openxmlformats.org/drawingml/2006/main">
              <a:graphicData uri="http://schemas.openxmlformats.org/drawingml/2006/picture">
                <pic:pic xmlns:pic="http://schemas.openxmlformats.org/drawingml/2006/picture">
                  <pic:nvPicPr>
                    <pic:cNvPr id="1047" name="图片 1089"/>
                    <pic:cNvPicPr/>
                  </pic:nvPicPr>
                  <pic:blipFill>
                    <a:blip r:embed="rId58" cstate="email">
                      <a:extLst>
                        <a:ext uri="{28A0092B-C50C-407E-A947-70E740481C1C}">
                          <a14:useLocalDpi xmlns:a14="http://schemas.microsoft.com/office/drawing/2010/main"/>
                        </a:ext>
                      </a:extLst>
                    </a:blip>
                    <a:srcRect/>
                    <a:stretch>
                      <a:fillRect/>
                    </a:stretch>
                  </pic:blipFill>
                  <pic:spPr>
                    <a:xfrm>
                      <a:off x="0" y="0"/>
                      <a:ext cx="6118860" cy="1196340"/>
                    </a:xfrm>
                    <a:prstGeom prst="rect">
                      <a:avLst/>
                    </a:prstGeom>
                    <a:noFill/>
                    <a:ln>
                      <a:noFill/>
                    </a:ln>
                  </pic:spPr>
                </pic:pic>
              </a:graphicData>
            </a:graphic>
          </wp:inline>
        </w:drawing>
      </w:r>
    </w:p>
    <w:p w14:paraId="5416385C" w14:textId="77777777" w:rsidR="00AD44EE" w:rsidRDefault="00133AD4">
      <w:pPr>
        <w:spacing w:line="360" w:lineRule="auto"/>
        <w:rPr>
          <w:sz w:val="21"/>
          <w:szCs w:val="21"/>
        </w:rPr>
      </w:pPr>
      <w:r>
        <w:rPr>
          <w:rFonts w:hint="eastAsia"/>
          <w:noProof/>
          <w:sz w:val="21"/>
          <w:szCs w:val="21"/>
        </w:rPr>
        <w:drawing>
          <wp:inline distT="0" distB="0" distL="0" distR="0" wp14:anchorId="43384599" wp14:editId="60D2E96E">
            <wp:extent cx="2947670" cy="923925"/>
            <wp:effectExtent l="0" t="0" r="5080" b="9525"/>
            <wp:docPr id="1046" name="图片 1090"/>
            <wp:cNvGraphicFramePr/>
            <a:graphic xmlns:a="http://schemas.openxmlformats.org/drawingml/2006/main">
              <a:graphicData uri="http://schemas.openxmlformats.org/drawingml/2006/picture">
                <pic:pic xmlns:pic="http://schemas.openxmlformats.org/drawingml/2006/picture">
                  <pic:nvPicPr>
                    <pic:cNvPr id="1046" name="图片 1090"/>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737D07EC" w14:textId="77777777" w:rsidR="00AD44EE" w:rsidRDefault="00AD44EE">
      <w:pPr>
        <w:spacing w:line="360" w:lineRule="auto"/>
        <w:rPr>
          <w:sz w:val="21"/>
          <w:szCs w:val="21"/>
        </w:rPr>
      </w:pPr>
    </w:p>
    <w:p w14:paraId="1EA5D528"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5AEF3313" w14:textId="77777777" w:rsidR="00AD44EE" w:rsidRDefault="00133AD4" w:rsidP="00DD0C59">
      <w:pPr>
        <w:widowControl w:val="0"/>
        <w:numPr>
          <w:ilvl w:val="0"/>
          <w:numId w:val="23"/>
        </w:numPr>
        <w:spacing w:line="360" w:lineRule="auto"/>
        <w:ind w:firstLineChars="200" w:firstLine="420"/>
        <w:jc w:val="both"/>
        <w:rPr>
          <w:sz w:val="21"/>
          <w:szCs w:val="21"/>
        </w:rPr>
      </w:pPr>
      <w:r>
        <w:rPr>
          <w:rFonts w:hint="eastAsia"/>
          <w:sz w:val="21"/>
          <w:szCs w:val="21"/>
        </w:rPr>
        <w:t>页面规则：</w:t>
      </w:r>
    </w:p>
    <w:p w14:paraId="25874E0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52C9FCA6"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29EE416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3450B343"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16F9E1D1"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资产管理-股本投资</w:t>
      </w:r>
    </w:p>
    <w:p w14:paraId="0B58C58D" w14:textId="77777777" w:rsidR="00AD44EE" w:rsidRDefault="00133AD4">
      <w:pPr>
        <w:spacing w:line="360" w:lineRule="auto"/>
        <w:ind w:firstLineChars="200" w:firstLine="420"/>
        <w:rPr>
          <w:sz w:val="21"/>
          <w:szCs w:val="21"/>
        </w:rPr>
      </w:pPr>
      <w:r>
        <w:rPr>
          <w:rFonts w:hint="eastAsia"/>
          <w:sz w:val="21"/>
          <w:szCs w:val="21"/>
        </w:rPr>
        <w:t>对集团投资产品股本的明细数据进行展示。</w:t>
      </w:r>
    </w:p>
    <w:p w14:paraId="679F75A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6B719A27"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0033A82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58C5CB6F"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371A4C2D"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输出：按照输入信息更新股本投资明细表的详细信息，包括：原始投入金额合计、累计已收回投资额、累计拨回、期末账面值、分红、应摊当期收益、拨备拨回、购入成本、卖出价值等相关信息。</w:t>
      </w:r>
    </w:p>
    <w:p w14:paraId="06E91CF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3808CF33"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4501BC75"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业务规则</w:t>
      </w:r>
      <w:proofErr w:type="spellEnd"/>
    </w:p>
    <w:p w14:paraId="6EA7A1AD"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2FF26D7F"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025F8086"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24D250ED"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33774913"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023B387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34F30467"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69FCB9F6" w14:textId="77777777" w:rsidR="00AD44EE" w:rsidRDefault="00133AD4" w:rsidP="00DD0C59">
      <w:pPr>
        <w:widowControl w:val="0"/>
        <w:numPr>
          <w:ilvl w:val="0"/>
          <w:numId w:val="24"/>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1F76FB58" w14:textId="77777777" w:rsidR="00AD44EE" w:rsidRDefault="00133AD4">
      <w:pPr>
        <w:spacing w:line="360" w:lineRule="auto"/>
        <w:rPr>
          <w:sz w:val="21"/>
          <w:szCs w:val="21"/>
        </w:rPr>
      </w:pPr>
      <w:r>
        <w:rPr>
          <w:rFonts w:hint="eastAsia"/>
          <w:noProof/>
          <w:sz w:val="21"/>
          <w:szCs w:val="21"/>
        </w:rPr>
        <w:drawing>
          <wp:inline distT="0" distB="0" distL="0" distR="0" wp14:anchorId="1651FB8D" wp14:editId="622C1AD9">
            <wp:extent cx="6108700" cy="1468755"/>
            <wp:effectExtent l="0" t="0" r="6350" b="17145"/>
            <wp:docPr id="1045" name="图片 1091"/>
            <wp:cNvGraphicFramePr/>
            <a:graphic xmlns:a="http://schemas.openxmlformats.org/drawingml/2006/main">
              <a:graphicData uri="http://schemas.openxmlformats.org/drawingml/2006/picture">
                <pic:pic xmlns:pic="http://schemas.openxmlformats.org/drawingml/2006/picture">
                  <pic:nvPicPr>
                    <pic:cNvPr id="1045" name="图片 1091"/>
                    <pic:cNvPicPr/>
                  </pic:nvPicPr>
                  <pic:blipFill>
                    <a:blip r:embed="rId59" cstate="email">
                      <a:extLst>
                        <a:ext uri="{28A0092B-C50C-407E-A947-70E740481C1C}">
                          <a14:useLocalDpi xmlns:a14="http://schemas.microsoft.com/office/drawing/2010/main"/>
                        </a:ext>
                      </a:extLst>
                    </a:blip>
                    <a:srcRect/>
                    <a:stretch>
                      <a:fillRect/>
                    </a:stretch>
                  </pic:blipFill>
                  <pic:spPr>
                    <a:xfrm>
                      <a:off x="0" y="0"/>
                      <a:ext cx="6108700" cy="1468755"/>
                    </a:xfrm>
                    <a:prstGeom prst="rect">
                      <a:avLst/>
                    </a:prstGeom>
                    <a:noFill/>
                    <a:ln>
                      <a:noFill/>
                    </a:ln>
                  </pic:spPr>
                </pic:pic>
              </a:graphicData>
            </a:graphic>
          </wp:inline>
        </w:drawing>
      </w:r>
    </w:p>
    <w:p w14:paraId="329524CE" w14:textId="77777777" w:rsidR="00AD44EE" w:rsidRDefault="00133AD4">
      <w:pPr>
        <w:spacing w:line="360" w:lineRule="auto"/>
        <w:rPr>
          <w:sz w:val="21"/>
          <w:szCs w:val="21"/>
        </w:rPr>
      </w:pPr>
      <w:r>
        <w:rPr>
          <w:rFonts w:hint="eastAsia"/>
          <w:noProof/>
          <w:sz w:val="21"/>
          <w:szCs w:val="21"/>
        </w:rPr>
        <w:drawing>
          <wp:inline distT="0" distB="0" distL="0" distR="0" wp14:anchorId="510EF3BD" wp14:editId="45A96BA2">
            <wp:extent cx="6108700" cy="1148080"/>
            <wp:effectExtent l="0" t="0" r="6350" b="13970"/>
            <wp:docPr id="1044" name="图片 1092"/>
            <wp:cNvGraphicFramePr/>
            <a:graphic xmlns:a="http://schemas.openxmlformats.org/drawingml/2006/main">
              <a:graphicData uri="http://schemas.openxmlformats.org/drawingml/2006/picture">
                <pic:pic xmlns:pic="http://schemas.openxmlformats.org/drawingml/2006/picture">
                  <pic:nvPicPr>
                    <pic:cNvPr id="1044" name="图片 1092"/>
                    <pic:cNvPicPr/>
                  </pic:nvPicPr>
                  <pic:blipFill>
                    <a:blip r:embed="rId60" cstate="email">
                      <a:extLst>
                        <a:ext uri="{28A0092B-C50C-407E-A947-70E740481C1C}">
                          <a14:useLocalDpi xmlns:a14="http://schemas.microsoft.com/office/drawing/2010/main"/>
                        </a:ext>
                      </a:extLst>
                    </a:blip>
                    <a:srcRect/>
                    <a:stretch>
                      <a:fillRect/>
                    </a:stretch>
                  </pic:blipFill>
                  <pic:spPr>
                    <a:xfrm>
                      <a:off x="0" y="0"/>
                      <a:ext cx="6108700" cy="1148080"/>
                    </a:xfrm>
                    <a:prstGeom prst="rect">
                      <a:avLst/>
                    </a:prstGeom>
                    <a:noFill/>
                    <a:ln>
                      <a:noFill/>
                    </a:ln>
                  </pic:spPr>
                </pic:pic>
              </a:graphicData>
            </a:graphic>
          </wp:inline>
        </w:drawing>
      </w:r>
    </w:p>
    <w:p w14:paraId="1EB1B167" w14:textId="77777777" w:rsidR="00AD44EE" w:rsidRDefault="00133AD4">
      <w:pPr>
        <w:spacing w:line="360" w:lineRule="auto"/>
        <w:rPr>
          <w:sz w:val="21"/>
          <w:szCs w:val="21"/>
        </w:rPr>
      </w:pPr>
      <w:r>
        <w:rPr>
          <w:rFonts w:hint="eastAsia"/>
          <w:noProof/>
          <w:sz w:val="21"/>
          <w:szCs w:val="21"/>
        </w:rPr>
        <w:drawing>
          <wp:inline distT="0" distB="0" distL="0" distR="0" wp14:anchorId="0F92F4C1" wp14:editId="13C44DDB">
            <wp:extent cx="2947670" cy="923925"/>
            <wp:effectExtent l="0" t="0" r="5080" b="9525"/>
            <wp:docPr id="1043" name="图片 1093"/>
            <wp:cNvGraphicFramePr/>
            <a:graphic xmlns:a="http://schemas.openxmlformats.org/drawingml/2006/main">
              <a:graphicData uri="http://schemas.openxmlformats.org/drawingml/2006/picture">
                <pic:pic xmlns:pic="http://schemas.openxmlformats.org/drawingml/2006/picture">
                  <pic:nvPicPr>
                    <pic:cNvPr id="1043" name="图片 1093"/>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21EF8999"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7D7E6980" w14:textId="77777777" w:rsidR="00AD44EE" w:rsidRDefault="00133AD4" w:rsidP="00DD0C59">
      <w:pPr>
        <w:widowControl w:val="0"/>
        <w:numPr>
          <w:ilvl w:val="0"/>
          <w:numId w:val="24"/>
        </w:numPr>
        <w:spacing w:line="360" w:lineRule="auto"/>
        <w:ind w:firstLineChars="200" w:firstLine="420"/>
        <w:jc w:val="both"/>
        <w:rPr>
          <w:sz w:val="21"/>
          <w:szCs w:val="21"/>
        </w:rPr>
      </w:pPr>
      <w:r>
        <w:rPr>
          <w:rFonts w:hint="eastAsia"/>
          <w:sz w:val="21"/>
          <w:szCs w:val="21"/>
        </w:rPr>
        <w:t>页面规则：</w:t>
      </w:r>
    </w:p>
    <w:p w14:paraId="75A2592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7043C89E"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w:t>
      </w:r>
      <w:r>
        <w:rPr>
          <w:rFonts w:hint="eastAsia"/>
          <w:color w:val="000000"/>
          <w:sz w:val="21"/>
          <w:szCs w:val="21"/>
        </w:rPr>
        <w:lastRenderedPageBreak/>
        <w:t>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73745B4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51DF3CD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7C2EC46C"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资产管理-物业类投资</w:t>
      </w:r>
    </w:p>
    <w:p w14:paraId="293250C8" w14:textId="77777777" w:rsidR="00AD44EE" w:rsidRDefault="00133AD4">
      <w:pPr>
        <w:spacing w:line="360" w:lineRule="auto"/>
        <w:ind w:firstLineChars="200" w:firstLine="420"/>
        <w:rPr>
          <w:sz w:val="21"/>
          <w:szCs w:val="21"/>
        </w:rPr>
      </w:pPr>
      <w:r>
        <w:rPr>
          <w:rFonts w:hint="eastAsia"/>
          <w:sz w:val="21"/>
          <w:szCs w:val="21"/>
        </w:rPr>
        <w:t>对集团投资产品物业类资产的明细数据进行展示。</w:t>
      </w:r>
    </w:p>
    <w:p w14:paraId="0A51D1B7"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7FE710C6"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5E7B7E1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42A0B2BC"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29F5BE99"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w:t>
      </w:r>
      <w:r>
        <w:rPr>
          <w:rFonts w:hint="eastAsia"/>
          <w:sz w:val="21"/>
          <w:szCs w:val="21"/>
        </w:rPr>
        <w:t>物业类资产的</w:t>
      </w:r>
      <w:r>
        <w:rPr>
          <w:rFonts w:hint="eastAsia"/>
          <w:bCs/>
          <w:kern w:val="44"/>
          <w:sz w:val="21"/>
          <w:szCs w:val="21"/>
        </w:rPr>
        <w:t>明细表的详细信息，包括：车位数量、建筑面积、土地面积、原始投资额、期末账面值、评估值、折旧/摊销、已</w:t>
      </w:r>
      <w:proofErr w:type="gramStart"/>
      <w:r>
        <w:rPr>
          <w:rFonts w:hint="eastAsia"/>
          <w:bCs/>
          <w:kern w:val="44"/>
          <w:sz w:val="21"/>
          <w:szCs w:val="21"/>
        </w:rPr>
        <w:t>提升值</w:t>
      </w:r>
      <w:proofErr w:type="gramEnd"/>
      <w:r>
        <w:rPr>
          <w:rFonts w:hint="eastAsia"/>
          <w:bCs/>
          <w:kern w:val="44"/>
          <w:sz w:val="21"/>
          <w:szCs w:val="21"/>
        </w:rPr>
        <w:t>储备、评估增值、出售收入、出售税费、出售净收益、租金收入、息税折旧摊销前经营税费、息税折旧摊销前经营利润、账面投资收益合计、 市值变化入储备账、市值投资收益合计等相关信息。</w:t>
      </w:r>
    </w:p>
    <w:p w14:paraId="539DC76D"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66F88440"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66F67B6A"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18E98E7E"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530C2A59"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4C1897A" w14:textId="77777777" w:rsidR="00AD44EE" w:rsidRDefault="00133AD4">
      <w:pPr>
        <w:pStyle w:val="a6"/>
        <w:spacing w:line="360" w:lineRule="auto"/>
        <w:ind w:left="400" w:firstLine="420"/>
        <w:rPr>
          <w:bCs/>
          <w:kern w:val="44"/>
          <w:sz w:val="21"/>
          <w:szCs w:val="21"/>
        </w:rPr>
      </w:pPr>
      <w:proofErr w:type="gramStart"/>
      <w:r>
        <w:rPr>
          <w:rFonts w:hint="eastAsia"/>
          <w:sz w:val="21"/>
          <w:szCs w:val="21"/>
        </w:rPr>
        <w:t>若数据</w:t>
      </w:r>
      <w:proofErr w:type="gramEnd"/>
      <w:r>
        <w:rPr>
          <w:rFonts w:hint="eastAsia"/>
          <w:sz w:val="21"/>
          <w:szCs w:val="21"/>
        </w:rPr>
        <w:t>补录不及时，则无法展示最新数据，页面为空。</w:t>
      </w:r>
    </w:p>
    <w:p w14:paraId="5FC3CB6F"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7560516A"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0B20458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页面原型及页面规则</w:t>
      </w:r>
      <w:proofErr w:type="spellEnd"/>
    </w:p>
    <w:p w14:paraId="7017DC73"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5E711F83" w14:textId="77777777" w:rsidR="00AD44EE" w:rsidRDefault="00133AD4" w:rsidP="00DD0C59">
      <w:pPr>
        <w:widowControl w:val="0"/>
        <w:numPr>
          <w:ilvl w:val="0"/>
          <w:numId w:val="25"/>
        </w:numPr>
        <w:tabs>
          <w:tab w:val="clear" w:pos="0"/>
        </w:tabs>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34D2C89F" w14:textId="77777777" w:rsidR="00AD44EE" w:rsidRDefault="00133AD4">
      <w:pPr>
        <w:spacing w:line="360" w:lineRule="auto"/>
        <w:rPr>
          <w:sz w:val="21"/>
          <w:szCs w:val="21"/>
        </w:rPr>
      </w:pPr>
      <w:r>
        <w:rPr>
          <w:rFonts w:hint="eastAsia"/>
          <w:noProof/>
          <w:sz w:val="21"/>
          <w:szCs w:val="21"/>
        </w:rPr>
        <w:drawing>
          <wp:inline distT="0" distB="0" distL="0" distR="0" wp14:anchorId="6CEB97CF" wp14:editId="252BC475">
            <wp:extent cx="6118860" cy="1468755"/>
            <wp:effectExtent l="0" t="0" r="15240" b="17145"/>
            <wp:docPr id="1042" name="图片 1094"/>
            <wp:cNvGraphicFramePr/>
            <a:graphic xmlns:a="http://schemas.openxmlformats.org/drawingml/2006/main">
              <a:graphicData uri="http://schemas.openxmlformats.org/drawingml/2006/picture">
                <pic:pic xmlns:pic="http://schemas.openxmlformats.org/drawingml/2006/picture">
                  <pic:nvPicPr>
                    <pic:cNvPr id="1042" name="图片 1094"/>
                    <pic:cNvPicPr/>
                  </pic:nvPicPr>
                  <pic:blipFill>
                    <a:blip r:embed="rId61" cstate="email">
                      <a:extLst>
                        <a:ext uri="{28A0092B-C50C-407E-A947-70E740481C1C}">
                          <a14:useLocalDpi xmlns:a14="http://schemas.microsoft.com/office/drawing/2010/main"/>
                        </a:ext>
                      </a:extLst>
                    </a:blip>
                    <a:srcRect/>
                    <a:stretch>
                      <a:fillRect/>
                    </a:stretch>
                  </pic:blipFill>
                  <pic:spPr>
                    <a:xfrm>
                      <a:off x="0" y="0"/>
                      <a:ext cx="6118860" cy="1468755"/>
                    </a:xfrm>
                    <a:prstGeom prst="rect">
                      <a:avLst/>
                    </a:prstGeom>
                    <a:noFill/>
                    <a:ln>
                      <a:noFill/>
                    </a:ln>
                  </pic:spPr>
                </pic:pic>
              </a:graphicData>
            </a:graphic>
          </wp:inline>
        </w:drawing>
      </w:r>
    </w:p>
    <w:p w14:paraId="1567420C" w14:textId="77777777" w:rsidR="00AD44EE" w:rsidRDefault="00133AD4">
      <w:pPr>
        <w:spacing w:line="360" w:lineRule="auto"/>
        <w:rPr>
          <w:sz w:val="21"/>
          <w:szCs w:val="21"/>
        </w:rPr>
      </w:pPr>
      <w:r>
        <w:rPr>
          <w:rFonts w:hint="eastAsia"/>
          <w:noProof/>
          <w:sz w:val="21"/>
          <w:szCs w:val="21"/>
        </w:rPr>
        <w:drawing>
          <wp:inline distT="0" distB="0" distL="0" distR="0" wp14:anchorId="1B1C717B" wp14:editId="2D3A3F45">
            <wp:extent cx="6118860" cy="1050290"/>
            <wp:effectExtent l="0" t="0" r="15240" b="16510"/>
            <wp:docPr id="1041" name="图片 1095"/>
            <wp:cNvGraphicFramePr/>
            <a:graphic xmlns:a="http://schemas.openxmlformats.org/drawingml/2006/main">
              <a:graphicData uri="http://schemas.openxmlformats.org/drawingml/2006/picture">
                <pic:pic xmlns:pic="http://schemas.openxmlformats.org/drawingml/2006/picture">
                  <pic:nvPicPr>
                    <pic:cNvPr id="1041" name="图片 1095"/>
                    <pic:cNvPicPr/>
                  </pic:nvPicPr>
                  <pic:blipFill>
                    <a:blip r:embed="rId62" cstate="email">
                      <a:extLst>
                        <a:ext uri="{28A0092B-C50C-407E-A947-70E740481C1C}">
                          <a14:useLocalDpi xmlns:a14="http://schemas.microsoft.com/office/drawing/2010/main"/>
                        </a:ext>
                      </a:extLst>
                    </a:blip>
                    <a:srcRect/>
                    <a:stretch>
                      <a:fillRect/>
                    </a:stretch>
                  </pic:blipFill>
                  <pic:spPr>
                    <a:xfrm>
                      <a:off x="0" y="0"/>
                      <a:ext cx="6118860" cy="1050290"/>
                    </a:xfrm>
                    <a:prstGeom prst="rect">
                      <a:avLst/>
                    </a:prstGeom>
                    <a:noFill/>
                    <a:ln>
                      <a:noFill/>
                    </a:ln>
                  </pic:spPr>
                </pic:pic>
              </a:graphicData>
            </a:graphic>
          </wp:inline>
        </w:drawing>
      </w:r>
    </w:p>
    <w:p w14:paraId="355D885F" w14:textId="77777777" w:rsidR="00AD44EE" w:rsidRDefault="00133AD4">
      <w:pPr>
        <w:spacing w:line="360" w:lineRule="auto"/>
        <w:rPr>
          <w:sz w:val="21"/>
          <w:szCs w:val="21"/>
        </w:rPr>
      </w:pPr>
      <w:r>
        <w:rPr>
          <w:rFonts w:hint="eastAsia"/>
          <w:noProof/>
          <w:sz w:val="21"/>
          <w:szCs w:val="21"/>
        </w:rPr>
        <w:drawing>
          <wp:inline distT="0" distB="0" distL="0" distR="0" wp14:anchorId="2E9A0DC3" wp14:editId="670EC78E">
            <wp:extent cx="6108700" cy="846455"/>
            <wp:effectExtent l="0" t="0" r="6350" b="10795"/>
            <wp:docPr id="1040" name="图片 1096"/>
            <wp:cNvGraphicFramePr/>
            <a:graphic xmlns:a="http://schemas.openxmlformats.org/drawingml/2006/main">
              <a:graphicData uri="http://schemas.openxmlformats.org/drawingml/2006/picture">
                <pic:pic xmlns:pic="http://schemas.openxmlformats.org/drawingml/2006/picture">
                  <pic:nvPicPr>
                    <pic:cNvPr id="1040" name="图片 1096"/>
                    <pic:cNvPicPr/>
                  </pic:nvPicPr>
                  <pic:blipFill>
                    <a:blip r:embed="rId63" cstate="email">
                      <a:extLst>
                        <a:ext uri="{28A0092B-C50C-407E-A947-70E740481C1C}">
                          <a14:useLocalDpi xmlns:a14="http://schemas.microsoft.com/office/drawing/2010/main"/>
                        </a:ext>
                      </a:extLst>
                    </a:blip>
                    <a:srcRect/>
                    <a:stretch>
                      <a:fillRect/>
                    </a:stretch>
                  </pic:blipFill>
                  <pic:spPr>
                    <a:xfrm>
                      <a:off x="0" y="0"/>
                      <a:ext cx="6108700" cy="846455"/>
                    </a:xfrm>
                    <a:prstGeom prst="rect">
                      <a:avLst/>
                    </a:prstGeom>
                    <a:noFill/>
                    <a:ln>
                      <a:noFill/>
                    </a:ln>
                  </pic:spPr>
                </pic:pic>
              </a:graphicData>
            </a:graphic>
          </wp:inline>
        </w:drawing>
      </w:r>
    </w:p>
    <w:p w14:paraId="60457F53" w14:textId="77777777" w:rsidR="00AD44EE" w:rsidRDefault="00133AD4">
      <w:pPr>
        <w:spacing w:line="360" w:lineRule="auto"/>
        <w:rPr>
          <w:sz w:val="21"/>
          <w:szCs w:val="21"/>
        </w:rPr>
      </w:pPr>
      <w:r>
        <w:rPr>
          <w:rFonts w:hint="eastAsia"/>
          <w:noProof/>
          <w:sz w:val="21"/>
          <w:szCs w:val="21"/>
        </w:rPr>
        <w:drawing>
          <wp:inline distT="0" distB="0" distL="0" distR="0" wp14:anchorId="3D0A8AFF" wp14:editId="58832E81">
            <wp:extent cx="6118860" cy="846455"/>
            <wp:effectExtent l="0" t="0" r="15240" b="10795"/>
            <wp:docPr id="1039" name="图片 1097"/>
            <wp:cNvGraphicFramePr/>
            <a:graphic xmlns:a="http://schemas.openxmlformats.org/drawingml/2006/main">
              <a:graphicData uri="http://schemas.openxmlformats.org/drawingml/2006/picture">
                <pic:pic xmlns:pic="http://schemas.openxmlformats.org/drawingml/2006/picture">
                  <pic:nvPicPr>
                    <pic:cNvPr id="1039" name="图片 1097"/>
                    <pic:cNvPicPr/>
                  </pic:nvPicPr>
                  <pic:blipFill>
                    <a:blip r:embed="rId64" cstate="email">
                      <a:extLst>
                        <a:ext uri="{28A0092B-C50C-407E-A947-70E740481C1C}">
                          <a14:useLocalDpi xmlns:a14="http://schemas.microsoft.com/office/drawing/2010/main"/>
                        </a:ext>
                      </a:extLst>
                    </a:blip>
                    <a:srcRect/>
                    <a:stretch>
                      <a:fillRect/>
                    </a:stretch>
                  </pic:blipFill>
                  <pic:spPr>
                    <a:xfrm>
                      <a:off x="0" y="0"/>
                      <a:ext cx="6118860" cy="846455"/>
                    </a:xfrm>
                    <a:prstGeom prst="rect">
                      <a:avLst/>
                    </a:prstGeom>
                    <a:noFill/>
                    <a:ln>
                      <a:noFill/>
                    </a:ln>
                  </pic:spPr>
                </pic:pic>
              </a:graphicData>
            </a:graphic>
          </wp:inline>
        </w:drawing>
      </w:r>
    </w:p>
    <w:p w14:paraId="653272AF" w14:textId="77777777" w:rsidR="00AD44EE" w:rsidRDefault="00133AD4">
      <w:pPr>
        <w:spacing w:line="360" w:lineRule="auto"/>
        <w:rPr>
          <w:sz w:val="21"/>
          <w:szCs w:val="21"/>
        </w:rPr>
      </w:pPr>
      <w:r>
        <w:rPr>
          <w:rFonts w:hint="eastAsia"/>
          <w:noProof/>
          <w:sz w:val="21"/>
          <w:szCs w:val="21"/>
        </w:rPr>
        <w:drawing>
          <wp:inline distT="0" distB="0" distL="0" distR="0" wp14:anchorId="3B9BEAD9" wp14:editId="678D5475">
            <wp:extent cx="2947670" cy="923925"/>
            <wp:effectExtent l="0" t="0" r="5080" b="9525"/>
            <wp:docPr id="1038" name="图片 1098"/>
            <wp:cNvGraphicFramePr/>
            <a:graphic xmlns:a="http://schemas.openxmlformats.org/drawingml/2006/main">
              <a:graphicData uri="http://schemas.openxmlformats.org/drawingml/2006/picture">
                <pic:pic xmlns:pic="http://schemas.openxmlformats.org/drawingml/2006/picture">
                  <pic:nvPicPr>
                    <pic:cNvPr id="1038" name="图片 1098"/>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5B66941D" w14:textId="77777777" w:rsidR="00AD44EE" w:rsidRDefault="00AD44EE">
      <w:pPr>
        <w:spacing w:line="360" w:lineRule="auto"/>
        <w:rPr>
          <w:sz w:val="21"/>
          <w:szCs w:val="21"/>
        </w:rPr>
      </w:pPr>
    </w:p>
    <w:p w14:paraId="094D15FF"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6D519BF8" w14:textId="77777777" w:rsidR="00AD44EE" w:rsidRDefault="00133AD4" w:rsidP="00DD0C59">
      <w:pPr>
        <w:widowControl w:val="0"/>
        <w:numPr>
          <w:ilvl w:val="0"/>
          <w:numId w:val="25"/>
        </w:numPr>
        <w:spacing w:line="360" w:lineRule="auto"/>
        <w:ind w:firstLineChars="200" w:firstLine="420"/>
        <w:jc w:val="both"/>
        <w:rPr>
          <w:sz w:val="21"/>
          <w:szCs w:val="21"/>
        </w:rPr>
      </w:pPr>
      <w:r>
        <w:rPr>
          <w:rFonts w:hint="eastAsia"/>
          <w:sz w:val="21"/>
          <w:szCs w:val="21"/>
        </w:rPr>
        <w:t>页面规则：</w:t>
      </w:r>
    </w:p>
    <w:p w14:paraId="6ED96C1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2615411F"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w:t>
      </w:r>
      <w:r>
        <w:rPr>
          <w:rFonts w:hint="eastAsia"/>
          <w:color w:val="000000"/>
          <w:sz w:val="21"/>
          <w:szCs w:val="21"/>
        </w:rPr>
        <w:lastRenderedPageBreak/>
        <w:t>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186FF8B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1AA6202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722C92E4"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资产管理-金融衍生品明细表</w:t>
      </w:r>
    </w:p>
    <w:p w14:paraId="330C3867" w14:textId="77777777" w:rsidR="00AD44EE" w:rsidRDefault="00133AD4">
      <w:pPr>
        <w:spacing w:line="360" w:lineRule="auto"/>
        <w:ind w:firstLineChars="200" w:firstLine="420"/>
        <w:rPr>
          <w:sz w:val="21"/>
          <w:szCs w:val="21"/>
        </w:rPr>
      </w:pPr>
      <w:r>
        <w:rPr>
          <w:rFonts w:hint="eastAsia"/>
          <w:sz w:val="21"/>
          <w:szCs w:val="21"/>
        </w:rPr>
        <w:t>对集团投资产品金融衍生品的明细数据进行展示。</w:t>
      </w:r>
    </w:p>
    <w:p w14:paraId="76DC9FC1"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08E9B53D"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08DA9E0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45ED6D93"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409183FB"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金融衍生品的详细信息，包括：名义金额、结算备付金、存出保证金、成本/初始合约金额、累计计提准备、公允价值变动、账面余额、公允价值、交易费用、账面投资收益、公允价值变动损益、市值收益等相关信息。</w:t>
      </w:r>
    </w:p>
    <w:p w14:paraId="29811D6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59511357"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165FC92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73B56B48"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11E1A23E"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819EC62"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358E267F" w14:textId="77777777" w:rsidR="00AD44EE" w:rsidRDefault="00133AD4">
      <w:pPr>
        <w:spacing w:line="360" w:lineRule="auto"/>
        <w:ind w:leftChars="200" w:left="480"/>
        <w:rPr>
          <w:bCs/>
          <w:kern w:val="44"/>
          <w:sz w:val="21"/>
          <w:szCs w:val="21"/>
        </w:rPr>
      </w:pPr>
      <w:proofErr w:type="gramStart"/>
      <w:r>
        <w:rPr>
          <w:rFonts w:hint="eastAsia"/>
          <w:bCs/>
          <w:kern w:val="44"/>
          <w:sz w:val="21"/>
          <w:szCs w:val="21"/>
        </w:rPr>
        <w:t>若数据</w:t>
      </w:r>
      <w:proofErr w:type="gramEnd"/>
      <w:r>
        <w:rPr>
          <w:rFonts w:hint="eastAsia"/>
          <w:bCs/>
          <w:kern w:val="44"/>
          <w:sz w:val="21"/>
          <w:szCs w:val="21"/>
        </w:rPr>
        <w:t>补录不及时，则无法展示最新数据，页面为空。</w:t>
      </w:r>
    </w:p>
    <w:p w14:paraId="2967A723" w14:textId="77777777" w:rsidR="00AD44EE" w:rsidRDefault="00133AD4">
      <w:pPr>
        <w:spacing w:line="360" w:lineRule="auto"/>
        <w:ind w:leftChars="200" w:left="480"/>
        <w:rPr>
          <w:bCs/>
          <w:kern w:val="44"/>
          <w:sz w:val="21"/>
          <w:szCs w:val="21"/>
        </w:rPr>
      </w:pPr>
      <w:r>
        <w:rPr>
          <w:rFonts w:hint="eastAsia"/>
          <w:sz w:val="21"/>
          <w:szCs w:val="21"/>
        </w:rPr>
        <w:t>报表项目可以通过不同颜色展示投资指标的层级关系。</w:t>
      </w:r>
    </w:p>
    <w:p w14:paraId="0883AAC2"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lastRenderedPageBreak/>
        <w:t>页面原型及页面规则</w:t>
      </w:r>
      <w:proofErr w:type="spellEnd"/>
    </w:p>
    <w:p w14:paraId="3E3A7B11"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6490038E" w14:textId="77777777" w:rsidR="00AD44EE" w:rsidRDefault="00133AD4" w:rsidP="00DD0C59">
      <w:pPr>
        <w:widowControl w:val="0"/>
        <w:numPr>
          <w:ilvl w:val="0"/>
          <w:numId w:val="26"/>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03E54A43" w14:textId="77777777" w:rsidR="00AD44EE" w:rsidRDefault="00133AD4">
      <w:pPr>
        <w:spacing w:line="360" w:lineRule="auto"/>
        <w:rPr>
          <w:sz w:val="21"/>
          <w:szCs w:val="21"/>
        </w:rPr>
      </w:pPr>
      <w:r>
        <w:rPr>
          <w:rFonts w:hint="eastAsia"/>
          <w:noProof/>
          <w:sz w:val="21"/>
          <w:szCs w:val="21"/>
        </w:rPr>
        <w:drawing>
          <wp:inline distT="0" distB="0" distL="0" distR="0" wp14:anchorId="33EDED3D" wp14:editId="49B303BE">
            <wp:extent cx="6118860" cy="1468755"/>
            <wp:effectExtent l="0" t="0" r="15240" b="17145"/>
            <wp:docPr id="1037" name="图片 1099"/>
            <wp:cNvGraphicFramePr/>
            <a:graphic xmlns:a="http://schemas.openxmlformats.org/drawingml/2006/main">
              <a:graphicData uri="http://schemas.openxmlformats.org/drawingml/2006/picture">
                <pic:pic xmlns:pic="http://schemas.openxmlformats.org/drawingml/2006/picture">
                  <pic:nvPicPr>
                    <pic:cNvPr id="1037" name="图片 1099"/>
                    <pic:cNvPicPr/>
                  </pic:nvPicPr>
                  <pic:blipFill>
                    <a:blip r:embed="rId65" cstate="email">
                      <a:extLst>
                        <a:ext uri="{28A0092B-C50C-407E-A947-70E740481C1C}">
                          <a14:useLocalDpi xmlns:a14="http://schemas.microsoft.com/office/drawing/2010/main"/>
                        </a:ext>
                      </a:extLst>
                    </a:blip>
                    <a:srcRect/>
                    <a:stretch>
                      <a:fillRect/>
                    </a:stretch>
                  </pic:blipFill>
                  <pic:spPr>
                    <a:xfrm>
                      <a:off x="0" y="0"/>
                      <a:ext cx="6118860" cy="1468755"/>
                    </a:xfrm>
                    <a:prstGeom prst="rect">
                      <a:avLst/>
                    </a:prstGeom>
                    <a:noFill/>
                    <a:ln>
                      <a:noFill/>
                    </a:ln>
                  </pic:spPr>
                </pic:pic>
              </a:graphicData>
            </a:graphic>
          </wp:inline>
        </w:drawing>
      </w:r>
    </w:p>
    <w:p w14:paraId="0E5EA07E" w14:textId="77777777" w:rsidR="00AD44EE" w:rsidRDefault="00133AD4">
      <w:pPr>
        <w:spacing w:line="360" w:lineRule="auto"/>
        <w:rPr>
          <w:sz w:val="21"/>
          <w:szCs w:val="21"/>
        </w:rPr>
      </w:pPr>
      <w:r>
        <w:rPr>
          <w:rFonts w:hint="eastAsia"/>
          <w:noProof/>
          <w:sz w:val="21"/>
          <w:szCs w:val="21"/>
        </w:rPr>
        <w:drawing>
          <wp:inline distT="0" distB="0" distL="0" distR="0" wp14:anchorId="73A36DE8" wp14:editId="5FBC4DF9">
            <wp:extent cx="6108700" cy="1089660"/>
            <wp:effectExtent l="0" t="0" r="6350" b="15240"/>
            <wp:docPr id="1036" name="图片 1100"/>
            <wp:cNvGraphicFramePr/>
            <a:graphic xmlns:a="http://schemas.openxmlformats.org/drawingml/2006/main">
              <a:graphicData uri="http://schemas.openxmlformats.org/drawingml/2006/picture">
                <pic:pic xmlns:pic="http://schemas.openxmlformats.org/drawingml/2006/picture">
                  <pic:nvPicPr>
                    <pic:cNvPr id="1036" name="图片 1100"/>
                    <pic:cNvPicPr/>
                  </pic:nvPicPr>
                  <pic:blipFill>
                    <a:blip r:embed="rId66" cstate="email">
                      <a:extLst>
                        <a:ext uri="{28A0092B-C50C-407E-A947-70E740481C1C}">
                          <a14:useLocalDpi xmlns:a14="http://schemas.microsoft.com/office/drawing/2010/main"/>
                        </a:ext>
                      </a:extLst>
                    </a:blip>
                    <a:srcRect/>
                    <a:stretch>
                      <a:fillRect/>
                    </a:stretch>
                  </pic:blipFill>
                  <pic:spPr>
                    <a:xfrm>
                      <a:off x="0" y="0"/>
                      <a:ext cx="6108700" cy="1089660"/>
                    </a:xfrm>
                    <a:prstGeom prst="rect">
                      <a:avLst/>
                    </a:prstGeom>
                    <a:noFill/>
                    <a:ln>
                      <a:noFill/>
                    </a:ln>
                  </pic:spPr>
                </pic:pic>
              </a:graphicData>
            </a:graphic>
          </wp:inline>
        </w:drawing>
      </w:r>
    </w:p>
    <w:p w14:paraId="5F3FC56F" w14:textId="77777777" w:rsidR="00AD44EE" w:rsidRDefault="00133AD4">
      <w:pPr>
        <w:spacing w:line="360" w:lineRule="auto"/>
        <w:rPr>
          <w:sz w:val="21"/>
          <w:szCs w:val="21"/>
        </w:rPr>
      </w:pPr>
      <w:r>
        <w:rPr>
          <w:rFonts w:hint="eastAsia"/>
          <w:noProof/>
          <w:sz w:val="21"/>
          <w:szCs w:val="21"/>
        </w:rPr>
        <w:drawing>
          <wp:inline distT="0" distB="0" distL="0" distR="0" wp14:anchorId="56082A7D" wp14:editId="1252DFDE">
            <wp:extent cx="2947670" cy="923925"/>
            <wp:effectExtent l="0" t="0" r="5080" b="9525"/>
            <wp:docPr id="1035" name="图片 1101"/>
            <wp:cNvGraphicFramePr/>
            <a:graphic xmlns:a="http://schemas.openxmlformats.org/drawingml/2006/main">
              <a:graphicData uri="http://schemas.openxmlformats.org/drawingml/2006/picture">
                <pic:pic xmlns:pic="http://schemas.openxmlformats.org/drawingml/2006/picture">
                  <pic:nvPicPr>
                    <pic:cNvPr id="1035" name="图片 1101"/>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2C860DFD" w14:textId="77777777" w:rsidR="00AD44EE" w:rsidRDefault="00AD44EE">
      <w:pPr>
        <w:spacing w:line="360" w:lineRule="auto"/>
        <w:rPr>
          <w:sz w:val="21"/>
          <w:szCs w:val="21"/>
        </w:rPr>
      </w:pPr>
    </w:p>
    <w:p w14:paraId="2DD37482"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242971A6" w14:textId="77777777" w:rsidR="00AD44EE" w:rsidRDefault="00133AD4" w:rsidP="00DD0C59">
      <w:pPr>
        <w:widowControl w:val="0"/>
        <w:numPr>
          <w:ilvl w:val="0"/>
          <w:numId w:val="26"/>
        </w:numPr>
        <w:spacing w:line="360" w:lineRule="auto"/>
        <w:ind w:firstLineChars="200" w:firstLine="420"/>
        <w:jc w:val="both"/>
        <w:rPr>
          <w:sz w:val="21"/>
          <w:szCs w:val="21"/>
        </w:rPr>
      </w:pPr>
      <w:r>
        <w:rPr>
          <w:rFonts w:hint="eastAsia"/>
          <w:sz w:val="21"/>
          <w:szCs w:val="21"/>
        </w:rPr>
        <w:t>页面规则：</w:t>
      </w:r>
    </w:p>
    <w:p w14:paraId="64F9BFA6"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5C3A350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w:t>
      </w:r>
      <w:r>
        <w:rPr>
          <w:rFonts w:hint="eastAsia"/>
          <w:color w:val="000000"/>
          <w:sz w:val="21"/>
          <w:szCs w:val="21"/>
        </w:rPr>
        <w:lastRenderedPageBreak/>
        <w:t>中国太平保险控股有限公司</w:t>
      </w:r>
    </w:p>
    <w:p w14:paraId="4011DCDC"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0852B30D"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67ABA601" w14:textId="77777777" w:rsidR="00AD44EE" w:rsidRDefault="00133AD4">
      <w:pPr>
        <w:pStyle w:val="6"/>
        <w:numPr>
          <w:ilvl w:val="5"/>
          <w:numId w:val="1"/>
        </w:numPr>
        <w:spacing w:line="360" w:lineRule="auto"/>
        <w:rPr>
          <w:rFonts w:ascii="宋体" w:hAnsi="宋体" w:cs="宋体"/>
          <w:sz w:val="20"/>
          <w:szCs w:val="20"/>
          <w:lang w:eastAsia="zh-CN"/>
        </w:rPr>
      </w:pPr>
      <w:r>
        <w:rPr>
          <w:rFonts w:ascii="宋体" w:hAnsi="宋体" w:cs="宋体" w:hint="eastAsia"/>
          <w:sz w:val="20"/>
          <w:szCs w:val="20"/>
          <w:lang w:eastAsia="zh-CN"/>
        </w:rPr>
        <w:t>资产管理-其他金融产品明细表</w:t>
      </w:r>
    </w:p>
    <w:p w14:paraId="3F0C5B9D" w14:textId="77777777" w:rsidR="00AD44EE" w:rsidRDefault="00133AD4">
      <w:pPr>
        <w:spacing w:line="360" w:lineRule="auto"/>
        <w:ind w:firstLineChars="200" w:firstLine="420"/>
        <w:rPr>
          <w:sz w:val="21"/>
          <w:szCs w:val="21"/>
        </w:rPr>
      </w:pPr>
      <w:r>
        <w:rPr>
          <w:rFonts w:hint="eastAsia"/>
          <w:sz w:val="21"/>
          <w:szCs w:val="21"/>
        </w:rPr>
        <w:t>对集团其他金融产品的明细数据进行展示。</w:t>
      </w:r>
    </w:p>
    <w:p w14:paraId="58237B6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64426221"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61BB76E9"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6FCDAA33"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40075366"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其他金融产品明细表的详细信息，包括：投资成本、公允价值变动、账面净值、市值、应收红利、分红收入、出售收益、计提减值、市值变化收益、账面投资收益、市值变化入储备账、市值投资收益等相关信息。</w:t>
      </w:r>
    </w:p>
    <w:p w14:paraId="7417470B"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3C0D6CC7"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6A12EAD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72C7AD5D"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152CDA1"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10A79BA4" w14:textId="77777777" w:rsidR="00AD44EE" w:rsidRDefault="00133AD4">
      <w:pPr>
        <w:spacing w:line="360" w:lineRule="auto"/>
        <w:ind w:leftChars="200" w:left="480"/>
        <w:rPr>
          <w:bCs/>
          <w:kern w:val="44"/>
          <w:sz w:val="21"/>
          <w:szCs w:val="21"/>
        </w:rPr>
      </w:pPr>
      <w:proofErr w:type="gramStart"/>
      <w:r>
        <w:rPr>
          <w:rFonts w:hint="eastAsia"/>
          <w:bCs/>
          <w:kern w:val="44"/>
          <w:sz w:val="21"/>
          <w:szCs w:val="21"/>
        </w:rPr>
        <w:t>若数据</w:t>
      </w:r>
      <w:proofErr w:type="gramEnd"/>
      <w:r>
        <w:rPr>
          <w:rFonts w:hint="eastAsia"/>
          <w:bCs/>
          <w:kern w:val="44"/>
          <w:sz w:val="21"/>
          <w:szCs w:val="21"/>
        </w:rPr>
        <w:t>补录不及时，则无法展示最新数据，页面为空。</w:t>
      </w:r>
    </w:p>
    <w:p w14:paraId="090AA9B0"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791C86D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566F1338"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7E412F12" w14:textId="77777777" w:rsidR="00AD44EE" w:rsidRDefault="00133AD4" w:rsidP="00DD0C59">
      <w:pPr>
        <w:widowControl w:val="0"/>
        <w:numPr>
          <w:ilvl w:val="0"/>
          <w:numId w:val="27"/>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25B7BCAD"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1063150D" wp14:editId="442B5F8D">
            <wp:extent cx="6108700" cy="1342390"/>
            <wp:effectExtent l="0" t="0" r="6350" b="10160"/>
            <wp:docPr id="1034" name="图片 1102"/>
            <wp:cNvGraphicFramePr/>
            <a:graphic xmlns:a="http://schemas.openxmlformats.org/drawingml/2006/main">
              <a:graphicData uri="http://schemas.openxmlformats.org/drawingml/2006/picture">
                <pic:pic xmlns:pic="http://schemas.openxmlformats.org/drawingml/2006/picture">
                  <pic:nvPicPr>
                    <pic:cNvPr id="1034" name="图片 1102"/>
                    <pic:cNvPicPr/>
                  </pic:nvPicPr>
                  <pic:blipFill>
                    <a:blip r:embed="rId67" cstate="email">
                      <a:extLst>
                        <a:ext uri="{28A0092B-C50C-407E-A947-70E740481C1C}">
                          <a14:useLocalDpi xmlns:a14="http://schemas.microsoft.com/office/drawing/2010/main"/>
                        </a:ext>
                      </a:extLst>
                    </a:blip>
                    <a:srcRect/>
                    <a:stretch>
                      <a:fillRect/>
                    </a:stretch>
                  </pic:blipFill>
                  <pic:spPr>
                    <a:xfrm>
                      <a:off x="0" y="0"/>
                      <a:ext cx="6108700" cy="1342390"/>
                    </a:xfrm>
                    <a:prstGeom prst="rect">
                      <a:avLst/>
                    </a:prstGeom>
                    <a:noFill/>
                    <a:ln>
                      <a:noFill/>
                    </a:ln>
                  </pic:spPr>
                </pic:pic>
              </a:graphicData>
            </a:graphic>
          </wp:inline>
        </w:drawing>
      </w:r>
    </w:p>
    <w:p w14:paraId="14CE0B7F" w14:textId="77777777" w:rsidR="00AD44EE" w:rsidRDefault="00133AD4">
      <w:pPr>
        <w:spacing w:line="360" w:lineRule="auto"/>
        <w:rPr>
          <w:sz w:val="21"/>
          <w:szCs w:val="21"/>
        </w:rPr>
      </w:pPr>
      <w:r>
        <w:rPr>
          <w:rFonts w:hint="eastAsia"/>
          <w:noProof/>
          <w:sz w:val="21"/>
          <w:szCs w:val="21"/>
        </w:rPr>
        <w:drawing>
          <wp:inline distT="0" distB="0" distL="0" distR="0" wp14:anchorId="4EFD772B" wp14:editId="6CD18961">
            <wp:extent cx="6118860" cy="1148080"/>
            <wp:effectExtent l="0" t="0" r="15240" b="13970"/>
            <wp:docPr id="1033" name="图片 1103"/>
            <wp:cNvGraphicFramePr/>
            <a:graphic xmlns:a="http://schemas.openxmlformats.org/drawingml/2006/main">
              <a:graphicData uri="http://schemas.openxmlformats.org/drawingml/2006/picture">
                <pic:pic xmlns:pic="http://schemas.openxmlformats.org/drawingml/2006/picture">
                  <pic:nvPicPr>
                    <pic:cNvPr id="1033" name="图片 1103"/>
                    <pic:cNvPicPr/>
                  </pic:nvPicPr>
                  <pic:blipFill>
                    <a:blip r:embed="rId68" cstate="email">
                      <a:extLst>
                        <a:ext uri="{28A0092B-C50C-407E-A947-70E740481C1C}">
                          <a14:useLocalDpi xmlns:a14="http://schemas.microsoft.com/office/drawing/2010/main"/>
                        </a:ext>
                      </a:extLst>
                    </a:blip>
                    <a:srcRect/>
                    <a:stretch>
                      <a:fillRect/>
                    </a:stretch>
                  </pic:blipFill>
                  <pic:spPr>
                    <a:xfrm>
                      <a:off x="0" y="0"/>
                      <a:ext cx="6118860" cy="1148080"/>
                    </a:xfrm>
                    <a:prstGeom prst="rect">
                      <a:avLst/>
                    </a:prstGeom>
                    <a:noFill/>
                    <a:ln>
                      <a:noFill/>
                    </a:ln>
                  </pic:spPr>
                </pic:pic>
              </a:graphicData>
            </a:graphic>
          </wp:inline>
        </w:drawing>
      </w:r>
    </w:p>
    <w:p w14:paraId="3F9BC806" w14:textId="77777777" w:rsidR="00AD44EE" w:rsidRDefault="00133AD4">
      <w:pPr>
        <w:spacing w:line="360" w:lineRule="auto"/>
        <w:rPr>
          <w:sz w:val="21"/>
          <w:szCs w:val="21"/>
        </w:rPr>
      </w:pPr>
      <w:r>
        <w:rPr>
          <w:rFonts w:hint="eastAsia"/>
          <w:noProof/>
          <w:sz w:val="21"/>
          <w:szCs w:val="21"/>
        </w:rPr>
        <w:drawing>
          <wp:inline distT="0" distB="0" distL="0" distR="0" wp14:anchorId="3D90497F" wp14:editId="63605F55">
            <wp:extent cx="6108700" cy="1507490"/>
            <wp:effectExtent l="0" t="0" r="6350" b="16510"/>
            <wp:docPr id="1032" name="图片 1104"/>
            <wp:cNvGraphicFramePr/>
            <a:graphic xmlns:a="http://schemas.openxmlformats.org/drawingml/2006/main">
              <a:graphicData uri="http://schemas.openxmlformats.org/drawingml/2006/picture">
                <pic:pic xmlns:pic="http://schemas.openxmlformats.org/drawingml/2006/picture">
                  <pic:nvPicPr>
                    <pic:cNvPr id="1032" name="图片 1104"/>
                    <pic:cNvPicPr/>
                  </pic:nvPicPr>
                  <pic:blipFill>
                    <a:blip r:embed="rId69" cstate="email">
                      <a:extLst>
                        <a:ext uri="{28A0092B-C50C-407E-A947-70E740481C1C}">
                          <a14:useLocalDpi xmlns:a14="http://schemas.microsoft.com/office/drawing/2010/main"/>
                        </a:ext>
                      </a:extLst>
                    </a:blip>
                    <a:srcRect/>
                    <a:stretch>
                      <a:fillRect/>
                    </a:stretch>
                  </pic:blipFill>
                  <pic:spPr>
                    <a:xfrm>
                      <a:off x="0" y="0"/>
                      <a:ext cx="6108700" cy="1507490"/>
                    </a:xfrm>
                    <a:prstGeom prst="rect">
                      <a:avLst/>
                    </a:prstGeom>
                    <a:noFill/>
                    <a:ln>
                      <a:noFill/>
                    </a:ln>
                  </pic:spPr>
                </pic:pic>
              </a:graphicData>
            </a:graphic>
          </wp:inline>
        </w:drawing>
      </w:r>
    </w:p>
    <w:p w14:paraId="5655738E" w14:textId="77777777" w:rsidR="00AD44EE" w:rsidRDefault="00133AD4">
      <w:pPr>
        <w:spacing w:line="360" w:lineRule="auto"/>
        <w:rPr>
          <w:sz w:val="21"/>
          <w:szCs w:val="21"/>
        </w:rPr>
      </w:pPr>
      <w:r>
        <w:rPr>
          <w:rFonts w:hint="eastAsia"/>
          <w:noProof/>
          <w:sz w:val="21"/>
          <w:szCs w:val="21"/>
        </w:rPr>
        <w:drawing>
          <wp:inline distT="0" distB="0" distL="0" distR="0" wp14:anchorId="033623B0" wp14:editId="4F03C851">
            <wp:extent cx="2947670" cy="923925"/>
            <wp:effectExtent l="0" t="0" r="5080" b="9525"/>
            <wp:docPr id="1031" name="图片 1105"/>
            <wp:cNvGraphicFramePr/>
            <a:graphic xmlns:a="http://schemas.openxmlformats.org/drawingml/2006/main">
              <a:graphicData uri="http://schemas.openxmlformats.org/drawingml/2006/picture">
                <pic:pic xmlns:pic="http://schemas.openxmlformats.org/drawingml/2006/picture">
                  <pic:nvPicPr>
                    <pic:cNvPr id="1031" name="图片 1105"/>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273F0593" w14:textId="77777777" w:rsidR="00AD44EE" w:rsidRDefault="00AD44EE">
      <w:pPr>
        <w:spacing w:line="360" w:lineRule="auto"/>
        <w:rPr>
          <w:sz w:val="21"/>
          <w:szCs w:val="21"/>
        </w:rPr>
      </w:pPr>
    </w:p>
    <w:p w14:paraId="37C59CF6" w14:textId="77777777" w:rsidR="00AD44EE" w:rsidRDefault="00AD44EE">
      <w:pPr>
        <w:spacing w:line="360" w:lineRule="auto"/>
        <w:rPr>
          <w:sz w:val="21"/>
          <w:szCs w:val="21"/>
        </w:rPr>
      </w:pPr>
    </w:p>
    <w:p w14:paraId="33236AED"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70C9CC9A" w14:textId="77777777" w:rsidR="00AD44EE" w:rsidRDefault="00133AD4" w:rsidP="00DD0C59">
      <w:pPr>
        <w:widowControl w:val="0"/>
        <w:numPr>
          <w:ilvl w:val="0"/>
          <w:numId w:val="27"/>
        </w:numPr>
        <w:spacing w:line="360" w:lineRule="auto"/>
        <w:ind w:firstLineChars="200" w:firstLine="420"/>
        <w:jc w:val="both"/>
        <w:rPr>
          <w:sz w:val="21"/>
          <w:szCs w:val="21"/>
        </w:rPr>
      </w:pPr>
      <w:r>
        <w:rPr>
          <w:rFonts w:hint="eastAsia"/>
          <w:sz w:val="21"/>
          <w:szCs w:val="21"/>
        </w:rPr>
        <w:t>页面规则：</w:t>
      </w:r>
    </w:p>
    <w:p w14:paraId="08BB2D3B"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0FC2D886"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w:t>
      </w:r>
      <w:r>
        <w:rPr>
          <w:rFonts w:hint="eastAsia"/>
          <w:color w:val="000000"/>
          <w:sz w:val="21"/>
          <w:szCs w:val="21"/>
        </w:rPr>
        <w:lastRenderedPageBreak/>
        <w:t>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40F946F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3624A46F"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36C51855" w14:textId="77777777" w:rsidR="00AD44EE" w:rsidRDefault="00133AD4">
      <w:pPr>
        <w:pStyle w:val="6"/>
        <w:numPr>
          <w:ilvl w:val="5"/>
          <w:numId w:val="1"/>
        </w:numPr>
        <w:spacing w:line="360" w:lineRule="auto"/>
        <w:rPr>
          <w:rFonts w:ascii="宋体" w:hAnsi="宋体" w:cs="宋体"/>
          <w:sz w:val="20"/>
          <w:szCs w:val="20"/>
        </w:rPr>
      </w:pPr>
      <w:r>
        <w:rPr>
          <w:rFonts w:ascii="宋体" w:hAnsi="宋体" w:cs="宋体" w:hint="eastAsia"/>
          <w:sz w:val="20"/>
          <w:szCs w:val="20"/>
          <w:lang w:eastAsia="zh-CN"/>
        </w:rPr>
        <w:t>资产管理-其他投资</w:t>
      </w:r>
    </w:p>
    <w:p w14:paraId="42433ED5" w14:textId="77777777" w:rsidR="00AD44EE" w:rsidRDefault="00133AD4">
      <w:pPr>
        <w:spacing w:line="360" w:lineRule="auto"/>
        <w:ind w:firstLineChars="200" w:firstLine="420"/>
        <w:rPr>
          <w:sz w:val="21"/>
          <w:szCs w:val="21"/>
        </w:rPr>
      </w:pPr>
      <w:r>
        <w:rPr>
          <w:rFonts w:hint="eastAsia"/>
          <w:sz w:val="21"/>
          <w:szCs w:val="21"/>
        </w:rPr>
        <w:t>对集团其他投资的明细数据进行展示。</w:t>
      </w:r>
    </w:p>
    <w:p w14:paraId="28CE55EF"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参与者</w:t>
      </w:r>
      <w:proofErr w:type="spellEnd"/>
    </w:p>
    <w:p w14:paraId="0EC38286" w14:textId="77777777" w:rsidR="00AD44EE" w:rsidRDefault="00133AD4">
      <w:pPr>
        <w:spacing w:line="360" w:lineRule="auto"/>
        <w:ind w:firstLineChars="200" w:firstLine="420"/>
        <w:rPr>
          <w:sz w:val="21"/>
          <w:szCs w:val="21"/>
        </w:rPr>
      </w:pPr>
      <w:r>
        <w:rPr>
          <w:rFonts w:hint="eastAsia"/>
          <w:sz w:val="21"/>
          <w:szCs w:val="21"/>
        </w:rPr>
        <w:t>集团投资管理部人员及其他对投资数据有查看需求的业务人员。</w:t>
      </w:r>
    </w:p>
    <w:p w14:paraId="7D731A34"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输入与输出</w:t>
      </w:r>
      <w:proofErr w:type="spellEnd"/>
    </w:p>
    <w:p w14:paraId="43C140B1" w14:textId="77777777" w:rsidR="00AD44EE" w:rsidRDefault="00133AD4">
      <w:pPr>
        <w:spacing w:line="360" w:lineRule="auto"/>
        <w:ind w:leftChars="200" w:left="480"/>
        <w:rPr>
          <w:bCs/>
          <w:kern w:val="44"/>
          <w:sz w:val="21"/>
          <w:szCs w:val="21"/>
        </w:rPr>
      </w:pPr>
      <w:r>
        <w:rPr>
          <w:rFonts w:hint="eastAsia"/>
          <w:bCs/>
          <w:kern w:val="44"/>
          <w:sz w:val="21"/>
          <w:szCs w:val="21"/>
        </w:rPr>
        <w:t>输入：时间，机构，币种（默认选择原币），是否合并。</w:t>
      </w:r>
    </w:p>
    <w:p w14:paraId="67DB8D41" w14:textId="77777777" w:rsidR="00AD44EE" w:rsidRDefault="00133AD4">
      <w:pPr>
        <w:spacing w:line="360" w:lineRule="auto"/>
        <w:ind w:leftChars="200" w:left="480"/>
        <w:rPr>
          <w:bCs/>
          <w:kern w:val="44"/>
          <w:sz w:val="21"/>
          <w:szCs w:val="21"/>
        </w:rPr>
      </w:pPr>
      <w:r>
        <w:rPr>
          <w:rFonts w:hint="eastAsia"/>
          <w:bCs/>
          <w:kern w:val="44"/>
          <w:sz w:val="21"/>
          <w:szCs w:val="21"/>
        </w:rPr>
        <w:t>输出：按照输入信息更新其他投资明细表的详细信息，包括：公允价值变动、应收红利、分红收入、出售收益、计提减值、市值变化收益、账面投资收益、市值变化入储备账、市值投资收益等相关信息。</w:t>
      </w:r>
    </w:p>
    <w:p w14:paraId="6CC6F756"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前置条件和后置条件</w:t>
      </w:r>
      <w:proofErr w:type="spellEnd"/>
    </w:p>
    <w:p w14:paraId="280BA0B2" w14:textId="77777777" w:rsidR="00AD44EE" w:rsidRDefault="00133AD4">
      <w:pPr>
        <w:spacing w:line="360" w:lineRule="auto"/>
        <w:ind w:leftChars="200" w:left="480"/>
        <w:rPr>
          <w:bCs/>
          <w:kern w:val="44"/>
          <w:sz w:val="21"/>
          <w:szCs w:val="21"/>
        </w:rPr>
      </w:pPr>
      <w:r>
        <w:rPr>
          <w:rFonts w:hint="eastAsia"/>
          <w:bCs/>
          <w:kern w:val="44"/>
          <w:sz w:val="21"/>
          <w:szCs w:val="21"/>
        </w:rPr>
        <w:t>无</w:t>
      </w:r>
    </w:p>
    <w:p w14:paraId="61208948"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业务规则</w:t>
      </w:r>
      <w:proofErr w:type="spellEnd"/>
    </w:p>
    <w:p w14:paraId="383F66F9" w14:textId="77777777" w:rsidR="00AD44EE" w:rsidRDefault="00133AD4">
      <w:pPr>
        <w:spacing w:line="360" w:lineRule="auto"/>
        <w:ind w:leftChars="200" w:left="480"/>
        <w:rPr>
          <w:bCs/>
          <w:kern w:val="44"/>
          <w:sz w:val="21"/>
          <w:szCs w:val="21"/>
        </w:rPr>
      </w:pPr>
      <w:r>
        <w:rPr>
          <w:rFonts w:hint="eastAsia"/>
          <w:bCs/>
          <w:kern w:val="44"/>
          <w:sz w:val="21"/>
          <w:szCs w:val="21"/>
        </w:rPr>
        <w:t>默认期间为T-1月。</w:t>
      </w:r>
    </w:p>
    <w:p w14:paraId="735E33CC" w14:textId="77777777" w:rsidR="00AD44EE" w:rsidRDefault="00133AD4">
      <w:pPr>
        <w:spacing w:line="360" w:lineRule="auto"/>
        <w:ind w:leftChars="200" w:left="480"/>
        <w:rPr>
          <w:bCs/>
          <w:kern w:val="44"/>
          <w:sz w:val="21"/>
          <w:szCs w:val="21"/>
        </w:rPr>
      </w:pPr>
      <w:r>
        <w:rPr>
          <w:rFonts w:hint="eastAsia"/>
          <w:bCs/>
          <w:kern w:val="44"/>
          <w:sz w:val="21"/>
          <w:szCs w:val="21"/>
        </w:rPr>
        <w:t>按照角色权限显示可查看的机构。</w:t>
      </w:r>
    </w:p>
    <w:p w14:paraId="7FF6150A" w14:textId="77777777" w:rsidR="00AD44EE" w:rsidRDefault="00133AD4">
      <w:pPr>
        <w:spacing w:line="360" w:lineRule="auto"/>
        <w:ind w:leftChars="200" w:left="480"/>
        <w:rPr>
          <w:bCs/>
          <w:kern w:val="44"/>
          <w:sz w:val="21"/>
          <w:szCs w:val="21"/>
        </w:rPr>
      </w:pPr>
      <w:proofErr w:type="gramStart"/>
      <w:r>
        <w:rPr>
          <w:rFonts w:hint="eastAsia"/>
          <w:bCs/>
          <w:kern w:val="44"/>
          <w:sz w:val="21"/>
          <w:szCs w:val="21"/>
        </w:rPr>
        <w:t>若数据</w:t>
      </w:r>
      <w:proofErr w:type="gramEnd"/>
      <w:r>
        <w:rPr>
          <w:rFonts w:hint="eastAsia"/>
          <w:bCs/>
          <w:kern w:val="44"/>
          <w:sz w:val="21"/>
          <w:szCs w:val="21"/>
        </w:rPr>
        <w:t>补录不及时，则无法展示最新数据，页面为空。</w:t>
      </w:r>
    </w:p>
    <w:p w14:paraId="1E920B42" w14:textId="77777777" w:rsidR="00AD44EE" w:rsidRDefault="00133AD4">
      <w:pPr>
        <w:spacing w:line="360" w:lineRule="auto"/>
        <w:ind w:leftChars="200" w:left="480"/>
        <w:rPr>
          <w:bCs/>
          <w:kern w:val="44"/>
          <w:sz w:val="21"/>
          <w:szCs w:val="21"/>
        </w:rPr>
      </w:pPr>
      <w:r>
        <w:rPr>
          <w:rFonts w:hint="eastAsia"/>
          <w:bCs/>
          <w:kern w:val="44"/>
          <w:sz w:val="21"/>
          <w:szCs w:val="21"/>
        </w:rPr>
        <w:t>报表或者指标联想规则：模糊搜索</w:t>
      </w:r>
    </w:p>
    <w:p w14:paraId="63C6A8BC" w14:textId="77777777" w:rsidR="00AD44EE" w:rsidRDefault="00133AD4">
      <w:pPr>
        <w:pStyle w:val="7"/>
        <w:numPr>
          <w:ilvl w:val="6"/>
          <w:numId w:val="1"/>
        </w:numPr>
        <w:spacing w:line="360" w:lineRule="auto"/>
        <w:rPr>
          <w:rFonts w:ascii="宋体" w:hAnsi="宋体" w:cs="宋体"/>
          <w:szCs w:val="20"/>
        </w:rPr>
      </w:pPr>
      <w:proofErr w:type="spellStart"/>
      <w:r>
        <w:rPr>
          <w:rFonts w:ascii="宋体" w:hAnsi="宋体" w:cs="宋体" w:hint="eastAsia"/>
          <w:szCs w:val="20"/>
        </w:rPr>
        <w:t>页面原型及页面规则</w:t>
      </w:r>
      <w:proofErr w:type="spellEnd"/>
    </w:p>
    <w:p w14:paraId="57441241" w14:textId="77777777" w:rsidR="00AD44EE" w:rsidRDefault="00133AD4">
      <w:pPr>
        <w:spacing w:line="360" w:lineRule="auto"/>
        <w:ind w:firstLine="420"/>
        <w:rPr>
          <w:sz w:val="21"/>
          <w:szCs w:val="21"/>
        </w:rPr>
      </w:pPr>
      <w:r>
        <w:rPr>
          <w:rFonts w:hint="eastAsia"/>
          <w:sz w:val="21"/>
          <w:szCs w:val="21"/>
        </w:rPr>
        <w:t>注意：报表</w:t>
      </w:r>
      <w:proofErr w:type="gramStart"/>
      <w:r>
        <w:rPr>
          <w:rFonts w:hint="eastAsia"/>
          <w:sz w:val="21"/>
          <w:szCs w:val="21"/>
        </w:rPr>
        <w:t>表</w:t>
      </w:r>
      <w:proofErr w:type="gramEnd"/>
      <w:r>
        <w:rPr>
          <w:rFonts w:hint="eastAsia"/>
          <w:sz w:val="21"/>
          <w:szCs w:val="21"/>
        </w:rPr>
        <w:t>头为冻结状态，即无论页面下拉还是翻页，表头一直在页面展示。</w:t>
      </w:r>
    </w:p>
    <w:p w14:paraId="697D3F46" w14:textId="77777777" w:rsidR="00AD44EE" w:rsidRDefault="00133AD4" w:rsidP="00DD0C59">
      <w:pPr>
        <w:widowControl w:val="0"/>
        <w:numPr>
          <w:ilvl w:val="0"/>
          <w:numId w:val="28"/>
        </w:numPr>
        <w:spacing w:line="360" w:lineRule="auto"/>
        <w:ind w:firstLineChars="200" w:firstLine="420"/>
        <w:jc w:val="both"/>
        <w:rPr>
          <w:sz w:val="21"/>
          <w:szCs w:val="21"/>
        </w:rPr>
      </w:pPr>
      <w:r>
        <w:rPr>
          <w:rFonts w:hint="eastAsia"/>
          <w:sz w:val="21"/>
          <w:szCs w:val="21"/>
        </w:rPr>
        <w:t>页面原型：输入时间、公司、币种、是否参与集团合并，点击查询，打开报表的详细页面如下：</w:t>
      </w:r>
    </w:p>
    <w:p w14:paraId="04F13D58" w14:textId="77777777" w:rsidR="00AD44EE" w:rsidRDefault="00133AD4">
      <w:pPr>
        <w:spacing w:line="360" w:lineRule="auto"/>
        <w:rPr>
          <w:sz w:val="21"/>
          <w:szCs w:val="21"/>
        </w:rPr>
      </w:pPr>
      <w:r>
        <w:rPr>
          <w:rFonts w:hint="eastAsia"/>
          <w:noProof/>
          <w:sz w:val="21"/>
          <w:szCs w:val="21"/>
        </w:rPr>
        <w:lastRenderedPageBreak/>
        <w:drawing>
          <wp:inline distT="0" distB="0" distL="0" distR="0" wp14:anchorId="5F2899CD" wp14:editId="33A13E2A">
            <wp:extent cx="6099175" cy="1069975"/>
            <wp:effectExtent l="0" t="0" r="15875" b="15875"/>
            <wp:docPr id="1030" name="图片 1106"/>
            <wp:cNvGraphicFramePr/>
            <a:graphic xmlns:a="http://schemas.openxmlformats.org/drawingml/2006/main">
              <a:graphicData uri="http://schemas.openxmlformats.org/drawingml/2006/picture">
                <pic:pic xmlns:pic="http://schemas.openxmlformats.org/drawingml/2006/picture">
                  <pic:nvPicPr>
                    <pic:cNvPr id="1030" name="图片 1106"/>
                    <pic:cNvPicPr/>
                  </pic:nvPicPr>
                  <pic:blipFill>
                    <a:blip r:embed="rId70" cstate="email">
                      <a:extLst>
                        <a:ext uri="{28A0092B-C50C-407E-A947-70E740481C1C}">
                          <a14:useLocalDpi xmlns:a14="http://schemas.microsoft.com/office/drawing/2010/main"/>
                        </a:ext>
                      </a:extLst>
                    </a:blip>
                    <a:srcRect/>
                    <a:stretch>
                      <a:fillRect/>
                    </a:stretch>
                  </pic:blipFill>
                  <pic:spPr>
                    <a:xfrm>
                      <a:off x="0" y="0"/>
                      <a:ext cx="6099175" cy="1069975"/>
                    </a:xfrm>
                    <a:prstGeom prst="rect">
                      <a:avLst/>
                    </a:prstGeom>
                    <a:noFill/>
                    <a:ln>
                      <a:noFill/>
                    </a:ln>
                  </pic:spPr>
                </pic:pic>
              </a:graphicData>
            </a:graphic>
          </wp:inline>
        </w:drawing>
      </w:r>
    </w:p>
    <w:p w14:paraId="35CB1570" w14:textId="77777777" w:rsidR="00AD44EE" w:rsidRDefault="00133AD4">
      <w:pPr>
        <w:spacing w:line="360" w:lineRule="auto"/>
        <w:rPr>
          <w:sz w:val="21"/>
          <w:szCs w:val="21"/>
        </w:rPr>
      </w:pPr>
      <w:r>
        <w:rPr>
          <w:rFonts w:hint="eastAsia"/>
          <w:noProof/>
          <w:sz w:val="21"/>
          <w:szCs w:val="21"/>
        </w:rPr>
        <w:drawing>
          <wp:inline distT="0" distB="0" distL="0" distR="0" wp14:anchorId="4BDAB24A" wp14:editId="1FF6A357">
            <wp:extent cx="2947670" cy="923925"/>
            <wp:effectExtent l="0" t="0" r="5080" b="9525"/>
            <wp:docPr id="1029" name="图片 1107"/>
            <wp:cNvGraphicFramePr/>
            <a:graphic xmlns:a="http://schemas.openxmlformats.org/drawingml/2006/main">
              <a:graphicData uri="http://schemas.openxmlformats.org/drawingml/2006/picture">
                <pic:pic xmlns:pic="http://schemas.openxmlformats.org/drawingml/2006/picture">
                  <pic:nvPicPr>
                    <pic:cNvPr id="1029" name="图片 1107"/>
                    <pic:cNvPicPr/>
                  </pic:nvPicPr>
                  <pic:blipFill>
                    <a:blip r:embed="rId42" cstate="email">
                      <a:extLst>
                        <a:ext uri="{28A0092B-C50C-407E-A947-70E740481C1C}">
                          <a14:useLocalDpi xmlns:a14="http://schemas.microsoft.com/office/drawing/2010/main"/>
                        </a:ext>
                      </a:extLst>
                    </a:blip>
                    <a:srcRect/>
                    <a:stretch>
                      <a:fillRect/>
                    </a:stretch>
                  </pic:blipFill>
                  <pic:spPr>
                    <a:xfrm>
                      <a:off x="0" y="0"/>
                      <a:ext cx="2947670" cy="923925"/>
                    </a:xfrm>
                    <a:prstGeom prst="rect">
                      <a:avLst/>
                    </a:prstGeom>
                    <a:noFill/>
                    <a:ln>
                      <a:noFill/>
                    </a:ln>
                  </pic:spPr>
                </pic:pic>
              </a:graphicData>
            </a:graphic>
          </wp:inline>
        </w:drawing>
      </w:r>
    </w:p>
    <w:p w14:paraId="4B023391" w14:textId="77777777" w:rsidR="00AD44EE" w:rsidRDefault="00AD44EE">
      <w:pPr>
        <w:spacing w:line="360" w:lineRule="auto"/>
        <w:rPr>
          <w:sz w:val="21"/>
          <w:szCs w:val="21"/>
        </w:rPr>
      </w:pPr>
    </w:p>
    <w:p w14:paraId="2E811F43" w14:textId="77777777" w:rsidR="00AD44EE" w:rsidRDefault="00133AD4">
      <w:pPr>
        <w:spacing w:line="360" w:lineRule="auto"/>
        <w:ind w:firstLineChars="200" w:firstLine="420"/>
        <w:rPr>
          <w:sz w:val="21"/>
          <w:szCs w:val="21"/>
        </w:rPr>
      </w:pPr>
      <w:r>
        <w:rPr>
          <w:rFonts w:hint="eastAsia"/>
          <w:sz w:val="21"/>
          <w:szCs w:val="21"/>
        </w:rPr>
        <w:t>用户可以根据需要收藏、订阅、分享和下载查询后的报表数据。</w:t>
      </w:r>
    </w:p>
    <w:p w14:paraId="2A992229" w14:textId="77777777" w:rsidR="00AD44EE" w:rsidRDefault="00133AD4" w:rsidP="00DD0C59">
      <w:pPr>
        <w:widowControl w:val="0"/>
        <w:numPr>
          <w:ilvl w:val="0"/>
          <w:numId w:val="28"/>
        </w:numPr>
        <w:spacing w:line="360" w:lineRule="auto"/>
        <w:ind w:firstLineChars="200" w:firstLine="420"/>
        <w:jc w:val="both"/>
        <w:rPr>
          <w:sz w:val="21"/>
          <w:szCs w:val="21"/>
        </w:rPr>
      </w:pPr>
      <w:r>
        <w:rPr>
          <w:rFonts w:hint="eastAsia"/>
          <w:sz w:val="21"/>
          <w:szCs w:val="21"/>
        </w:rPr>
        <w:t>页面规则：</w:t>
      </w:r>
    </w:p>
    <w:p w14:paraId="4FC04A0C"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sz w:val="21"/>
          <w:szCs w:val="21"/>
        </w:rPr>
        <w:t>页面默认打开时间为T-1月，公司是参与集团合并的公司，币种是人民币，币种单位为1000元。</w:t>
      </w:r>
    </w:p>
    <w:p w14:paraId="1EE58F52"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机构：下拉项，下拉项为：太平投资控股(香港)有限公司(合并)、太平财产保险有限公司、泽</w:t>
      </w:r>
      <w:proofErr w:type="gramStart"/>
      <w:r>
        <w:rPr>
          <w:rFonts w:hint="eastAsia"/>
          <w:color w:val="000000"/>
          <w:sz w:val="21"/>
          <w:szCs w:val="21"/>
        </w:rPr>
        <w:t>鸿发展</w:t>
      </w:r>
      <w:proofErr w:type="gramEnd"/>
      <w:r>
        <w:rPr>
          <w:rFonts w:hint="eastAsia"/>
          <w:color w:val="000000"/>
          <w:sz w:val="21"/>
          <w:szCs w:val="21"/>
        </w:rPr>
        <w:t>有限公司、民利投资有限公司、民安（控股）有限公司、太平养老保险股份有限公司、中国太平保险集团（香港）有限公司、中国太平保险集团有限责任公司、太平亚洲集团有限公司、中国太平保险（英国）有限公司、太平再保险顾问有限公司、太平再保险有限公司、龙璧工业区管理（深圳）有限公司、太平置业（南宁）有限公司、太平养老产业投资公司、</w:t>
      </w:r>
      <w:proofErr w:type="gramStart"/>
      <w:r>
        <w:rPr>
          <w:rFonts w:hint="eastAsia"/>
          <w:color w:val="000000"/>
          <w:sz w:val="21"/>
          <w:szCs w:val="21"/>
        </w:rPr>
        <w:t>京汇通</w:t>
      </w:r>
      <w:proofErr w:type="gramEnd"/>
      <w:r>
        <w:rPr>
          <w:rFonts w:hint="eastAsia"/>
          <w:color w:val="000000"/>
          <w:sz w:val="21"/>
          <w:szCs w:val="21"/>
        </w:rPr>
        <w:t>置业有限公司、</w:t>
      </w:r>
      <w:proofErr w:type="gramStart"/>
      <w:r>
        <w:rPr>
          <w:rFonts w:hint="eastAsia"/>
          <w:color w:val="000000"/>
          <w:sz w:val="21"/>
          <w:szCs w:val="21"/>
        </w:rPr>
        <w:t>莎</w:t>
      </w:r>
      <w:proofErr w:type="gramEnd"/>
      <w:r>
        <w:rPr>
          <w:rFonts w:hint="eastAsia"/>
          <w:color w:val="000000"/>
          <w:sz w:val="21"/>
          <w:szCs w:val="21"/>
        </w:rPr>
        <w:t>利国际有限公司、北京太平广安置业有限公司、太平金融控股有限公司、中国太平保险印度尼西亚有限公司、中国太平保险(澳门)股份有限公司、中国太平保险(新加坡)有限公司、太平石化金融租赁有限责任公司、太平置业（苏州工业园区）有限公司、太平资产管理有限公司、中国太平保险（新西兰）有限公司、太平人寿保险有限公司、太平人寿（香港）总公司、太平投资控股有限公司、太平养老产业管理有限公司、太平置业（上海）有限公司、中国太平保险控股有限公司</w:t>
      </w:r>
    </w:p>
    <w:p w14:paraId="67B7F1E9"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币种：单选框，可以选择人民币、港币和原币。</w:t>
      </w:r>
    </w:p>
    <w:p w14:paraId="16C86F88" w14:textId="77777777" w:rsidR="00AD44EE" w:rsidRDefault="00133AD4" w:rsidP="00DD0C59">
      <w:pPr>
        <w:widowControl w:val="0"/>
        <w:numPr>
          <w:ilvl w:val="0"/>
          <w:numId w:val="16"/>
        </w:numPr>
        <w:spacing w:line="360" w:lineRule="auto"/>
        <w:ind w:left="0" w:firstLineChars="200" w:firstLine="420"/>
        <w:jc w:val="both"/>
        <w:rPr>
          <w:sz w:val="21"/>
          <w:szCs w:val="21"/>
        </w:rPr>
      </w:pPr>
      <w:r>
        <w:rPr>
          <w:rFonts w:hint="eastAsia"/>
          <w:color w:val="000000"/>
          <w:sz w:val="21"/>
          <w:szCs w:val="21"/>
        </w:rPr>
        <w:t>是否合并：单选框，选择是和</w:t>
      </w:r>
      <w:proofErr w:type="gramStart"/>
      <w:r>
        <w:rPr>
          <w:rFonts w:hint="eastAsia"/>
          <w:color w:val="000000"/>
          <w:sz w:val="21"/>
          <w:szCs w:val="21"/>
        </w:rPr>
        <w:t>否。</w:t>
      </w:r>
      <w:proofErr w:type="gramEnd"/>
    </w:p>
    <w:p w14:paraId="226B7FDC" w14:textId="77777777" w:rsidR="00AD44EE" w:rsidRDefault="00AD44EE">
      <w:pPr>
        <w:spacing w:line="360" w:lineRule="auto"/>
        <w:ind w:firstLine="420"/>
        <w:rPr>
          <w:sz w:val="21"/>
          <w:szCs w:val="21"/>
        </w:rPr>
      </w:pPr>
    </w:p>
    <w:p w14:paraId="1114F164" w14:textId="77777777" w:rsidR="00AD44EE" w:rsidRDefault="00AD44EE">
      <w:pPr>
        <w:spacing w:line="360" w:lineRule="auto"/>
        <w:ind w:firstLine="420"/>
        <w:rPr>
          <w:sz w:val="21"/>
          <w:szCs w:val="21"/>
        </w:rPr>
      </w:pPr>
    </w:p>
    <w:p w14:paraId="6B7D5454" w14:textId="77777777" w:rsidR="00AD44EE" w:rsidRDefault="00AD44EE">
      <w:pPr>
        <w:spacing w:line="360" w:lineRule="auto"/>
        <w:ind w:firstLine="420"/>
        <w:rPr>
          <w:sz w:val="21"/>
          <w:szCs w:val="21"/>
        </w:rPr>
      </w:pPr>
    </w:p>
    <w:p w14:paraId="421913E6" w14:textId="77777777" w:rsidR="00AD44EE" w:rsidRDefault="00133AD4">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国际部报表</w:t>
      </w:r>
    </w:p>
    <w:p w14:paraId="571D4248" w14:textId="77777777" w:rsidR="00AD44EE" w:rsidRDefault="00133AD4">
      <w:pPr>
        <w:spacing w:line="360" w:lineRule="auto"/>
        <w:ind w:firstLineChars="200" w:firstLine="420"/>
        <w:rPr>
          <w:sz w:val="21"/>
          <w:szCs w:val="21"/>
        </w:rPr>
      </w:pPr>
      <w:r>
        <w:rPr>
          <w:rFonts w:hint="eastAsia"/>
          <w:sz w:val="21"/>
          <w:szCs w:val="21"/>
        </w:rPr>
        <w:t>展示国际部报表</w:t>
      </w:r>
    </w:p>
    <w:p w14:paraId="1884BB4C" w14:textId="77777777" w:rsidR="00AD44EE" w:rsidRDefault="00133AD4">
      <w:pPr>
        <w:pStyle w:val="5"/>
        <w:spacing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lastRenderedPageBreak/>
        <w:t>境外整体</w:t>
      </w:r>
    </w:p>
    <w:p w14:paraId="3711FEBE" w14:textId="77777777" w:rsidR="00AD44EE" w:rsidRDefault="00133AD4">
      <w:pPr>
        <w:spacing w:line="360" w:lineRule="auto"/>
        <w:rPr>
          <w:sz w:val="21"/>
          <w:szCs w:val="21"/>
        </w:rPr>
      </w:pPr>
      <w:r>
        <w:rPr>
          <w:rFonts w:hint="eastAsia"/>
          <w:sz w:val="21"/>
          <w:szCs w:val="21"/>
        </w:rPr>
        <w:t xml:space="preserve">    境外整体业务报表主要包括国际部重点关注财务、渠道业务情况，境外保险公司重点关注指标情况表。</w:t>
      </w:r>
    </w:p>
    <w:p w14:paraId="48669856" w14:textId="77777777" w:rsidR="00AD44EE" w:rsidRDefault="00133AD4">
      <w:pPr>
        <w:pStyle w:val="5"/>
        <w:spacing w:line="360" w:lineRule="auto"/>
        <w:rPr>
          <w:rFonts w:ascii="宋体" w:hAnsi="宋体" w:cs="宋体"/>
          <w:i w:val="0"/>
          <w:iCs w:val="0"/>
          <w:sz w:val="21"/>
          <w:szCs w:val="21"/>
          <w:lang w:eastAsia="zh-CN"/>
        </w:rPr>
      </w:pPr>
      <w:r>
        <w:rPr>
          <w:rFonts w:ascii="宋体" w:hAnsi="宋体" w:cs="宋体" w:hint="eastAsia"/>
          <w:i w:val="0"/>
          <w:iCs w:val="0"/>
          <w:sz w:val="21"/>
          <w:szCs w:val="21"/>
          <w:lang w:eastAsia="zh-CN"/>
        </w:rPr>
        <w:t>寿险公司</w:t>
      </w:r>
    </w:p>
    <w:p w14:paraId="22EF08DD" w14:textId="77777777" w:rsidR="00AD44EE" w:rsidRDefault="00133AD4">
      <w:pPr>
        <w:pStyle w:val="5"/>
        <w:spacing w:line="360" w:lineRule="auto"/>
        <w:rPr>
          <w:i w:val="0"/>
          <w:iCs w:val="0"/>
          <w:lang w:eastAsia="zh-CN"/>
        </w:rPr>
      </w:pPr>
      <w:r>
        <w:rPr>
          <w:rFonts w:hint="eastAsia"/>
          <w:i w:val="0"/>
          <w:iCs w:val="0"/>
          <w:sz w:val="20"/>
          <w:szCs w:val="20"/>
          <w:lang w:eastAsia="zh-CN"/>
        </w:rPr>
        <w:t>财险公司</w:t>
      </w:r>
    </w:p>
    <w:p w14:paraId="4733D629" w14:textId="77777777" w:rsidR="00AD44EE" w:rsidRDefault="00133AD4">
      <w:pPr>
        <w:pStyle w:val="5"/>
        <w:spacing w:line="360" w:lineRule="auto"/>
        <w:rPr>
          <w:i w:val="0"/>
          <w:iCs w:val="0"/>
          <w:sz w:val="20"/>
          <w:szCs w:val="20"/>
          <w:lang w:eastAsia="zh-CN"/>
        </w:rPr>
      </w:pPr>
      <w:r>
        <w:rPr>
          <w:rFonts w:hint="eastAsia"/>
          <w:i w:val="0"/>
          <w:iCs w:val="0"/>
          <w:sz w:val="20"/>
          <w:szCs w:val="20"/>
          <w:lang w:eastAsia="zh-CN"/>
        </w:rPr>
        <w:t>再保险</w:t>
      </w:r>
    </w:p>
    <w:p w14:paraId="2AABAE80" w14:textId="77777777" w:rsidR="00AD44EE" w:rsidRDefault="00133AD4">
      <w:pPr>
        <w:pStyle w:val="5"/>
        <w:spacing w:line="360" w:lineRule="auto"/>
        <w:rPr>
          <w:i w:val="0"/>
          <w:iCs w:val="0"/>
          <w:sz w:val="20"/>
          <w:szCs w:val="20"/>
          <w:lang w:eastAsia="zh-CN"/>
        </w:rPr>
      </w:pPr>
      <w:r>
        <w:rPr>
          <w:rFonts w:hint="eastAsia"/>
          <w:i w:val="0"/>
          <w:iCs w:val="0"/>
          <w:sz w:val="20"/>
          <w:szCs w:val="20"/>
          <w:lang w:eastAsia="zh-CN"/>
        </w:rPr>
        <w:t>保险中介</w:t>
      </w:r>
    </w:p>
    <w:p w14:paraId="1752228B" w14:textId="77777777" w:rsidR="00AD44EE" w:rsidRDefault="00133AD4">
      <w:pPr>
        <w:pStyle w:val="5"/>
        <w:spacing w:line="360" w:lineRule="auto"/>
        <w:rPr>
          <w:i w:val="0"/>
          <w:iCs w:val="0"/>
          <w:lang w:eastAsia="zh-CN"/>
        </w:rPr>
      </w:pPr>
      <w:r>
        <w:rPr>
          <w:rFonts w:hint="eastAsia"/>
          <w:i w:val="0"/>
          <w:iCs w:val="0"/>
          <w:sz w:val="20"/>
          <w:szCs w:val="20"/>
          <w:lang w:eastAsia="zh-CN"/>
        </w:rPr>
        <w:t>资管</w:t>
      </w:r>
    </w:p>
    <w:p w14:paraId="4503F142" w14:textId="77777777" w:rsidR="00AD44EE" w:rsidRDefault="00AD44EE">
      <w:pPr>
        <w:rPr>
          <w:rFonts w:cs="Arial"/>
          <w:sz w:val="21"/>
          <w:szCs w:val="21"/>
        </w:rPr>
      </w:pPr>
    </w:p>
    <w:p w14:paraId="434B44BF" w14:textId="77777777" w:rsidR="00AD44EE" w:rsidRDefault="00133AD4">
      <w:pPr>
        <w:pStyle w:val="3"/>
        <w:rPr>
          <w:lang w:eastAsia="zh-CN"/>
        </w:rPr>
      </w:pPr>
      <w:bookmarkStart w:id="41" w:name="_Toc44876356"/>
      <w:r>
        <w:rPr>
          <w:rFonts w:hint="eastAsia"/>
          <w:lang w:eastAsia="zh-CN"/>
        </w:rPr>
        <w:t>配置管理</w:t>
      </w:r>
      <w:bookmarkEnd w:id="41"/>
    </w:p>
    <w:p w14:paraId="39993013" w14:textId="77777777" w:rsidR="00AD44EE" w:rsidRDefault="00133AD4">
      <w:pPr>
        <w:rPr>
          <w:sz w:val="21"/>
          <w:szCs w:val="21"/>
        </w:rPr>
      </w:pPr>
      <w:r>
        <w:rPr>
          <w:rFonts w:hint="eastAsia"/>
          <w:sz w:val="21"/>
          <w:szCs w:val="21"/>
        </w:rPr>
        <w:t>该模块包含报表配置，指标卡配置，预警配置</w:t>
      </w:r>
    </w:p>
    <w:p w14:paraId="44D616D4" w14:textId="77777777" w:rsidR="00875FB9" w:rsidRDefault="00875FB9" w:rsidP="00875FB9">
      <w:pPr>
        <w:pStyle w:val="4"/>
        <w:rPr>
          <w:lang w:eastAsia="zh-CN"/>
        </w:rPr>
      </w:pPr>
      <w:r>
        <w:rPr>
          <w:rFonts w:hint="eastAsia"/>
          <w:lang w:eastAsia="zh-CN"/>
        </w:rPr>
        <w:t>报表上架</w:t>
      </w:r>
      <w:r w:rsidR="008163B4">
        <w:rPr>
          <w:rFonts w:hint="eastAsia"/>
          <w:lang w:eastAsia="zh-CN"/>
        </w:rPr>
        <w:t>（完成初稿）</w:t>
      </w:r>
    </w:p>
    <w:p w14:paraId="64369942" w14:textId="77777777" w:rsidR="00875FB9" w:rsidRDefault="00875FB9" w:rsidP="00875FB9">
      <w:pPr>
        <w:spacing w:line="360" w:lineRule="auto"/>
        <w:ind w:firstLine="420"/>
        <w:rPr>
          <w:sz w:val="21"/>
          <w:szCs w:val="21"/>
        </w:rPr>
      </w:pPr>
      <w:r>
        <w:rPr>
          <w:rFonts w:hint="eastAsia"/>
          <w:sz w:val="21"/>
          <w:szCs w:val="21"/>
        </w:rPr>
        <w:t>支持用户将BI工具开发的报表配置在经分平台的前端展示并授权给相应的用户角色查看；包括配置报表展示名称、报表频率、报表展示目录、报表说明、报表属主、报表授权等，完成报表上架操作；</w:t>
      </w:r>
    </w:p>
    <w:p w14:paraId="1DA25571" w14:textId="77777777" w:rsidR="00875FB9" w:rsidRDefault="00875FB9" w:rsidP="00875FB9">
      <w:pPr>
        <w:pStyle w:val="5"/>
        <w:rPr>
          <w:i w:val="0"/>
          <w:iCs w:val="0"/>
          <w:sz w:val="21"/>
          <w:szCs w:val="21"/>
        </w:rPr>
      </w:pPr>
      <w:proofErr w:type="spellStart"/>
      <w:r>
        <w:rPr>
          <w:i w:val="0"/>
          <w:iCs w:val="0"/>
          <w:sz w:val="21"/>
          <w:szCs w:val="21"/>
        </w:rPr>
        <w:t>参与者</w:t>
      </w:r>
      <w:proofErr w:type="spellEnd"/>
    </w:p>
    <w:p w14:paraId="77B48911" w14:textId="77777777" w:rsidR="00875FB9" w:rsidRDefault="00875FB9" w:rsidP="00875FB9">
      <w:pPr>
        <w:tabs>
          <w:tab w:val="left" w:pos="0"/>
        </w:tabs>
        <w:rPr>
          <w:sz w:val="21"/>
          <w:szCs w:val="21"/>
        </w:rPr>
      </w:pPr>
      <w:r>
        <w:rPr>
          <w:rFonts w:hint="eastAsia"/>
          <w:sz w:val="21"/>
          <w:szCs w:val="21"/>
        </w:rPr>
        <w:t>开发人员、报表中心运维人员</w:t>
      </w:r>
    </w:p>
    <w:p w14:paraId="63FB5A25" w14:textId="77777777" w:rsidR="00875FB9" w:rsidRDefault="00875FB9" w:rsidP="00875FB9">
      <w:pPr>
        <w:pStyle w:val="5"/>
        <w:rPr>
          <w:sz w:val="21"/>
          <w:szCs w:val="21"/>
          <w:lang w:eastAsia="zh-CN"/>
        </w:rPr>
      </w:pPr>
      <w:proofErr w:type="spellStart"/>
      <w:r>
        <w:rPr>
          <w:i w:val="0"/>
          <w:iCs w:val="0"/>
          <w:sz w:val="21"/>
          <w:szCs w:val="21"/>
        </w:rPr>
        <w:t>输入与输出</w:t>
      </w:r>
      <w:proofErr w:type="spellEnd"/>
    </w:p>
    <w:p w14:paraId="3CBE18C8" w14:textId="77777777" w:rsidR="00875FB9" w:rsidRDefault="00875FB9" w:rsidP="00875FB9">
      <w:pPr>
        <w:spacing w:line="360" w:lineRule="auto"/>
        <w:rPr>
          <w:sz w:val="21"/>
          <w:szCs w:val="21"/>
        </w:rPr>
      </w:pPr>
      <w:r>
        <w:rPr>
          <w:rFonts w:hint="eastAsia"/>
          <w:sz w:val="21"/>
          <w:szCs w:val="21"/>
        </w:rPr>
        <w:t>输入：选择BI工具开发的报表，配置报表目录、展示名称、报表说明、报表归属</w:t>
      </w:r>
    </w:p>
    <w:p w14:paraId="63C9743D" w14:textId="77777777" w:rsidR="00875FB9" w:rsidRDefault="00875FB9" w:rsidP="00875FB9">
      <w:pPr>
        <w:rPr>
          <w:sz w:val="21"/>
          <w:szCs w:val="21"/>
        </w:rPr>
      </w:pPr>
      <w:r>
        <w:rPr>
          <w:rFonts w:hint="eastAsia"/>
          <w:sz w:val="21"/>
          <w:szCs w:val="21"/>
        </w:rPr>
        <w:t>输出：对应的权限用户可以在经分平台相应的目录下看到该报表</w:t>
      </w:r>
    </w:p>
    <w:p w14:paraId="427D4238" w14:textId="77777777" w:rsidR="00875FB9" w:rsidRDefault="00875FB9" w:rsidP="0054362B">
      <w:pPr>
        <w:pStyle w:val="5"/>
        <w:rPr>
          <w:rFonts w:ascii="宋体" w:hAnsi="宋体" w:cs="宋体"/>
          <w:szCs w:val="20"/>
          <w:lang w:eastAsia="zh-CN"/>
        </w:rPr>
      </w:pPr>
      <w:proofErr w:type="spellStart"/>
      <w:r w:rsidRPr="0054362B">
        <w:rPr>
          <w:rFonts w:hint="eastAsia"/>
          <w:i w:val="0"/>
          <w:iCs w:val="0"/>
          <w:sz w:val="21"/>
          <w:szCs w:val="21"/>
        </w:rPr>
        <w:t>前置条件和后置条件</w:t>
      </w:r>
      <w:proofErr w:type="spellEnd"/>
    </w:p>
    <w:p w14:paraId="5A62340F" w14:textId="77777777" w:rsidR="00875FB9" w:rsidRPr="00875FB9" w:rsidRDefault="00875FB9" w:rsidP="00875FB9">
      <w:pPr>
        <w:spacing w:line="360" w:lineRule="auto"/>
        <w:rPr>
          <w:sz w:val="21"/>
          <w:szCs w:val="21"/>
        </w:rPr>
      </w:pPr>
      <w:r w:rsidRPr="00875FB9">
        <w:rPr>
          <w:rFonts w:hint="eastAsia"/>
          <w:sz w:val="21"/>
          <w:szCs w:val="21"/>
        </w:rPr>
        <w:t>前置条件：BI工具开发的报表列表同步到经分平台供用户选择</w:t>
      </w:r>
    </w:p>
    <w:p w14:paraId="04741BDD" w14:textId="77777777" w:rsidR="00875FB9" w:rsidRDefault="00875FB9" w:rsidP="00875FB9">
      <w:pPr>
        <w:pStyle w:val="5"/>
        <w:rPr>
          <w:sz w:val="21"/>
          <w:szCs w:val="21"/>
          <w:lang w:eastAsia="zh-CN"/>
        </w:rPr>
      </w:pPr>
      <w:proofErr w:type="spellStart"/>
      <w:r>
        <w:rPr>
          <w:i w:val="0"/>
          <w:iCs w:val="0"/>
          <w:sz w:val="21"/>
          <w:szCs w:val="21"/>
        </w:rPr>
        <w:t>业务规则</w:t>
      </w:r>
      <w:proofErr w:type="spellEnd"/>
    </w:p>
    <w:p w14:paraId="755D9CC9" w14:textId="77777777" w:rsidR="00875FB9" w:rsidRDefault="00875FB9" w:rsidP="00DD0C59">
      <w:pPr>
        <w:numPr>
          <w:ilvl w:val="0"/>
          <w:numId w:val="29"/>
        </w:numPr>
        <w:rPr>
          <w:sz w:val="21"/>
          <w:szCs w:val="21"/>
        </w:rPr>
      </w:pPr>
      <w:r>
        <w:rPr>
          <w:rFonts w:hint="eastAsia"/>
          <w:sz w:val="21"/>
          <w:szCs w:val="21"/>
        </w:rPr>
        <w:t>上架配置功能中选择报表读取该用户在BI工具上配置完成的未上架的报表供用户选择，一次只允许选择一张报表进行配置。配置报表展示名称、报表频度、报表发布目录、报表说明、归属公司、归属部门、报表权限角色、是否属于报送清单；</w:t>
      </w:r>
    </w:p>
    <w:p w14:paraId="2354D15E" w14:textId="77777777" w:rsidR="00875FB9" w:rsidRDefault="00875FB9" w:rsidP="00DD0C59">
      <w:pPr>
        <w:numPr>
          <w:ilvl w:val="0"/>
          <w:numId w:val="29"/>
        </w:numPr>
        <w:rPr>
          <w:sz w:val="21"/>
          <w:szCs w:val="21"/>
        </w:rPr>
      </w:pPr>
      <w:r>
        <w:rPr>
          <w:rFonts w:hint="eastAsia"/>
          <w:sz w:val="21"/>
          <w:szCs w:val="21"/>
        </w:rPr>
        <w:t>已经上架的报表，不支持重复上架，无法再次选择；</w:t>
      </w:r>
    </w:p>
    <w:p w14:paraId="07F0D0DA" w14:textId="77777777" w:rsidR="00875FB9" w:rsidRDefault="00875FB9" w:rsidP="00875FB9">
      <w:pPr>
        <w:rPr>
          <w:sz w:val="21"/>
          <w:szCs w:val="21"/>
        </w:rPr>
      </w:pPr>
    </w:p>
    <w:p w14:paraId="3C88FC89" w14:textId="77777777" w:rsidR="00875FB9" w:rsidRDefault="00875FB9" w:rsidP="00875FB9">
      <w:pPr>
        <w:pStyle w:val="5"/>
        <w:rPr>
          <w:sz w:val="21"/>
          <w:szCs w:val="21"/>
          <w:lang w:eastAsia="zh-CN"/>
        </w:rPr>
      </w:pPr>
      <w:proofErr w:type="spellStart"/>
      <w:r>
        <w:rPr>
          <w:i w:val="0"/>
          <w:iCs w:val="0"/>
          <w:sz w:val="21"/>
          <w:szCs w:val="21"/>
        </w:rPr>
        <w:lastRenderedPageBreak/>
        <w:t>页面规则及页面原型</w:t>
      </w:r>
      <w:proofErr w:type="spellEnd"/>
    </w:p>
    <w:p w14:paraId="6E4CD63A" w14:textId="77777777" w:rsidR="00875FB9" w:rsidRDefault="00875FB9" w:rsidP="00875FB9">
      <w:pPr>
        <w:adjustRightInd w:val="0"/>
        <w:snapToGrid w:val="0"/>
        <w:spacing w:before="120" w:after="120"/>
        <w:rPr>
          <w:rFonts w:cs="Arial"/>
          <w:sz w:val="21"/>
          <w:szCs w:val="21"/>
        </w:rPr>
      </w:pPr>
      <w:r w:rsidRPr="00875FB9">
        <w:rPr>
          <w:rFonts w:cs="Arial"/>
          <w:noProof/>
          <w:sz w:val="21"/>
          <w:szCs w:val="21"/>
        </w:rPr>
        <w:drawing>
          <wp:inline distT="0" distB="0" distL="0" distR="0" wp14:anchorId="53E50E01" wp14:editId="15572E8F">
            <wp:extent cx="6120130" cy="3442335"/>
            <wp:effectExtent l="0" t="0" r="1270" b="0"/>
            <wp:docPr id="904" name="图片 90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14C373B2" w14:textId="77777777" w:rsidR="00875FB9" w:rsidRDefault="00875FB9" w:rsidP="00875FB9">
      <w:pPr>
        <w:adjustRightInd w:val="0"/>
        <w:snapToGrid w:val="0"/>
        <w:spacing w:before="120" w:after="120"/>
        <w:rPr>
          <w:rFonts w:cs="Arial"/>
          <w:sz w:val="21"/>
          <w:szCs w:val="21"/>
        </w:rPr>
      </w:pPr>
      <w:r>
        <w:rPr>
          <w:rFonts w:cs="Arial"/>
          <w:sz w:val="21"/>
          <w:szCs w:val="21"/>
        </w:rPr>
        <w:t>页面规则：</w:t>
      </w:r>
    </w:p>
    <w:p w14:paraId="293A3A9F" w14:textId="77777777" w:rsidR="00875FB9" w:rsidRDefault="00875FB9" w:rsidP="00DD0C59">
      <w:pPr>
        <w:numPr>
          <w:ilvl w:val="0"/>
          <w:numId w:val="30"/>
        </w:numPr>
        <w:adjustRightInd w:val="0"/>
        <w:snapToGrid w:val="0"/>
        <w:spacing w:before="120" w:after="120"/>
        <w:rPr>
          <w:rFonts w:cs="Arial"/>
          <w:sz w:val="21"/>
          <w:szCs w:val="21"/>
        </w:rPr>
      </w:pPr>
      <w:r>
        <w:rPr>
          <w:rFonts w:cs="Arial" w:hint="eastAsia"/>
          <w:sz w:val="21"/>
          <w:szCs w:val="21"/>
        </w:rPr>
        <w:t>点击配置管理—报表配置，进入报表配置页面；</w:t>
      </w:r>
    </w:p>
    <w:p w14:paraId="39E7C020" w14:textId="77777777" w:rsidR="00875FB9" w:rsidRPr="00875FB9" w:rsidRDefault="00875FB9" w:rsidP="00DD0C59">
      <w:pPr>
        <w:numPr>
          <w:ilvl w:val="0"/>
          <w:numId w:val="30"/>
        </w:numPr>
        <w:adjustRightInd w:val="0"/>
        <w:snapToGrid w:val="0"/>
        <w:spacing w:before="120" w:after="120"/>
        <w:rPr>
          <w:rFonts w:cs="Arial"/>
          <w:sz w:val="21"/>
          <w:szCs w:val="21"/>
        </w:rPr>
      </w:pPr>
      <w:r>
        <w:rPr>
          <w:rFonts w:cs="Arial" w:hint="eastAsia"/>
          <w:sz w:val="21"/>
          <w:szCs w:val="21"/>
        </w:rPr>
        <w:t>点击新建按钮，</w:t>
      </w:r>
      <w:r w:rsidRPr="00875FB9">
        <w:rPr>
          <w:rFonts w:cs="Arial" w:hint="eastAsia"/>
          <w:sz w:val="21"/>
          <w:szCs w:val="21"/>
        </w:rPr>
        <w:t>点击新建按钮，弹出报表上架配置框，列表项为：</w:t>
      </w:r>
    </w:p>
    <w:p w14:paraId="0AC267B7"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选择报表：点击展示用户在BI工具开发完成待配置上架的报表的目录及报表名称，点击选择某张报表；（已上架的报表不支持重新上架，不展示）</w:t>
      </w:r>
    </w:p>
    <w:p w14:paraId="5F119405"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报表展示名称：默认带出BI上的报表名称，用户可修改</w:t>
      </w:r>
    </w:p>
    <w:p w14:paraId="40687B07"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报表频率：</w:t>
      </w:r>
      <w:proofErr w:type="gramStart"/>
      <w:r>
        <w:rPr>
          <w:rFonts w:hint="eastAsia"/>
          <w:sz w:val="21"/>
          <w:szCs w:val="21"/>
        </w:rPr>
        <w:t>选择日</w:t>
      </w:r>
      <w:proofErr w:type="gramEnd"/>
      <w:r>
        <w:rPr>
          <w:rFonts w:hint="eastAsia"/>
          <w:sz w:val="21"/>
          <w:szCs w:val="21"/>
        </w:rPr>
        <w:t>/周/月/年/季度/半年</w:t>
      </w:r>
    </w:p>
    <w:p w14:paraId="03449503"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发布目录：点击显示经分的报表管理的目录结构，用户选择某个目录</w:t>
      </w:r>
    </w:p>
    <w:p w14:paraId="791542EB"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报表说明：当报表说明只包含文字，用户可在此处填写报表说明，报表说明必填</w:t>
      </w:r>
    </w:p>
    <w:p w14:paraId="3FB51F5E"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上传附件：当报表说明包含图片的时候，用户可通过上传附件的形式上传报表说明，支持上传word格式的文件，文件大写不超过2M，页面提示文件格式和文件大小限制的要求，附件上传可选</w:t>
      </w:r>
    </w:p>
    <w:p w14:paraId="22813C95" w14:textId="77777777" w:rsid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选择归属部门：选择报表归属公司和部门</w:t>
      </w:r>
    </w:p>
    <w:p w14:paraId="52FDD507" w14:textId="77777777" w:rsidR="00875FB9" w:rsidRPr="00875FB9" w:rsidRDefault="00875FB9" w:rsidP="00DD0C59">
      <w:pPr>
        <w:pStyle w:val="23"/>
        <w:numPr>
          <w:ilvl w:val="0"/>
          <w:numId w:val="66"/>
        </w:numPr>
        <w:tabs>
          <w:tab w:val="left" w:pos="360"/>
        </w:tabs>
        <w:adjustRightInd w:val="0"/>
        <w:snapToGrid w:val="0"/>
        <w:spacing w:before="120" w:after="120" w:line="360" w:lineRule="auto"/>
        <w:ind w:firstLineChars="0"/>
        <w:rPr>
          <w:sz w:val="21"/>
          <w:szCs w:val="21"/>
        </w:rPr>
      </w:pPr>
      <w:r>
        <w:rPr>
          <w:rFonts w:hint="eastAsia"/>
          <w:sz w:val="21"/>
          <w:szCs w:val="21"/>
        </w:rPr>
        <w:t>授权：点击显示经分的资源角色列表，</w:t>
      </w:r>
      <w:proofErr w:type="gramStart"/>
      <w:r>
        <w:rPr>
          <w:rFonts w:hint="eastAsia"/>
          <w:sz w:val="21"/>
          <w:szCs w:val="21"/>
        </w:rPr>
        <w:t>用户勾选需要授与</w:t>
      </w:r>
      <w:proofErr w:type="gramEnd"/>
      <w:r>
        <w:rPr>
          <w:rFonts w:hint="eastAsia"/>
          <w:sz w:val="21"/>
          <w:szCs w:val="21"/>
        </w:rPr>
        <w:t>该报表查看权限的角色，可以选择一个或多个角色</w:t>
      </w:r>
    </w:p>
    <w:p w14:paraId="6EE25085" w14:textId="77777777" w:rsidR="00AD44EE" w:rsidRDefault="00875FB9">
      <w:pPr>
        <w:adjustRightInd w:val="0"/>
        <w:snapToGrid w:val="0"/>
        <w:spacing w:before="120" w:after="120"/>
        <w:rPr>
          <w:sz w:val="21"/>
          <w:szCs w:val="21"/>
        </w:rPr>
      </w:pPr>
      <w:r w:rsidRPr="00875FB9">
        <w:rPr>
          <w:noProof/>
          <w:sz w:val="21"/>
          <w:szCs w:val="21"/>
        </w:rPr>
        <w:lastRenderedPageBreak/>
        <w:drawing>
          <wp:inline distT="0" distB="0" distL="0" distR="0" wp14:anchorId="4CA1D088" wp14:editId="76C9CE2A">
            <wp:extent cx="6120130" cy="3442335"/>
            <wp:effectExtent l="0" t="0" r="1270" b="0"/>
            <wp:docPr id="905" name="图片 90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7B37FC7E" w14:textId="77777777" w:rsidR="00AD44EE" w:rsidRDefault="00133AD4">
      <w:pPr>
        <w:pStyle w:val="5"/>
        <w:rPr>
          <w:i w:val="0"/>
          <w:iCs w:val="0"/>
          <w:sz w:val="21"/>
          <w:szCs w:val="21"/>
        </w:rPr>
      </w:pPr>
      <w:proofErr w:type="spellStart"/>
      <w:r>
        <w:rPr>
          <w:i w:val="0"/>
          <w:iCs w:val="0"/>
          <w:sz w:val="21"/>
          <w:szCs w:val="21"/>
        </w:rPr>
        <w:t>参与者</w:t>
      </w:r>
      <w:proofErr w:type="spellEnd"/>
    </w:p>
    <w:p w14:paraId="2DDE697B" w14:textId="77777777" w:rsidR="00AD44EE" w:rsidRDefault="00133AD4">
      <w:pPr>
        <w:tabs>
          <w:tab w:val="left" w:pos="0"/>
        </w:tabs>
        <w:rPr>
          <w:sz w:val="21"/>
          <w:szCs w:val="21"/>
        </w:rPr>
      </w:pPr>
      <w:r>
        <w:rPr>
          <w:rFonts w:ascii="Arial" w:hAnsi="Arial" w:hint="eastAsia"/>
          <w:sz w:val="21"/>
          <w:szCs w:val="21"/>
        </w:rPr>
        <w:t>经分平台运维人员</w:t>
      </w:r>
    </w:p>
    <w:p w14:paraId="48816954" w14:textId="77777777" w:rsidR="00AD44EE" w:rsidRDefault="00133AD4">
      <w:pPr>
        <w:pStyle w:val="5"/>
        <w:rPr>
          <w:sz w:val="21"/>
          <w:szCs w:val="21"/>
          <w:lang w:eastAsia="zh-CN"/>
        </w:rPr>
      </w:pPr>
      <w:proofErr w:type="spellStart"/>
      <w:r>
        <w:rPr>
          <w:i w:val="0"/>
          <w:iCs w:val="0"/>
          <w:sz w:val="21"/>
          <w:szCs w:val="21"/>
        </w:rPr>
        <w:t>输入与输出</w:t>
      </w:r>
      <w:proofErr w:type="spellEnd"/>
    </w:p>
    <w:p w14:paraId="27B28698" w14:textId="77777777" w:rsidR="00AD44EE" w:rsidRDefault="00133AD4">
      <w:pPr>
        <w:rPr>
          <w:sz w:val="21"/>
          <w:szCs w:val="21"/>
        </w:rPr>
      </w:pPr>
      <w:r>
        <w:rPr>
          <w:rFonts w:hint="eastAsia"/>
          <w:sz w:val="21"/>
          <w:szCs w:val="21"/>
        </w:rPr>
        <w:t>输入：选择使用中的报表，点击冻结</w:t>
      </w:r>
    </w:p>
    <w:p w14:paraId="06E24F36" w14:textId="77777777" w:rsidR="00AD44EE" w:rsidRDefault="00133AD4">
      <w:pPr>
        <w:rPr>
          <w:sz w:val="21"/>
          <w:szCs w:val="21"/>
        </w:rPr>
      </w:pPr>
      <w:r>
        <w:rPr>
          <w:rFonts w:hint="eastAsia"/>
          <w:sz w:val="21"/>
          <w:szCs w:val="21"/>
        </w:rPr>
        <w:t>输出：对干系用户发出报表待冻结通知</w:t>
      </w:r>
    </w:p>
    <w:p w14:paraId="330583DD" w14:textId="77777777" w:rsidR="00AD44EE" w:rsidRDefault="00AD44EE">
      <w:pPr>
        <w:rPr>
          <w:sz w:val="21"/>
          <w:szCs w:val="21"/>
        </w:rPr>
      </w:pPr>
    </w:p>
    <w:p w14:paraId="75A0866E" w14:textId="77777777" w:rsidR="00AD44EE" w:rsidRDefault="00133AD4">
      <w:pPr>
        <w:rPr>
          <w:sz w:val="21"/>
          <w:szCs w:val="21"/>
        </w:rPr>
      </w:pPr>
      <w:r>
        <w:rPr>
          <w:rFonts w:hint="eastAsia"/>
          <w:sz w:val="21"/>
          <w:szCs w:val="21"/>
        </w:rPr>
        <w:t>输入：选择待冻结的报表，点击冻结</w:t>
      </w:r>
    </w:p>
    <w:p w14:paraId="2A521F4D" w14:textId="77777777" w:rsidR="00AD44EE" w:rsidRDefault="00133AD4">
      <w:pPr>
        <w:rPr>
          <w:sz w:val="21"/>
          <w:szCs w:val="21"/>
        </w:rPr>
      </w:pPr>
      <w:r>
        <w:rPr>
          <w:rFonts w:hint="eastAsia"/>
          <w:sz w:val="21"/>
          <w:szCs w:val="21"/>
        </w:rPr>
        <w:t>输出：对干系用户发出报表已冻结通知</w:t>
      </w:r>
    </w:p>
    <w:p w14:paraId="2B8791D5" w14:textId="77777777" w:rsidR="00AD44EE" w:rsidRDefault="00133AD4">
      <w:pPr>
        <w:pStyle w:val="5"/>
        <w:rPr>
          <w:sz w:val="21"/>
          <w:szCs w:val="21"/>
          <w:lang w:eastAsia="zh-CN"/>
        </w:rPr>
      </w:pPr>
      <w:proofErr w:type="spellStart"/>
      <w:r>
        <w:rPr>
          <w:i w:val="0"/>
          <w:iCs w:val="0"/>
          <w:sz w:val="21"/>
          <w:szCs w:val="21"/>
        </w:rPr>
        <w:t>业务规则</w:t>
      </w:r>
      <w:proofErr w:type="spellEnd"/>
    </w:p>
    <w:p w14:paraId="0AF26F73" w14:textId="77777777" w:rsidR="00AD44EE" w:rsidRDefault="00133AD4" w:rsidP="00DD0C59">
      <w:pPr>
        <w:numPr>
          <w:ilvl w:val="0"/>
          <w:numId w:val="29"/>
        </w:numPr>
        <w:rPr>
          <w:sz w:val="21"/>
          <w:szCs w:val="21"/>
        </w:rPr>
      </w:pPr>
      <w:r>
        <w:rPr>
          <w:rFonts w:hint="eastAsia"/>
          <w:sz w:val="21"/>
          <w:szCs w:val="21"/>
        </w:rPr>
        <w:t>运</w:t>
      </w:r>
      <w:proofErr w:type="gramStart"/>
      <w:r>
        <w:rPr>
          <w:rFonts w:hint="eastAsia"/>
          <w:sz w:val="21"/>
          <w:szCs w:val="21"/>
        </w:rPr>
        <w:t>维人员</w:t>
      </w:r>
      <w:proofErr w:type="gramEnd"/>
      <w:r>
        <w:rPr>
          <w:rFonts w:hint="eastAsia"/>
          <w:sz w:val="21"/>
          <w:szCs w:val="21"/>
        </w:rPr>
        <w:t>对已上架的报表可进行冻结操作，冻结的报表仍在平台供用户访问，但不再进行报表变更</w:t>
      </w:r>
    </w:p>
    <w:p w14:paraId="11AA44CE" w14:textId="77777777" w:rsidR="00AD44EE" w:rsidRDefault="00133AD4" w:rsidP="00DD0C59">
      <w:pPr>
        <w:numPr>
          <w:ilvl w:val="0"/>
          <w:numId w:val="29"/>
        </w:numPr>
        <w:rPr>
          <w:sz w:val="21"/>
          <w:szCs w:val="21"/>
        </w:rPr>
      </w:pPr>
      <w:r>
        <w:rPr>
          <w:rFonts w:hint="eastAsia"/>
          <w:sz w:val="21"/>
          <w:szCs w:val="21"/>
        </w:rPr>
        <w:t>报表的冻结由运</w:t>
      </w:r>
      <w:proofErr w:type="gramStart"/>
      <w:r>
        <w:rPr>
          <w:rFonts w:hint="eastAsia"/>
          <w:sz w:val="21"/>
          <w:szCs w:val="21"/>
        </w:rPr>
        <w:t>维人员</w:t>
      </w:r>
      <w:proofErr w:type="gramEnd"/>
      <w:r>
        <w:rPr>
          <w:rFonts w:hint="eastAsia"/>
          <w:sz w:val="21"/>
          <w:szCs w:val="21"/>
        </w:rPr>
        <w:t>根据统计日志中报表的使用情况作为判断依据进行操作处理，或者由报表属</w:t>
      </w:r>
      <w:proofErr w:type="gramStart"/>
      <w:r>
        <w:rPr>
          <w:rFonts w:hint="eastAsia"/>
          <w:sz w:val="21"/>
          <w:szCs w:val="21"/>
        </w:rPr>
        <w:t>主主动</w:t>
      </w:r>
      <w:proofErr w:type="gramEnd"/>
      <w:r>
        <w:rPr>
          <w:rFonts w:hint="eastAsia"/>
          <w:sz w:val="21"/>
          <w:szCs w:val="21"/>
        </w:rPr>
        <w:t>发起报表冻结申请，申请通过后运</w:t>
      </w:r>
      <w:proofErr w:type="gramStart"/>
      <w:r>
        <w:rPr>
          <w:rFonts w:hint="eastAsia"/>
          <w:sz w:val="21"/>
          <w:szCs w:val="21"/>
        </w:rPr>
        <w:t>维人员</w:t>
      </w:r>
      <w:proofErr w:type="gramEnd"/>
      <w:r>
        <w:rPr>
          <w:rFonts w:hint="eastAsia"/>
          <w:sz w:val="21"/>
          <w:szCs w:val="21"/>
        </w:rPr>
        <w:t>根据申请做相应的处理</w:t>
      </w:r>
    </w:p>
    <w:p w14:paraId="4C1E44E3" w14:textId="77777777" w:rsidR="00AD44EE" w:rsidRDefault="00133AD4" w:rsidP="00DD0C59">
      <w:pPr>
        <w:numPr>
          <w:ilvl w:val="0"/>
          <w:numId w:val="29"/>
        </w:numPr>
        <w:rPr>
          <w:sz w:val="21"/>
          <w:szCs w:val="21"/>
        </w:rPr>
      </w:pPr>
      <w:r>
        <w:rPr>
          <w:rFonts w:hint="eastAsia"/>
          <w:sz w:val="21"/>
          <w:szCs w:val="21"/>
        </w:rPr>
        <w:t>报表属主申请报表冻结/下架的审批流程：</w:t>
      </w:r>
    </w:p>
    <w:p w14:paraId="40459F31" w14:textId="77777777" w:rsidR="00AD44EE" w:rsidRDefault="00133AD4">
      <w:pPr>
        <w:rPr>
          <w:sz w:val="21"/>
          <w:szCs w:val="21"/>
        </w:rPr>
      </w:pPr>
      <w:r>
        <w:rPr>
          <w:rFonts w:hint="eastAsia"/>
          <w:noProof/>
          <w:sz w:val="21"/>
          <w:szCs w:val="21"/>
        </w:rPr>
        <w:lastRenderedPageBreak/>
        <w:drawing>
          <wp:inline distT="0" distB="0" distL="114300" distR="114300" wp14:anchorId="36F71C84" wp14:editId="410DC626">
            <wp:extent cx="3124200" cy="4581525"/>
            <wp:effectExtent l="0" t="0" r="0" b="9525"/>
            <wp:docPr id="2" name="图片 2" descr="报表冻结和下架申请流程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报表冻结和下架申请流程0426"/>
                    <pic:cNvPicPr>
                      <a:picLocks noChangeAspect="1"/>
                    </pic:cNvPicPr>
                  </pic:nvPicPr>
                  <pic:blipFill>
                    <a:blip r:embed="rId73"/>
                    <a:stretch>
                      <a:fillRect/>
                    </a:stretch>
                  </pic:blipFill>
                  <pic:spPr>
                    <a:xfrm>
                      <a:off x="0" y="0"/>
                      <a:ext cx="3124200" cy="4581525"/>
                    </a:xfrm>
                    <a:prstGeom prst="rect">
                      <a:avLst/>
                    </a:prstGeom>
                  </pic:spPr>
                </pic:pic>
              </a:graphicData>
            </a:graphic>
          </wp:inline>
        </w:drawing>
      </w:r>
    </w:p>
    <w:p w14:paraId="49F8F5C3" w14:textId="77777777" w:rsidR="00AD44EE" w:rsidRDefault="00AD44EE">
      <w:pPr>
        <w:rPr>
          <w:sz w:val="21"/>
          <w:szCs w:val="21"/>
        </w:rPr>
      </w:pPr>
    </w:p>
    <w:p w14:paraId="6EF9274F" w14:textId="77777777" w:rsidR="00AD44EE" w:rsidRDefault="00133AD4">
      <w:pPr>
        <w:rPr>
          <w:sz w:val="21"/>
          <w:szCs w:val="21"/>
        </w:rPr>
      </w:pPr>
      <w:r>
        <w:rPr>
          <w:rFonts w:hint="eastAsia"/>
          <w:sz w:val="21"/>
          <w:szCs w:val="21"/>
        </w:rPr>
        <w:t>4、使用中的报表做冻结处理时，系统对具有该报表权限的所有用户在系统内发送待冻结消息通知，通知内容默认模板如下，内容支持编辑，确认提交之后发送给相应用户，同时报表状态从使用中更新为待冻结：</w:t>
      </w:r>
    </w:p>
    <w:p w14:paraId="6765E9FF" w14:textId="77777777" w:rsidR="00AD44EE" w:rsidRDefault="00AD44EE">
      <w:pPr>
        <w:rPr>
          <w:sz w:val="21"/>
          <w:szCs w:val="21"/>
        </w:rPr>
      </w:pPr>
    </w:p>
    <w:p w14:paraId="4BCED5D8" w14:textId="77777777" w:rsidR="00AD44EE" w:rsidRDefault="00133AD4">
      <w:pPr>
        <w:rPr>
          <w:sz w:val="21"/>
          <w:szCs w:val="21"/>
        </w:rPr>
      </w:pPr>
      <w:r>
        <w:rPr>
          <w:rFonts w:hint="eastAsia"/>
          <w:sz w:val="21"/>
          <w:szCs w:val="21"/>
        </w:rPr>
        <w:t>待冻结通知内容：xx报表即将冻结，有异议请在xx时间（当前时间+5个工作日）前反馈给xx（姓名+邮箱），若无意见将在xx时间（当前时间+5个工作日）后做冻结处理！</w:t>
      </w:r>
    </w:p>
    <w:p w14:paraId="58EEA31F" w14:textId="77777777" w:rsidR="00AD44EE" w:rsidRDefault="00133AD4">
      <w:pPr>
        <w:rPr>
          <w:sz w:val="21"/>
          <w:szCs w:val="21"/>
        </w:rPr>
      </w:pPr>
      <w:r>
        <w:rPr>
          <w:rFonts w:hint="eastAsia"/>
          <w:sz w:val="21"/>
          <w:szCs w:val="21"/>
        </w:rPr>
        <w:t>注：冻结处理即报表仍至于平台供用户访问，但不再进行报表变更</w:t>
      </w:r>
    </w:p>
    <w:p w14:paraId="55F4CC6E" w14:textId="77777777" w:rsidR="00AD44EE" w:rsidRDefault="00AD44EE">
      <w:pPr>
        <w:rPr>
          <w:sz w:val="21"/>
          <w:szCs w:val="21"/>
        </w:rPr>
      </w:pPr>
    </w:p>
    <w:p w14:paraId="2B536E94" w14:textId="77777777" w:rsidR="00AD44EE" w:rsidRDefault="00133AD4">
      <w:pPr>
        <w:rPr>
          <w:sz w:val="21"/>
          <w:szCs w:val="21"/>
        </w:rPr>
      </w:pPr>
      <w:r>
        <w:rPr>
          <w:rFonts w:hint="eastAsia"/>
          <w:sz w:val="21"/>
          <w:szCs w:val="21"/>
        </w:rPr>
        <w:t>5、公示五个工作日后，运</w:t>
      </w:r>
      <w:proofErr w:type="gramStart"/>
      <w:r>
        <w:rPr>
          <w:rFonts w:hint="eastAsia"/>
          <w:sz w:val="21"/>
          <w:szCs w:val="21"/>
        </w:rPr>
        <w:t>维人员</w:t>
      </w:r>
      <w:proofErr w:type="gramEnd"/>
      <w:r>
        <w:rPr>
          <w:rFonts w:hint="eastAsia"/>
          <w:sz w:val="21"/>
          <w:szCs w:val="21"/>
        </w:rPr>
        <w:t>对待冻结状态的报表做实际冻结处理，处理提交之后，报表完成冻结，状态更新为已冻结，同时系统对具有该报表权限的所有用户在系统内发送已冻结消息通知；若从发布待冻结通知到实际冻结处理时不满足5个工作日则不允许处理，并给出提示。</w:t>
      </w:r>
    </w:p>
    <w:p w14:paraId="3AC5FCB5" w14:textId="77777777" w:rsidR="00AD44EE" w:rsidRDefault="00133AD4">
      <w:pPr>
        <w:rPr>
          <w:sz w:val="21"/>
          <w:szCs w:val="21"/>
        </w:rPr>
      </w:pPr>
      <w:r>
        <w:rPr>
          <w:rFonts w:hint="eastAsia"/>
          <w:sz w:val="21"/>
          <w:szCs w:val="21"/>
        </w:rPr>
        <w:t>已冻结通知内容：xx报表已于xx时间完成冻结处理，请知悉！</w:t>
      </w:r>
    </w:p>
    <w:p w14:paraId="587C7688" w14:textId="77777777" w:rsidR="00AD44EE" w:rsidRDefault="00133AD4">
      <w:pPr>
        <w:rPr>
          <w:sz w:val="21"/>
          <w:szCs w:val="21"/>
        </w:rPr>
      </w:pPr>
      <w:r>
        <w:rPr>
          <w:rFonts w:hint="eastAsia"/>
          <w:sz w:val="21"/>
          <w:szCs w:val="21"/>
        </w:rPr>
        <w:t xml:space="preserve">                注：冻结处理即报表仍至于平台供用户访问，但不再进行报表变更</w:t>
      </w:r>
    </w:p>
    <w:p w14:paraId="39DC23E3" w14:textId="77777777" w:rsidR="00AD44EE" w:rsidRDefault="00133AD4">
      <w:pPr>
        <w:rPr>
          <w:sz w:val="21"/>
          <w:szCs w:val="21"/>
        </w:rPr>
      </w:pPr>
      <w:r>
        <w:rPr>
          <w:rFonts w:hint="eastAsia"/>
          <w:sz w:val="21"/>
          <w:szCs w:val="21"/>
        </w:rPr>
        <w:t>6、工作日以国内的工作日为准</w:t>
      </w:r>
    </w:p>
    <w:p w14:paraId="4D598532" w14:textId="77777777" w:rsidR="00AD44EE" w:rsidRDefault="00133AD4" w:rsidP="00DD0C59">
      <w:pPr>
        <w:numPr>
          <w:ilvl w:val="0"/>
          <w:numId w:val="7"/>
        </w:numPr>
        <w:rPr>
          <w:sz w:val="21"/>
          <w:szCs w:val="21"/>
        </w:rPr>
      </w:pPr>
      <w:r>
        <w:rPr>
          <w:rFonts w:hint="eastAsia"/>
          <w:sz w:val="21"/>
          <w:szCs w:val="21"/>
        </w:rPr>
        <w:t>已冻结的报表自动从用户的我</w:t>
      </w:r>
      <w:proofErr w:type="gramStart"/>
      <w:r>
        <w:rPr>
          <w:rFonts w:hint="eastAsia"/>
          <w:sz w:val="21"/>
          <w:szCs w:val="21"/>
        </w:rPr>
        <w:t>的收藏的收藏</w:t>
      </w:r>
      <w:proofErr w:type="gramEnd"/>
      <w:r>
        <w:rPr>
          <w:rFonts w:hint="eastAsia"/>
          <w:sz w:val="21"/>
          <w:szCs w:val="21"/>
        </w:rPr>
        <w:t>列表和个人工作台的我的收藏卡片上移除</w:t>
      </w:r>
    </w:p>
    <w:p w14:paraId="7E579ECF" w14:textId="77777777" w:rsidR="00AD44EE" w:rsidRDefault="00133AD4" w:rsidP="00DD0C59">
      <w:pPr>
        <w:numPr>
          <w:ilvl w:val="0"/>
          <w:numId w:val="7"/>
        </w:numPr>
        <w:adjustRightInd w:val="0"/>
        <w:snapToGrid w:val="0"/>
        <w:spacing w:before="120" w:after="120"/>
        <w:rPr>
          <w:sz w:val="21"/>
          <w:szCs w:val="21"/>
        </w:rPr>
      </w:pPr>
      <w:r>
        <w:rPr>
          <w:rFonts w:hint="eastAsia"/>
          <w:sz w:val="21"/>
          <w:szCs w:val="21"/>
        </w:rPr>
        <w:t>已冻结的报表订阅邮件继续发送</w:t>
      </w:r>
    </w:p>
    <w:p w14:paraId="02746EA1" w14:textId="77777777" w:rsidR="00AD44EE" w:rsidRDefault="00133AD4" w:rsidP="00DD0C59">
      <w:pPr>
        <w:numPr>
          <w:ilvl w:val="0"/>
          <w:numId w:val="7"/>
        </w:numPr>
        <w:adjustRightInd w:val="0"/>
        <w:snapToGrid w:val="0"/>
        <w:spacing w:before="120" w:after="120"/>
        <w:rPr>
          <w:sz w:val="21"/>
          <w:szCs w:val="21"/>
        </w:rPr>
      </w:pPr>
      <w:r>
        <w:rPr>
          <w:rFonts w:hint="eastAsia"/>
          <w:sz w:val="21"/>
          <w:szCs w:val="21"/>
        </w:rPr>
        <w:t>已冻结报表可以取消冻结，取消冻结报表状态更新为使用中</w:t>
      </w:r>
    </w:p>
    <w:p w14:paraId="47C4BAAE" w14:textId="77777777" w:rsidR="00AD44EE" w:rsidRDefault="00133AD4">
      <w:pPr>
        <w:pStyle w:val="5"/>
        <w:rPr>
          <w:sz w:val="21"/>
          <w:szCs w:val="21"/>
          <w:lang w:eastAsia="zh-CN"/>
        </w:rPr>
      </w:pPr>
      <w:proofErr w:type="spellStart"/>
      <w:r>
        <w:rPr>
          <w:i w:val="0"/>
          <w:iCs w:val="0"/>
          <w:sz w:val="21"/>
          <w:szCs w:val="21"/>
        </w:rPr>
        <w:lastRenderedPageBreak/>
        <w:t>前置条件和后置条件</w:t>
      </w:r>
      <w:proofErr w:type="spellEnd"/>
    </w:p>
    <w:p w14:paraId="613A74C9" w14:textId="77777777" w:rsidR="00AD44EE" w:rsidRDefault="00133AD4">
      <w:pPr>
        <w:rPr>
          <w:sz w:val="21"/>
          <w:szCs w:val="21"/>
        </w:rPr>
      </w:pPr>
      <w:r>
        <w:rPr>
          <w:rFonts w:hint="eastAsia"/>
          <w:sz w:val="21"/>
          <w:szCs w:val="21"/>
        </w:rPr>
        <w:t>无</w:t>
      </w:r>
    </w:p>
    <w:p w14:paraId="1A9F301E" w14:textId="77777777" w:rsidR="00AD44EE" w:rsidRDefault="00133AD4">
      <w:pPr>
        <w:pStyle w:val="5"/>
        <w:rPr>
          <w:sz w:val="21"/>
          <w:szCs w:val="21"/>
          <w:lang w:eastAsia="zh-CN"/>
        </w:rPr>
      </w:pPr>
      <w:proofErr w:type="spellStart"/>
      <w:r>
        <w:rPr>
          <w:i w:val="0"/>
          <w:iCs w:val="0"/>
          <w:sz w:val="21"/>
          <w:szCs w:val="21"/>
        </w:rPr>
        <w:t>页面规则及页面原型</w:t>
      </w:r>
      <w:proofErr w:type="spellEnd"/>
    </w:p>
    <w:p w14:paraId="6805B45B" w14:textId="77777777" w:rsidR="00AD44EE" w:rsidRDefault="00133AD4">
      <w:pPr>
        <w:adjustRightInd w:val="0"/>
        <w:snapToGrid w:val="0"/>
        <w:spacing w:before="120" w:after="120"/>
        <w:rPr>
          <w:rFonts w:cs="Arial"/>
          <w:sz w:val="21"/>
          <w:szCs w:val="21"/>
        </w:rPr>
      </w:pPr>
      <w:r>
        <w:rPr>
          <w:rFonts w:cs="Arial"/>
          <w:noProof/>
          <w:sz w:val="21"/>
          <w:szCs w:val="21"/>
        </w:rPr>
        <w:drawing>
          <wp:inline distT="0" distB="0" distL="0" distR="0" wp14:anchorId="4877839C" wp14:editId="2C00CF6A">
            <wp:extent cx="6120130" cy="3316605"/>
            <wp:effectExtent l="0" t="0" r="1270" b="0"/>
            <wp:docPr id="18" name="图片 1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电脑屏幕截图&#10;&#10;描述已自动生成"/>
                    <pic:cNvPicPr>
                      <a:picLocks noChangeAspect="1"/>
                    </pic:cNvPicPr>
                  </pic:nvPicPr>
                  <pic:blipFill>
                    <a:blip r:embed="rId74" cstate="email">
                      <a:extLst>
                        <a:ext uri="{28A0092B-C50C-407E-A947-70E740481C1C}">
                          <a14:useLocalDpi xmlns:a14="http://schemas.microsoft.com/office/drawing/2010/main"/>
                        </a:ext>
                      </a:extLst>
                    </a:blip>
                    <a:stretch>
                      <a:fillRect/>
                    </a:stretch>
                  </pic:blipFill>
                  <pic:spPr>
                    <a:xfrm>
                      <a:off x="0" y="0"/>
                      <a:ext cx="6120130" cy="3316605"/>
                    </a:xfrm>
                    <a:prstGeom prst="rect">
                      <a:avLst/>
                    </a:prstGeom>
                  </pic:spPr>
                </pic:pic>
              </a:graphicData>
            </a:graphic>
          </wp:inline>
        </w:drawing>
      </w:r>
    </w:p>
    <w:p w14:paraId="3DE4EF82" w14:textId="77777777" w:rsidR="00AD44EE" w:rsidRDefault="00133AD4">
      <w:pPr>
        <w:adjustRightInd w:val="0"/>
        <w:snapToGrid w:val="0"/>
        <w:spacing w:before="120" w:after="120"/>
        <w:rPr>
          <w:rFonts w:cs="Arial"/>
          <w:sz w:val="21"/>
          <w:szCs w:val="21"/>
        </w:rPr>
      </w:pPr>
      <w:r>
        <w:rPr>
          <w:rFonts w:cs="Arial"/>
          <w:sz w:val="21"/>
          <w:szCs w:val="21"/>
        </w:rPr>
        <w:t>页面规则：</w:t>
      </w:r>
    </w:p>
    <w:p w14:paraId="12C53003" w14:textId="77777777" w:rsidR="00AD44EE" w:rsidRDefault="00133AD4" w:rsidP="00DD0C59">
      <w:pPr>
        <w:numPr>
          <w:ilvl w:val="0"/>
          <w:numId w:val="30"/>
        </w:numPr>
        <w:adjustRightInd w:val="0"/>
        <w:snapToGrid w:val="0"/>
        <w:spacing w:before="120" w:after="120"/>
        <w:rPr>
          <w:rFonts w:cs="Arial"/>
          <w:sz w:val="21"/>
          <w:szCs w:val="21"/>
        </w:rPr>
      </w:pPr>
      <w:r>
        <w:rPr>
          <w:rFonts w:cs="Arial" w:hint="eastAsia"/>
          <w:sz w:val="21"/>
          <w:szCs w:val="21"/>
        </w:rPr>
        <w:t>配置管理—报表配置下的报表上架更名为报表上下架</w:t>
      </w:r>
    </w:p>
    <w:p w14:paraId="31CF9824" w14:textId="77777777" w:rsidR="00AD44EE" w:rsidRDefault="00133AD4" w:rsidP="00DD0C59">
      <w:pPr>
        <w:numPr>
          <w:ilvl w:val="0"/>
          <w:numId w:val="30"/>
        </w:numPr>
        <w:adjustRightInd w:val="0"/>
        <w:snapToGrid w:val="0"/>
        <w:spacing w:before="120" w:after="120"/>
        <w:rPr>
          <w:rFonts w:cs="Arial"/>
          <w:sz w:val="21"/>
          <w:szCs w:val="21"/>
        </w:rPr>
      </w:pPr>
      <w:r>
        <w:rPr>
          <w:rFonts w:cs="Arial" w:hint="eastAsia"/>
          <w:sz w:val="21"/>
          <w:szCs w:val="21"/>
        </w:rPr>
        <w:t>查询条件：增加报表状态查询条件（状态包含使用中、待冻结、待下架、已冻结、已下架）</w:t>
      </w:r>
    </w:p>
    <w:p w14:paraId="040C67A3" w14:textId="77777777" w:rsidR="00AD44EE" w:rsidRDefault="00133AD4" w:rsidP="00DD0C59">
      <w:pPr>
        <w:numPr>
          <w:ilvl w:val="0"/>
          <w:numId w:val="30"/>
        </w:numPr>
        <w:adjustRightInd w:val="0"/>
        <w:snapToGrid w:val="0"/>
        <w:spacing w:before="120" w:after="120"/>
        <w:rPr>
          <w:rFonts w:cs="Arial"/>
          <w:sz w:val="21"/>
          <w:szCs w:val="21"/>
        </w:rPr>
      </w:pPr>
      <w:r>
        <w:rPr>
          <w:rFonts w:cs="Arial" w:hint="eastAsia"/>
          <w:sz w:val="21"/>
          <w:szCs w:val="21"/>
        </w:rPr>
        <w:t>列表字段增加报表状态列，状态包含使用中、待冻结、待下架、已冻结、已下架</w:t>
      </w:r>
    </w:p>
    <w:p w14:paraId="6AF0816C" w14:textId="77777777" w:rsidR="00AD44EE" w:rsidRDefault="00133AD4">
      <w:pPr>
        <w:adjustRightInd w:val="0"/>
        <w:snapToGrid w:val="0"/>
        <w:spacing w:before="120" w:after="120"/>
        <w:rPr>
          <w:rFonts w:cs="Arial"/>
          <w:sz w:val="21"/>
          <w:szCs w:val="21"/>
        </w:rPr>
      </w:pPr>
      <w:r>
        <w:rPr>
          <w:rFonts w:cs="Arial" w:hint="eastAsia"/>
          <w:sz w:val="21"/>
          <w:szCs w:val="21"/>
        </w:rPr>
        <w:t>使用中：报表上架完成默认状态为使用中</w:t>
      </w:r>
    </w:p>
    <w:p w14:paraId="27A208B1" w14:textId="77777777" w:rsidR="00AD44EE" w:rsidRDefault="00133AD4">
      <w:pPr>
        <w:adjustRightInd w:val="0"/>
        <w:snapToGrid w:val="0"/>
        <w:spacing w:before="120" w:after="120"/>
        <w:rPr>
          <w:rFonts w:cs="Arial"/>
          <w:sz w:val="21"/>
          <w:szCs w:val="21"/>
        </w:rPr>
      </w:pPr>
      <w:r>
        <w:rPr>
          <w:rFonts w:cs="Arial" w:hint="eastAsia"/>
          <w:sz w:val="21"/>
          <w:szCs w:val="21"/>
        </w:rPr>
        <w:t>待冻结：使用中的报表点击冻结并发布待冻结公示，状态更新为待冻结</w:t>
      </w:r>
    </w:p>
    <w:p w14:paraId="0E343CE7" w14:textId="77777777" w:rsidR="00AD44EE" w:rsidRDefault="00133AD4">
      <w:pPr>
        <w:adjustRightInd w:val="0"/>
        <w:snapToGrid w:val="0"/>
        <w:spacing w:before="120" w:after="120"/>
        <w:rPr>
          <w:rFonts w:cs="Arial"/>
          <w:sz w:val="21"/>
          <w:szCs w:val="21"/>
        </w:rPr>
      </w:pPr>
      <w:r>
        <w:rPr>
          <w:rFonts w:cs="Arial" w:hint="eastAsia"/>
          <w:sz w:val="21"/>
          <w:szCs w:val="21"/>
        </w:rPr>
        <w:t>待下架：使用中的报表点击</w:t>
      </w:r>
      <w:proofErr w:type="gramStart"/>
      <w:r>
        <w:rPr>
          <w:rFonts w:cs="Arial" w:hint="eastAsia"/>
          <w:sz w:val="21"/>
          <w:szCs w:val="21"/>
        </w:rPr>
        <w:t>下架并发布</w:t>
      </w:r>
      <w:proofErr w:type="gramEnd"/>
      <w:r>
        <w:rPr>
          <w:rFonts w:cs="Arial" w:hint="eastAsia"/>
          <w:sz w:val="21"/>
          <w:szCs w:val="21"/>
        </w:rPr>
        <w:t>待下架公示，状态更新为待下架</w:t>
      </w:r>
    </w:p>
    <w:p w14:paraId="05113227" w14:textId="77777777" w:rsidR="00AD44EE" w:rsidRDefault="00133AD4">
      <w:pPr>
        <w:adjustRightInd w:val="0"/>
        <w:snapToGrid w:val="0"/>
        <w:spacing w:before="120" w:after="120"/>
        <w:rPr>
          <w:rFonts w:cs="Arial"/>
          <w:sz w:val="21"/>
          <w:szCs w:val="21"/>
        </w:rPr>
      </w:pPr>
      <w:r>
        <w:rPr>
          <w:rFonts w:cs="Arial" w:hint="eastAsia"/>
          <w:sz w:val="21"/>
          <w:szCs w:val="21"/>
        </w:rPr>
        <w:t>已冻结：待冻结的报表点击冻结并发布已冻结通知，状态更新为已冻结</w:t>
      </w:r>
    </w:p>
    <w:p w14:paraId="7FBDB989" w14:textId="77777777" w:rsidR="00AD44EE" w:rsidRDefault="00133AD4">
      <w:pPr>
        <w:adjustRightInd w:val="0"/>
        <w:snapToGrid w:val="0"/>
        <w:spacing w:before="120" w:after="120"/>
        <w:rPr>
          <w:rFonts w:cs="Arial"/>
          <w:sz w:val="21"/>
          <w:szCs w:val="21"/>
        </w:rPr>
      </w:pPr>
      <w:r>
        <w:rPr>
          <w:rFonts w:cs="Arial" w:hint="eastAsia"/>
          <w:sz w:val="21"/>
          <w:szCs w:val="21"/>
        </w:rPr>
        <w:t>已下架：待下架的报表点击</w:t>
      </w:r>
      <w:proofErr w:type="gramStart"/>
      <w:r>
        <w:rPr>
          <w:rFonts w:cs="Arial" w:hint="eastAsia"/>
          <w:sz w:val="21"/>
          <w:szCs w:val="21"/>
        </w:rPr>
        <w:t>下架并发布</w:t>
      </w:r>
      <w:proofErr w:type="gramEnd"/>
      <w:r>
        <w:rPr>
          <w:rFonts w:cs="Arial" w:hint="eastAsia"/>
          <w:sz w:val="21"/>
          <w:szCs w:val="21"/>
        </w:rPr>
        <w:t>已下架通知，状态更新为已下架</w:t>
      </w:r>
    </w:p>
    <w:p w14:paraId="2C83C5E4" w14:textId="77777777" w:rsidR="00AD44EE" w:rsidRDefault="00133AD4" w:rsidP="00DD0C59">
      <w:pPr>
        <w:numPr>
          <w:ilvl w:val="0"/>
          <w:numId w:val="30"/>
        </w:numPr>
        <w:adjustRightInd w:val="0"/>
        <w:snapToGrid w:val="0"/>
        <w:spacing w:before="120" w:after="120"/>
        <w:rPr>
          <w:rFonts w:cs="Arial"/>
          <w:sz w:val="21"/>
          <w:szCs w:val="21"/>
        </w:rPr>
      </w:pPr>
      <w:r>
        <w:rPr>
          <w:rFonts w:cs="Arial" w:hint="eastAsia"/>
          <w:sz w:val="21"/>
          <w:szCs w:val="21"/>
        </w:rPr>
        <w:t>操作按钮增加冻结、取消冻结、下架、取消下架，依次排列在原有的新建、修改按钮后面</w:t>
      </w:r>
    </w:p>
    <w:p w14:paraId="564B7EE3" w14:textId="77777777" w:rsidR="00AD44EE" w:rsidRDefault="00133AD4" w:rsidP="00DD0C59">
      <w:pPr>
        <w:numPr>
          <w:ilvl w:val="0"/>
          <w:numId w:val="30"/>
        </w:numPr>
        <w:adjustRightInd w:val="0"/>
        <w:snapToGrid w:val="0"/>
        <w:spacing w:before="120" w:after="120"/>
        <w:rPr>
          <w:rFonts w:cs="Arial"/>
          <w:sz w:val="21"/>
          <w:szCs w:val="21"/>
        </w:rPr>
      </w:pPr>
      <w:r>
        <w:rPr>
          <w:rFonts w:cs="Arial" w:hint="eastAsia"/>
          <w:sz w:val="21"/>
          <w:szCs w:val="21"/>
        </w:rPr>
        <w:t>选择一条状态为使用中的报表记录点击冻结，弹出冻结公示页面，默认带出报表名称、冻结日期、公示通知正文，用户确认无误提交，则该报表状态更新为待冻结，同时系统将公示通知推送到该报表对应的权限用户的我的消息列表，并在用户登录进入经分系统时弹框显示公示通知内容，点击关闭可关闭弹框：</w:t>
      </w:r>
    </w:p>
    <w:p w14:paraId="294FBA1C" w14:textId="77777777" w:rsidR="00AD44EE" w:rsidRDefault="00133AD4">
      <w:pPr>
        <w:adjustRightInd w:val="0"/>
        <w:snapToGrid w:val="0"/>
        <w:spacing w:before="120" w:after="120"/>
        <w:rPr>
          <w:rFonts w:cs="Arial"/>
          <w:sz w:val="21"/>
          <w:szCs w:val="21"/>
        </w:rPr>
      </w:pPr>
      <w:r>
        <w:rPr>
          <w:rFonts w:cs="Arial" w:hint="eastAsia"/>
          <w:sz w:val="21"/>
          <w:szCs w:val="21"/>
        </w:rPr>
        <w:t>1）冻结日期默认为当前日期+5个工作日，可编辑选择其他日期，所选日期必须大约默认日期</w:t>
      </w:r>
    </w:p>
    <w:p w14:paraId="72A3905F" w14:textId="77777777" w:rsidR="00AD44EE" w:rsidRDefault="00133AD4">
      <w:pPr>
        <w:rPr>
          <w:rFonts w:cs="Arial"/>
          <w:sz w:val="21"/>
          <w:szCs w:val="21"/>
        </w:rPr>
      </w:pPr>
      <w:r>
        <w:rPr>
          <w:rFonts w:cs="Arial" w:hint="eastAsia"/>
          <w:sz w:val="21"/>
          <w:szCs w:val="21"/>
        </w:rPr>
        <w:t>2）公示通知正文默认为如下模板，可编辑修改：</w:t>
      </w:r>
    </w:p>
    <w:p w14:paraId="07E6824E" w14:textId="77777777" w:rsidR="00AD44EE" w:rsidRDefault="00133AD4">
      <w:pPr>
        <w:rPr>
          <w:sz w:val="21"/>
          <w:szCs w:val="21"/>
        </w:rPr>
      </w:pPr>
      <w:r>
        <w:rPr>
          <w:rFonts w:hint="eastAsia"/>
          <w:sz w:val="21"/>
          <w:szCs w:val="21"/>
        </w:rPr>
        <w:t>xx报表即将冻结，有异议请在xx时间（冻结日期）前反馈给xx（姓名+邮箱），若无意见将在xx时间（冻结日期）后做冻结处理！</w:t>
      </w:r>
    </w:p>
    <w:p w14:paraId="31218C21" w14:textId="77777777" w:rsidR="00AD44EE" w:rsidRDefault="00133AD4">
      <w:pPr>
        <w:rPr>
          <w:sz w:val="21"/>
          <w:szCs w:val="21"/>
        </w:rPr>
      </w:pPr>
      <w:r>
        <w:rPr>
          <w:rFonts w:hint="eastAsia"/>
          <w:sz w:val="21"/>
          <w:szCs w:val="21"/>
        </w:rPr>
        <w:t>注：冻结处理即报表仍至于平台供用户访问，但不再进行报表变更</w:t>
      </w:r>
    </w:p>
    <w:p w14:paraId="6F09A4C1" w14:textId="77777777" w:rsidR="00AD44EE" w:rsidRDefault="00133AD4">
      <w:pPr>
        <w:rPr>
          <w:sz w:val="21"/>
          <w:szCs w:val="21"/>
        </w:rPr>
      </w:pPr>
      <w:r>
        <w:rPr>
          <w:noProof/>
          <w:sz w:val="21"/>
          <w:szCs w:val="21"/>
        </w:rPr>
        <w:lastRenderedPageBreak/>
        <w:drawing>
          <wp:inline distT="0" distB="0" distL="0" distR="0" wp14:anchorId="3621E3E2" wp14:editId="4D302ECA">
            <wp:extent cx="6120130" cy="3408680"/>
            <wp:effectExtent l="0" t="0" r="1270" b="0"/>
            <wp:docPr id="19" name="图片 1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手机截图图社交软件的信息&#10;&#10;描述已自动生成"/>
                    <pic:cNvPicPr>
                      <a:picLocks noChangeAspect="1"/>
                    </pic:cNvPicPr>
                  </pic:nvPicPr>
                  <pic:blipFill>
                    <a:blip r:embed="rId75" cstate="email">
                      <a:extLst>
                        <a:ext uri="{28A0092B-C50C-407E-A947-70E740481C1C}">
                          <a14:useLocalDpi xmlns:a14="http://schemas.microsoft.com/office/drawing/2010/main"/>
                        </a:ext>
                      </a:extLst>
                    </a:blip>
                    <a:stretch>
                      <a:fillRect/>
                    </a:stretch>
                  </pic:blipFill>
                  <pic:spPr>
                    <a:xfrm>
                      <a:off x="0" y="0"/>
                      <a:ext cx="6120130" cy="3408680"/>
                    </a:xfrm>
                    <a:prstGeom prst="rect">
                      <a:avLst/>
                    </a:prstGeom>
                  </pic:spPr>
                </pic:pic>
              </a:graphicData>
            </a:graphic>
          </wp:inline>
        </w:drawing>
      </w:r>
    </w:p>
    <w:p w14:paraId="600266FD" w14:textId="77777777" w:rsidR="00AD44EE" w:rsidRDefault="00133AD4" w:rsidP="00DD0C59">
      <w:pPr>
        <w:numPr>
          <w:ilvl w:val="0"/>
          <w:numId w:val="30"/>
        </w:numPr>
        <w:adjustRightInd w:val="0"/>
        <w:snapToGrid w:val="0"/>
        <w:spacing w:before="120" w:after="120"/>
        <w:rPr>
          <w:rFonts w:cs="Arial"/>
          <w:sz w:val="21"/>
          <w:szCs w:val="21"/>
        </w:rPr>
      </w:pPr>
      <w:r>
        <w:rPr>
          <w:rFonts w:hint="eastAsia"/>
          <w:sz w:val="21"/>
          <w:szCs w:val="21"/>
        </w:rPr>
        <w:t>选择一条状态为待冻结的报表记录点击冻结，系统校验当前时间是否大于默认冻结日期，不满足弹框提示用户（冻结公示日期未超过五个工作日，无法处理！），用户可点击取消关闭弹框。若校验通过则弹出冻结确认页面（确认冻结该报表吗？）用户点击确认，报表状态更新为已冻结，同时</w:t>
      </w:r>
      <w:r>
        <w:rPr>
          <w:rFonts w:cs="Arial" w:hint="eastAsia"/>
          <w:sz w:val="21"/>
          <w:szCs w:val="21"/>
        </w:rPr>
        <w:t>系统将公示通知推送到该报表对应的权限用户的我的消息列表，并在用户登录进入经分系统时弹框显示公示通知内容，点击关闭可关闭弹框：</w:t>
      </w:r>
    </w:p>
    <w:p w14:paraId="5735E0E2" w14:textId="77777777" w:rsidR="00AD44EE" w:rsidRDefault="00133AD4">
      <w:pPr>
        <w:rPr>
          <w:sz w:val="21"/>
          <w:szCs w:val="21"/>
        </w:rPr>
      </w:pPr>
      <w:r>
        <w:rPr>
          <w:rFonts w:hint="eastAsia"/>
          <w:sz w:val="21"/>
          <w:szCs w:val="21"/>
        </w:rPr>
        <w:t>已冻结通知内容：</w:t>
      </w:r>
    </w:p>
    <w:p w14:paraId="49012A4C" w14:textId="77777777" w:rsidR="00AD44EE" w:rsidRDefault="00133AD4">
      <w:pPr>
        <w:rPr>
          <w:sz w:val="21"/>
          <w:szCs w:val="21"/>
        </w:rPr>
      </w:pPr>
      <w:r>
        <w:rPr>
          <w:rFonts w:hint="eastAsia"/>
          <w:sz w:val="21"/>
          <w:szCs w:val="21"/>
        </w:rPr>
        <w:t>xx报表已于xx时间（确认提交时间）完成冻结处理，请知悉！</w:t>
      </w:r>
    </w:p>
    <w:p w14:paraId="4CC08A8A" w14:textId="77777777" w:rsidR="00AD44EE" w:rsidRDefault="00133AD4">
      <w:pPr>
        <w:rPr>
          <w:sz w:val="21"/>
          <w:szCs w:val="21"/>
        </w:rPr>
      </w:pPr>
      <w:r>
        <w:rPr>
          <w:rFonts w:hint="eastAsia"/>
          <w:sz w:val="21"/>
          <w:szCs w:val="21"/>
        </w:rPr>
        <w:t>注：冻结处理即报表仍至于平台供用户访问，但不再进行报表变更</w:t>
      </w:r>
    </w:p>
    <w:p w14:paraId="118F9D50" w14:textId="77777777" w:rsidR="00AD44EE" w:rsidRDefault="00AD44EE">
      <w:pPr>
        <w:rPr>
          <w:sz w:val="21"/>
          <w:szCs w:val="21"/>
        </w:rPr>
      </w:pPr>
    </w:p>
    <w:p w14:paraId="4D92BCFC" w14:textId="77777777" w:rsidR="00AD44EE" w:rsidRDefault="00133AD4">
      <w:pPr>
        <w:rPr>
          <w:sz w:val="21"/>
          <w:szCs w:val="21"/>
        </w:rPr>
      </w:pPr>
      <w:r>
        <w:rPr>
          <w:rFonts w:hint="eastAsia"/>
          <w:sz w:val="21"/>
          <w:szCs w:val="21"/>
        </w:rPr>
        <w:t>6、选择一条已冻结的报表记录点击取消冻结，弹出确认框（确认取消冻结吗？），用户点击确认，弹框关闭，报表状态更新为使用中；用户点击取消，弹框关闭，报表状态不变</w:t>
      </w:r>
    </w:p>
    <w:p w14:paraId="1168EEDC" w14:textId="77777777" w:rsidR="00AD44EE" w:rsidRDefault="00133AD4">
      <w:pPr>
        <w:pStyle w:val="3"/>
        <w:rPr>
          <w:sz w:val="21"/>
          <w:szCs w:val="21"/>
          <w:lang w:eastAsia="zh-CN"/>
        </w:rPr>
      </w:pPr>
      <w:bookmarkStart w:id="42" w:name="_Toc44876357"/>
      <w:r>
        <w:rPr>
          <w:rFonts w:hint="eastAsia"/>
          <w:sz w:val="21"/>
          <w:szCs w:val="21"/>
          <w:lang w:eastAsia="zh-CN"/>
        </w:rPr>
        <w:t>系统管理</w:t>
      </w:r>
      <w:bookmarkEnd w:id="42"/>
      <w:r w:rsidR="008163B4">
        <w:rPr>
          <w:rFonts w:hint="eastAsia"/>
          <w:lang w:eastAsia="zh-CN"/>
        </w:rPr>
        <w:t>（完成初稿）</w:t>
      </w:r>
    </w:p>
    <w:p w14:paraId="01A02333" w14:textId="77777777" w:rsidR="00A653AF" w:rsidRDefault="00A653AF" w:rsidP="00A653AF">
      <w:pPr>
        <w:pStyle w:val="4"/>
        <w:tabs>
          <w:tab w:val="clear" w:pos="432"/>
        </w:tabs>
        <w:spacing w:before="120" w:after="120" w:line="360" w:lineRule="auto"/>
        <w:rPr>
          <w:rFonts w:ascii="宋体" w:hAnsi="宋体" w:cs="宋体"/>
          <w:szCs w:val="20"/>
          <w:lang w:eastAsia="zh-CN"/>
        </w:rPr>
      </w:pPr>
      <w:r>
        <w:rPr>
          <w:rFonts w:ascii="宋体" w:hAnsi="宋体" w:cs="宋体" w:hint="eastAsia"/>
          <w:szCs w:val="20"/>
          <w:lang w:eastAsia="zh-CN"/>
        </w:rPr>
        <w:t>用户管理-用户角色复制</w:t>
      </w:r>
    </w:p>
    <w:p w14:paraId="7773149F" w14:textId="77777777" w:rsidR="00A653AF" w:rsidRDefault="00A653AF" w:rsidP="00A653AF">
      <w:pPr>
        <w:adjustRightInd w:val="0"/>
        <w:snapToGrid w:val="0"/>
        <w:spacing w:before="120" w:after="120" w:line="360" w:lineRule="auto"/>
        <w:ind w:firstLine="420"/>
        <w:rPr>
          <w:sz w:val="21"/>
          <w:szCs w:val="21"/>
        </w:rPr>
      </w:pPr>
      <w:r>
        <w:rPr>
          <w:rFonts w:hint="eastAsia"/>
          <w:sz w:val="21"/>
          <w:szCs w:val="21"/>
        </w:rPr>
        <w:t>该功能支持将一个用户的角色</w:t>
      </w:r>
      <w:r w:rsidR="00F43DA3">
        <w:rPr>
          <w:rFonts w:hint="eastAsia"/>
          <w:sz w:val="21"/>
          <w:szCs w:val="21"/>
        </w:rPr>
        <w:t>、机构权限</w:t>
      </w:r>
      <w:r>
        <w:rPr>
          <w:rFonts w:hint="eastAsia"/>
          <w:sz w:val="21"/>
          <w:szCs w:val="21"/>
        </w:rPr>
        <w:t>全部复制给</w:t>
      </w:r>
      <w:r w:rsidR="00F43DA3">
        <w:rPr>
          <w:rFonts w:hint="eastAsia"/>
          <w:sz w:val="21"/>
          <w:szCs w:val="21"/>
        </w:rPr>
        <w:t>其他</w:t>
      </w:r>
      <w:r>
        <w:rPr>
          <w:rFonts w:hint="eastAsia"/>
          <w:sz w:val="21"/>
          <w:szCs w:val="21"/>
        </w:rPr>
        <w:t>用户。</w:t>
      </w:r>
    </w:p>
    <w:p w14:paraId="14EB0157" w14:textId="77777777" w:rsidR="00A653AF" w:rsidRDefault="00A653AF" w:rsidP="00A653AF">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参与者</w:t>
      </w:r>
    </w:p>
    <w:p w14:paraId="169F2313" w14:textId="77777777" w:rsidR="00A653AF" w:rsidRDefault="00A653AF" w:rsidP="00A653AF">
      <w:pPr>
        <w:spacing w:before="120" w:after="120" w:line="360" w:lineRule="auto"/>
        <w:rPr>
          <w:sz w:val="21"/>
          <w:szCs w:val="21"/>
        </w:rPr>
      </w:pPr>
      <w:r>
        <w:rPr>
          <w:rFonts w:hint="eastAsia"/>
          <w:sz w:val="21"/>
          <w:szCs w:val="21"/>
        </w:rPr>
        <w:t>系统管理员、报表中心管理员</w:t>
      </w:r>
    </w:p>
    <w:p w14:paraId="721159C7" w14:textId="77777777" w:rsidR="00A653AF" w:rsidRDefault="00A653AF" w:rsidP="00A653AF">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输入与输出</w:t>
      </w:r>
    </w:p>
    <w:p w14:paraId="1EAE2B3E" w14:textId="77777777" w:rsidR="00A653AF" w:rsidRDefault="00A653AF" w:rsidP="00A653AF">
      <w:pPr>
        <w:spacing w:line="360" w:lineRule="auto"/>
        <w:rPr>
          <w:sz w:val="21"/>
          <w:szCs w:val="21"/>
        </w:rPr>
      </w:pPr>
      <w:r>
        <w:rPr>
          <w:rFonts w:hint="eastAsia"/>
          <w:sz w:val="21"/>
          <w:szCs w:val="21"/>
        </w:rPr>
        <w:t>输入：</w:t>
      </w:r>
      <w:r w:rsidR="00F43DA3">
        <w:rPr>
          <w:rFonts w:hint="eastAsia"/>
          <w:sz w:val="21"/>
          <w:szCs w:val="21"/>
        </w:rPr>
        <w:t>选择用户角色复制来源和对象</w:t>
      </w:r>
      <w:r>
        <w:rPr>
          <w:rFonts w:hint="eastAsia"/>
          <w:sz w:val="21"/>
          <w:szCs w:val="21"/>
        </w:rPr>
        <w:t>；</w:t>
      </w:r>
    </w:p>
    <w:p w14:paraId="1ABDBE6B" w14:textId="77777777" w:rsidR="00A653AF" w:rsidRDefault="00A653AF" w:rsidP="00A653AF">
      <w:pPr>
        <w:spacing w:line="360" w:lineRule="auto"/>
        <w:rPr>
          <w:sz w:val="21"/>
          <w:szCs w:val="21"/>
        </w:rPr>
      </w:pPr>
      <w:r>
        <w:rPr>
          <w:rFonts w:hint="eastAsia"/>
          <w:sz w:val="21"/>
          <w:szCs w:val="21"/>
        </w:rPr>
        <w:t>输出：</w:t>
      </w:r>
      <w:r w:rsidR="00F43DA3">
        <w:rPr>
          <w:rFonts w:hint="eastAsia"/>
          <w:sz w:val="21"/>
          <w:szCs w:val="21"/>
        </w:rPr>
        <w:t>用户的机构权限、角色全部复制给复制对象；</w:t>
      </w:r>
    </w:p>
    <w:p w14:paraId="7C3EE0FD" w14:textId="77777777" w:rsidR="00A653AF" w:rsidRDefault="00A653AF" w:rsidP="00A653AF">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lastRenderedPageBreak/>
        <w:t>前置条件和后置条件</w:t>
      </w:r>
    </w:p>
    <w:p w14:paraId="134A4D1D" w14:textId="77777777" w:rsidR="00A653AF" w:rsidRDefault="00F43DA3" w:rsidP="00A653AF">
      <w:pPr>
        <w:spacing w:line="360" w:lineRule="auto"/>
        <w:rPr>
          <w:sz w:val="21"/>
          <w:szCs w:val="21"/>
        </w:rPr>
      </w:pPr>
      <w:r>
        <w:rPr>
          <w:rFonts w:hint="eastAsia"/>
          <w:sz w:val="21"/>
          <w:szCs w:val="21"/>
        </w:rPr>
        <w:t>前置条件：被复制的用户，角色不能为空</w:t>
      </w:r>
    </w:p>
    <w:p w14:paraId="247D071C" w14:textId="77777777" w:rsidR="00A653AF" w:rsidRDefault="00A653AF" w:rsidP="00A653AF">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业务规则</w:t>
      </w:r>
    </w:p>
    <w:p w14:paraId="6B869223" w14:textId="77777777" w:rsidR="00A653AF" w:rsidRDefault="00A653AF" w:rsidP="00DD0C59">
      <w:pPr>
        <w:pStyle w:val="30"/>
        <w:numPr>
          <w:ilvl w:val="0"/>
          <w:numId w:val="56"/>
        </w:numPr>
        <w:spacing w:line="360" w:lineRule="auto"/>
        <w:ind w:left="0" w:firstLineChars="0" w:firstLine="0"/>
        <w:rPr>
          <w:rStyle w:val="af"/>
          <w:i w:val="0"/>
          <w:iCs w:val="0"/>
          <w:color w:val="000000" w:themeColor="text1"/>
          <w:sz w:val="21"/>
          <w:szCs w:val="21"/>
        </w:rPr>
      </w:pPr>
      <w:r>
        <w:rPr>
          <w:rStyle w:val="af"/>
          <w:rFonts w:hint="eastAsia"/>
          <w:i w:val="0"/>
          <w:iCs w:val="0"/>
          <w:color w:val="000000" w:themeColor="text1"/>
          <w:sz w:val="21"/>
          <w:szCs w:val="21"/>
        </w:rPr>
        <w:t>角色来源用户的所有角色都会复制给</w:t>
      </w:r>
      <w:r w:rsidR="00F43DA3">
        <w:rPr>
          <w:rStyle w:val="af"/>
          <w:rFonts w:hint="eastAsia"/>
          <w:i w:val="0"/>
          <w:iCs w:val="0"/>
          <w:color w:val="000000" w:themeColor="text1"/>
          <w:sz w:val="21"/>
          <w:szCs w:val="21"/>
        </w:rPr>
        <w:t>被复制</w:t>
      </w:r>
      <w:r>
        <w:rPr>
          <w:rStyle w:val="af"/>
          <w:rFonts w:hint="eastAsia"/>
          <w:i w:val="0"/>
          <w:iCs w:val="0"/>
          <w:color w:val="000000" w:themeColor="text1"/>
          <w:sz w:val="21"/>
          <w:szCs w:val="21"/>
        </w:rPr>
        <w:t>用户；</w:t>
      </w:r>
    </w:p>
    <w:p w14:paraId="24A1482B" w14:textId="77777777" w:rsidR="00A653AF" w:rsidRDefault="00F43DA3" w:rsidP="00DD0C59">
      <w:pPr>
        <w:pStyle w:val="30"/>
        <w:numPr>
          <w:ilvl w:val="0"/>
          <w:numId w:val="56"/>
        </w:numPr>
        <w:spacing w:line="360" w:lineRule="auto"/>
        <w:ind w:left="0" w:firstLineChars="0" w:firstLine="0"/>
        <w:rPr>
          <w:rStyle w:val="af"/>
          <w:i w:val="0"/>
          <w:iCs w:val="0"/>
          <w:color w:val="000000" w:themeColor="text1"/>
          <w:sz w:val="21"/>
          <w:szCs w:val="21"/>
        </w:rPr>
      </w:pPr>
      <w:r>
        <w:rPr>
          <w:rStyle w:val="af"/>
          <w:rFonts w:hint="eastAsia"/>
          <w:i w:val="0"/>
          <w:iCs w:val="0"/>
          <w:color w:val="000000" w:themeColor="text1"/>
          <w:sz w:val="21"/>
          <w:szCs w:val="21"/>
        </w:rPr>
        <w:t>角色来源用户对机构权限都会复制给被复制用户；</w:t>
      </w:r>
    </w:p>
    <w:p w14:paraId="5A5A7269" w14:textId="77777777" w:rsidR="00F43DA3" w:rsidRDefault="00F43DA3" w:rsidP="00DD0C59">
      <w:pPr>
        <w:pStyle w:val="30"/>
        <w:numPr>
          <w:ilvl w:val="0"/>
          <w:numId w:val="56"/>
        </w:numPr>
        <w:spacing w:line="360" w:lineRule="auto"/>
        <w:ind w:left="0" w:firstLineChars="0" w:firstLine="0"/>
        <w:rPr>
          <w:rStyle w:val="af"/>
          <w:i w:val="0"/>
          <w:iCs w:val="0"/>
          <w:color w:val="000000" w:themeColor="text1"/>
          <w:sz w:val="21"/>
          <w:szCs w:val="21"/>
        </w:rPr>
      </w:pPr>
      <w:r>
        <w:rPr>
          <w:rStyle w:val="af"/>
          <w:rFonts w:hint="eastAsia"/>
          <w:i w:val="0"/>
          <w:iCs w:val="0"/>
          <w:color w:val="000000" w:themeColor="text1"/>
          <w:sz w:val="21"/>
          <w:szCs w:val="21"/>
        </w:rPr>
        <w:t>被复制的角色和复制用户的角色取并集，例如：复制</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用户的角色到</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用户，其中</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用户的角色有角色</w:t>
      </w:r>
      <w:r>
        <w:rPr>
          <w:rStyle w:val="af"/>
          <w:rFonts w:hint="eastAsia"/>
          <w:i w:val="0"/>
          <w:iCs w:val="0"/>
          <w:color w:val="000000" w:themeColor="text1"/>
          <w:sz w:val="21"/>
          <w:szCs w:val="21"/>
        </w:rPr>
        <w:t>1</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2</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3</w:t>
      </w:r>
      <w:r>
        <w:rPr>
          <w:rStyle w:val="af"/>
          <w:rFonts w:hint="eastAsia"/>
          <w:i w:val="0"/>
          <w:iCs w:val="0"/>
          <w:color w:val="000000" w:themeColor="text1"/>
          <w:sz w:val="21"/>
          <w:szCs w:val="21"/>
        </w:rPr>
        <w:t>，</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用户在复制前，已有角色</w:t>
      </w:r>
      <w:r>
        <w:rPr>
          <w:rStyle w:val="af"/>
          <w:rFonts w:hint="eastAsia"/>
          <w:i w:val="0"/>
          <w:iCs w:val="0"/>
          <w:color w:val="000000" w:themeColor="text1"/>
          <w:sz w:val="21"/>
          <w:szCs w:val="21"/>
        </w:rPr>
        <w:t>1</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4</w:t>
      </w:r>
      <w:r>
        <w:rPr>
          <w:rStyle w:val="af"/>
          <w:rFonts w:hint="eastAsia"/>
          <w:i w:val="0"/>
          <w:iCs w:val="0"/>
          <w:color w:val="000000" w:themeColor="text1"/>
          <w:sz w:val="21"/>
          <w:szCs w:val="21"/>
        </w:rPr>
        <w:t>；那么在复制后，</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用户的角色就有角色</w:t>
      </w:r>
      <w:r>
        <w:rPr>
          <w:rStyle w:val="af"/>
          <w:rFonts w:hint="eastAsia"/>
          <w:i w:val="0"/>
          <w:iCs w:val="0"/>
          <w:color w:val="000000" w:themeColor="text1"/>
          <w:sz w:val="21"/>
          <w:szCs w:val="21"/>
        </w:rPr>
        <w:t>1</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2</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3</w:t>
      </w:r>
      <w:r>
        <w:rPr>
          <w:rStyle w:val="af"/>
          <w:rFonts w:hint="eastAsia"/>
          <w:i w:val="0"/>
          <w:iCs w:val="0"/>
          <w:color w:val="000000" w:themeColor="text1"/>
          <w:sz w:val="21"/>
          <w:szCs w:val="21"/>
        </w:rPr>
        <w:t>，角色</w:t>
      </w:r>
      <w:r>
        <w:rPr>
          <w:rStyle w:val="af"/>
          <w:rFonts w:hint="eastAsia"/>
          <w:i w:val="0"/>
          <w:iCs w:val="0"/>
          <w:color w:val="000000" w:themeColor="text1"/>
          <w:sz w:val="21"/>
          <w:szCs w:val="21"/>
        </w:rPr>
        <w:t>4</w:t>
      </w:r>
      <w:r>
        <w:rPr>
          <w:rStyle w:val="af"/>
          <w:rFonts w:hint="eastAsia"/>
          <w:i w:val="0"/>
          <w:iCs w:val="0"/>
          <w:color w:val="000000" w:themeColor="text1"/>
          <w:sz w:val="21"/>
          <w:szCs w:val="21"/>
        </w:rPr>
        <w:t>；</w:t>
      </w:r>
    </w:p>
    <w:p w14:paraId="5AE40959" w14:textId="77777777" w:rsidR="00F43DA3" w:rsidRDefault="00F43DA3" w:rsidP="00DD0C59">
      <w:pPr>
        <w:pStyle w:val="30"/>
        <w:numPr>
          <w:ilvl w:val="0"/>
          <w:numId w:val="56"/>
        </w:numPr>
        <w:spacing w:line="360" w:lineRule="auto"/>
        <w:ind w:left="0" w:firstLineChars="0" w:firstLine="0"/>
        <w:rPr>
          <w:rStyle w:val="af"/>
          <w:i w:val="0"/>
          <w:iCs w:val="0"/>
          <w:color w:val="000000" w:themeColor="text1"/>
          <w:sz w:val="21"/>
          <w:szCs w:val="21"/>
        </w:rPr>
      </w:pPr>
      <w:r>
        <w:rPr>
          <w:rStyle w:val="af"/>
          <w:rFonts w:hint="eastAsia"/>
          <w:i w:val="0"/>
          <w:iCs w:val="0"/>
          <w:color w:val="000000" w:themeColor="text1"/>
          <w:sz w:val="21"/>
          <w:szCs w:val="21"/>
        </w:rPr>
        <w:t>被复制的角色和复制用户的机构权限取并集，例如：复制</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用户的机构权限到</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用户，其中</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用户的机构权限有太平人寿，</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用户在复制前，已有机构权限太平养老；那么在复制后，</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用户的机构权限就有太平人寿、太平养老；</w:t>
      </w:r>
    </w:p>
    <w:p w14:paraId="7947880D" w14:textId="77777777" w:rsidR="00F43DA3" w:rsidRPr="00F43DA3" w:rsidRDefault="00F43DA3" w:rsidP="00DD0C59">
      <w:pPr>
        <w:pStyle w:val="30"/>
        <w:numPr>
          <w:ilvl w:val="0"/>
          <w:numId w:val="56"/>
        </w:numPr>
        <w:spacing w:line="360" w:lineRule="auto"/>
        <w:ind w:left="0" w:firstLineChars="0" w:firstLine="0"/>
        <w:rPr>
          <w:rStyle w:val="af"/>
          <w:i w:val="0"/>
          <w:iCs w:val="0"/>
          <w:color w:val="000000" w:themeColor="text1"/>
          <w:sz w:val="21"/>
          <w:szCs w:val="21"/>
        </w:rPr>
      </w:pPr>
      <w:r>
        <w:rPr>
          <w:rStyle w:val="af"/>
          <w:rFonts w:hint="eastAsia"/>
          <w:i w:val="0"/>
          <w:iCs w:val="0"/>
          <w:color w:val="000000" w:themeColor="text1"/>
          <w:sz w:val="21"/>
          <w:szCs w:val="21"/>
        </w:rPr>
        <w:t>当被复制的角色和复制用户的机构权限存在上下级关系时，</w:t>
      </w:r>
      <w:proofErr w:type="gramStart"/>
      <w:r>
        <w:rPr>
          <w:rStyle w:val="af"/>
          <w:rFonts w:hint="eastAsia"/>
          <w:i w:val="0"/>
          <w:iCs w:val="0"/>
          <w:color w:val="000000" w:themeColor="text1"/>
          <w:sz w:val="21"/>
          <w:szCs w:val="21"/>
        </w:rPr>
        <w:t>取机构</w:t>
      </w:r>
      <w:proofErr w:type="gramEnd"/>
      <w:r>
        <w:rPr>
          <w:rStyle w:val="af"/>
          <w:rFonts w:hint="eastAsia"/>
          <w:i w:val="0"/>
          <w:iCs w:val="0"/>
          <w:color w:val="000000" w:themeColor="text1"/>
          <w:sz w:val="21"/>
          <w:szCs w:val="21"/>
        </w:rPr>
        <w:t>权限较高的，例如复制</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用户的机构权限到</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用户，其中</w:t>
      </w:r>
      <w:r>
        <w:rPr>
          <w:rStyle w:val="af"/>
          <w:rFonts w:hint="eastAsia"/>
          <w:i w:val="0"/>
          <w:iCs w:val="0"/>
          <w:color w:val="000000" w:themeColor="text1"/>
          <w:sz w:val="21"/>
          <w:szCs w:val="21"/>
        </w:rPr>
        <w:t>A</w:t>
      </w:r>
      <w:r>
        <w:rPr>
          <w:rStyle w:val="af"/>
          <w:rFonts w:hint="eastAsia"/>
          <w:i w:val="0"/>
          <w:iCs w:val="0"/>
          <w:color w:val="000000" w:themeColor="text1"/>
          <w:sz w:val="21"/>
          <w:szCs w:val="21"/>
        </w:rPr>
        <w:t>用户的机构权限有太平人寿，</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用户在复制前，已有机构权限太平人寿广东分公司；那么在复制后，</w:t>
      </w:r>
      <w:r>
        <w:rPr>
          <w:rStyle w:val="af"/>
          <w:rFonts w:hint="eastAsia"/>
          <w:i w:val="0"/>
          <w:iCs w:val="0"/>
          <w:color w:val="000000" w:themeColor="text1"/>
          <w:sz w:val="21"/>
          <w:szCs w:val="21"/>
        </w:rPr>
        <w:t>B</w:t>
      </w:r>
      <w:r>
        <w:rPr>
          <w:rStyle w:val="af"/>
          <w:rFonts w:hint="eastAsia"/>
          <w:i w:val="0"/>
          <w:iCs w:val="0"/>
          <w:color w:val="000000" w:themeColor="text1"/>
          <w:sz w:val="21"/>
          <w:szCs w:val="21"/>
        </w:rPr>
        <w:t>用户的机构权限就有太平人寿；</w:t>
      </w:r>
    </w:p>
    <w:p w14:paraId="483B4A11" w14:textId="77777777" w:rsidR="00A653AF" w:rsidRDefault="00A653AF" w:rsidP="00A653AF">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页面规则和页面原型</w:t>
      </w:r>
    </w:p>
    <w:p w14:paraId="25954505" w14:textId="77777777" w:rsidR="005B58AE" w:rsidRPr="005B58AE" w:rsidRDefault="005B58AE" w:rsidP="005B58AE">
      <w:r w:rsidRPr="005B58AE">
        <w:rPr>
          <w:noProof/>
        </w:rPr>
        <w:drawing>
          <wp:inline distT="0" distB="0" distL="0" distR="0" wp14:anchorId="4C7FE57B" wp14:editId="61938150">
            <wp:extent cx="6120130" cy="3397885"/>
            <wp:effectExtent l="0" t="0" r="1270" b="5715"/>
            <wp:docPr id="24" name="图片 2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屏幕的截图&#10;&#10;描述已自动生成"/>
                    <pic:cNvPicPr/>
                  </pic:nvPicPr>
                  <pic:blipFill>
                    <a:blip r:embed="rId76" cstate="email">
                      <a:extLst>
                        <a:ext uri="{28A0092B-C50C-407E-A947-70E740481C1C}">
                          <a14:useLocalDpi xmlns:a14="http://schemas.microsoft.com/office/drawing/2010/main"/>
                        </a:ext>
                      </a:extLst>
                    </a:blip>
                    <a:stretch>
                      <a:fillRect/>
                    </a:stretch>
                  </pic:blipFill>
                  <pic:spPr>
                    <a:xfrm>
                      <a:off x="0" y="0"/>
                      <a:ext cx="6120130" cy="3397885"/>
                    </a:xfrm>
                    <a:prstGeom prst="rect">
                      <a:avLst/>
                    </a:prstGeom>
                  </pic:spPr>
                </pic:pic>
              </a:graphicData>
            </a:graphic>
          </wp:inline>
        </w:drawing>
      </w:r>
    </w:p>
    <w:p w14:paraId="6A85984C" w14:textId="77777777" w:rsidR="00A653AF" w:rsidRDefault="00A653AF" w:rsidP="00DD0C59">
      <w:pPr>
        <w:numPr>
          <w:ilvl w:val="0"/>
          <w:numId w:val="57"/>
        </w:numPr>
        <w:spacing w:line="360" w:lineRule="auto"/>
        <w:rPr>
          <w:sz w:val="21"/>
          <w:szCs w:val="21"/>
        </w:rPr>
      </w:pPr>
      <w:r>
        <w:rPr>
          <w:rFonts w:hint="eastAsia"/>
          <w:sz w:val="21"/>
          <w:szCs w:val="21"/>
        </w:rPr>
        <w:lastRenderedPageBreak/>
        <w:t>点击系统管理-用户管理，进入用户管理页面，</w:t>
      </w:r>
      <w:proofErr w:type="gramStart"/>
      <w:r w:rsidR="00F43DA3">
        <w:rPr>
          <w:rFonts w:hint="eastAsia"/>
          <w:sz w:val="21"/>
          <w:szCs w:val="21"/>
        </w:rPr>
        <w:t>勾选一个</w:t>
      </w:r>
      <w:proofErr w:type="gramEnd"/>
      <w:r w:rsidR="00F43DA3">
        <w:rPr>
          <w:rFonts w:hint="eastAsia"/>
          <w:sz w:val="21"/>
          <w:szCs w:val="21"/>
        </w:rPr>
        <w:t>用户后，【复制权限】</w:t>
      </w:r>
      <w:proofErr w:type="gramStart"/>
      <w:r w:rsidR="00F43DA3">
        <w:rPr>
          <w:rFonts w:hint="eastAsia"/>
          <w:sz w:val="21"/>
          <w:szCs w:val="21"/>
        </w:rPr>
        <w:t>按钮从置灰</w:t>
      </w:r>
      <w:proofErr w:type="gramEnd"/>
      <w:r w:rsidR="00F43DA3">
        <w:rPr>
          <w:rFonts w:hint="eastAsia"/>
          <w:sz w:val="21"/>
          <w:szCs w:val="21"/>
        </w:rPr>
        <w:t>变为蓝色，勾选的用户超过一个，按钮同样置灰</w:t>
      </w:r>
      <w:r>
        <w:rPr>
          <w:rFonts w:hint="eastAsia"/>
          <w:sz w:val="21"/>
          <w:szCs w:val="21"/>
        </w:rPr>
        <w:t>；</w:t>
      </w:r>
    </w:p>
    <w:p w14:paraId="22308064" w14:textId="77777777" w:rsidR="005B58AE" w:rsidRDefault="005B58AE" w:rsidP="005B58AE">
      <w:pPr>
        <w:spacing w:line="360" w:lineRule="auto"/>
        <w:rPr>
          <w:sz w:val="21"/>
          <w:szCs w:val="21"/>
        </w:rPr>
      </w:pPr>
      <w:r w:rsidRPr="005B58AE">
        <w:rPr>
          <w:noProof/>
          <w:sz w:val="21"/>
          <w:szCs w:val="21"/>
        </w:rPr>
        <w:drawing>
          <wp:inline distT="0" distB="0" distL="0" distR="0" wp14:anchorId="72D4CDE6" wp14:editId="68EBE9B6">
            <wp:extent cx="6120130" cy="3321685"/>
            <wp:effectExtent l="0" t="0" r="1270" b="5715"/>
            <wp:docPr id="25" name="图片 25"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电脑屏幕的截图&#10;&#10;描述已自动生成"/>
                    <pic:cNvPicPr/>
                  </pic:nvPicPr>
                  <pic:blipFill>
                    <a:blip r:embed="rId77" cstate="email">
                      <a:extLst>
                        <a:ext uri="{28A0092B-C50C-407E-A947-70E740481C1C}">
                          <a14:useLocalDpi xmlns:a14="http://schemas.microsoft.com/office/drawing/2010/main"/>
                        </a:ext>
                      </a:extLst>
                    </a:blip>
                    <a:stretch>
                      <a:fillRect/>
                    </a:stretch>
                  </pic:blipFill>
                  <pic:spPr>
                    <a:xfrm>
                      <a:off x="0" y="0"/>
                      <a:ext cx="6120130" cy="3321685"/>
                    </a:xfrm>
                    <a:prstGeom prst="rect">
                      <a:avLst/>
                    </a:prstGeom>
                  </pic:spPr>
                </pic:pic>
              </a:graphicData>
            </a:graphic>
          </wp:inline>
        </w:drawing>
      </w:r>
    </w:p>
    <w:p w14:paraId="39BA3B91" w14:textId="77777777" w:rsidR="00F43DA3" w:rsidRDefault="00F43DA3" w:rsidP="00DD0C59">
      <w:pPr>
        <w:numPr>
          <w:ilvl w:val="0"/>
          <w:numId w:val="57"/>
        </w:numPr>
        <w:spacing w:line="360" w:lineRule="auto"/>
        <w:rPr>
          <w:sz w:val="21"/>
          <w:szCs w:val="21"/>
        </w:rPr>
      </w:pPr>
      <w:r>
        <w:rPr>
          <w:rFonts w:hint="eastAsia"/>
          <w:sz w:val="21"/>
          <w:szCs w:val="21"/>
        </w:rPr>
        <w:t>勾选一个用户，如果该用户没有任何角色，【复制权限】按钮置灰；</w:t>
      </w:r>
    </w:p>
    <w:p w14:paraId="388C0F34" w14:textId="77777777" w:rsidR="00F43DA3" w:rsidRDefault="00F43DA3" w:rsidP="00DD0C59">
      <w:pPr>
        <w:numPr>
          <w:ilvl w:val="0"/>
          <w:numId w:val="57"/>
        </w:numPr>
        <w:spacing w:line="360" w:lineRule="auto"/>
        <w:rPr>
          <w:sz w:val="21"/>
          <w:szCs w:val="21"/>
        </w:rPr>
      </w:pPr>
      <w:r>
        <w:rPr>
          <w:rFonts w:hint="eastAsia"/>
          <w:sz w:val="21"/>
          <w:szCs w:val="21"/>
        </w:rPr>
        <w:t>勾选一个用户后，点击【复制权限】按钮，出现复制弹窗，在弹窗中选择复制对象，支持用户通过</w:t>
      </w:r>
      <w:r w:rsidRPr="00F43DA3">
        <w:rPr>
          <w:sz w:val="21"/>
          <w:szCs w:val="21"/>
        </w:rPr>
        <w:t>用户名、账号、组织、部门搜索</w:t>
      </w:r>
      <w:r>
        <w:rPr>
          <w:rFonts w:hint="eastAsia"/>
          <w:sz w:val="21"/>
          <w:szCs w:val="21"/>
        </w:rPr>
        <w:t>用户，勾选用户后，</w:t>
      </w:r>
      <w:r w:rsidR="005B58AE">
        <w:rPr>
          <w:rFonts w:hint="eastAsia"/>
          <w:sz w:val="21"/>
          <w:szCs w:val="21"/>
        </w:rPr>
        <w:t>增加到已复制权限用户列表中，</w:t>
      </w:r>
      <w:r>
        <w:rPr>
          <w:rFonts w:hint="eastAsia"/>
          <w:sz w:val="21"/>
          <w:szCs w:val="21"/>
        </w:rPr>
        <w:t>点击确认按钮，复制完成；</w:t>
      </w:r>
      <w:r w:rsidR="005B58AE">
        <w:rPr>
          <w:rFonts w:hint="eastAsia"/>
          <w:sz w:val="21"/>
          <w:szCs w:val="21"/>
        </w:rPr>
        <w:t>当用户再次选择复制用户权限时，已复制权限用户列表清空。</w:t>
      </w:r>
    </w:p>
    <w:p w14:paraId="70301C73" w14:textId="77777777" w:rsidR="005B58AE" w:rsidRDefault="005B58AE" w:rsidP="005B58AE">
      <w:pPr>
        <w:spacing w:line="360" w:lineRule="auto"/>
        <w:rPr>
          <w:sz w:val="21"/>
          <w:szCs w:val="21"/>
        </w:rPr>
      </w:pPr>
      <w:r w:rsidRPr="005B58AE">
        <w:rPr>
          <w:noProof/>
          <w:sz w:val="21"/>
          <w:szCs w:val="21"/>
        </w:rPr>
        <w:drawing>
          <wp:inline distT="0" distB="0" distL="0" distR="0" wp14:anchorId="3D71E061" wp14:editId="54B9CD57">
            <wp:extent cx="6120130" cy="3445510"/>
            <wp:effectExtent l="0" t="0" r="1270" b="0"/>
            <wp:docPr id="26" name="图片 2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脑萤幕的截图&#10;&#10;描述已自动生成"/>
                    <pic:cNvPicPr/>
                  </pic:nvPicPr>
                  <pic:blipFill>
                    <a:blip r:embed="rId78" cstate="email">
                      <a:extLst>
                        <a:ext uri="{28A0092B-C50C-407E-A947-70E740481C1C}">
                          <a14:useLocalDpi xmlns:a14="http://schemas.microsoft.com/office/drawing/2010/main"/>
                        </a:ext>
                      </a:extLst>
                    </a:blip>
                    <a:stretch>
                      <a:fillRect/>
                    </a:stretch>
                  </pic:blipFill>
                  <pic:spPr>
                    <a:xfrm>
                      <a:off x="0" y="0"/>
                      <a:ext cx="6120130" cy="3445510"/>
                    </a:xfrm>
                    <a:prstGeom prst="rect">
                      <a:avLst/>
                    </a:prstGeom>
                  </pic:spPr>
                </pic:pic>
              </a:graphicData>
            </a:graphic>
          </wp:inline>
        </w:drawing>
      </w:r>
    </w:p>
    <w:p w14:paraId="00C04A76" w14:textId="77777777" w:rsidR="00F43DA3" w:rsidRDefault="00F43DA3" w:rsidP="00F43DA3">
      <w:pPr>
        <w:pStyle w:val="4"/>
        <w:tabs>
          <w:tab w:val="clear" w:pos="432"/>
        </w:tabs>
        <w:spacing w:before="120" w:after="120" w:line="360" w:lineRule="auto"/>
        <w:rPr>
          <w:rFonts w:ascii="宋体" w:hAnsi="宋体" w:cs="宋体"/>
          <w:szCs w:val="20"/>
          <w:lang w:eastAsia="zh-CN"/>
        </w:rPr>
      </w:pPr>
      <w:r>
        <w:rPr>
          <w:rFonts w:ascii="宋体" w:hAnsi="宋体" w:cs="宋体" w:hint="eastAsia"/>
          <w:szCs w:val="20"/>
          <w:lang w:eastAsia="zh-CN"/>
        </w:rPr>
        <w:lastRenderedPageBreak/>
        <w:t>角色管理-角色复制</w:t>
      </w:r>
    </w:p>
    <w:p w14:paraId="6BF54CE2" w14:textId="77777777" w:rsidR="00F43DA3" w:rsidRDefault="00F43DA3" w:rsidP="00F43DA3">
      <w:pPr>
        <w:adjustRightInd w:val="0"/>
        <w:snapToGrid w:val="0"/>
        <w:spacing w:before="120" w:after="120" w:line="360" w:lineRule="auto"/>
        <w:ind w:firstLine="420"/>
        <w:rPr>
          <w:sz w:val="21"/>
          <w:szCs w:val="21"/>
        </w:rPr>
      </w:pPr>
      <w:r>
        <w:rPr>
          <w:rFonts w:hint="eastAsia"/>
          <w:sz w:val="21"/>
          <w:szCs w:val="21"/>
        </w:rPr>
        <w:t>该功能支持将一个角色的角色权限全部复制到一个新角色中，快速创建角色。</w:t>
      </w:r>
    </w:p>
    <w:p w14:paraId="3C9366E6"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参与者</w:t>
      </w:r>
    </w:p>
    <w:p w14:paraId="7DDF610A" w14:textId="77777777" w:rsidR="00F43DA3" w:rsidRDefault="00F43DA3" w:rsidP="00F43DA3">
      <w:pPr>
        <w:spacing w:before="120" w:after="120" w:line="360" w:lineRule="auto"/>
        <w:rPr>
          <w:sz w:val="21"/>
          <w:szCs w:val="21"/>
        </w:rPr>
      </w:pPr>
      <w:r>
        <w:rPr>
          <w:rFonts w:hint="eastAsia"/>
          <w:sz w:val="21"/>
          <w:szCs w:val="21"/>
        </w:rPr>
        <w:t>系统管理员、报表中心管理员</w:t>
      </w:r>
    </w:p>
    <w:p w14:paraId="7D9AB484"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输入与输出</w:t>
      </w:r>
    </w:p>
    <w:p w14:paraId="330C1DC5" w14:textId="77777777" w:rsidR="00F43DA3" w:rsidRDefault="00F43DA3" w:rsidP="00F43DA3">
      <w:pPr>
        <w:spacing w:line="360" w:lineRule="auto"/>
        <w:rPr>
          <w:sz w:val="21"/>
          <w:szCs w:val="21"/>
        </w:rPr>
      </w:pPr>
      <w:r>
        <w:rPr>
          <w:rFonts w:hint="eastAsia"/>
          <w:sz w:val="21"/>
          <w:szCs w:val="21"/>
        </w:rPr>
        <w:t>输入：选择角色复制对象，编辑角色名称、角色描述；</w:t>
      </w:r>
    </w:p>
    <w:p w14:paraId="72DEE51B" w14:textId="77777777" w:rsidR="00F43DA3" w:rsidRDefault="00F43DA3" w:rsidP="00F43DA3">
      <w:pPr>
        <w:spacing w:line="360" w:lineRule="auto"/>
        <w:rPr>
          <w:sz w:val="21"/>
          <w:szCs w:val="21"/>
        </w:rPr>
      </w:pPr>
      <w:r>
        <w:rPr>
          <w:rFonts w:hint="eastAsia"/>
          <w:sz w:val="21"/>
          <w:szCs w:val="21"/>
        </w:rPr>
        <w:t>输出：创建新角色，角色复制对象的全部角色权限、角色机构复制给复制到新角色中；</w:t>
      </w:r>
    </w:p>
    <w:p w14:paraId="6C083524"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前置条件和后置条件</w:t>
      </w:r>
    </w:p>
    <w:p w14:paraId="11EB9B7E" w14:textId="77777777" w:rsidR="00F43DA3" w:rsidRDefault="00F43DA3" w:rsidP="00F43DA3">
      <w:pPr>
        <w:spacing w:line="360" w:lineRule="auto"/>
        <w:rPr>
          <w:sz w:val="21"/>
          <w:szCs w:val="21"/>
        </w:rPr>
      </w:pPr>
      <w:r>
        <w:rPr>
          <w:rFonts w:hint="eastAsia"/>
          <w:sz w:val="21"/>
          <w:szCs w:val="21"/>
        </w:rPr>
        <w:t>无</w:t>
      </w:r>
    </w:p>
    <w:p w14:paraId="16B8FC87"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业务规则</w:t>
      </w:r>
    </w:p>
    <w:p w14:paraId="51BC9305" w14:textId="77777777" w:rsidR="00F43DA3" w:rsidRDefault="00F43DA3" w:rsidP="00DD0C59">
      <w:pPr>
        <w:pStyle w:val="30"/>
        <w:numPr>
          <w:ilvl w:val="0"/>
          <w:numId w:val="58"/>
        </w:numPr>
        <w:spacing w:line="360" w:lineRule="auto"/>
        <w:ind w:firstLineChars="0"/>
        <w:rPr>
          <w:rStyle w:val="af"/>
          <w:i w:val="0"/>
          <w:iCs w:val="0"/>
          <w:color w:val="000000" w:themeColor="text1"/>
          <w:sz w:val="21"/>
          <w:szCs w:val="21"/>
        </w:rPr>
      </w:pPr>
      <w:r>
        <w:rPr>
          <w:rStyle w:val="af"/>
          <w:rFonts w:hint="eastAsia"/>
          <w:i w:val="0"/>
          <w:iCs w:val="0"/>
          <w:color w:val="000000" w:themeColor="text1"/>
          <w:sz w:val="21"/>
          <w:szCs w:val="21"/>
        </w:rPr>
        <w:t>复制对象的角色权限全部复制到新角色中；</w:t>
      </w:r>
    </w:p>
    <w:p w14:paraId="4A6107B3" w14:textId="77777777" w:rsidR="00F43DA3" w:rsidRPr="00F43DA3" w:rsidRDefault="00F43DA3" w:rsidP="00DD0C59">
      <w:pPr>
        <w:pStyle w:val="30"/>
        <w:numPr>
          <w:ilvl w:val="0"/>
          <w:numId w:val="58"/>
        </w:numPr>
        <w:spacing w:line="360" w:lineRule="auto"/>
        <w:ind w:firstLineChars="0"/>
        <w:rPr>
          <w:rStyle w:val="af"/>
          <w:i w:val="0"/>
          <w:iCs w:val="0"/>
          <w:color w:val="000000" w:themeColor="text1"/>
          <w:sz w:val="21"/>
          <w:szCs w:val="21"/>
        </w:rPr>
      </w:pPr>
      <w:r>
        <w:rPr>
          <w:rStyle w:val="af"/>
          <w:rFonts w:hint="eastAsia"/>
          <w:i w:val="0"/>
          <w:iCs w:val="0"/>
          <w:color w:val="000000" w:themeColor="text1"/>
          <w:sz w:val="21"/>
          <w:szCs w:val="21"/>
        </w:rPr>
        <w:t>复制对象的用户范围不复制到新角色中；</w:t>
      </w:r>
    </w:p>
    <w:p w14:paraId="0771328D"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页面规则和页面原型</w:t>
      </w:r>
    </w:p>
    <w:p w14:paraId="1CACFA81" w14:textId="77777777" w:rsidR="001A073F" w:rsidRPr="001A073F" w:rsidRDefault="001A073F" w:rsidP="001A073F">
      <w:r w:rsidRPr="001A073F">
        <w:rPr>
          <w:noProof/>
        </w:rPr>
        <w:drawing>
          <wp:inline distT="0" distB="0" distL="0" distR="0" wp14:anchorId="77077637" wp14:editId="744F2698">
            <wp:extent cx="6120130" cy="3429000"/>
            <wp:effectExtent l="0" t="0" r="1270" b="0"/>
            <wp:docPr id="7" name="图片 7"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截图&#10;&#10;描述已自动生成"/>
                    <pic:cNvPicPr/>
                  </pic:nvPicPr>
                  <pic:blipFill>
                    <a:blip r:embed="rId79" cstate="email">
                      <a:extLst>
                        <a:ext uri="{28A0092B-C50C-407E-A947-70E740481C1C}">
                          <a14:useLocalDpi xmlns:a14="http://schemas.microsoft.com/office/drawing/2010/main"/>
                        </a:ext>
                      </a:extLst>
                    </a:blip>
                    <a:stretch>
                      <a:fillRect/>
                    </a:stretch>
                  </pic:blipFill>
                  <pic:spPr>
                    <a:xfrm>
                      <a:off x="0" y="0"/>
                      <a:ext cx="6120130" cy="3429000"/>
                    </a:xfrm>
                    <a:prstGeom prst="rect">
                      <a:avLst/>
                    </a:prstGeom>
                  </pic:spPr>
                </pic:pic>
              </a:graphicData>
            </a:graphic>
          </wp:inline>
        </w:drawing>
      </w:r>
    </w:p>
    <w:p w14:paraId="3312F1F1" w14:textId="77777777" w:rsidR="00F43DA3" w:rsidRDefault="00F43DA3" w:rsidP="00DD0C59">
      <w:pPr>
        <w:numPr>
          <w:ilvl w:val="0"/>
          <w:numId w:val="59"/>
        </w:numPr>
        <w:spacing w:line="360" w:lineRule="auto"/>
        <w:rPr>
          <w:sz w:val="21"/>
          <w:szCs w:val="21"/>
        </w:rPr>
      </w:pPr>
      <w:r>
        <w:rPr>
          <w:rFonts w:hint="eastAsia"/>
          <w:sz w:val="21"/>
          <w:szCs w:val="21"/>
        </w:rPr>
        <w:lastRenderedPageBreak/>
        <w:t>点击系统管理-角色管理，进入角色管理页面，勾选一个角色后，【复制权限】</w:t>
      </w:r>
      <w:proofErr w:type="gramStart"/>
      <w:r>
        <w:rPr>
          <w:rFonts w:hint="eastAsia"/>
          <w:sz w:val="21"/>
          <w:szCs w:val="21"/>
        </w:rPr>
        <w:t>按钮从置灰</w:t>
      </w:r>
      <w:proofErr w:type="gramEnd"/>
      <w:r>
        <w:rPr>
          <w:rFonts w:hint="eastAsia"/>
          <w:sz w:val="21"/>
          <w:szCs w:val="21"/>
        </w:rPr>
        <w:t>变为蓝色，勾选的角色超过一个，按钮同样置灰；</w:t>
      </w:r>
    </w:p>
    <w:p w14:paraId="78D88489" w14:textId="77777777" w:rsidR="000D4361" w:rsidRPr="000D4361" w:rsidRDefault="00F43DA3" w:rsidP="000D4361">
      <w:pPr>
        <w:numPr>
          <w:ilvl w:val="0"/>
          <w:numId w:val="59"/>
        </w:numPr>
        <w:spacing w:line="360" w:lineRule="auto"/>
        <w:rPr>
          <w:sz w:val="21"/>
          <w:szCs w:val="21"/>
        </w:rPr>
      </w:pPr>
      <w:r w:rsidRPr="000D4361">
        <w:rPr>
          <w:rFonts w:hint="eastAsia"/>
          <w:sz w:val="21"/>
          <w:szCs w:val="21"/>
        </w:rPr>
        <w:t>点击按钮后，弹窗中带出被复制角色的角色名称、角色描述、角色机构，用户编辑后保存，角色复制完成；</w:t>
      </w:r>
      <w:r w:rsidR="000D4361" w:rsidRPr="000D4361">
        <w:rPr>
          <w:noProof/>
          <w:sz w:val="21"/>
          <w:szCs w:val="21"/>
        </w:rPr>
        <w:drawing>
          <wp:inline distT="0" distB="0" distL="0" distR="0" wp14:anchorId="1B8896EC" wp14:editId="62129F65">
            <wp:extent cx="6120130" cy="3413125"/>
            <wp:effectExtent l="0" t="0" r="127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6120130" cy="3413125"/>
                    </a:xfrm>
                    <a:prstGeom prst="rect">
                      <a:avLst/>
                    </a:prstGeom>
                  </pic:spPr>
                </pic:pic>
              </a:graphicData>
            </a:graphic>
          </wp:inline>
        </w:drawing>
      </w:r>
    </w:p>
    <w:p w14:paraId="256181BE" w14:textId="77777777" w:rsidR="000D4361" w:rsidRPr="00A653AF" w:rsidRDefault="000D4361" w:rsidP="000D4361">
      <w:pPr>
        <w:spacing w:line="360" w:lineRule="auto"/>
        <w:rPr>
          <w:sz w:val="21"/>
          <w:szCs w:val="21"/>
        </w:rPr>
      </w:pPr>
      <w:r w:rsidRPr="000D4361">
        <w:rPr>
          <w:noProof/>
          <w:sz w:val="21"/>
          <w:szCs w:val="21"/>
        </w:rPr>
        <w:drawing>
          <wp:inline distT="0" distB="0" distL="0" distR="0" wp14:anchorId="7F79C05A" wp14:editId="7CD534A7">
            <wp:extent cx="6120130" cy="3324225"/>
            <wp:effectExtent l="0" t="0" r="1270" b="3175"/>
            <wp:docPr id="14" name="图片 1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电脑屏幕的截图&#10;&#10;描述已自动生成"/>
                    <pic:cNvPicPr/>
                  </pic:nvPicPr>
                  <pic:blipFill>
                    <a:blip r:embed="rId81" cstate="email">
                      <a:extLst>
                        <a:ext uri="{28A0092B-C50C-407E-A947-70E740481C1C}">
                          <a14:useLocalDpi xmlns:a14="http://schemas.microsoft.com/office/drawing/2010/main"/>
                        </a:ext>
                      </a:extLst>
                    </a:blip>
                    <a:stretch>
                      <a:fillRect/>
                    </a:stretch>
                  </pic:blipFill>
                  <pic:spPr>
                    <a:xfrm>
                      <a:off x="0" y="0"/>
                      <a:ext cx="6120130" cy="3324225"/>
                    </a:xfrm>
                    <a:prstGeom prst="rect">
                      <a:avLst/>
                    </a:prstGeom>
                  </pic:spPr>
                </pic:pic>
              </a:graphicData>
            </a:graphic>
          </wp:inline>
        </w:drawing>
      </w:r>
    </w:p>
    <w:p w14:paraId="28BB272C" w14:textId="77777777" w:rsidR="00F43DA3" w:rsidRDefault="00F43DA3" w:rsidP="00DD0C59">
      <w:pPr>
        <w:numPr>
          <w:ilvl w:val="0"/>
          <w:numId w:val="59"/>
        </w:numPr>
        <w:spacing w:line="360" w:lineRule="auto"/>
        <w:rPr>
          <w:sz w:val="21"/>
          <w:szCs w:val="21"/>
        </w:rPr>
      </w:pPr>
      <w:r>
        <w:rPr>
          <w:rFonts w:hint="eastAsia"/>
          <w:sz w:val="21"/>
          <w:szCs w:val="21"/>
        </w:rPr>
        <w:t>保存新角色时，校验角色名称是否重复，如果重复，提示角色名称重复；</w:t>
      </w:r>
    </w:p>
    <w:p w14:paraId="2EDA91F6" w14:textId="77777777" w:rsidR="00F43DA3" w:rsidRDefault="00F43DA3" w:rsidP="00F43DA3">
      <w:pPr>
        <w:pStyle w:val="4"/>
        <w:tabs>
          <w:tab w:val="clear" w:pos="432"/>
        </w:tabs>
        <w:spacing w:before="120" w:after="120" w:line="360" w:lineRule="auto"/>
        <w:rPr>
          <w:rFonts w:ascii="宋体" w:hAnsi="宋体" w:cs="宋体"/>
          <w:szCs w:val="20"/>
          <w:lang w:eastAsia="zh-CN"/>
        </w:rPr>
      </w:pPr>
      <w:r>
        <w:rPr>
          <w:rFonts w:ascii="宋体" w:hAnsi="宋体" w:cs="宋体" w:hint="eastAsia"/>
          <w:szCs w:val="20"/>
          <w:lang w:eastAsia="zh-CN"/>
        </w:rPr>
        <w:lastRenderedPageBreak/>
        <w:t>角色管理-管理角色权限控制</w:t>
      </w:r>
    </w:p>
    <w:p w14:paraId="121E4F14" w14:textId="77777777" w:rsidR="00F43DA3" w:rsidRDefault="00F43DA3" w:rsidP="00F43DA3">
      <w:pPr>
        <w:adjustRightInd w:val="0"/>
        <w:snapToGrid w:val="0"/>
        <w:spacing w:before="120" w:after="120" w:line="360" w:lineRule="auto"/>
        <w:ind w:firstLine="420"/>
        <w:rPr>
          <w:sz w:val="21"/>
          <w:szCs w:val="21"/>
        </w:rPr>
      </w:pPr>
      <w:r>
        <w:rPr>
          <w:rFonts w:hint="eastAsia"/>
          <w:sz w:val="21"/>
          <w:szCs w:val="21"/>
        </w:rPr>
        <w:t>该功能支持管理角色根据机构权限，逐级缩小可分配权限范围。</w:t>
      </w:r>
    </w:p>
    <w:p w14:paraId="2FCC7B66"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参与者</w:t>
      </w:r>
    </w:p>
    <w:p w14:paraId="52A6B652" w14:textId="77777777" w:rsidR="00F43DA3" w:rsidRDefault="00F43DA3" w:rsidP="00F43DA3">
      <w:pPr>
        <w:spacing w:before="120" w:after="120" w:line="360" w:lineRule="auto"/>
        <w:rPr>
          <w:sz w:val="21"/>
          <w:szCs w:val="21"/>
        </w:rPr>
      </w:pPr>
      <w:r>
        <w:rPr>
          <w:rFonts w:hint="eastAsia"/>
          <w:sz w:val="21"/>
          <w:szCs w:val="21"/>
        </w:rPr>
        <w:t>系统管理员、报表中心管理员</w:t>
      </w:r>
    </w:p>
    <w:p w14:paraId="60AD3F74"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输入与输出</w:t>
      </w:r>
    </w:p>
    <w:p w14:paraId="716832E8" w14:textId="77777777" w:rsidR="00F43DA3" w:rsidRDefault="00F43DA3" w:rsidP="00F43DA3">
      <w:pPr>
        <w:spacing w:line="360" w:lineRule="auto"/>
        <w:rPr>
          <w:sz w:val="21"/>
          <w:szCs w:val="21"/>
        </w:rPr>
      </w:pPr>
      <w:r>
        <w:rPr>
          <w:rFonts w:hint="eastAsia"/>
          <w:sz w:val="21"/>
          <w:szCs w:val="21"/>
        </w:rPr>
        <w:t>无</w:t>
      </w:r>
    </w:p>
    <w:p w14:paraId="4575F274"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前置条件和后置条件</w:t>
      </w:r>
    </w:p>
    <w:p w14:paraId="58E335DD" w14:textId="77777777" w:rsidR="00F43DA3" w:rsidRDefault="00F43DA3" w:rsidP="00F43DA3">
      <w:pPr>
        <w:spacing w:line="360" w:lineRule="auto"/>
        <w:rPr>
          <w:sz w:val="21"/>
          <w:szCs w:val="21"/>
        </w:rPr>
      </w:pPr>
      <w:r>
        <w:rPr>
          <w:rFonts w:hint="eastAsia"/>
          <w:sz w:val="21"/>
          <w:szCs w:val="21"/>
        </w:rPr>
        <w:t>无</w:t>
      </w:r>
    </w:p>
    <w:p w14:paraId="1F964471"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业务规则</w:t>
      </w:r>
    </w:p>
    <w:p w14:paraId="62CC5EC4" w14:textId="77777777" w:rsidR="00F43DA3" w:rsidRDefault="00F43DA3" w:rsidP="00DD0C59">
      <w:pPr>
        <w:numPr>
          <w:ilvl w:val="0"/>
          <w:numId w:val="60"/>
        </w:numPr>
        <w:spacing w:line="360" w:lineRule="auto"/>
        <w:ind w:left="0" w:firstLine="0"/>
        <w:rPr>
          <w:color w:val="000000" w:themeColor="text1"/>
          <w:sz w:val="21"/>
          <w:szCs w:val="21"/>
        </w:rPr>
      </w:pPr>
      <w:r>
        <w:rPr>
          <w:rFonts w:hint="eastAsia"/>
          <w:color w:val="000000" w:themeColor="text1"/>
          <w:sz w:val="21"/>
          <w:szCs w:val="21"/>
        </w:rPr>
        <w:t>创建角色的时候如果授予了系统管理菜单下的用户管理和角色管理菜单，则该角色具备经分用户和角色权限管理的功能；没有用户管理和角色管理菜单的权限则该角色不具备管理经分用户和角色权限管理的功能。</w:t>
      </w:r>
    </w:p>
    <w:p w14:paraId="555C7C7D" w14:textId="77777777" w:rsidR="00F43DA3" w:rsidRDefault="00F43DA3" w:rsidP="00DD0C59">
      <w:pPr>
        <w:numPr>
          <w:ilvl w:val="0"/>
          <w:numId w:val="60"/>
        </w:numPr>
        <w:spacing w:line="360" w:lineRule="auto"/>
        <w:ind w:left="0" w:firstLine="0"/>
        <w:rPr>
          <w:color w:val="000000" w:themeColor="text1"/>
          <w:sz w:val="21"/>
          <w:szCs w:val="21"/>
        </w:rPr>
      </w:pPr>
      <w:r>
        <w:rPr>
          <w:rFonts w:hint="eastAsia"/>
          <w:color w:val="000000" w:themeColor="text1"/>
          <w:sz w:val="21"/>
          <w:szCs w:val="21"/>
        </w:rPr>
        <w:t>具有管理功能的角色用户能查询和管理的角色范围为归属机构隶属于当前用户角色对应机构的所有角色（例：太寿总公司的角色创建了一个机构为福田支公司的角色，那这个角色对于广东分公司和深圳中支这两个机构的角色对应的用户来说，应该都是可见的，因为机构上有从属关系）；</w:t>
      </w:r>
    </w:p>
    <w:p w14:paraId="5820A7D7" w14:textId="77777777" w:rsidR="00F43DA3" w:rsidRDefault="00F43DA3" w:rsidP="00DD0C59">
      <w:pPr>
        <w:numPr>
          <w:ilvl w:val="0"/>
          <w:numId w:val="60"/>
        </w:numPr>
        <w:spacing w:line="360" w:lineRule="auto"/>
        <w:ind w:left="0" w:firstLine="0"/>
        <w:rPr>
          <w:color w:val="000000" w:themeColor="text1"/>
          <w:sz w:val="21"/>
          <w:szCs w:val="21"/>
        </w:rPr>
      </w:pPr>
      <w:r>
        <w:rPr>
          <w:rFonts w:hint="eastAsia"/>
          <w:color w:val="000000" w:themeColor="text1"/>
          <w:sz w:val="21"/>
          <w:szCs w:val="21"/>
        </w:rPr>
        <w:t>具有管理功能的角色用户能管理的菜单、按钮、指标、报表的权限范围为该用户被分配的角色的菜单、按钮、指标、报表权限的合集（例：某个用户有角色A、B两个角色的权限，A和B的菜单、按钮、指标、报表的权限范围不一样，则该用户的权限为A、B两个角色的权限的合并集合）；</w:t>
      </w:r>
    </w:p>
    <w:p w14:paraId="77D3DA8A" w14:textId="77777777" w:rsidR="00F43DA3" w:rsidRDefault="00F43DA3" w:rsidP="00DD0C59">
      <w:pPr>
        <w:numPr>
          <w:ilvl w:val="0"/>
          <w:numId w:val="60"/>
        </w:numPr>
        <w:spacing w:line="360" w:lineRule="auto"/>
        <w:ind w:left="0" w:firstLine="0"/>
        <w:rPr>
          <w:color w:val="000000" w:themeColor="text1"/>
          <w:sz w:val="21"/>
          <w:szCs w:val="21"/>
        </w:rPr>
      </w:pPr>
      <w:r>
        <w:rPr>
          <w:rFonts w:hint="eastAsia"/>
          <w:color w:val="000000" w:themeColor="text1"/>
          <w:sz w:val="21"/>
          <w:szCs w:val="21"/>
        </w:rPr>
        <w:t>具有管理功能的角色用户能管理的机构范围为该用户被分配的角色的机构及下级机构的合集，即当该用户创建角色的时候，角色机构可选的机构范围为该用户被分配的角色的机构及下级机构的合集（例如用户有两个角色权限，一个上海分公司角色和一个北京分公司角色，则该用户可管理的机构范围为上海分公司和深圳分公司及两家分公司以下层级的分支公司）；</w:t>
      </w:r>
    </w:p>
    <w:p w14:paraId="1573CE81" w14:textId="77777777" w:rsidR="00F43DA3" w:rsidRPr="00F43DA3" w:rsidRDefault="00F43DA3" w:rsidP="00DD0C59">
      <w:pPr>
        <w:numPr>
          <w:ilvl w:val="0"/>
          <w:numId w:val="60"/>
        </w:numPr>
        <w:spacing w:line="360" w:lineRule="auto"/>
        <w:ind w:left="0" w:firstLine="0"/>
        <w:rPr>
          <w:rStyle w:val="af"/>
          <w:rFonts w:ascii="宋体" w:hAnsi="宋体" w:cs="宋体"/>
          <w:i w:val="0"/>
          <w:iCs w:val="0"/>
          <w:color w:val="000000" w:themeColor="text1"/>
          <w:sz w:val="21"/>
          <w:szCs w:val="21"/>
        </w:rPr>
      </w:pPr>
      <w:r>
        <w:rPr>
          <w:rFonts w:hint="eastAsia"/>
          <w:color w:val="000000" w:themeColor="text1"/>
          <w:sz w:val="21"/>
          <w:szCs w:val="21"/>
        </w:rPr>
        <w:t>当管理用户新建一个角色时，从可选机构合集中，选则一个机构，给这个新建角色添加用户的时候，可选的用户范围为管理员所属角色对应的机构及下级机构的所有用户，如果管理员被授权了多个角色，则该管理员管理的用户范围为多个角色对应机构及其下级机构的集合所包含的用户。</w:t>
      </w:r>
    </w:p>
    <w:p w14:paraId="16C5F3C5" w14:textId="77777777" w:rsidR="00F43DA3" w:rsidRDefault="00F43DA3" w:rsidP="00F43DA3">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页面规则和页面原型</w:t>
      </w:r>
    </w:p>
    <w:p w14:paraId="43259C4A" w14:textId="77777777" w:rsidR="00F43DA3" w:rsidRDefault="00F43DA3" w:rsidP="00DD0C59">
      <w:pPr>
        <w:pStyle w:val="30"/>
        <w:numPr>
          <w:ilvl w:val="0"/>
          <w:numId w:val="61"/>
        </w:numPr>
        <w:adjustRightInd w:val="0"/>
        <w:snapToGrid w:val="0"/>
        <w:spacing w:before="120" w:after="120" w:line="360" w:lineRule="auto"/>
        <w:ind w:left="0" w:firstLineChars="0" w:firstLine="0"/>
        <w:rPr>
          <w:sz w:val="21"/>
          <w:szCs w:val="21"/>
        </w:rPr>
      </w:pPr>
      <w:r>
        <w:rPr>
          <w:rFonts w:hint="eastAsia"/>
          <w:sz w:val="21"/>
          <w:szCs w:val="21"/>
        </w:rPr>
        <w:lastRenderedPageBreak/>
        <w:t>选择一个角色点击授权按钮，在当前页面打开权限配置页面，页面分两个tab页，配置角色权限、用户范围；</w:t>
      </w:r>
    </w:p>
    <w:p w14:paraId="14E9A6EA" w14:textId="77777777" w:rsidR="00F43DA3" w:rsidRDefault="00F43DA3" w:rsidP="00DD0C59">
      <w:pPr>
        <w:pStyle w:val="30"/>
        <w:numPr>
          <w:ilvl w:val="0"/>
          <w:numId w:val="62"/>
        </w:numPr>
        <w:adjustRightInd w:val="0"/>
        <w:snapToGrid w:val="0"/>
        <w:spacing w:before="120" w:after="120" w:line="360" w:lineRule="auto"/>
        <w:ind w:left="0" w:firstLineChars="0" w:firstLine="0"/>
        <w:rPr>
          <w:sz w:val="21"/>
          <w:szCs w:val="21"/>
        </w:rPr>
      </w:pPr>
      <w:r>
        <w:rPr>
          <w:rFonts w:hint="eastAsia"/>
          <w:sz w:val="21"/>
          <w:szCs w:val="21"/>
        </w:rPr>
        <w:t>点击角色权限tab页，页面分为左右两部分，左侧标题为已授权项，右侧标题为可授权项；已授权项中显示已授权的菜单目录或通用按钮，可授权项中显示所有一级和二级菜单及其下属指标、报表的树形结构，菜单、指标、报表前均有选择框，在树形结构的最前方是全选，</w:t>
      </w:r>
      <w:proofErr w:type="gramStart"/>
      <w:r>
        <w:rPr>
          <w:rFonts w:hint="eastAsia"/>
          <w:sz w:val="21"/>
          <w:szCs w:val="21"/>
        </w:rPr>
        <w:t>勾选全选则</w:t>
      </w:r>
      <w:proofErr w:type="gramEnd"/>
      <w:r>
        <w:rPr>
          <w:rFonts w:hint="eastAsia"/>
          <w:sz w:val="21"/>
          <w:szCs w:val="21"/>
        </w:rPr>
        <w:t>所有的目录都勾选上，取消</w:t>
      </w:r>
      <w:proofErr w:type="gramStart"/>
      <w:r>
        <w:rPr>
          <w:rFonts w:hint="eastAsia"/>
          <w:sz w:val="21"/>
          <w:szCs w:val="21"/>
        </w:rPr>
        <w:t>勾选全选则</w:t>
      </w:r>
      <w:proofErr w:type="gramEnd"/>
      <w:r>
        <w:rPr>
          <w:rFonts w:hint="eastAsia"/>
          <w:sz w:val="21"/>
          <w:szCs w:val="21"/>
        </w:rPr>
        <w:t>所有目录的勾选都清空。若是该角色是新建角色，</w:t>
      </w:r>
      <w:proofErr w:type="gramStart"/>
      <w:r>
        <w:rPr>
          <w:rFonts w:hint="eastAsia"/>
          <w:sz w:val="21"/>
          <w:szCs w:val="21"/>
        </w:rPr>
        <w:t>左侧已</w:t>
      </w:r>
      <w:proofErr w:type="gramEnd"/>
      <w:r>
        <w:rPr>
          <w:rFonts w:hint="eastAsia"/>
          <w:sz w:val="21"/>
          <w:szCs w:val="21"/>
        </w:rPr>
        <w:t>授权区域为空，右侧可授权区域的树形目录的初始状态为全部选择框均为空，管理员勾选需要授权的菜单、指标、报表授予该角色对应的角色权限；若该角色是使用中的角色，已授权</w:t>
      </w:r>
      <w:proofErr w:type="gramStart"/>
      <w:r>
        <w:rPr>
          <w:rFonts w:hint="eastAsia"/>
          <w:sz w:val="21"/>
          <w:szCs w:val="21"/>
        </w:rPr>
        <w:t>项展示已</w:t>
      </w:r>
      <w:proofErr w:type="gramEnd"/>
      <w:r>
        <w:rPr>
          <w:rFonts w:hint="eastAsia"/>
          <w:sz w:val="21"/>
          <w:szCs w:val="21"/>
        </w:rPr>
        <w:t>授权的目录，可授权项中的树形目录中默认勾选已授权的菜单、指标、报表，管理员可以新增勾选其他菜单或取消勾选已授权的菜单或通用按钮，完成授权。授权提交</w:t>
      </w:r>
      <w:proofErr w:type="gramStart"/>
      <w:r>
        <w:rPr>
          <w:rFonts w:hint="eastAsia"/>
          <w:sz w:val="21"/>
          <w:szCs w:val="21"/>
        </w:rPr>
        <w:t>左侧已</w:t>
      </w:r>
      <w:proofErr w:type="gramEnd"/>
      <w:r>
        <w:rPr>
          <w:rFonts w:hint="eastAsia"/>
          <w:sz w:val="21"/>
          <w:szCs w:val="21"/>
        </w:rPr>
        <w:t>授权项同步更；点击保存和取消</w:t>
      </w:r>
      <w:proofErr w:type="gramStart"/>
      <w:r>
        <w:rPr>
          <w:rFonts w:hint="eastAsia"/>
          <w:sz w:val="21"/>
          <w:szCs w:val="21"/>
        </w:rPr>
        <w:t>都有弹窗提示</w:t>
      </w:r>
      <w:proofErr w:type="gramEnd"/>
      <w:r>
        <w:rPr>
          <w:rFonts w:hint="eastAsia"/>
          <w:sz w:val="21"/>
          <w:szCs w:val="21"/>
        </w:rPr>
        <w:t>。</w:t>
      </w:r>
    </w:p>
    <w:p w14:paraId="62B5254A"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drawing>
          <wp:inline distT="0" distB="0" distL="0" distR="0" wp14:anchorId="1A51E388" wp14:editId="52928B6E">
            <wp:extent cx="6120130" cy="3442335"/>
            <wp:effectExtent l="0" t="0" r="1270" b="0"/>
            <wp:docPr id="921" name="图片 9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A647042"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lastRenderedPageBreak/>
        <w:drawing>
          <wp:inline distT="0" distB="0" distL="0" distR="0" wp14:anchorId="5AFBEF8C" wp14:editId="0E21BFFB">
            <wp:extent cx="6120130" cy="3442335"/>
            <wp:effectExtent l="0" t="0" r="1270" b="0"/>
            <wp:docPr id="922" name="图片 92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A336ECA"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drawing>
          <wp:inline distT="0" distB="0" distL="0" distR="0" wp14:anchorId="3FCEA5CC" wp14:editId="75BB63FD">
            <wp:extent cx="6120130" cy="3442335"/>
            <wp:effectExtent l="0" t="0" r="1270" b="0"/>
            <wp:docPr id="923" name="图片 9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022E1AEC" w14:textId="77777777" w:rsidR="00F43DA3" w:rsidRDefault="00F43DA3" w:rsidP="00DD0C59">
      <w:pPr>
        <w:pStyle w:val="30"/>
        <w:numPr>
          <w:ilvl w:val="0"/>
          <w:numId w:val="62"/>
        </w:numPr>
        <w:adjustRightInd w:val="0"/>
        <w:snapToGrid w:val="0"/>
        <w:spacing w:before="120" w:after="120" w:line="360" w:lineRule="auto"/>
        <w:ind w:left="0" w:firstLineChars="0" w:firstLine="0"/>
        <w:rPr>
          <w:sz w:val="21"/>
          <w:szCs w:val="21"/>
        </w:rPr>
      </w:pPr>
      <w:r>
        <w:rPr>
          <w:rFonts w:hint="eastAsia"/>
          <w:color w:val="000000" w:themeColor="text1"/>
          <w:sz w:val="21"/>
          <w:szCs w:val="21"/>
        </w:rPr>
        <w:t>具有管理功能的角色用户配置角色权限的范围限于自身权限范围内的</w:t>
      </w:r>
      <w:proofErr w:type="gramStart"/>
      <w:r>
        <w:rPr>
          <w:rFonts w:hint="eastAsia"/>
          <w:color w:val="000000" w:themeColor="text1"/>
          <w:sz w:val="21"/>
          <w:szCs w:val="21"/>
        </w:rPr>
        <w:t>的</w:t>
      </w:r>
      <w:proofErr w:type="gramEnd"/>
      <w:r>
        <w:rPr>
          <w:rFonts w:hint="eastAsia"/>
          <w:color w:val="000000" w:themeColor="text1"/>
          <w:sz w:val="21"/>
          <w:szCs w:val="21"/>
        </w:rPr>
        <w:t>菜单、指标、报表</w:t>
      </w:r>
      <w:r>
        <w:rPr>
          <w:rFonts w:hint="eastAsia"/>
          <w:sz w:val="21"/>
          <w:szCs w:val="21"/>
        </w:rPr>
        <w:t>；</w:t>
      </w:r>
    </w:p>
    <w:p w14:paraId="3DCB738D" w14:textId="77777777" w:rsidR="00F43DA3" w:rsidRDefault="00F43DA3" w:rsidP="00DD0C59">
      <w:pPr>
        <w:pStyle w:val="30"/>
        <w:numPr>
          <w:ilvl w:val="0"/>
          <w:numId w:val="62"/>
        </w:numPr>
        <w:adjustRightInd w:val="0"/>
        <w:snapToGrid w:val="0"/>
        <w:spacing w:before="120" w:after="120" w:line="360" w:lineRule="auto"/>
        <w:ind w:left="0" w:firstLineChars="0" w:firstLine="0"/>
        <w:rPr>
          <w:sz w:val="21"/>
          <w:szCs w:val="21"/>
        </w:rPr>
      </w:pPr>
      <w:r>
        <w:rPr>
          <w:rFonts w:hint="eastAsia"/>
          <w:sz w:val="21"/>
          <w:szCs w:val="21"/>
        </w:rPr>
        <w:t>指标管理下的二级菜单业务指标、财务指标、风险指标、投资指标下，有对应的指标可勾选，勾选后，该指标下的所有指标卡图形都被分配给这个角色；</w:t>
      </w:r>
    </w:p>
    <w:p w14:paraId="411CBB52" w14:textId="77777777" w:rsidR="00F43DA3" w:rsidRDefault="00F43DA3" w:rsidP="00DD0C59">
      <w:pPr>
        <w:pStyle w:val="30"/>
        <w:numPr>
          <w:ilvl w:val="0"/>
          <w:numId w:val="62"/>
        </w:numPr>
        <w:adjustRightInd w:val="0"/>
        <w:snapToGrid w:val="0"/>
        <w:spacing w:before="120" w:after="120" w:line="360" w:lineRule="auto"/>
        <w:ind w:left="0" w:firstLineChars="0" w:firstLine="0"/>
        <w:rPr>
          <w:sz w:val="21"/>
          <w:szCs w:val="21"/>
        </w:rPr>
      </w:pPr>
      <w:r>
        <w:rPr>
          <w:rFonts w:hint="eastAsia"/>
          <w:sz w:val="21"/>
          <w:szCs w:val="21"/>
        </w:rPr>
        <w:t>报表管理下的二级菜单业务报表、财务报表、风险报表、投资报表、国际部报表下，有对应的报表可勾选，勾选后，该报表被分配给这个角色；</w:t>
      </w:r>
    </w:p>
    <w:p w14:paraId="064B1421" w14:textId="77777777" w:rsidR="00F43DA3" w:rsidRDefault="00F43DA3" w:rsidP="00DD0C59">
      <w:pPr>
        <w:pStyle w:val="30"/>
        <w:numPr>
          <w:ilvl w:val="0"/>
          <w:numId w:val="62"/>
        </w:numPr>
        <w:adjustRightInd w:val="0"/>
        <w:snapToGrid w:val="0"/>
        <w:spacing w:before="120" w:after="120" w:line="360" w:lineRule="auto"/>
        <w:ind w:left="0" w:firstLineChars="0" w:firstLine="0"/>
        <w:rPr>
          <w:sz w:val="21"/>
          <w:szCs w:val="21"/>
        </w:rPr>
      </w:pPr>
      <w:r>
        <w:rPr>
          <w:rFonts w:hint="eastAsia"/>
          <w:sz w:val="21"/>
          <w:szCs w:val="21"/>
        </w:rPr>
        <w:lastRenderedPageBreak/>
        <w:t>点击用户范围tab页，上半部分区域展示角色下已授权的用户列表；上下半部分区域都支持根据用户姓名、账号、机构（机构简称）、部门查询已授权和未授权的用户，根据条件查询出用户列表选择需要的用户，点击勾选或去掉勾选，则用户添加到上半部分区域的已授权用户列表中，或者从已授权用户列表中移除。其中可授权用户不包括被停用、注销的用户。点击保存和取消</w:t>
      </w:r>
      <w:proofErr w:type="gramStart"/>
      <w:r>
        <w:rPr>
          <w:rFonts w:hint="eastAsia"/>
          <w:sz w:val="21"/>
          <w:szCs w:val="21"/>
        </w:rPr>
        <w:t>都有弹窗提示</w:t>
      </w:r>
      <w:proofErr w:type="gramEnd"/>
      <w:r>
        <w:rPr>
          <w:rFonts w:hint="eastAsia"/>
          <w:sz w:val="21"/>
          <w:szCs w:val="21"/>
        </w:rPr>
        <w:t>。</w:t>
      </w:r>
    </w:p>
    <w:p w14:paraId="094FF994"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drawing>
          <wp:inline distT="0" distB="0" distL="0" distR="0" wp14:anchorId="30F7DBCB" wp14:editId="2FB7D064">
            <wp:extent cx="6120130" cy="3442335"/>
            <wp:effectExtent l="0" t="0" r="1270" b="0"/>
            <wp:docPr id="924" name="图片 92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C265019"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drawing>
          <wp:inline distT="0" distB="0" distL="0" distR="0" wp14:anchorId="39C25768" wp14:editId="6FA00AC4">
            <wp:extent cx="6120130" cy="3442335"/>
            <wp:effectExtent l="0" t="0" r="1270" b="0"/>
            <wp:docPr id="925" name="图片 925"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44DBA4CD" w14:textId="77777777" w:rsidR="00F43DA3" w:rsidRDefault="00E77986" w:rsidP="00F43DA3">
      <w:pPr>
        <w:pStyle w:val="30"/>
        <w:adjustRightInd w:val="0"/>
        <w:snapToGrid w:val="0"/>
        <w:spacing w:before="120" w:after="120" w:line="360" w:lineRule="auto"/>
        <w:ind w:firstLineChars="0" w:firstLine="0"/>
        <w:rPr>
          <w:sz w:val="21"/>
          <w:szCs w:val="21"/>
        </w:rPr>
      </w:pPr>
      <w:r w:rsidRPr="00E77986">
        <w:rPr>
          <w:noProof/>
          <w:sz w:val="21"/>
          <w:szCs w:val="21"/>
        </w:rPr>
        <w:lastRenderedPageBreak/>
        <w:drawing>
          <wp:inline distT="0" distB="0" distL="0" distR="0" wp14:anchorId="69CA072C" wp14:editId="06821A80">
            <wp:extent cx="6120130" cy="3442335"/>
            <wp:effectExtent l="0" t="0" r="1270" b="0"/>
            <wp:docPr id="926" name="图片 926"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394E1E85" w14:textId="77777777" w:rsidR="00A03187" w:rsidRDefault="00A03187" w:rsidP="00A03187">
      <w:pPr>
        <w:pStyle w:val="4"/>
        <w:tabs>
          <w:tab w:val="clear" w:pos="432"/>
        </w:tabs>
        <w:spacing w:before="120" w:after="120" w:line="360" w:lineRule="auto"/>
        <w:rPr>
          <w:rFonts w:ascii="宋体" w:hAnsi="宋体" w:cs="宋体"/>
          <w:szCs w:val="20"/>
          <w:lang w:eastAsia="zh-CN"/>
        </w:rPr>
      </w:pPr>
      <w:r>
        <w:rPr>
          <w:rFonts w:ascii="宋体" w:hAnsi="宋体" w:cs="宋体" w:hint="eastAsia"/>
          <w:szCs w:val="20"/>
          <w:lang w:eastAsia="zh-CN"/>
        </w:rPr>
        <w:t>角色管理-报表开发数据集权限</w:t>
      </w:r>
      <w:r w:rsidR="00D932F0">
        <w:rPr>
          <w:rFonts w:ascii="宋体" w:hAnsi="宋体" w:cs="宋体" w:hint="eastAsia"/>
          <w:szCs w:val="20"/>
          <w:lang w:eastAsia="zh-CN"/>
        </w:rPr>
        <w:t>（备选方案）</w:t>
      </w:r>
    </w:p>
    <w:p w14:paraId="04F5AA30" w14:textId="77777777" w:rsidR="00A03187" w:rsidRDefault="00A03187" w:rsidP="00A03187">
      <w:pPr>
        <w:adjustRightInd w:val="0"/>
        <w:snapToGrid w:val="0"/>
        <w:spacing w:before="120" w:after="120" w:line="360" w:lineRule="auto"/>
        <w:ind w:firstLine="420"/>
        <w:rPr>
          <w:sz w:val="21"/>
          <w:szCs w:val="21"/>
        </w:rPr>
      </w:pPr>
      <w:r>
        <w:rPr>
          <w:rFonts w:hint="eastAsia"/>
          <w:sz w:val="21"/>
          <w:szCs w:val="21"/>
        </w:rPr>
        <w:t>该功能支持配置角色的报表开发数据集权限，配置后，不同用户通过报表开发菜单进入BI工具后，可选的报表开发数据集不同。</w:t>
      </w:r>
    </w:p>
    <w:p w14:paraId="5F8EAD0E" w14:textId="77777777" w:rsidR="00A03187" w:rsidRDefault="00A03187" w:rsidP="00A03187">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参与者</w:t>
      </w:r>
    </w:p>
    <w:p w14:paraId="7F91E612" w14:textId="77777777" w:rsidR="00A03187" w:rsidRDefault="00A03187" w:rsidP="00A03187">
      <w:pPr>
        <w:spacing w:before="120" w:after="120" w:line="360" w:lineRule="auto"/>
        <w:rPr>
          <w:sz w:val="21"/>
          <w:szCs w:val="21"/>
        </w:rPr>
      </w:pPr>
      <w:r>
        <w:rPr>
          <w:rFonts w:hint="eastAsia"/>
          <w:sz w:val="21"/>
          <w:szCs w:val="21"/>
        </w:rPr>
        <w:t>系统管理员、报表中心管理员</w:t>
      </w:r>
    </w:p>
    <w:p w14:paraId="1B3447A3" w14:textId="77777777" w:rsidR="00A03187" w:rsidRDefault="00A03187" w:rsidP="00A03187">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输入与输出</w:t>
      </w:r>
    </w:p>
    <w:p w14:paraId="3FACFEDF" w14:textId="77777777" w:rsidR="00A03187" w:rsidRDefault="00A03187" w:rsidP="00A03187">
      <w:pPr>
        <w:spacing w:line="360" w:lineRule="auto"/>
        <w:rPr>
          <w:sz w:val="21"/>
          <w:szCs w:val="21"/>
        </w:rPr>
      </w:pPr>
      <w:r>
        <w:rPr>
          <w:rFonts w:hint="eastAsia"/>
          <w:sz w:val="21"/>
          <w:szCs w:val="21"/>
        </w:rPr>
        <w:t>无</w:t>
      </w:r>
    </w:p>
    <w:p w14:paraId="6ABA95DD" w14:textId="77777777" w:rsidR="00A03187" w:rsidRDefault="00A03187" w:rsidP="00A03187">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前置条件和后置条件</w:t>
      </w:r>
    </w:p>
    <w:p w14:paraId="13142BDC" w14:textId="77777777" w:rsidR="00A03187" w:rsidRDefault="00A03187" w:rsidP="00A03187">
      <w:pPr>
        <w:spacing w:line="360" w:lineRule="auto"/>
        <w:rPr>
          <w:sz w:val="21"/>
          <w:szCs w:val="21"/>
        </w:rPr>
      </w:pPr>
      <w:r>
        <w:rPr>
          <w:rFonts w:hint="eastAsia"/>
          <w:sz w:val="21"/>
          <w:szCs w:val="21"/>
        </w:rPr>
        <w:t>前置条件：BI工具中的数据集信息通过接口传递给经分；</w:t>
      </w:r>
    </w:p>
    <w:p w14:paraId="07E351F8" w14:textId="77777777" w:rsidR="00A03187" w:rsidRDefault="00A03187" w:rsidP="00A03187">
      <w:pPr>
        <w:spacing w:line="360" w:lineRule="auto"/>
        <w:rPr>
          <w:sz w:val="21"/>
          <w:szCs w:val="21"/>
        </w:rPr>
      </w:pPr>
      <w:r>
        <w:rPr>
          <w:rFonts w:hint="eastAsia"/>
          <w:sz w:val="21"/>
          <w:szCs w:val="21"/>
        </w:rPr>
        <w:t>后置条件：无；</w:t>
      </w:r>
    </w:p>
    <w:p w14:paraId="36CC4FAA" w14:textId="77777777" w:rsidR="00A03187" w:rsidRDefault="00A03187" w:rsidP="00A03187">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业务规则</w:t>
      </w:r>
    </w:p>
    <w:p w14:paraId="57190BEA" w14:textId="77777777" w:rsidR="00A03187" w:rsidRDefault="00A03187" w:rsidP="00DD0C59">
      <w:pPr>
        <w:numPr>
          <w:ilvl w:val="0"/>
          <w:numId w:val="69"/>
        </w:numPr>
        <w:spacing w:line="360" w:lineRule="auto"/>
        <w:ind w:left="0" w:firstLine="0"/>
        <w:rPr>
          <w:color w:val="000000" w:themeColor="text1"/>
          <w:sz w:val="21"/>
          <w:szCs w:val="21"/>
        </w:rPr>
      </w:pPr>
      <w:r>
        <w:rPr>
          <w:rFonts w:hint="eastAsia"/>
          <w:color w:val="000000" w:themeColor="text1"/>
          <w:sz w:val="21"/>
          <w:szCs w:val="21"/>
        </w:rPr>
        <w:t>角色配置页面。</w:t>
      </w:r>
    </w:p>
    <w:p w14:paraId="76EB0412" w14:textId="77777777" w:rsidR="00A03187" w:rsidRDefault="00A03187" w:rsidP="00A03187">
      <w:pPr>
        <w:pStyle w:val="5"/>
        <w:spacing w:before="120" w:after="120" w:line="360" w:lineRule="auto"/>
        <w:rPr>
          <w:rFonts w:ascii="宋体" w:hAnsi="宋体" w:cs="宋体"/>
          <w:i w:val="0"/>
          <w:iCs w:val="0"/>
          <w:sz w:val="20"/>
          <w:szCs w:val="20"/>
          <w:lang w:eastAsia="zh-CN"/>
        </w:rPr>
      </w:pPr>
      <w:r>
        <w:rPr>
          <w:rFonts w:ascii="宋体" w:hAnsi="宋体" w:cs="宋体" w:hint="eastAsia"/>
          <w:i w:val="0"/>
          <w:iCs w:val="0"/>
          <w:sz w:val="20"/>
          <w:szCs w:val="20"/>
          <w:lang w:eastAsia="zh-CN"/>
        </w:rPr>
        <w:t>页面规则和页面原型</w:t>
      </w:r>
    </w:p>
    <w:p w14:paraId="31080E3E" w14:textId="77777777" w:rsidR="00A03187" w:rsidRDefault="00A03187" w:rsidP="00DD0C59">
      <w:pPr>
        <w:pStyle w:val="30"/>
        <w:numPr>
          <w:ilvl w:val="0"/>
          <w:numId w:val="70"/>
        </w:numPr>
        <w:adjustRightInd w:val="0"/>
        <w:snapToGrid w:val="0"/>
        <w:spacing w:before="120" w:after="120" w:line="360" w:lineRule="auto"/>
        <w:ind w:left="0" w:firstLineChars="0" w:firstLine="0"/>
        <w:rPr>
          <w:sz w:val="21"/>
          <w:szCs w:val="21"/>
        </w:rPr>
      </w:pPr>
      <w:r>
        <w:rPr>
          <w:rFonts w:hint="eastAsia"/>
          <w:sz w:val="21"/>
          <w:szCs w:val="21"/>
        </w:rPr>
        <w:t>点击系统管理-角色管理菜单，进入角色管理页面，勾选一个角色，点击授权按钮，在当前页面打开角色配置页面；</w:t>
      </w:r>
    </w:p>
    <w:p w14:paraId="1D1722FD" w14:textId="77777777" w:rsidR="00A03187" w:rsidRDefault="00A03187" w:rsidP="00A03187">
      <w:pPr>
        <w:pStyle w:val="30"/>
        <w:adjustRightInd w:val="0"/>
        <w:snapToGrid w:val="0"/>
        <w:spacing w:before="120" w:after="120" w:line="360" w:lineRule="auto"/>
        <w:ind w:firstLineChars="0" w:firstLine="0"/>
        <w:rPr>
          <w:sz w:val="21"/>
          <w:szCs w:val="21"/>
        </w:rPr>
      </w:pPr>
      <w:r w:rsidRPr="00A03187">
        <w:rPr>
          <w:noProof/>
          <w:sz w:val="21"/>
          <w:szCs w:val="21"/>
        </w:rPr>
        <w:lastRenderedPageBreak/>
        <w:drawing>
          <wp:inline distT="0" distB="0" distL="0" distR="0" wp14:anchorId="483F491C" wp14:editId="3EE4A23F">
            <wp:extent cx="6120130" cy="3442335"/>
            <wp:effectExtent l="0" t="0" r="1270" b="0"/>
            <wp:docPr id="918" name="图片 918"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1BA5FBCF" w14:textId="77777777" w:rsidR="00A03187" w:rsidRDefault="00A03187" w:rsidP="00A03187">
      <w:pPr>
        <w:pStyle w:val="30"/>
        <w:adjustRightInd w:val="0"/>
        <w:snapToGrid w:val="0"/>
        <w:spacing w:before="120" w:after="120" w:line="360" w:lineRule="auto"/>
        <w:ind w:firstLineChars="0" w:firstLine="0"/>
        <w:rPr>
          <w:sz w:val="21"/>
          <w:szCs w:val="21"/>
        </w:rPr>
      </w:pPr>
      <w:r w:rsidRPr="00A03187">
        <w:rPr>
          <w:noProof/>
          <w:sz w:val="21"/>
          <w:szCs w:val="21"/>
        </w:rPr>
        <w:drawing>
          <wp:inline distT="0" distB="0" distL="0" distR="0" wp14:anchorId="64311404" wp14:editId="49D9C215">
            <wp:extent cx="6120130" cy="3442335"/>
            <wp:effectExtent l="0" t="0" r="1270" b="0"/>
            <wp:docPr id="919" name="图片 91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49B9FB02" w14:textId="77777777" w:rsidR="00A03187" w:rsidRDefault="00A03187" w:rsidP="00DD0C59">
      <w:pPr>
        <w:pStyle w:val="30"/>
        <w:numPr>
          <w:ilvl w:val="0"/>
          <w:numId w:val="70"/>
        </w:numPr>
        <w:adjustRightInd w:val="0"/>
        <w:snapToGrid w:val="0"/>
        <w:spacing w:before="120" w:after="120" w:line="360" w:lineRule="auto"/>
        <w:ind w:left="0" w:firstLineChars="0" w:firstLine="0"/>
        <w:rPr>
          <w:sz w:val="21"/>
          <w:szCs w:val="21"/>
        </w:rPr>
      </w:pPr>
      <w:r>
        <w:rPr>
          <w:rFonts w:hint="eastAsia"/>
          <w:sz w:val="21"/>
          <w:szCs w:val="21"/>
        </w:rPr>
        <w:t>在可授权框内的，打开自助报表下的报表开发节点，显示BI工具中开发完成的报表数据集，勾选数据集，将数据集权限授权给角色；</w:t>
      </w:r>
      <w:r w:rsidR="006B7EFC">
        <w:rPr>
          <w:rFonts w:hint="eastAsia"/>
          <w:sz w:val="21"/>
          <w:szCs w:val="21"/>
        </w:rPr>
        <w:t>拥有该角色的用户，进入报表开发菜单后，可以使用权限范围内的书集进行报表开发；</w:t>
      </w:r>
    </w:p>
    <w:p w14:paraId="7EDF4826" w14:textId="77777777" w:rsidR="00A03187" w:rsidRDefault="00A03187" w:rsidP="00A03187">
      <w:pPr>
        <w:pStyle w:val="30"/>
        <w:adjustRightInd w:val="0"/>
        <w:snapToGrid w:val="0"/>
        <w:spacing w:before="120" w:after="120" w:line="360" w:lineRule="auto"/>
        <w:ind w:firstLineChars="0" w:firstLine="0"/>
        <w:rPr>
          <w:sz w:val="21"/>
          <w:szCs w:val="21"/>
        </w:rPr>
      </w:pPr>
      <w:r w:rsidRPr="00A03187">
        <w:rPr>
          <w:noProof/>
          <w:sz w:val="21"/>
          <w:szCs w:val="21"/>
        </w:rPr>
        <w:lastRenderedPageBreak/>
        <w:drawing>
          <wp:inline distT="0" distB="0" distL="0" distR="0" wp14:anchorId="41F7774C" wp14:editId="4DA86604">
            <wp:extent cx="6120130" cy="2793365"/>
            <wp:effectExtent l="0" t="0" r="1270" b="635"/>
            <wp:docPr id="920" name="图片 920"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6120130" cy="2793365"/>
                    </a:xfrm>
                    <a:prstGeom prst="rect">
                      <a:avLst/>
                    </a:prstGeom>
                  </pic:spPr>
                </pic:pic>
              </a:graphicData>
            </a:graphic>
          </wp:inline>
        </w:drawing>
      </w:r>
    </w:p>
    <w:p w14:paraId="56DFE47F" w14:textId="77777777" w:rsidR="00976620" w:rsidRDefault="00976620" w:rsidP="00976620">
      <w:pPr>
        <w:pStyle w:val="3"/>
        <w:tabs>
          <w:tab w:val="left" w:pos="432"/>
        </w:tabs>
        <w:rPr>
          <w:sz w:val="21"/>
          <w:szCs w:val="21"/>
          <w:lang w:eastAsia="zh-CN"/>
        </w:rPr>
      </w:pPr>
      <w:r>
        <w:rPr>
          <w:rFonts w:hint="eastAsia"/>
          <w:sz w:val="21"/>
          <w:szCs w:val="21"/>
          <w:lang w:eastAsia="zh-CN"/>
        </w:rPr>
        <w:t>个人设置</w:t>
      </w:r>
      <w:r w:rsidR="008163B4">
        <w:rPr>
          <w:rFonts w:hint="eastAsia"/>
          <w:lang w:eastAsia="zh-CN"/>
        </w:rPr>
        <w:t>（完成初稿）</w:t>
      </w:r>
    </w:p>
    <w:p w14:paraId="664DBE5E" w14:textId="77777777" w:rsidR="00976620" w:rsidRDefault="00976620" w:rsidP="00976620">
      <w:pPr>
        <w:spacing w:line="360" w:lineRule="auto"/>
        <w:ind w:firstLineChars="200" w:firstLine="420"/>
        <w:rPr>
          <w:sz w:val="21"/>
          <w:szCs w:val="21"/>
        </w:rPr>
      </w:pPr>
      <w:r>
        <w:rPr>
          <w:rFonts w:hint="eastAsia"/>
          <w:sz w:val="21"/>
          <w:szCs w:val="21"/>
        </w:rPr>
        <w:t>个人设置内容包括：我的收藏、我的分享、我的消息、我的订阅、我的待办；首次上线版本中，个人设置内容在新页面打开，且有独立的左侧菜单，迭代阶段改为在当前页面打开，不带独立菜单；</w:t>
      </w:r>
    </w:p>
    <w:p w14:paraId="4F8CFB02" w14:textId="77777777" w:rsidR="00976620" w:rsidRDefault="00976620" w:rsidP="00976620">
      <w:pPr>
        <w:pStyle w:val="4"/>
        <w:spacing w:line="360" w:lineRule="auto"/>
        <w:rPr>
          <w:rFonts w:ascii="宋体" w:hAnsi="宋体" w:cs="宋体"/>
          <w:sz w:val="21"/>
          <w:szCs w:val="21"/>
          <w:lang w:eastAsia="zh-CN"/>
        </w:rPr>
      </w:pPr>
      <w:r>
        <w:rPr>
          <w:rFonts w:ascii="宋体" w:hAnsi="宋体" w:cs="宋体" w:hint="eastAsia"/>
          <w:sz w:val="21"/>
          <w:szCs w:val="21"/>
          <w:lang w:eastAsia="zh-CN"/>
        </w:rPr>
        <w:t>参与者</w:t>
      </w:r>
    </w:p>
    <w:p w14:paraId="6E8653EA" w14:textId="77777777" w:rsidR="00976620" w:rsidRDefault="00976620" w:rsidP="00976620">
      <w:pPr>
        <w:adjustRightInd w:val="0"/>
        <w:snapToGrid w:val="0"/>
        <w:spacing w:before="120" w:after="120" w:line="360" w:lineRule="auto"/>
        <w:ind w:firstLineChars="200" w:firstLine="420"/>
        <w:rPr>
          <w:sz w:val="21"/>
          <w:szCs w:val="21"/>
        </w:rPr>
      </w:pPr>
      <w:r>
        <w:rPr>
          <w:rFonts w:hint="eastAsia"/>
          <w:sz w:val="21"/>
          <w:szCs w:val="21"/>
        </w:rPr>
        <w:t>经分平台的所有用户</w:t>
      </w:r>
    </w:p>
    <w:p w14:paraId="324E3032" w14:textId="77777777" w:rsidR="00976620" w:rsidRDefault="00976620" w:rsidP="00976620">
      <w:pPr>
        <w:pStyle w:val="4"/>
        <w:spacing w:line="360" w:lineRule="auto"/>
        <w:rPr>
          <w:rFonts w:ascii="宋体" w:hAnsi="宋体" w:cs="宋体"/>
          <w:sz w:val="21"/>
          <w:szCs w:val="21"/>
          <w:lang w:eastAsia="zh-CN"/>
        </w:rPr>
      </w:pPr>
      <w:r>
        <w:rPr>
          <w:rFonts w:ascii="宋体" w:hAnsi="宋体" w:cs="宋体" w:hint="eastAsia"/>
          <w:sz w:val="21"/>
          <w:szCs w:val="21"/>
          <w:lang w:eastAsia="zh-CN"/>
        </w:rPr>
        <w:t>输入与输出</w:t>
      </w:r>
    </w:p>
    <w:p w14:paraId="7C9BAF20" w14:textId="77777777" w:rsidR="00976620" w:rsidRDefault="00976620" w:rsidP="00976620">
      <w:pPr>
        <w:adjustRightInd w:val="0"/>
        <w:snapToGrid w:val="0"/>
        <w:spacing w:before="120" w:after="120" w:line="360" w:lineRule="auto"/>
        <w:ind w:firstLineChars="200" w:firstLine="420"/>
        <w:rPr>
          <w:sz w:val="21"/>
          <w:szCs w:val="21"/>
        </w:rPr>
      </w:pPr>
      <w:r>
        <w:rPr>
          <w:rFonts w:hint="eastAsia"/>
          <w:sz w:val="21"/>
          <w:szCs w:val="21"/>
        </w:rPr>
        <w:t>输入：点击个人设置内容；</w:t>
      </w:r>
    </w:p>
    <w:p w14:paraId="7B9A4AF8" w14:textId="77777777" w:rsidR="00976620" w:rsidRDefault="00976620" w:rsidP="00976620">
      <w:pPr>
        <w:adjustRightInd w:val="0"/>
        <w:snapToGrid w:val="0"/>
        <w:spacing w:before="120" w:after="120" w:line="360" w:lineRule="auto"/>
        <w:ind w:firstLineChars="200" w:firstLine="420"/>
        <w:rPr>
          <w:sz w:val="21"/>
          <w:szCs w:val="21"/>
        </w:rPr>
      </w:pPr>
      <w:r>
        <w:rPr>
          <w:rFonts w:hint="eastAsia"/>
          <w:sz w:val="21"/>
          <w:szCs w:val="21"/>
        </w:rPr>
        <w:t>输出：在当前页面打开个人设置内容，且不带左侧菜单；</w:t>
      </w:r>
    </w:p>
    <w:p w14:paraId="693AFF1B" w14:textId="77777777" w:rsidR="00976620" w:rsidRDefault="00976620" w:rsidP="00976620">
      <w:pPr>
        <w:pStyle w:val="4"/>
        <w:spacing w:line="360" w:lineRule="auto"/>
        <w:rPr>
          <w:rFonts w:ascii="宋体" w:hAnsi="宋体" w:cs="宋体"/>
          <w:sz w:val="21"/>
          <w:szCs w:val="21"/>
          <w:lang w:eastAsia="zh-CN"/>
        </w:rPr>
      </w:pPr>
      <w:r>
        <w:rPr>
          <w:rFonts w:ascii="宋体" w:hAnsi="宋体" w:cs="宋体" w:hint="eastAsia"/>
          <w:sz w:val="21"/>
          <w:szCs w:val="21"/>
          <w:lang w:eastAsia="zh-CN"/>
        </w:rPr>
        <w:t>前置条件与后置条件</w:t>
      </w:r>
    </w:p>
    <w:p w14:paraId="1759A81F" w14:textId="77777777" w:rsidR="00976620" w:rsidRDefault="00976620" w:rsidP="00976620">
      <w:pPr>
        <w:adjustRightInd w:val="0"/>
        <w:snapToGrid w:val="0"/>
        <w:spacing w:before="120" w:after="120" w:line="360" w:lineRule="auto"/>
        <w:ind w:firstLineChars="200" w:firstLine="420"/>
        <w:rPr>
          <w:sz w:val="21"/>
          <w:szCs w:val="21"/>
        </w:rPr>
      </w:pPr>
      <w:r>
        <w:rPr>
          <w:rFonts w:hint="eastAsia"/>
          <w:sz w:val="21"/>
          <w:szCs w:val="21"/>
        </w:rPr>
        <w:t>无</w:t>
      </w:r>
    </w:p>
    <w:p w14:paraId="659363A8" w14:textId="77777777" w:rsidR="00976620" w:rsidRDefault="00976620" w:rsidP="00976620">
      <w:pPr>
        <w:pStyle w:val="4"/>
        <w:spacing w:line="360" w:lineRule="auto"/>
        <w:rPr>
          <w:rFonts w:ascii="宋体" w:hAnsi="宋体" w:cs="宋体"/>
          <w:sz w:val="21"/>
          <w:szCs w:val="21"/>
          <w:lang w:eastAsia="zh-CN"/>
        </w:rPr>
      </w:pPr>
      <w:r>
        <w:rPr>
          <w:rFonts w:ascii="宋体" w:hAnsi="宋体" w:cs="宋体" w:hint="eastAsia"/>
          <w:sz w:val="21"/>
          <w:szCs w:val="21"/>
          <w:lang w:eastAsia="zh-CN"/>
        </w:rPr>
        <w:t>业务规则</w:t>
      </w:r>
    </w:p>
    <w:p w14:paraId="62631F49" w14:textId="77777777" w:rsidR="00976620" w:rsidRDefault="00976620" w:rsidP="00DD0C59">
      <w:pPr>
        <w:numPr>
          <w:ilvl w:val="0"/>
          <w:numId w:val="51"/>
        </w:numPr>
        <w:spacing w:line="360" w:lineRule="auto"/>
        <w:rPr>
          <w:sz w:val="21"/>
          <w:szCs w:val="21"/>
        </w:rPr>
      </w:pPr>
      <w:r>
        <w:rPr>
          <w:rFonts w:hint="eastAsia"/>
          <w:sz w:val="21"/>
          <w:szCs w:val="21"/>
        </w:rPr>
        <w:t>从多个入口进入个人设置内容时，在当前页面打开个人设置内容，不在新页面打开；</w:t>
      </w:r>
    </w:p>
    <w:p w14:paraId="0FB42C02" w14:textId="77777777" w:rsidR="00976620" w:rsidRDefault="00976620" w:rsidP="00DD0C59">
      <w:pPr>
        <w:numPr>
          <w:ilvl w:val="0"/>
          <w:numId w:val="51"/>
        </w:numPr>
        <w:spacing w:line="360" w:lineRule="auto"/>
        <w:rPr>
          <w:sz w:val="21"/>
          <w:szCs w:val="21"/>
        </w:rPr>
      </w:pPr>
      <w:r>
        <w:rPr>
          <w:rFonts w:hint="eastAsia"/>
          <w:sz w:val="21"/>
          <w:szCs w:val="21"/>
        </w:rPr>
        <w:t>个人设置内容不展示独立菜单；</w:t>
      </w:r>
    </w:p>
    <w:p w14:paraId="0E08FF34" w14:textId="77777777" w:rsidR="00976620" w:rsidRDefault="00976620" w:rsidP="00976620">
      <w:pPr>
        <w:pStyle w:val="4"/>
        <w:spacing w:line="360" w:lineRule="auto"/>
        <w:rPr>
          <w:rFonts w:ascii="宋体" w:hAnsi="宋体" w:cs="宋体"/>
          <w:sz w:val="21"/>
          <w:szCs w:val="21"/>
          <w:lang w:eastAsia="zh-CN"/>
        </w:rPr>
      </w:pPr>
      <w:r>
        <w:rPr>
          <w:rFonts w:ascii="宋体" w:hAnsi="宋体" w:cs="宋体" w:hint="eastAsia"/>
          <w:sz w:val="21"/>
          <w:szCs w:val="21"/>
          <w:lang w:eastAsia="zh-CN"/>
        </w:rPr>
        <w:t>页面原型及页面规则</w:t>
      </w:r>
    </w:p>
    <w:p w14:paraId="0A332365" w14:textId="77777777" w:rsidR="00976620" w:rsidRDefault="00F956F7" w:rsidP="00DD0C59">
      <w:pPr>
        <w:numPr>
          <w:ilvl w:val="0"/>
          <w:numId w:val="52"/>
        </w:numPr>
        <w:spacing w:line="360" w:lineRule="auto"/>
        <w:rPr>
          <w:sz w:val="21"/>
          <w:szCs w:val="21"/>
        </w:rPr>
      </w:pPr>
      <w:r>
        <w:rPr>
          <w:rFonts w:hint="eastAsia"/>
          <w:sz w:val="21"/>
          <w:szCs w:val="21"/>
        </w:rPr>
        <w:t>我的收藏的入口包括点击用户姓名后的下拉框，</w:t>
      </w:r>
      <w:r w:rsidR="0030180F">
        <w:rPr>
          <w:rFonts w:hint="eastAsia"/>
          <w:sz w:val="21"/>
          <w:szCs w:val="21"/>
        </w:rPr>
        <w:t>以及</w:t>
      </w:r>
      <w:r>
        <w:rPr>
          <w:rFonts w:hint="eastAsia"/>
          <w:sz w:val="21"/>
          <w:szCs w:val="21"/>
        </w:rPr>
        <w:t>工作台中我的收藏模块，点击“前往收藏列表”按钮；</w:t>
      </w:r>
    </w:p>
    <w:p w14:paraId="66E18154" w14:textId="77777777" w:rsidR="00976620" w:rsidRDefault="00F956F7" w:rsidP="00976620">
      <w:pPr>
        <w:adjustRightInd w:val="0"/>
        <w:snapToGrid w:val="0"/>
        <w:spacing w:before="120" w:after="120" w:line="360" w:lineRule="auto"/>
        <w:rPr>
          <w:sz w:val="21"/>
          <w:szCs w:val="21"/>
        </w:rPr>
      </w:pPr>
      <w:r w:rsidRPr="00F956F7">
        <w:rPr>
          <w:noProof/>
          <w:sz w:val="21"/>
          <w:szCs w:val="21"/>
        </w:rPr>
        <w:lastRenderedPageBreak/>
        <w:drawing>
          <wp:inline distT="0" distB="0" distL="0" distR="0" wp14:anchorId="505E8543" wp14:editId="552B4510">
            <wp:extent cx="6120130" cy="3740150"/>
            <wp:effectExtent l="0" t="0" r="1270" b="6350"/>
            <wp:docPr id="22" name="图片 22"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6120130" cy="3740150"/>
                    </a:xfrm>
                    <a:prstGeom prst="rect">
                      <a:avLst/>
                    </a:prstGeom>
                  </pic:spPr>
                </pic:pic>
              </a:graphicData>
            </a:graphic>
          </wp:inline>
        </w:drawing>
      </w:r>
    </w:p>
    <w:p w14:paraId="742B50B9" w14:textId="77777777" w:rsidR="00976620" w:rsidRDefault="00F956F7" w:rsidP="00976620">
      <w:pPr>
        <w:adjustRightInd w:val="0"/>
        <w:snapToGrid w:val="0"/>
        <w:spacing w:before="120" w:after="120" w:line="360" w:lineRule="auto"/>
        <w:rPr>
          <w:sz w:val="21"/>
          <w:szCs w:val="21"/>
        </w:rPr>
      </w:pPr>
      <w:r w:rsidRPr="00F956F7">
        <w:rPr>
          <w:noProof/>
          <w:sz w:val="21"/>
          <w:szCs w:val="21"/>
        </w:rPr>
        <w:drawing>
          <wp:inline distT="0" distB="0" distL="0" distR="0" wp14:anchorId="78055BF6" wp14:editId="00A5F4D1">
            <wp:extent cx="6120130" cy="3348355"/>
            <wp:effectExtent l="0" t="0" r="1270" b="4445"/>
            <wp:docPr id="37" name="图片 3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6120130" cy="3348355"/>
                    </a:xfrm>
                    <a:prstGeom prst="rect">
                      <a:avLst/>
                    </a:prstGeom>
                  </pic:spPr>
                </pic:pic>
              </a:graphicData>
            </a:graphic>
          </wp:inline>
        </w:drawing>
      </w:r>
    </w:p>
    <w:p w14:paraId="3CC4C7E9" w14:textId="77777777" w:rsidR="00461037" w:rsidRDefault="00461037" w:rsidP="00976620">
      <w:pPr>
        <w:adjustRightInd w:val="0"/>
        <w:snapToGrid w:val="0"/>
        <w:spacing w:before="120" w:after="120" w:line="360" w:lineRule="auto"/>
        <w:rPr>
          <w:sz w:val="21"/>
          <w:szCs w:val="21"/>
        </w:rPr>
      </w:pPr>
      <w:r w:rsidRPr="00461037">
        <w:rPr>
          <w:noProof/>
          <w:sz w:val="21"/>
          <w:szCs w:val="21"/>
        </w:rPr>
        <w:lastRenderedPageBreak/>
        <w:drawing>
          <wp:inline distT="0" distB="0" distL="0" distR="0" wp14:anchorId="79ADA08F" wp14:editId="14F5755B">
            <wp:extent cx="6120130" cy="3442335"/>
            <wp:effectExtent l="0" t="0" r="1270"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6436157A" w14:textId="77777777" w:rsidR="00F956F7" w:rsidRDefault="00F956F7" w:rsidP="00DD0C59">
      <w:pPr>
        <w:numPr>
          <w:ilvl w:val="0"/>
          <w:numId w:val="52"/>
        </w:numPr>
        <w:spacing w:line="360" w:lineRule="auto"/>
        <w:rPr>
          <w:sz w:val="21"/>
          <w:szCs w:val="21"/>
        </w:rPr>
      </w:pPr>
      <w:r>
        <w:rPr>
          <w:rFonts w:hint="eastAsia"/>
          <w:sz w:val="21"/>
          <w:szCs w:val="21"/>
        </w:rPr>
        <w:t>我的分享的入口在点击用户姓名后的下拉框</w:t>
      </w:r>
      <w:r w:rsidR="0030180F">
        <w:rPr>
          <w:rFonts w:hint="eastAsia"/>
          <w:sz w:val="21"/>
          <w:szCs w:val="21"/>
        </w:rPr>
        <w:t>内</w:t>
      </w:r>
      <w:r>
        <w:rPr>
          <w:rFonts w:hint="eastAsia"/>
          <w:sz w:val="21"/>
          <w:szCs w:val="21"/>
        </w:rPr>
        <w:t>；</w:t>
      </w:r>
    </w:p>
    <w:p w14:paraId="09E2CF60" w14:textId="77777777" w:rsidR="00AD44EE" w:rsidRDefault="00F956F7">
      <w:pPr>
        <w:adjustRightInd w:val="0"/>
        <w:snapToGrid w:val="0"/>
        <w:spacing w:before="120" w:after="120"/>
        <w:rPr>
          <w:rFonts w:cs="Arial"/>
          <w:sz w:val="21"/>
          <w:szCs w:val="21"/>
        </w:rPr>
      </w:pPr>
      <w:r w:rsidRPr="00F956F7">
        <w:rPr>
          <w:rFonts w:cs="Arial"/>
          <w:noProof/>
          <w:sz w:val="21"/>
          <w:szCs w:val="21"/>
        </w:rPr>
        <w:drawing>
          <wp:inline distT="0" distB="0" distL="0" distR="0" wp14:anchorId="27A3D630" wp14:editId="535CB6C5">
            <wp:extent cx="6120130" cy="3197225"/>
            <wp:effectExtent l="0" t="0" r="1270" b="3175"/>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6120130" cy="3197225"/>
                    </a:xfrm>
                    <a:prstGeom prst="rect">
                      <a:avLst/>
                    </a:prstGeom>
                  </pic:spPr>
                </pic:pic>
              </a:graphicData>
            </a:graphic>
          </wp:inline>
        </w:drawing>
      </w:r>
    </w:p>
    <w:p w14:paraId="5D3A587C" w14:textId="77777777" w:rsidR="0030180F" w:rsidRDefault="0030180F" w:rsidP="00DD0C59">
      <w:pPr>
        <w:numPr>
          <w:ilvl w:val="0"/>
          <w:numId w:val="52"/>
        </w:numPr>
        <w:spacing w:line="360" w:lineRule="auto"/>
        <w:rPr>
          <w:sz w:val="21"/>
          <w:szCs w:val="21"/>
        </w:rPr>
      </w:pPr>
      <w:r>
        <w:rPr>
          <w:rFonts w:hint="eastAsia"/>
          <w:sz w:val="21"/>
          <w:szCs w:val="21"/>
        </w:rPr>
        <w:t>我的消息的入口在点击用户姓名后的下拉框内；</w:t>
      </w:r>
    </w:p>
    <w:p w14:paraId="2261793F" w14:textId="77777777" w:rsidR="0030180F" w:rsidRPr="00461037" w:rsidRDefault="0030180F" w:rsidP="00461037">
      <w:pPr>
        <w:adjustRightInd w:val="0"/>
        <w:snapToGrid w:val="0"/>
        <w:spacing w:before="120" w:after="120"/>
        <w:rPr>
          <w:rFonts w:cs="Arial"/>
          <w:sz w:val="21"/>
          <w:szCs w:val="21"/>
        </w:rPr>
      </w:pPr>
      <w:r w:rsidRPr="0030180F">
        <w:rPr>
          <w:rFonts w:cs="Arial"/>
          <w:noProof/>
          <w:sz w:val="21"/>
          <w:szCs w:val="21"/>
        </w:rPr>
        <w:lastRenderedPageBreak/>
        <w:drawing>
          <wp:inline distT="0" distB="0" distL="0" distR="0" wp14:anchorId="26DC7A69" wp14:editId="7350D5A0">
            <wp:extent cx="4102100" cy="4127500"/>
            <wp:effectExtent l="0" t="0" r="0" b="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102100" cy="4127500"/>
                    </a:xfrm>
                    <a:prstGeom prst="rect">
                      <a:avLst/>
                    </a:prstGeom>
                  </pic:spPr>
                </pic:pic>
              </a:graphicData>
            </a:graphic>
          </wp:inline>
        </w:drawing>
      </w:r>
    </w:p>
    <w:p w14:paraId="10752474" w14:textId="77777777" w:rsidR="0030180F" w:rsidRDefault="0030180F" w:rsidP="00DD0C59">
      <w:pPr>
        <w:numPr>
          <w:ilvl w:val="0"/>
          <w:numId w:val="52"/>
        </w:numPr>
        <w:spacing w:line="360" w:lineRule="auto"/>
        <w:rPr>
          <w:sz w:val="21"/>
          <w:szCs w:val="21"/>
        </w:rPr>
      </w:pPr>
      <w:r>
        <w:rPr>
          <w:rFonts w:hint="eastAsia"/>
          <w:sz w:val="21"/>
          <w:szCs w:val="21"/>
        </w:rPr>
        <w:t>我的待办的入口在点击用户姓名后的下拉框内，以及工作台中我的收藏模块，点击“前往待办列表”按钮；</w:t>
      </w:r>
    </w:p>
    <w:p w14:paraId="79044350" w14:textId="77777777" w:rsidR="00461037" w:rsidRDefault="00461037" w:rsidP="00461037">
      <w:pPr>
        <w:tabs>
          <w:tab w:val="left" w:pos="360"/>
        </w:tabs>
        <w:spacing w:line="360" w:lineRule="auto"/>
        <w:rPr>
          <w:sz w:val="21"/>
          <w:szCs w:val="21"/>
        </w:rPr>
      </w:pPr>
      <w:r w:rsidRPr="00461037">
        <w:rPr>
          <w:noProof/>
          <w:sz w:val="21"/>
          <w:szCs w:val="21"/>
        </w:rPr>
        <w:lastRenderedPageBreak/>
        <w:drawing>
          <wp:inline distT="0" distB="0" distL="0" distR="0" wp14:anchorId="7F203FE6" wp14:editId="13406699">
            <wp:extent cx="3962400" cy="4267200"/>
            <wp:effectExtent l="0" t="0" r="0" b="0"/>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62400" cy="4267200"/>
                    </a:xfrm>
                    <a:prstGeom prst="rect">
                      <a:avLst/>
                    </a:prstGeom>
                  </pic:spPr>
                </pic:pic>
              </a:graphicData>
            </a:graphic>
          </wp:inline>
        </w:drawing>
      </w:r>
    </w:p>
    <w:p w14:paraId="339757B6" w14:textId="77777777" w:rsidR="0030180F" w:rsidRDefault="0030180F" w:rsidP="0030180F">
      <w:pPr>
        <w:spacing w:line="360" w:lineRule="auto"/>
        <w:rPr>
          <w:sz w:val="21"/>
          <w:szCs w:val="21"/>
        </w:rPr>
      </w:pPr>
      <w:r w:rsidRPr="0030180F">
        <w:rPr>
          <w:noProof/>
          <w:sz w:val="21"/>
          <w:szCs w:val="21"/>
        </w:rPr>
        <w:drawing>
          <wp:inline distT="0" distB="0" distL="0" distR="0" wp14:anchorId="28ACC1CB" wp14:editId="069343CB">
            <wp:extent cx="6120130" cy="3119755"/>
            <wp:effectExtent l="0" t="0" r="1270" b="4445"/>
            <wp:docPr id="40" name="图片 4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6120130" cy="3119755"/>
                    </a:xfrm>
                    <a:prstGeom prst="rect">
                      <a:avLst/>
                    </a:prstGeom>
                  </pic:spPr>
                </pic:pic>
              </a:graphicData>
            </a:graphic>
          </wp:inline>
        </w:drawing>
      </w:r>
    </w:p>
    <w:p w14:paraId="500CC080" w14:textId="77777777" w:rsidR="008468C8" w:rsidRDefault="008468C8" w:rsidP="008468C8">
      <w:pPr>
        <w:pStyle w:val="3"/>
        <w:tabs>
          <w:tab w:val="left" w:pos="432"/>
        </w:tabs>
        <w:rPr>
          <w:lang w:eastAsia="zh-CN"/>
        </w:rPr>
      </w:pPr>
      <w:bookmarkStart w:id="43" w:name="_Toc44574114"/>
      <w:r>
        <w:rPr>
          <w:rFonts w:hint="eastAsia"/>
          <w:lang w:eastAsia="zh-CN"/>
        </w:rPr>
        <w:t>页面</w:t>
      </w:r>
      <w:bookmarkEnd w:id="43"/>
      <w:r>
        <w:rPr>
          <w:rFonts w:hint="eastAsia"/>
          <w:lang w:eastAsia="zh-CN"/>
        </w:rPr>
        <w:t>标签</w:t>
      </w:r>
      <w:r w:rsidR="008163B4">
        <w:rPr>
          <w:rFonts w:hint="eastAsia"/>
          <w:lang w:eastAsia="zh-CN"/>
        </w:rPr>
        <w:t>（完成初稿）</w:t>
      </w:r>
    </w:p>
    <w:p w14:paraId="1441D11C" w14:textId="77777777" w:rsidR="008468C8" w:rsidRDefault="008468C8" w:rsidP="008468C8">
      <w:pPr>
        <w:spacing w:line="360" w:lineRule="auto"/>
        <w:ind w:firstLineChars="200" w:firstLine="420"/>
        <w:rPr>
          <w:sz w:val="21"/>
          <w:szCs w:val="21"/>
        </w:rPr>
      </w:pPr>
      <w:r>
        <w:rPr>
          <w:rFonts w:hint="eastAsia"/>
          <w:sz w:val="21"/>
          <w:szCs w:val="21"/>
        </w:rPr>
        <w:t>该功能支持记录并保留用户登录之后访问过的页面，方便用户自由回到之前访问过的任意页面</w:t>
      </w:r>
    </w:p>
    <w:p w14:paraId="3BFFD426" w14:textId="77777777" w:rsidR="008468C8" w:rsidRDefault="008468C8" w:rsidP="008468C8">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lastRenderedPageBreak/>
        <w:t>参与者</w:t>
      </w:r>
    </w:p>
    <w:p w14:paraId="607A7963" w14:textId="77777777" w:rsidR="008468C8" w:rsidRDefault="008468C8" w:rsidP="008468C8">
      <w:pPr>
        <w:adjustRightInd w:val="0"/>
        <w:snapToGrid w:val="0"/>
        <w:spacing w:before="120" w:after="120" w:line="360" w:lineRule="auto"/>
        <w:ind w:firstLineChars="200" w:firstLine="420"/>
        <w:rPr>
          <w:sz w:val="21"/>
          <w:szCs w:val="21"/>
        </w:rPr>
      </w:pPr>
      <w:r>
        <w:rPr>
          <w:rFonts w:hint="eastAsia"/>
          <w:sz w:val="21"/>
          <w:szCs w:val="21"/>
        </w:rPr>
        <w:t>经</w:t>
      </w:r>
      <w:proofErr w:type="gramStart"/>
      <w:r>
        <w:rPr>
          <w:rFonts w:hint="eastAsia"/>
          <w:sz w:val="21"/>
          <w:szCs w:val="21"/>
        </w:rPr>
        <w:t>分所有</w:t>
      </w:r>
      <w:proofErr w:type="gramEnd"/>
      <w:r>
        <w:rPr>
          <w:rFonts w:hint="eastAsia"/>
          <w:sz w:val="21"/>
          <w:szCs w:val="21"/>
        </w:rPr>
        <w:t>用户</w:t>
      </w:r>
    </w:p>
    <w:p w14:paraId="558FC506" w14:textId="77777777" w:rsidR="008468C8" w:rsidRDefault="008468C8" w:rsidP="008468C8">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输入与输出</w:t>
      </w:r>
    </w:p>
    <w:p w14:paraId="07864CE7" w14:textId="77777777" w:rsidR="008468C8" w:rsidRDefault="008468C8" w:rsidP="008468C8">
      <w:pPr>
        <w:adjustRightInd w:val="0"/>
        <w:snapToGrid w:val="0"/>
        <w:spacing w:before="120" w:after="120" w:line="360" w:lineRule="auto"/>
        <w:ind w:firstLineChars="200" w:firstLine="420"/>
        <w:rPr>
          <w:sz w:val="21"/>
          <w:szCs w:val="21"/>
        </w:rPr>
      </w:pPr>
      <w:r>
        <w:rPr>
          <w:rFonts w:hint="eastAsia"/>
          <w:sz w:val="21"/>
          <w:szCs w:val="21"/>
        </w:rPr>
        <w:t>输入：点击菜单页面</w:t>
      </w:r>
    </w:p>
    <w:p w14:paraId="4640E59A" w14:textId="77777777" w:rsidR="008468C8" w:rsidRDefault="008468C8" w:rsidP="008468C8">
      <w:pPr>
        <w:adjustRightInd w:val="0"/>
        <w:snapToGrid w:val="0"/>
        <w:spacing w:before="120" w:after="120" w:line="360" w:lineRule="auto"/>
        <w:ind w:firstLineChars="200" w:firstLine="420"/>
        <w:rPr>
          <w:sz w:val="21"/>
          <w:szCs w:val="21"/>
        </w:rPr>
      </w:pPr>
      <w:r>
        <w:rPr>
          <w:rFonts w:hint="eastAsia"/>
          <w:sz w:val="21"/>
          <w:szCs w:val="21"/>
        </w:rPr>
        <w:t>输出：打开的页面以tab页的方式罗列在页面上</w:t>
      </w:r>
    </w:p>
    <w:p w14:paraId="42B51AD0" w14:textId="77777777" w:rsidR="008468C8" w:rsidRDefault="008468C8" w:rsidP="008468C8">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前置条件与后置条件</w:t>
      </w:r>
    </w:p>
    <w:p w14:paraId="38D27D8C" w14:textId="77777777" w:rsidR="008468C8" w:rsidRDefault="008468C8" w:rsidP="008468C8">
      <w:pPr>
        <w:adjustRightInd w:val="0"/>
        <w:snapToGrid w:val="0"/>
        <w:spacing w:before="120" w:after="120" w:line="360" w:lineRule="auto"/>
        <w:ind w:firstLineChars="200" w:firstLine="420"/>
        <w:rPr>
          <w:sz w:val="21"/>
          <w:szCs w:val="21"/>
        </w:rPr>
      </w:pPr>
      <w:r>
        <w:rPr>
          <w:rFonts w:hint="eastAsia"/>
          <w:sz w:val="21"/>
          <w:szCs w:val="21"/>
        </w:rPr>
        <w:t>无</w:t>
      </w:r>
    </w:p>
    <w:p w14:paraId="7E27317B" w14:textId="77777777" w:rsidR="008468C8" w:rsidRDefault="008468C8" w:rsidP="008468C8">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业务规则</w:t>
      </w:r>
    </w:p>
    <w:p w14:paraId="40A242C8" w14:textId="77777777" w:rsidR="008468C8" w:rsidRDefault="008468C8" w:rsidP="00DD0C59">
      <w:pPr>
        <w:numPr>
          <w:ilvl w:val="0"/>
          <w:numId w:val="65"/>
        </w:numPr>
        <w:tabs>
          <w:tab w:val="left" w:pos="360"/>
          <w:tab w:val="left" w:pos="432"/>
        </w:tabs>
        <w:spacing w:line="360" w:lineRule="auto"/>
        <w:ind w:left="432" w:hanging="432"/>
        <w:rPr>
          <w:sz w:val="21"/>
          <w:szCs w:val="21"/>
        </w:rPr>
      </w:pPr>
      <w:r>
        <w:rPr>
          <w:rFonts w:hint="eastAsia"/>
          <w:sz w:val="21"/>
          <w:szCs w:val="21"/>
        </w:rPr>
        <w:t>进入经分系统</w:t>
      </w:r>
      <w:proofErr w:type="gramStart"/>
      <w:r>
        <w:rPr>
          <w:rFonts w:hint="eastAsia"/>
          <w:sz w:val="21"/>
          <w:szCs w:val="21"/>
        </w:rPr>
        <w:t>后记录</w:t>
      </w:r>
      <w:proofErr w:type="gramEnd"/>
      <w:r>
        <w:rPr>
          <w:rFonts w:hint="eastAsia"/>
          <w:sz w:val="21"/>
          <w:szCs w:val="21"/>
        </w:rPr>
        <w:t>用户打开的页面，每个打开过的页面以tab页的形式罗列在页面上，tab页的标题为页面对应的菜单的标题，tab</w:t>
      </w:r>
      <w:proofErr w:type="gramStart"/>
      <w:r>
        <w:rPr>
          <w:rFonts w:hint="eastAsia"/>
          <w:sz w:val="21"/>
          <w:szCs w:val="21"/>
        </w:rPr>
        <w:t>页按照</w:t>
      </w:r>
      <w:proofErr w:type="gramEnd"/>
      <w:r>
        <w:rPr>
          <w:rFonts w:hint="eastAsia"/>
          <w:sz w:val="21"/>
          <w:szCs w:val="21"/>
        </w:rPr>
        <w:t>打开时间先后顺序依次排列</w:t>
      </w:r>
    </w:p>
    <w:p w14:paraId="2BE8B951" w14:textId="77777777" w:rsidR="008468C8" w:rsidRDefault="008468C8" w:rsidP="00DD0C59">
      <w:pPr>
        <w:numPr>
          <w:ilvl w:val="0"/>
          <w:numId w:val="65"/>
        </w:numPr>
        <w:tabs>
          <w:tab w:val="left" w:pos="360"/>
          <w:tab w:val="left" w:pos="432"/>
        </w:tabs>
        <w:spacing w:line="360" w:lineRule="auto"/>
        <w:ind w:left="432" w:hanging="432"/>
        <w:rPr>
          <w:sz w:val="21"/>
          <w:szCs w:val="21"/>
        </w:rPr>
      </w:pPr>
      <w:r>
        <w:rPr>
          <w:rFonts w:hint="eastAsia"/>
          <w:sz w:val="21"/>
          <w:szCs w:val="21"/>
        </w:rPr>
        <w:t>用户通过tab页切换回到任意打开过的页面</w:t>
      </w:r>
    </w:p>
    <w:p w14:paraId="1A1A16EB" w14:textId="77777777" w:rsidR="008468C8" w:rsidRDefault="008468C8" w:rsidP="00DD0C59">
      <w:pPr>
        <w:numPr>
          <w:ilvl w:val="0"/>
          <w:numId w:val="65"/>
        </w:numPr>
        <w:tabs>
          <w:tab w:val="left" w:pos="360"/>
          <w:tab w:val="left" w:pos="432"/>
        </w:tabs>
        <w:spacing w:line="360" w:lineRule="auto"/>
        <w:ind w:left="432" w:hanging="432"/>
        <w:rPr>
          <w:sz w:val="21"/>
          <w:szCs w:val="21"/>
        </w:rPr>
      </w:pPr>
      <w:r>
        <w:rPr>
          <w:rFonts w:hint="eastAsia"/>
          <w:sz w:val="21"/>
          <w:szCs w:val="21"/>
        </w:rPr>
        <w:t>用户点击tab页右上角的关闭按钮关闭页面</w:t>
      </w:r>
    </w:p>
    <w:p w14:paraId="75EDFB93" w14:textId="77777777" w:rsidR="008468C8" w:rsidRDefault="008468C8" w:rsidP="00DD0C59">
      <w:pPr>
        <w:numPr>
          <w:ilvl w:val="0"/>
          <w:numId w:val="65"/>
        </w:numPr>
        <w:tabs>
          <w:tab w:val="left" w:pos="360"/>
          <w:tab w:val="left" w:pos="432"/>
        </w:tabs>
        <w:spacing w:line="360" w:lineRule="auto"/>
        <w:ind w:left="432" w:hanging="432"/>
        <w:rPr>
          <w:sz w:val="21"/>
          <w:szCs w:val="21"/>
        </w:rPr>
      </w:pPr>
      <w:r>
        <w:rPr>
          <w:rFonts w:hint="eastAsia"/>
          <w:sz w:val="21"/>
          <w:szCs w:val="21"/>
        </w:rPr>
        <w:t>当打开的页面过多，tab页标题无法完整显示时自动缩略显示，鼠标放在tab页标题上浮动显示完整标题</w:t>
      </w:r>
    </w:p>
    <w:p w14:paraId="45D93E2C" w14:textId="77777777" w:rsidR="008468C8" w:rsidRDefault="008468C8" w:rsidP="008468C8">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lastRenderedPageBreak/>
        <w:t>页面原型及页面规则</w:t>
      </w:r>
    </w:p>
    <w:p w14:paraId="3A32FCEB" w14:textId="77777777" w:rsidR="0054362B" w:rsidRPr="0054362B" w:rsidRDefault="0054362B" w:rsidP="0054362B">
      <w:r w:rsidRPr="0054362B">
        <w:rPr>
          <w:noProof/>
        </w:rPr>
        <w:drawing>
          <wp:inline distT="0" distB="0" distL="0" distR="0" wp14:anchorId="5A9C7B51" wp14:editId="4033B196">
            <wp:extent cx="6120130" cy="3442335"/>
            <wp:effectExtent l="0" t="0" r="1270" b="0"/>
            <wp:docPr id="908" name="图片 908"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6120130" cy="3442335"/>
                    </a:xfrm>
                    <a:prstGeom prst="rect">
                      <a:avLst/>
                    </a:prstGeom>
                  </pic:spPr>
                </pic:pic>
              </a:graphicData>
            </a:graphic>
          </wp:inline>
        </w:drawing>
      </w:r>
    </w:p>
    <w:p w14:paraId="511DA288" w14:textId="77777777" w:rsidR="00501C56" w:rsidRDefault="00501C56" w:rsidP="00501C56">
      <w:pPr>
        <w:pStyle w:val="3"/>
        <w:tabs>
          <w:tab w:val="left" w:pos="432"/>
        </w:tabs>
        <w:rPr>
          <w:lang w:eastAsia="zh-CN"/>
        </w:rPr>
      </w:pPr>
      <w:r>
        <w:rPr>
          <w:rFonts w:hint="eastAsia"/>
          <w:lang w:eastAsia="zh-CN"/>
        </w:rPr>
        <w:t>智能搜索</w:t>
      </w:r>
      <w:r w:rsidR="0054362B">
        <w:rPr>
          <w:rFonts w:hint="eastAsia"/>
          <w:lang w:eastAsia="zh-CN"/>
        </w:rPr>
        <w:t>（</w:t>
      </w:r>
      <w:r w:rsidR="008163B4">
        <w:rPr>
          <w:rFonts w:hint="eastAsia"/>
          <w:lang w:eastAsia="zh-CN"/>
        </w:rPr>
        <w:t>完成初稿</w:t>
      </w:r>
      <w:r w:rsidR="0054362B">
        <w:rPr>
          <w:rFonts w:hint="eastAsia"/>
          <w:lang w:eastAsia="zh-CN"/>
        </w:rPr>
        <w:t>）</w:t>
      </w:r>
    </w:p>
    <w:p w14:paraId="78F1091B" w14:textId="77777777" w:rsidR="00501C56" w:rsidRDefault="00501C56" w:rsidP="00501C56">
      <w:pPr>
        <w:spacing w:line="360" w:lineRule="auto"/>
        <w:ind w:firstLineChars="200" w:firstLine="420"/>
        <w:rPr>
          <w:sz w:val="21"/>
          <w:szCs w:val="21"/>
        </w:rPr>
      </w:pPr>
      <w:r>
        <w:rPr>
          <w:rFonts w:hint="eastAsia"/>
          <w:sz w:val="21"/>
          <w:szCs w:val="21"/>
        </w:rPr>
        <w:t>该功能支持用户通过关键词搜索指标</w:t>
      </w:r>
      <w:r w:rsidR="0054362B" w:rsidRPr="0054362B">
        <w:rPr>
          <w:sz w:val="21"/>
          <w:szCs w:val="21"/>
        </w:rPr>
        <w:t>说明中包含该关键字的指标、报表说明中包含该关键字的报表</w:t>
      </w:r>
      <w:r w:rsidR="0054362B">
        <w:rPr>
          <w:rFonts w:hint="eastAsia"/>
          <w:sz w:val="21"/>
          <w:szCs w:val="21"/>
        </w:rPr>
        <w:t>，同时支持点击专业公司标签，搜索范围在专业公司范围内；</w:t>
      </w:r>
    </w:p>
    <w:p w14:paraId="51F73882"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参与者</w:t>
      </w:r>
    </w:p>
    <w:p w14:paraId="143FBC0E" w14:textId="77777777" w:rsidR="00501C56" w:rsidRDefault="00501C56" w:rsidP="00501C56">
      <w:pPr>
        <w:adjustRightInd w:val="0"/>
        <w:snapToGrid w:val="0"/>
        <w:spacing w:before="120" w:after="120" w:line="360" w:lineRule="auto"/>
        <w:ind w:firstLineChars="200" w:firstLine="420"/>
        <w:rPr>
          <w:sz w:val="21"/>
          <w:szCs w:val="21"/>
        </w:rPr>
      </w:pPr>
      <w:r>
        <w:rPr>
          <w:rFonts w:hint="eastAsia"/>
          <w:sz w:val="21"/>
          <w:szCs w:val="21"/>
        </w:rPr>
        <w:t>经</w:t>
      </w:r>
      <w:proofErr w:type="gramStart"/>
      <w:r>
        <w:rPr>
          <w:rFonts w:hint="eastAsia"/>
          <w:sz w:val="21"/>
          <w:szCs w:val="21"/>
        </w:rPr>
        <w:t>分所有</w:t>
      </w:r>
      <w:proofErr w:type="gramEnd"/>
      <w:r>
        <w:rPr>
          <w:rFonts w:hint="eastAsia"/>
          <w:sz w:val="21"/>
          <w:szCs w:val="21"/>
        </w:rPr>
        <w:t>用户</w:t>
      </w:r>
    </w:p>
    <w:p w14:paraId="6C1E1CFB"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输入与输出</w:t>
      </w:r>
    </w:p>
    <w:p w14:paraId="5A4AB65A" w14:textId="77777777" w:rsidR="00501C56" w:rsidRDefault="00501C56" w:rsidP="00501C56">
      <w:pPr>
        <w:adjustRightInd w:val="0"/>
        <w:snapToGrid w:val="0"/>
        <w:spacing w:before="120" w:after="120" w:line="360" w:lineRule="auto"/>
        <w:ind w:firstLineChars="200" w:firstLine="420"/>
        <w:rPr>
          <w:sz w:val="21"/>
          <w:szCs w:val="21"/>
        </w:rPr>
      </w:pPr>
      <w:r>
        <w:rPr>
          <w:rFonts w:hint="eastAsia"/>
          <w:sz w:val="21"/>
          <w:szCs w:val="21"/>
        </w:rPr>
        <w:t>输入：</w:t>
      </w:r>
      <w:r w:rsidR="0054362B">
        <w:rPr>
          <w:rFonts w:hint="eastAsia"/>
          <w:sz w:val="21"/>
          <w:szCs w:val="21"/>
        </w:rPr>
        <w:t>关键字、选择专业公司标签；</w:t>
      </w:r>
    </w:p>
    <w:p w14:paraId="7F428D8F" w14:textId="77777777" w:rsidR="00501C56" w:rsidRDefault="00501C56" w:rsidP="00501C56">
      <w:pPr>
        <w:adjustRightInd w:val="0"/>
        <w:snapToGrid w:val="0"/>
        <w:spacing w:before="120" w:after="120" w:line="360" w:lineRule="auto"/>
        <w:ind w:firstLineChars="200" w:firstLine="420"/>
        <w:rPr>
          <w:sz w:val="21"/>
          <w:szCs w:val="21"/>
        </w:rPr>
      </w:pPr>
      <w:r>
        <w:rPr>
          <w:rFonts w:hint="eastAsia"/>
          <w:sz w:val="21"/>
          <w:szCs w:val="21"/>
        </w:rPr>
        <w:t>输出：</w:t>
      </w:r>
      <w:r w:rsidR="0054362B">
        <w:rPr>
          <w:rFonts w:hint="eastAsia"/>
          <w:sz w:val="21"/>
          <w:szCs w:val="21"/>
        </w:rPr>
        <w:t>搜索指标名称、报表名称、指标说明、报表说明中包含该关键字的指标、报表；</w:t>
      </w:r>
    </w:p>
    <w:p w14:paraId="373D923F"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前置条件与后置条件</w:t>
      </w:r>
    </w:p>
    <w:p w14:paraId="502058EC" w14:textId="77777777" w:rsidR="00501C56" w:rsidRDefault="00501C56" w:rsidP="00501C56">
      <w:pPr>
        <w:adjustRightInd w:val="0"/>
        <w:snapToGrid w:val="0"/>
        <w:spacing w:before="120" w:after="120" w:line="360" w:lineRule="auto"/>
        <w:ind w:firstLineChars="200" w:firstLine="420"/>
        <w:rPr>
          <w:sz w:val="21"/>
          <w:szCs w:val="21"/>
        </w:rPr>
      </w:pPr>
      <w:r>
        <w:rPr>
          <w:rFonts w:hint="eastAsia"/>
          <w:sz w:val="21"/>
          <w:szCs w:val="21"/>
        </w:rPr>
        <w:t>无</w:t>
      </w:r>
    </w:p>
    <w:p w14:paraId="04002E01"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业务规则</w:t>
      </w:r>
    </w:p>
    <w:p w14:paraId="15F18ECB" w14:textId="77777777" w:rsidR="00501C56" w:rsidRDefault="0054362B" w:rsidP="00DD0C59">
      <w:pPr>
        <w:numPr>
          <w:ilvl w:val="0"/>
          <w:numId w:val="67"/>
        </w:numPr>
        <w:tabs>
          <w:tab w:val="left" w:pos="360"/>
          <w:tab w:val="left" w:pos="432"/>
        </w:tabs>
        <w:spacing w:line="360" w:lineRule="auto"/>
        <w:ind w:left="432" w:hanging="432"/>
        <w:rPr>
          <w:sz w:val="21"/>
          <w:szCs w:val="21"/>
        </w:rPr>
      </w:pPr>
      <w:r>
        <w:rPr>
          <w:rFonts w:hint="eastAsia"/>
          <w:sz w:val="21"/>
          <w:szCs w:val="21"/>
        </w:rPr>
        <w:t>输入关键字，搜索范围包括指标名称、报表名称、指标说明、报表说明；</w:t>
      </w:r>
    </w:p>
    <w:p w14:paraId="6EFFBE96" w14:textId="77777777" w:rsidR="0054362B" w:rsidRDefault="0054362B" w:rsidP="00DD0C59">
      <w:pPr>
        <w:numPr>
          <w:ilvl w:val="0"/>
          <w:numId w:val="67"/>
        </w:numPr>
        <w:tabs>
          <w:tab w:val="left" w:pos="360"/>
          <w:tab w:val="left" w:pos="432"/>
        </w:tabs>
        <w:spacing w:line="360" w:lineRule="auto"/>
        <w:ind w:left="432" w:hanging="432"/>
        <w:rPr>
          <w:sz w:val="21"/>
          <w:szCs w:val="21"/>
        </w:rPr>
      </w:pPr>
      <w:r>
        <w:rPr>
          <w:rFonts w:hint="eastAsia"/>
          <w:sz w:val="21"/>
          <w:szCs w:val="21"/>
        </w:rPr>
        <w:t>搜索结果，根据搜索指标名称、搜索报表名称、搜索指标说明、搜索报表说明进行排序；</w:t>
      </w:r>
    </w:p>
    <w:p w14:paraId="643F6D36" w14:textId="77777777" w:rsidR="0054362B" w:rsidRDefault="0054362B" w:rsidP="00DD0C59">
      <w:pPr>
        <w:numPr>
          <w:ilvl w:val="0"/>
          <w:numId w:val="67"/>
        </w:numPr>
        <w:tabs>
          <w:tab w:val="left" w:pos="360"/>
          <w:tab w:val="left" w:pos="432"/>
        </w:tabs>
        <w:spacing w:line="360" w:lineRule="auto"/>
        <w:ind w:left="432" w:hanging="432"/>
        <w:rPr>
          <w:sz w:val="21"/>
          <w:szCs w:val="21"/>
        </w:rPr>
      </w:pPr>
      <w:r>
        <w:rPr>
          <w:rFonts w:hint="eastAsia"/>
          <w:sz w:val="21"/>
          <w:szCs w:val="21"/>
        </w:rPr>
        <w:lastRenderedPageBreak/>
        <w:t>在用户权限范围内的报表、指标中搜索；</w:t>
      </w:r>
    </w:p>
    <w:p w14:paraId="704DA008" w14:textId="77777777" w:rsidR="00501C56" w:rsidRDefault="00501C56" w:rsidP="00501C56">
      <w:pPr>
        <w:pStyle w:val="4"/>
        <w:tabs>
          <w:tab w:val="clear" w:pos="432"/>
        </w:tabs>
        <w:spacing w:line="360" w:lineRule="auto"/>
        <w:rPr>
          <w:rFonts w:ascii="宋体" w:hAnsi="宋体" w:cs="宋体"/>
          <w:szCs w:val="20"/>
          <w:lang w:eastAsia="zh-CN"/>
        </w:rPr>
      </w:pPr>
      <w:r>
        <w:rPr>
          <w:rFonts w:ascii="宋体" w:hAnsi="宋体" w:cs="宋体" w:hint="eastAsia"/>
          <w:szCs w:val="20"/>
          <w:lang w:eastAsia="zh-CN"/>
        </w:rPr>
        <w:t>页面原型及页面规则</w:t>
      </w:r>
    </w:p>
    <w:p w14:paraId="6D0156ED" w14:textId="77777777" w:rsidR="000D4361" w:rsidRPr="000D4361" w:rsidRDefault="00700D02" w:rsidP="000D4361">
      <w:r w:rsidRPr="00700D02">
        <w:rPr>
          <w:noProof/>
        </w:rPr>
        <w:drawing>
          <wp:inline distT="0" distB="0" distL="0" distR="0" wp14:anchorId="1A309532" wp14:editId="54D86080">
            <wp:extent cx="6120130" cy="1544955"/>
            <wp:effectExtent l="0" t="0" r="1270" b="4445"/>
            <wp:docPr id="23" name="图片 23"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社交网站的手机截图&#10;&#10;描述已自动生成"/>
                    <pic:cNvPicPr/>
                  </pic:nvPicPr>
                  <pic:blipFill>
                    <a:blip r:embed="rId98" cstate="email">
                      <a:extLst>
                        <a:ext uri="{28A0092B-C50C-407E-A947-70E740481C1C}">
                          <a14:useLocalDpi xmlns:a14="http://schemas.microsoft.com/office/drawing/2010/main"/>
                        </a:ext>
                      </a:extLst>
                    </a:blip>
                    <a:stretch>
                      <a:fillRect/>
                    </a:stretch>
                  </pic:blipFill>
                  <pic:spPr>
                    <a:xfrm>
                      <a:off x="0" y="0"/>
                      <a:ext cx="6120130" cy="1544955"/>
                    </a:xfrm>
                    <a:prstGeom prst="rect">
                      <a:avLst/>
                    </a:prstGeom>
                  </pic:spPr>
                </pic:pic>
              </a:graphicData>
            </a:graphic>
          </wp:inline>
        </w:drawing>
      </w:r>
    </w:p>
    <w:p w14:paraId="6770C465" w14:textId="77777777" w:rsidR="0054362B" w:rsidRDefault="0054362B" w:rsidP="000D4361">
      <w:pPr>
        <w:numPr>
          <w:ilvl w:val="0"/>
          <w:numId w:val="68"/>
        </w:numPr>
        <w:tabs>
          <w:tab w:val="left" w:pos="360"/>
          <w:tab w:val="left" w:pos="432"/>
        </w:tabs>
        <w:spacing w:line="360" w:lineRule="auto"/>
        <w:rPr>
          <w:sz w:val="21"/>
          <w:szCs w:val="21"/>
        </w:rPr>
      </w:pPr>
      <w:r w:rsidRPr="0054362B">
        <w:rPr>
          <w:rFonts w:hint="eastAsia"/>
          <w:sz w:val="21"/>
          <w:szCs w:val="21"/>
        </w:rPr>
        <w:t>搜索框左侧切换搜索专业公司，展示专业公司名称简称，默认为所有状态；选择专业子公司后，搜索范围限制在专业子公司内</w:t>
      </w:r>
      <w:r>
        <w:rPr>
          <w:rFonts w:hint="eastAsia"/>
          <w:sz w:val="21"/>
          <w:szCs w:val="21"/>
        </w:rPr>
        <w:t>；</w:t>
      </w:r>
    </w:p>
    <w:p w14:paraId="6C2B5219" w14:textId="77777777" w:rsidR="000D4361" w:rsidRPr="0054362B" w:rsidRDefault="000D4361" w:rsidP="000D4361">
      <w:pPr>
        <w:tabs>
          <w:tab w:val="left" w:pos="360"/>
          <w:tab w:val="left" w:pos="432"/>
        </w:tabs>
        <w:spacing w:line="360" w:lineRule="auto"/>
        <w:rPr>
          <w:sz w:val="21"/>
          <w:szCs w:val="21"/>
        </w:rPr>
      </w:pPr>
      <w:r w:rsidRPr="000D4361">
        <w:rPr>
          <w:noProof/>
          <w:sz w:val="21"/>
          <w:szCs w:val="21"/>
        </w:rPr>
        <w:drawing>
          <wp:inline distT="0" distB="0" distL="0" distR="0" wp14:anchorId="0BFAF754" wp14:editId="35EF096A">
            <wp:extent cx="6120130" cy="2455545"/>
            <wp:effectExtent l="0" t="0" r="1270" b="0"/>
            <wp:docPr id="17" name="图片 17"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社交网站的手机截图&#10;&#10;描述已自动生成"/>
                    <pic:cNvPicPr/>
                  </pic:nvPicPr>
                  <pic:blipFill>
                    <a:blip r:embed="rId99" cstate="email">
                      <a:extLst>
                        <a:ext uri="{28A0092B-C50C-407E-A947-70E740481C1C}">
                          <a14:useLocalDpi xmlns:a14="http://schemas.microsoft.com/office/drawing/2010/main"/>
                        </a:ext>
                      </a:extLst>
                    </a:blip>
                    <a:stretch>
                      <a:fillRect/>
                    </a:stretch>
                  </pic:blipFill>
                  <pic:spPr>
                    <a:xfrm>
                      <a:off x="0" y="0"/>
                      <a:ext cx="6120130" cy="2455545"/>
                    </a:xfrm>
                    <a:prstGeom prst="rect">
                      <a:avLst/>
                    </a:prstGeom>
                  </pic:spPr>
                </pic:pic>
              </a:graphicData>
            </a:graphic>
          </wp:inline>
        </w:drawing>
      </w:r>
    </w:p>
    <w:p w14:paraId="54F96924" w14:textId="77777777" w:rsidR="00501C56" w:rsidRPr="0054362B" w:rsidRDefault="0054362B" w:rsidP="00DD0C59">
      <w:pPr>
        <w:numPr>
          <w:ilvl w:val="0"/>
          <w:numId w:val="68"/>
        </w:numPr>
        <w:tabs>
          <w:tab w:val="left" w:pos="360"/>
          <w:tab w:val="left" w:pos="432"/>
        </w:tabs>
        <w:spacing w:line="360" w:lineRule="auto"/>
        <w:rPr>
          <w:sz w:val="21"/>
          <w:szCs w:val="21"/>
        </w:rPr>
      </w:pPr>
      <w:r>
        <w:rPr>
          <w:rFonts w:hint="eastAsia"/>
          <w:sz w:val="21"/>
          <w:szCs w:val="21"/>
        </w:rPr>
        <w:t>底部展示报表分类、指标分类，默认都是勾选状态，取消勾选指标</w:t>
      </w:r>
      <w:r w:rsidR="00700D02">
        <w:rPr>
          <w:rFonts w:hint="eastAsia"/>
          <w:sz w:val="21"/>
          <w:szCs w:val="21"/>
        </w:rPr>
        <w:t>或</w:t>
      </w:r>
      <w:r>
        <w:rPr>
          <w:rFonts w:hint="eastAsia"/>
          <w:sz w:val="21"/>
          <w:szCs w:val="21"/>
        </w:rPr>
        <w:t>报表后，指标、报表不纳入搜索范围内；例如，取消报表勾选后，报表都不进入关键字搜索范围内；</w:t>
      </w:r>
    </w:p>
    <w:p w14:paraId="7F435ED2" w14:textId="77777777" w:rsidR="0030180F" w:rsidRPr="0030180F" w:rsidRDefault="00700D02">
      <w:pPr>
        <w:adjustRightInd w:val="0"/>
        <w:snapToGrid w:val="0"/>
        <w:spacing w:before="120" w:after="120"/>
        <w:rPr>
          <w:rFonts w:cs="Arial"/>
          <w:b/>
          <w:bCs/>
          <w:sz w:val="21"/>
          <w:szCs w:val="21"/>
        </w:rPr>
      </w:pPr>
      <w:r w:rsidRPr="00700D02">
        <w:rPr>
          <w:rFonts w:cs="Arial"/>
          <w:b/>
          <w:bCs/>
          <w:noProof/>
          <w:sz w:val="21"/>
          <w:szCs w:val="21"/>
        </w:rPr>
        <w:drawing>
          <wp:inline distT="0" distB="0" distL="0" distR="0" wp14:anchorId="2E48EE51" wp14:editId="3EEB65DA">
            <wp:extent cx="6120130" cy="1544955"/>
            <wp:effectExtent l="0" t="0" r="127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6120130" cy="1544955"/>
                    </a:xfrm>
                    <a:prstGeom prst="rect">
                      <a:avLst/>
                    </a:prstGeom>
                  </pic:spPr>
                </pic:pic>
              </a:graphicData>
            </a:graphic>
          </wp:inline>
        </w:drawing>
      </w:r>
    </w:p>
    <w:p w14:paraId="569988D6" w14:textId="77777777" w:rsidR="00AD44EE" w:rsidRDefault="00133AD4">
      <w:pPr>
        <w:pStyle w:val="2"/>
        <w:rPr>
          <w:sz w:val="21"/>
          <w:szCs w:val="21"/>
          <w:lang w:eastAsia="zh-CN"/>
        </w:rPr>
      </w:pPr>
      <w:bookmarkStart w:id="44" w:name="_Toc44876362"/>
      <w:r>
        <w:rPr>
          <w:rFonts w:hint="eastAsia"/>
          <w:sz w:val="21"/>
          <w:szCs w:val="21"/>
          <w:lang w:eastAsia="zh-CN"/>
        </w:rPr>
        <w:lastRenderedPageBreak/>
        <w:t>与周边系统的关系</w:t>
      </w:r>
      <w:bookmarkEnd w:id="44"/>
    </w:p>
    <w:p w14:paraId="5B235EF8" w14:textId="77777777" w:rsidR="00AD44EE" w:rsidRDefault="00133AD4">
      <w:pPr>
        <w:pStyle w:val="3"/>
        <w:rPr>
          <w:sz w:val="21"/>
          <w:szCs w:val="21"/>
          <w:lang w:eastAsia="zh-CN"/>
        </w:rPr>
      </w:pPr>
      <w:bookmarkStart w:id="45" w:name="_Toc44876363"/>
      <w:r>
        <w:rPr>
          <w:rFonts w:hint="eastAsia"/>
          <w:sz w:val="21"/>
          <w:szCs w:val="21"/>
          <w:lang w:eastAsia="zh-CN"/>
        </w:rPr>
        <w:t>与</w:t>
      </w:r>
      <w:r>
        <w:rPr>
          <w:rFonts w:hint="eastAsia"/>
          <w:sz w:val="21"/>
          <w:szCs w:val="21"/>
          <w:lang w:eastAsia="zh-CN"/>
        </w:rPr>
        <w:t>BI</w:t>
      </w:r>
      <w:r>
        <w:rPr>
          <w:rFonts w:hint="eastAsia"/>
          <w:sz w:val="21"/>
          <w:szCs w:val="21"/>
          <w:lang w:eastAsia="zh-CN"/>
        </w:rPr>
        <w:t>产品的交互</w:t>
      </w:r>
      <w:bookmarkEnd w:id="45"/>
    </w:p>
    <w:p w14:paraId="76FF3924" w14:textId="77777777" w:rsidR="00AD44EE" w:rsidRDefault="00133AD4">
      <w:pPr>
        <w:rPr>
          <w:rFonts w:ascii="Times New Roman"/>
          <w:sz w:val="21"/>
          <w:szCs w:val="21"/>
        </w:rPr>
      </w:pPr>
      <w:r>
        <w:rPr>
          <w:rFonts w:ascii="Times New Roman" w:hint="eastAsia"/>
          <w:sz w:val="21"/>
          <w:szCs w:val="21"/>
        </w:rPr>
        <w:t>经分平台的报表开发、配置、上线、图表展现、经营看板的数据展现等内容需要与</w:t>
      </w:r>
      <w:r>
        <w:rPr>
          <w:rFonts w:ascii="Times New Roman" w:hint="eastAsia"/>
          <w:sz w:val="21"/>
          <w:szCs w:val="21"/>
        </w:rPr>
        <w:t>BI</w:t>
      </w:r>
      <w:r>
        <w:rPr>
          <w:rFonts w:ascii="Times New Roman" w:hint="eastAsia"/>
          <w:sz w:val="21"/>
          <w:szCs w:val="21"/>
        </w:rPr>
        <w:t>产品配合实现。如下几点需要与</w:t>
      </w:r>
      <w:r>
        <w:rPr>
          <w:rFonts w:ascii="Times New Roman" w:hint="eastAsia"/>
          <w:sz w:val="21"/>
          <w:szCs w:val="21"/>
        </w:rPr>
        <w:t>BI</w:t>
      </w:r>
      <w:r>
        <w:rPr>
          <w:rFonts w:ascii="Times New Roman" w:hint="eastAsia"/>
          <w:sz w:val="21"/>
          <w:szCs w:val="21"/>
        </w:rPr>
        <w:t>工具集成：</w:t>
      </w:r>
    </w:p>
    <w:p w14:paraId="38400D3E" w14:textId="77777777" w:rsidR="00AD44EE" w:rsidRDefault="00133AD4" w:rsidP="00DD0C59">
      <w:pPr>
        <w:numPr>
          <w:ilvl w:val="0"/>
          <w:numId w:val="32"/>
        </w:numPr>
        <w:rPr>
          <w:rFonts w:ascii="Times New Roman"/>
          <w:sz w:val="21"/>
          <w:szCs w:val="21"/>
        </w:rPr>
      </w:pPr>
      <w:r>
        <w:rPr>
          <w:rFonts w:ascii="Times New Roman" w:hint="eastAsia"/>
          <w:sz w:val="21"/>
          <w:szCs w:val="21"/>
        </w:rPr>
        <w:t>报表查看</w:t>
      </w:r>
      <w:r>
        <w:rPr>
          <w:rFonts w:ascii="Times New Roman" w:hint="eastAsia"/>
          <w:sz w:val="21"/>
          <w:szCs w:val="21"/>
        </w:rPr>
        <w:tab/>
      </w:r>
      <w:r>
        <w:rPr>
          <w:rFonts w:ascii="Times New Roman" w:hint="eastAsia"/>
          <w:sz w:val="21"/>
          <w:szCs w:val="21"/>
        </w:rPr>
        <w:t>：</w:t>
      </w:r>
    </w:p>
    <w:p w14:paraId="0C48E469" w14:textId="77777777" w:rsidR="00AD44EE" w:rsidRDefault="00133AD4" w:rsidP="00DD0C59">
      <w:pPr>
        <w:numPr>
          <w:ilvl w:val="0"/>
          <w:numId w:val="33"/>
        </w:numPr>
        <w:rPr>
          <w:rFonts w:ascii="Times New Roman"/>
          <w:sz w:val="21"/>
          <w:szCs w:val="21"/>
        </w:rPr>
      </w:pPr>
      <w:r>
        <w:rPr>
          <w:rFonts w:ascii="Times New Roman" w:hint="eastAsia"/>
          <w:sz w:val="21"/>
          <w:szCs w:val="21"/>
        </w:rPr>
        <w:t>用户在经分报表管理下点击某张报表，在当前浏览器的新</w:t>
      </w:r>
      <w:r>
        <w:rPr>
          <w:rFonts w:ascii="Times New Roman" w:hint="eastAsia"/>
          <w:sz w:val="21"/>
          <w:szCs w:val="21"/>
        </w:rPr>
        <w:t>tab</w:t>
      </w:r>
      <w:proofErr w:type="gramStart"/>
      <w:r>
        <w:rPr>
          <w:rFonts w:ascii="Times New Roman" w:hint="eastAsia"/>
          <w:sz w:val="21"/>
          <w:szCs w:val="21"/>
        </w:rPr>
        <w:t>页可打开</w:t>
      </w:r>
      <w:proofErr w:type="gramEnd"/>
      <w:r>
        <w:rPr>
          <w:rFonts w:ascii="Times New Roman" w:hint="eastAsia"/>
          <w:sz w:val="21"/>
          <w:szCs w:val="21"/>
        </w:rPr>
        <w:t>该报表；支持通过页面控件完成数据过滤、钻取、联动等交互操作</w:t>
      </w:r>
      <w:r>
        <w:rPr>
          <w:rFonts w:ascii="Times New Roman" w:hint="eastAsia"/>
          <w:sz w:val="21"/>
          <w:szCs w:val="21"/>
        </w:rPr>
        <w:t xml:space="preserve"> </w:t>
      </w:r>
    </w:p>
    <w:p w14:paraId="636F3E4C" w14:textId="77777777" w:rsidR="00AD44EE" w:rsidRDefault="00133AD4" w:rsidP="00DD0C59">
      <w:pPr>
        <w:numPr>
          <w:ilvl w:val="0"/>
          <w:numId w:val="33"/>
        </w:numPr>
        <w:rPr>
          <w:rFonts w:ascii="Times New Roman"/>
          <w:sz w:val="21"/>
          <w:szCs w:val="21"/>
        </w:rPr>
      </w:pPr>
      <w:r>
        <w:rPr>
          <w:rFonts w:ascii="Times New Roman" w:hint="eastAsia"/>
          <w:sz w:val="21"/>
          <w:szCs w:val="21"/>
        </w:rPr>
        <w:t>在</w:t>
      </w:r>
      <w:r>
        <w:rPr>
          <w:rFonts w:ascii="Times New Roman" w:hint="eastAsia"/>
          <w:sz w:val="21"/>
          <w:szCs w:val="21"/>
        </w:rPr>
        <w:t>BI</w:t>
      </w:r>
      <w:r>
        <w:rPr>
          <w:rFonts w:ascii="Times New Roman" w:hint="eastAsia"/>
          <w:sz w:val="21"/>
          <w:szCs w:val="21"/>
        </w:rPr>
        <w:t>的报表详情页面，提供下载、收藏、分享、订阅按钮</w:t>
      </w:r>
    </w:p>
    <w:p w14:paraId="3DB5E59E" w14:textId="77777777" w:rsidR="00AD44EE" w:rsidRDefault="00133AD4" w:rsidP="00DD0C59">
      <w:pPr>
        <w:numPr>
          <w:ilvl w:val="0"/>
          <w:numId w:val="33"/>
        </w:numPr>
        <w:rPr>
          <w:rFonts w:ascii="Times New Roman"/>
          <w:sz w:val="21"/>
          <w:szCs w:val="21"/>
        </w:rPr>
      </w:pPr>
      <w:r>
        <w:rPr>
          <w:rFonts w:ascii="Times New Roman" w:hint="eastAsia"/>
          <w:sz w:val="21"/>
          <w:szCs w:val="21"/>
        </w:rPr>
        <w:t>支持一份报告包含多个子页面（类似于</w:t>
      </w:r>
      <w:r>
        <w:rPr>
          <w:rFonts w:ascii="Times New Roman" w:hint="eastAsia"/>
          <w:sz w:val="21"/>
          <w:szCs w:val="21"/>
        </w:rPr>
        <w:t>excel</w:t>
      </w:r>
      <w:r>
        <w:rPr>
          <w:rFonts w:ascii="Times New Roman" w:hint="eastAsia"/>
          <w:sz w:val="21"/>
          <w:szCs w:val="21"/>
        </w:rPr>
        <w:t>的多个</w:t>
      </w:r>
      <w:r>
        <w:rPr>
          <w:rFonts w:ascii="Times New Roman" w:hint="eastAsia"/>
          <w:sz w:val="21"/>
          <w:szCs w:val="21"/>
        </w:rPr>
        <w:t>sheet</w:t>
      </w:r>
      <w:r>
        <w:rPr>
          <w:rFonts w:ascii="Times New Roman" w:hint="eastAsia"/>
          <w:sz w:val="21"/>
          <w:szCs w:val="21"/>
        </w:rPr>
        <w:t>页）以及对应数据的一次性下载；</w:t>
      </w:r>
    </w:p>
    <w:p w14:paraId="0636A97B" w14:textId="77777777" w:rsidR="00AD44EE" w:rsidRDefault="00133AD4" w:rsidP="00DD0C59">
      <w:pPr>
        <w:numPr>
          <w:ilvl w:val="0"/>
          <w:numId w:val="33"/>
        </w:numPr>
        <w:rPr>
          <w:rFonts w:ascii="Times New Roman"/>
          <w:sz w:val="21"/>
          <w:szCs w:val="21"/>
        </w:rPr>
      </w:pPr>
      <w:r>
        <w:rPr>
          <w:rFonts w:ascii="Times New Roman" w:hint="eastAsia"/>
          <w:sz w:val="21"/>
          <w:szCs w:val="21"/>
        </w:rPr>
        <w:t>支持用户在查看</w:t>
      </w:r>
      <w:r>
        <w:rPr>
          <w:rFonts w:ascii="Times New Roman" w:hint="eastAsia"/>
          <w:sz w:val="21"/>
          <w:szCs w:val="21"/>
        </w:rPr>
        <w:t>BI</w:t>
      </w:r>
      <w:r>
        <w:rPr>
          <w:rFonts w:ascii="Times New Roman" w:hint="eastAsia"/>
          <w:sz w:val="21"/>
          <w:szCs w:val="21"/>
        </w:rPr>
        <w:t>报表时，实时通过接口判断用户经分系统中的登录状态，</w:t>
      </w:r>
      <w:r>
        <w:rPr>
          <w:rFonts w:ascii="Times New Roman" w:hint="eastAsia"/>
          <w:sz w:val="21"/>
          <w:szCs w:val="21"/>
        </w:rPr>
        <w:t>BI</w:t>
      </w:r>
      <w:r>
        <w:rPr>
          <w:rFonts w:ascii="Times New Roman" w:hint="eastAsia"/>
          <w:sz w:val="21"/>
          <w:szCs w:val="21"/>
        </w:rPr>
        <w:t>系统的超时提醒根据用户在经分系统的当前登录状态进行判断和展示。当经分平台登录状态失效后，用户通过统一数据平台重新登录，再次刷新具体报表页面时，</w:t>
      </w:r>
      <w:r>
        <w:rPr>
          <w:rFonts w:ascii="Times New Roman" w:hint="eastAsia"/>
          <w:sz w:val="21"/>
          <w:szCs w:val="21"/>
        </w:rPr>
        <w:t>BI</w:t>
      </w:r>
      <w:r>
        <w:rPr>
          <w:rFonts w:ascii="Times New Roman" w:hint="eastAsia"/>
          <w:sz w:val="21"/>
          <w:szCs w:val="21"/>
        </w:rPr>
        <w:t>工具要将报表能够恢复到失效之前的查询状态。</w:t>
      </w:r>
    </w:p>
    <w:p w14:paraId="7A10874E" w14:textId="77777777" w:rsidR="00AD44EE" w:rsidRDefault="00AD44EE">
      <w:pPr>
        <w:ind w:firstLine="420"/>
        <w:rPr>
          <w:rFonts w:ascii="Times New Roman"/>
          <w:sz w:val="21"/>
          <w:szCs w:val="21"/>
        </w:rPr>
      </w:pPr>
    </w:p>
    <w:p w14:paraId="6723C14E" w14:textId="77777777" w:rsidR="00AD44EE" w:rsidRDefault="00133AD4" w:rsidP="00DD0C59">
      <w:pPr>
        <w:numPr>
          <w:ilvl w:val="0"/>
          <w:numId w:val="32"/>
        </w:numPr>
        <w:rPr>
          <w:rFonts w:ascii="Times New Roman"/>
          <w:sz w:val="21"/>
          <w:szCs w:val="21"/>
        </w:rPr>
      </w:pPr>
      <w:r>
        <w:rPr>
          <w:rFonts w:ascii="Times New Roman" w:hint="eastAsia"/>
          <w:sz w:val="21"/>
          <w:szCs w:val="21"/>
        </w:rPr>
        <w:t>系统集成</w:t>
      </w:r>
    </w:p>
    <w:p w14:paraId="61BBC4D8" w14:textId="77777777" w:rsidR="00AD44EE" w:rsidRDefault="00133AD4" w:rsidP="00DD0C59">
      <w:pPr>
        <w:numPr>
          <w:ilvl w:val="0"/>
          <w:numId w:val="33"/>
        </w:numPr>
        <w:rPr>
          <w:rFonts w:ascii="Times New Roman"/>
          <w:sz w:val="21"/>
          <w:szCs w:val="21"/>
        </w:rPr>
      </w:pPr>
      <w:r>
        <w:rPr>
          <w:rFonts w:ascii="Times New Roman" w:hint="eastAsia"/>
          <w:sz w:val="21"/>
          <w:szCs w:val="21"/>
        </w:rPr>
        <w:t>BI</w:t>
      </w:r>
      <w:r>
        <w:rPr>
          <w:rFonts w:ascii="Times New Roman" w:hint="eastAsia"/>
          <w:sz w:val="21"/>
          <w:szCs w:val="21"/>
        </w:rPr>
        <w:t>系统支持集成邮箱、短信等第三方系统，支持自身分享、订阅、下载等功能点与经分平台对接。</w:t>
      </w:r>
    </w:p>
    <w:p w14:paraId="7B7B87CE" w14:textId="77777777" w:rsidR="00AD44EE" w:rsidRDefault="00133AD4" w:rsidP="00DD0C59">
      <w:pPr>
        <w:numPr>
          <w:ilvl w:val="0"/>
          <w:numId w:val="32"/>
        </w:numPr>
        <w:rPr>
          <w:rFonts w:ascii="Times New Roman"/>
          <w:sz w:val="21"/>
          <w:szCs w:val="21"/>
        </w:rPr>
      </w:pPr>
      <w:r>
        <w:rPr>
          <w:rFonts w:ascii="Times New Roman" w:hint="eastAsia"/>
          <w:sz w:val="21"/>
          <w:szCs w:val="21"/>
        </w:rPr>
        <w:t>报表下载</w:t>
      </w:r>
      <w:r>
        <w:rPr>
          <w:rFonts w:ascii="Times New Roman" w:hint="eastAsia"/>
          <w:sz w:val="21"/>
          <w:szCs w:val="21"/>
        </w:rPr>
        <w:tab/>
      </w:r>
    </w:p>
    <w:p w14:paraId="4D15D4E8" w14:textId="77777777" w:rsidR="00AD44EE" w:rsidRDefault="00133AD4" w:rsidP="00DD0C59">
      <w:pPr>
        <w:numPr>
          <w:ilvl w:val="0"/>
          <w:numId w:val="33"/>
        </w:numPr>
        <w:rPr>
          <w:rFonts w:ascii="Times New Roman"/>
          <w:sz w:val="21"/>
          <w:szCs w:val="21"/>
        </w:rPr>
      </w:pPr>
      <w:r>
        <w:rPr>
          <w:rFonts w:ascii="Times New Roman" w:hint="eastAsia"/>
          <w:sz w:val="21"/>
          <w:szCs w:val="21"/>
        </w:rPr>
        <w:t>在经分平台打开的</w:t>
      </w:r>
      <w:r>
        <w:rPr>
          <w:rFonts w:ascii="Times New Roman" w:hint="eastAsia"/>
          <w:sz w:val="21"/>
          <w:szCs w:val="21"/>
        </w:rPr>
        <w:t>BI</w:t>
      </w:r>
      <w:r>
        <w:rPr>
          <w:rFonts w:ascii="Times New Roman" w:hint="eastAsia"/>
          <w:sz w:val="21"/>
          <w:szCs w:val="21"/>
        </w:rPr>
        <w:t>报表页面点击下载，支持下载报表当前条件下的图表及图表对应的数据；下载图表支持保存为</w:t>
      </w:r>
      <w:proofErr w:type="spellStart"/>
      <w:r>
        <w:rPr>
          <w:rFonts w:ascii="Times New Roman" w:hint="eastAsia"/>
          <w:sz w:val="21"/>
          <w:szCs w:val="21"/>
        </w:rPr>
        <w:t>png</w:t>
      </w:r>
      <w:proofErr w:type="spellEnd"/>
      <w:r>
        <w:rPr>
          <w:rFonts w:ascii="Times New Roman" w:hint="eastAsia"/>
          <w:sz w:val="21"/>
          <w:szCs w:val="21"/>
        </w:rPr>
        <w:t>、</w:t>
      </w:r>
      <w:r>
        <w:rPr>
          <w:rFonts w:ascii="Times New Roman" w:hint="eastAsia"/>
          <w:sz w:val="21"/>
          <w:szCs w:val="21"/>
        </w:rPr>
        <w:t>jpeg</w:t>
      </w:r>
      <w:r>
        <w:rPr>
          <w:rFonts w:ascii="Times New Roman" w:hint="eastAsia"/>
          <w:sz w:val="21"/>
          <w:szCs w:val="21"/>
        </w:rPr>
        <w:t>、</w:t>
      </w:r>
      <w:r>
        <w:rPr>
          <w:rFonts w:ascii="Times New Roman" w:hint="eastAsia"/>
          <w:sz w:val="21"/>
          <w:szCs w:val="21"/>
        </w:rPr>
        <w:t>pdf</w:t>
      </w:r>
      <w:r>
        <w:rPr>
          <w:rFonts w:ascii="Times New Roman" w:hint="eastAsia"/>
          <w:sz w:val="21"/>
          <w:szCs w:val="21"/>
        </w:rPr>
        <w:t>、</w:t>
      </w:r>
      <w:r>
        <w:rPr>
          <w:rFonts w:ascii="Times New Roman" w:hint="eastAsia"/>
          <w:sz w:val="21"/>
          <w:szCs w:val="21"/>
        </w:rPr>
        <w:t>ppt</w:t>
      </w:r>
      <w:r>
        <w:rPr>
          <w:rFonts w:ascii="Times New Roman" w:hint="eastAsia"/>
          <w:sz w:val="21"/>
          <w:szCs w:val="21"/>
        </w:rPr>
        <w:t>等格式；如果一张报表中有多个图形，</w:t>
      </w:r>
      <w:r>
        <w:rPr>
          <w:rFonts w:ascii="Times New Roman" w:hint="eastAsia"/>
          <w:sz w:val="21"/>
          <w:szCs w:val="21"/>
        </w:rPr>
        <w:t>BI</w:t>
      </w:r>
      <w:r>
        <w:rPr>
          <w:rFonts w:ascii="Times New Roman" w:hint="eastAsia"/>
          <w:sz w:val="21"/>
          <w:szCs w:val="21"/>
        </w:rPr>
        <w:t>工具</w:t>
      </w:r>
      <w:proofErr w:type="gramStart"/>
      <w:r>
        <w:rPr>
          <w:rFonts w:ascii="Times New Roman" w:hint="eastAsia"/>
          <w:sz w:val="21"/>
          <w:szCs w:val="21"/>
        </w:rPr>
        <w:t>需支持</w:t>
      </w:r>
      <w:proofErr w:type="gramEnd"/>
      <w:r>
        <w:rPr>
          <w:rFonts w:ascii="Times New Roman" w:hint="eastAsia"/>
          <w:sz w:val="21"/>
          <w:szCs w:val="21"/>
        </w:rPr>
        <w:t>对单个图形进行数据、图形页面的下载。下载内容的格式与整张报表页面</w:t>
      </w:r>
      <w:proofErr w:type="gramStart"/>
      <w:r>
        <w:rPr>
          <w:rFonts w:ascii="Times New Roman" w:hint="eastAsia"/>
          <w:sz w:val="21"/>
          <w:szCs w:val="21"/>
        </w:rPr>
        <w:t>下载需支持</w:t>
      </w:r>
      <w:proofErr w:type="gramEnd"/>
      <w:r>
        <w:rPr>
          <w:rFonts w:ascii="Times New Roman" w:hint="eastAsia"/>
          <w:sz w:val="21"/>
          <w:szCs w:val="21"/>
        </w:rPr>
        <w:t>的格式相同。</w:t>
      </w:r>
    </w:p>
    <w:p w14:paraId="5995B7D9" w14:textId="77777777" w:rsidR="00AD44EE" w:rsidRDefault="00133AD4" w:rsidP="00DD0C59">
      <w:pPr>
        <w:numPr>
          <w:ilvl w:val="0"/>
          <w:numId w:val="32"/>
        </w:numPr>
        <w:rPr>
          <w:rFonts w:ascii="Times New Roman"/>
          <w:sz w:val="21"/>
          <w:szCs w:val="21"/>
        </w:rPr>
      </w:pPr>
      <w:r>
        <w:rPr>
          <w:rFonts w:ascii="Times New Roman" w:hint="eastAsia"/>
          <w:sz w:val="21"/>
          <w:szCs w:val="21"/>
        </w:rPr>
        <w:t>报表分享</w:t>
      </w:r>
      <w:r>
        <w:rPr>
          <w:rFonts w:ascii="Times New Roman" w:hint="eastAsia"/>
          <w:sz w:val="21"/>
          <w:szCs w:val="21"/>
        </w:rPr>
        <w:tab/>
      </w:r>
    </w:p>
    <w:p w14:paraId="5FBAEB6D" w14:textId="77777777" w:rsidR="00AD44EE" w:rsidRDefault="00133AD4" w:rsidP="00DD0C59">
      <w:pPr>
        <w:numPr>
          <w:ilvl w:val="0"/>
          <w:numId w:val="33"/>
        </w:numPr>
        <w:rPr>
          <w:rFonts w:ascii="Times New Roman"/>
          <w:sz w:val="21"/>
          <w:szCs w:val="21"/>
        </w:rPr>
      </w:pPr>
      <w:r>
        <w:rPr>
          <w:rFonts w:ascii="Times New Roman" w:hint="eastAsia"/>
          <w:sz w:val="21"/>
          <w:szCs w:val="21"/>
        </w:rPr>
        <w:t>在经分平台报表列表中点击分享，弹出被分享人列表用户选择，点击提交，报表图表的图片和图表对应的数据以图片和</w:t>
      </w:r>
      <w:r>
        <w:rPr>
          <w:rFonts w:ascii="Times New Roman" w:hint="eastAsia"/>
          <w:sz w:val="21"/>
          <w:szCs w:val="21"/>
        </w:rPr>
        <w:t>excel</w:t>
      </w:r>
      <w:r>
        <w:rPr>
          <w:rFonts w:ascii="Times New Roman" w:hint="eastAsia"/>
          <w:sz w:val="21"/>
          <w:szCs w:val="21"/>
        </w:rPr>
        <w:t>的形式通过邮件发送给被分享人的内网邮箱；如果被分享人也是经分用户，该用户将收到一条被分享报表的消息提醒。</w:t>
      </w:r>
      <w:r>
        <w:rPr>
          <w:rFonts w:ascii="Times New Roman" w:hint="eastAsia"/>
          <w:sz w:val="21"/>
          <w:szCs w:val="21"/>
        </w:rPr>
        <w:t>BI</w:t>
      </w:r>
      <w:r>
        <w:rPr>
          <w:rFonts w:ascii="Times New Roman" w:hint="eastAsia"/>
          <w:sz w:val="21"/>
          <w:szCs w:val="21"/>
        </w:rPr>
        <w:t>工具支持将报表资源的分享记录实时</w:t>
      </w:r>
      <w:r>
        <w:rPr>
          <w:rFonts w:ascii="Times New Roman" w:hint="eastAsia"/>
          <w:sz w:val="21"/>
          <w:szCs w:val="21"/>
        </w:rPr>
        <w:t>(</w:t>
      </w:r>
      <w:r>
        <w:rPr>
          <w:rFonts w:ascii="Times New Roman" w:hint="eastAsia"/>
          <w:sz w:val="21"/>
          <w:szCs w:val="21"/>
        </w:rPr>
        <w:t>实际分享动作执行时</w:t>
      </w:r>
      <w:r>
        <w:rPr>
          <w:rFonts w:ascii="Times New Roman" w:hint="eastAsia"/>
          <w:sz w:val="21"/>
          <w:szCs w:val="21"/>
        </w:rPr>
        <w:t>)</w:t>
      </w:r>
      <w:r>
        <w:rPr>
          <w:rFonts w:ascii="Times New Roman" w:hint="eastAsia"/>
          <w:sz w:val="21"/>
          <w:szCs w:val="21"/>
        </w:rPr>
        <w:t>通过接口传递给经分平台，接口参数包含分享人、被分享人、被分享的报表信息、被分享的报表当前参数条件等</w:t>
      </w:r>
    </w:p>
    <w:p w14:paraId="20E6AE82" w14:textId="77777777" w:rsidR="00AD44EE" w:rsidRDefault="00133AD4" w:rsidP="00DD0C59">
      <w:pPr>
        <w:numPr>
          <w:ilvl w:val="0"/>
          <w:numId w:val="32"/>
        </w:numPr>
        <w:rPr>
          <w:rFonts w:ascii="Times New Roman"/>
          <w:sz w:val="21"/>
          <w:szCs w:val="21"/>
        </w:rPr>
      </w:pPr>
      <w:r>
        <w:rPr>
          <w:rFonts w:ascii="Times New Roman" w:hint="eastAsia"/>
          <w:sz w:val="21"/>
          <w:szCs w:val="21"/>
        </w:rPr>
        <w:t>报表订阅</w:t>
      </w:r>
    </w:p>
    <w:p w14:paraId="4CC17902" w14:textId="77777777" w:rsidR="00AD44EE" w:rsidRDefault="00133AD4" w:rsidP="00DD0C59">
      <w:pPr>
        <w:numPr>
          <w:ilvl w:val="0"/>
          <w:numId w:val="33"/>
        </w:numPr>
        <w:rPr>
          <w:rFonts w:ascii="Times New Roman"/>
          <w:sz w:val="21"/>
          <w:szCs w:val="21"/>
        </w:rPr>
      </w:pPr>
      <w:r>
        <w:rPr>
          <w:rFonts w:ascii="Times New Roman" w:hint="eastAsia"/>
          <w:sz w:val="21"/>
          <w:szCs w:val="21"/>
        </w:rPr>
        <w:t>BI</w:t>
      </w:r>
      <w:r>
        <w:rPr>
          <w:rFonts w:ascii="Times New Roman" w:hint="eastAsia"/>
          <w:sz w:val="21"/>
          <w:szCs w:val="21"/>
        </w:rPr>
        <w:t>工具支持通过接口根据接口参数（报表标识、用户标识、报表刷新参数标识）从后台生成报表页面的图片和</w:t>
      </w:r>
      <w:r>
        <w:rPr>
          <w:rFonts w:ascii="Times New Roman" w:hint="eastAsia"/>
          <w:sz w:val="21"/>
          <w:szCs w:val="21"/>
        </w:rPr>
        <w:t>excel</w:t>
      </w:r>
      <w:r>
        <w:rPr>
          <w:rFonts w:ascii="Times New Roman" w:hint="eastAsia"/>
          <w:sz w:val="21"/>
          <w:szCs w:val="21"/>
        </w:rPr>
        <w:t>数据并传输给经分平台；</w:t>
      </w:r>
    </w:p>
    <w:p w14:paraId="354C1C04" w14:textId="77777777" w:rsidR="00AD44EE" w:rsidRDefault="00133AD4" w:rsidP="00DD0C59">
      <w:pPr>
        <w:numPr>
          <w:ilvl w:val="0"/>
          <w:numId w:val="33"/>
        </w:numPr>
        <w:rPr>
          <w:rFonts w:ascii="Times New Roman"/>
          <w:sz w:val="21"/>
          <w:szCs w:val="21"/>
        </w:rPr>
      </w:pPr>
      <w:r>
        <w:rPr>
          <w:rFonts w:ascii="Times New Roman" w:hint="eastAsia"/>
          <w:sz w:val="21"/>
          <w:szCs w:val="21"/>
        </w:rPr>
        <w:t>BI</w:t>
      </w:r>
      <w:r>
        <w:rPr>
          <w:rFonts w:ascii="Times New Roman" w:hint="eastAsia"/>
          <w:sz w:val="21"/>
          <w:szCs w:val="21"/>
        </w:rPr>
        <w:t>工具支持通过接口在非浏览器页面在后台批量生成报表页面的图表和</w:t>
      </w:r>
      <w:r>
        <w:rPr>
          <w:rFonts w:ascii="Times New Roman" w:hint="eastAsia"/>
          <w:sz w:val="21"/>
          <w:szCs w:val="21"/>
        </w:rPr>
        <w:t>excel</w:t>
      </w:r>
      <w:r>
        <w:rPr>
          <w:rFonts w:ascii="Times New Roman" w:hint="eastAsia"/>
          <w:sz w:val="21"/>
          <w:szCs w:val="21"/>
        </w:rPr>
        <w:t>数据并传输给经分平台</w:t>
      </w:r>
    </w:p>
    <w:p w14:paraId="43DB9A92" w14:textId="77777777" w:rsidR="00AD44EE" w:rsidRDefault="00133AD4" w:rsidP="00DD0C59">
      <w:pPr>
        <w:numPr>
          <w:ilvl w:val="0"/>
          <w:numId w:val="33"/>
        </w:numPr>
        <w:rPr>
          <w:rFonts w:ascii="Times New Roman"/>
          <w:sz w:val="21"/>
          <w:szCs w:val="21"/>
        </w:rPr>
      </w:pPr>
      <w:r>
        <w:rPr>
          <w:rFonts w:ascii="Times New Roman" w:hint="eastAsia"/>
          <w:sz w:val="21"/>
          <w:szCs w:val="21"/>
        </w:rPr>
        <w:t>BI</w:t>
      </w:r>
      <w:r>
        <w:rPr>
          <w:rFonts w:ascii="Times New Roman" w:hint="eastAsia"/>
          <w:sz w:val="21"/>
          <w:szCs w:val="21"/>
        </w:rPr>
        <w:t>工具支持基于报表数据更新触发的报表后台导出（图片和</w:t>
      </w:r>
      <w:r>
        <w:rPr>
          <w:rFonts w:ascii="Times New Roman" w:hint="eastAsia"/>
          <w:sz w:val="21"/>
          <w:szCs w:val="21"/>
        </w:rPr>
        <w:t>excel</w:t>
      </w:r>
      <w:r>
        <w:rPr>
          <w:rFonts w:ascii="Times New Roman" w:hint="eastAsia"/>
          <w:sz w:val="21"/>
          <w:szCs w:val="21"/>
        </w:rPr>
        <w:t>），并以接口方式将导出结果同步至经分平台</w:t>
      </w:r>
    </w:p>
    <w:p w14:paraId="5AC5BA10" w14:textId="77777777" w:rsidR="00AD44EE" w:rsidRDefault="00133AD4" w:rsidP="00DD0C59">
      <w:pPr>
        <w:numPr>
          <w:ilvl w:val="0"/>
          <w:numId w:val="32"/>
        </w:numPr>
        <w:rPr>
          <w:rFonts w:ascii="Times New Roman"/>
          <w:sz w:val="21"/>
          <w:szCs w:val="21"/>
        </w:rPr>
      </w:pPr>
      <w:r>
        <w:rPr>
          <w:rFonts w:ascii="Times New Roman" w:hint="eastAsia"/>
          <w:sz w:val="21"/>
          <w:szCs w:val="21"/>
        </w:rPr>
        <w:t>多维分析</w:t>
      </w:r>
      <w:r>
        <w:rPr>
          <w:rFonts w:ascii="Times New Roman" w:hint="eastAsia"/>
          <w:sz w:val="21"/>
          <w:szCs w:val="21"/>
        </w:rPr>
        <w:tab/>
      </w:r>
    </w:p>
    <w:p w14:paraId="6E7FEEA5" w14:textId="77777777" w:rsidR="00AD44EE" w:rsidRDefault="00133AD4" w:rsidP="00DD0C59">
      <w:pPr>
        <w:numPr>
          <w:ilvl w:val="1"/>
          <w:numId w:val="34"/>
        </w:numPr>
        <w:rPr>
          <w:rFonts w:ascii="Times New Roman"/>
          <w:sz w:val="21"/>
          <w:szCs w:val="21"/>
        </w:rPr>
      </w:pPr>
      <w:r>
        <w:rPr>
          <w:rFonts w:ascii="Times New Roman" w:hint="eastAsia"/>
          <w:sz w:val="21"/>
          <w:szCs w:val="21"/>
        </w:rPr>
        <w:t>经分平台用户点击多维分析菜单或多维分析中某个数据集，跳转至</w:t>
      </w:r>
      <w:r>
        <w:rPr>
          <w:rFonts w:ascii="Times New Roman" w:hint="eastAsia"/>
          <w:sz w:val="21"/>
          <w:szCs w:val="21"/>
        </w:rPr>
        <w:t>BI</w:t>
      </w:r>
      <w:r>
        <w:rPr>
          <w:rFonts w:ascii="Times New Roman" w:hint="eastAsia"/>
          <w:sz w:val="21"/>
          <w:szCs w:val="21"/>
        </w:rPr>
        <w:t>工具该数据集对应的多维分析页面，用户在页面进行拖拉拽多维分析；</w:t>
      </w:r>
    </w:p>
    <w:p w14:paraId="3CF3334B" w14:textId="77777777" w:rsidR="00AD44EE" w:rsidRDefault="00133AD4" w:rsidP="00DD0C59">
      <w:pPr>
        <w:numPr>
          <w:ilvl w:val="1"/>
          <w:numId w:val="34"/>
        </w:numPr>
        <w:rPr>
          <w:rFonts w:ascii="Times New Roman"/>
          <w:sz w:val="21"/>
          <w:szCs w:val="21"/>
        </w:rPr>
      </w:pPr>
      <w:r>
        <w:rPr>
          <w:rFonts w:ascii="Times New Roman" w:hint="eastAsia"/>
          <w:sz w:val="21"/>
          <w:szCs w:val="21"/>
        </w:rPr>
        <w:t>BI</w:t>
      </w:r>
      <w:r>
        <w:rPr>
          <w:rFonts w:ascii="Times New Roman" w:hint="eastAsia"/>
          <w:sz w:val="21"/>
          <w:szCs w:val="21"/>
        </w:rPr>
        <w:t>工具支持通过接口实时查询特定用户权限范围内的数据集信息，并向经分平台返回特定用户权限范围内的数据集清单；</w:t>
      </w:r>
    </w:p>
    <w:p w14:paraId="590387C1" w14:textId="77777777" w:rsidR="00AD44EE" w:rsidRDefault="00133AD4" w:rsidP="00DD0C59">
      <w:pPr>
        <w:numPr>
          <w:ilvl w:val="1"/>
          <w:numId w:val="34"/>
        </w:numPr>
        <w:rPr>
          <w:rFonts w:ascii="Times New Roman"/>
          <w:sz w:val="21"/>
          <w:szCs w:val="21"/>
        </w:rPr>
      </w:pPr>
      <w:r>
        <w:rPr>
          <w:rFonts w:ascii="Times New Roman" w:hint="eastAsia"/>
          <w:sz w:val="21"/>
          <w:szCs w:val="21"/>
        </w:rPr>
        <w:t>BI</w:t>
      </w:r>
      <w:r>
        <w:rPr>
          <w:rFonts w:ascii="Times New Roman" w:hint="eastAsia"/>
          <w:sz w:val="21"/>
          <w:szCs w:val="21"/>
        </w:rPr>
        <w:t>工具支持通过包含用户</w:t>
      </w:r>
      <w:r>
        <w:rPr>
          <w:rFonts w:ascii="Times New Roman" w:hint="eastAsia"/>
          <w:sz w:val="21"/>
          <w:szCs w:val="21"/>
        </w:rPr>
        <w:t>id</w:t>
      </w:r>
      <w:r>
        <w:rPr>
          <w:rFonts w:ascii="Times New Roman" w:hint="eastAsia"/>
          <w:sz w:val="21"/>
          <w:szCs w:val="21"/>
        </w:rPr>
        <w:t>、数据</w:t>
      </w:r>
      <w:proofErr w:type="gramStart"/>
      <w:r>
        <w:rPr>
          <w:rFonts w:ascii="Times New Roman" w:hint="eastAsia"/>
          <w:sz w:val="21"/>
          <w:szCs w:val="21"/>
        </w:rPr>
        <w:t>集唯一</w:t>
      </w:r>
      <w:proofErr w:type="gramEnd"/>
      <w:r>
        <w:rPr>
          <w:rFonts w:ascii="Times New Roman" w:hint="eastAsia"/>
          <w:sz w:val="21"/>
          <w:szCs w:val="21"/>
        </w:rPr>
        <w:t>标识等参数的接口打开基于特定数据集的多维分析页面；</w:t>
      </w:r>
    </w:p>
    <w:p w14:paraId="777BEA33" w14:textId="77777777" w:rsidR="00AD44EE" w:rsidRDefault="00133AD4" w:rsidP="00DD0C59">
      <w:pPr>
        <w:numPr>
          <w:ilvl w:val="0"/>
          <w:numId w:val="32"/>
        </w:numPr>
        <w:rPr>
          <w:rFonts w:ascii="Times New Roman"/>
          <w:sz w:val="21"/>
          <w:szCs w:val="21"/>
        </w:rPr>
      </w:pPr>
      <w:r>
        <w:rPr>
          <w:rFonts w:ascii="Times New Roman" w:hint="eastAsia"/>
          <w:sz w:val="21"/>
          <w:szCs w:val="21"/>
        </w:rPr>
        <w:t>报表开发</w:t>
      </w:r>
      <w:r>
        <w:rPr>
          <w:rFonts w:ascii="Times New Roman" w:hint="eastAsia"/>
          <w:sz w:val="21"/>
          <w:szCs w:val="21"/>
        </w:rPr>
        <w:tab/>
      </w:r>
    </w:p>
    <w:p w14:paraId="67D4A6BA" w14:textId="77777777" w:rsidR="00AD44EE" w:rsidRDefault="00133AD4" w:rsidP="00DD0C59">
      <w:pPr>
        <w:numPr>
          <w:ilvl w:val="1"/>
          <w:numId w:val="35"/>
        </w:numPr>
        <w:rPr>
          <w:rFonts w:ascii="Times New Roman"/>
          <w:sz w:val="21"/>
          <w:szCs w:val="21"/>
        </w:rPr>
      </w:pPr>
      <w:r>
        <w:rPr>
          <w:rFonts w:ascii="Times New Roman" w:hint="eastAsia"/>
          <w:sz w:val="21"/>
          <w:szCs w:val="21"/>
        </w:rPr>
        <w:lastRenderedPageBreak/>
        <w:t>用户点击报表开发，跳转至</w:t>
      </w:r>
      <w:r>
        <w:rPr>
          <w:rFonts w:ascii="Times New Roman" w:hint="eastAsia"/>
          <w:sz w:val="21"/>
          <w:szCs w:val="21"/>
        </w:rPr>
        <w:t>BI</w:t>
      </w:r>
      <w:r>
        <w:rPr>
          <w:rFonts w:ascii="Times New Roman" w:hint="eastAsia"/>
          <w:sz w:val="21"/>
          <w:szCs w:val="21"/>
        </w:rPr>
        <w:t>报表开发页面，</w:t>
      </w:r>
      <w:r>
        <w:rPr>
          <w:rFonts w:ascii="Times New Roman" w:hint="eastAsia"/>
          <w:sz w:val="21"/>
          <w:szCs w:val="21"/>
        </w:rPr>
        <w:t>BI</w:t>
      </w:r>
      <w:r>
        <w:rPr>
          <w:rFonts w:ascii="Times New Roman" w:hint="eastAsia"/>
          <w:sz w:val="21"/>
          <w:szCs w:val="21"/>
        </w:rPr>
        <w:t>工具根据登录用户控制用户可使用的数据范围，用户基于权限范围内的数据范围可进行数据集创建、报表可视化页面开发、以及将开发完的报表发布到</w:t>
      </w:r>
      <w:proofErr w:type="spellStart"/>
      <w:r>
        <w:rPr>
          <w:rFonts w:ascii="Times New Roman" w:hint="eastAsia"/>
          <w:sz w:val="21"/>
          <w:szCs w:val="21"/>
        </w:rPr>
        <w:t>BI</w:t>
      </w:r>
      <w:proofErr w:type="spellEnd"/>
      <w:r>
        <w:rPr>
          <w:rFonts w:ascii="Times New Roman" w:hint="eastAsia"/>
          <w:sz w:val="21"/>
          <w:szCs w:val="21"/>
        </w:rPr>
        <w:t>服务器。</w:t>
      </w:r>
    </w:p>
    <w:p w14:paraId="640D25AE" w14:textId="77777777" w:rsidR="00AD44EE" w:rsidRDefault="00133AD4" w:rsidP="00DD0C59">
      <w:pPr>
        <w:numPr>
          <w:ilvl w:val="1"/>
          <w:numId w:val="35"/>
        </w:numPr>
        <w:rPr>
          <w:rFonts w:ascii="Times New Roman"/>
          <w:sz w:val="21"/>
          <w:szCs w:val="21"/>
        </w:rPr>
      </w:pPr>
      <w:r>
        <w:rPr>
          <w:rFonts w:ascii="Times New Roman" w:hint="eastAsia"/>
          <w:sz w:val="21"/>
          <w:szCs w:val="21"/>
        </w:rPr>
        <w:t>报表开发用户自动获得所开发的报表权限，</w:t>
      </w:r>
      <w:r>
        <w:rPr>
          <w:rFonts w:ascii="Times New Roman" w:hint="eastAsia"/>
          <w:sz w:val="21"/>
          <w:szCs w:val="21"/>
        </w:rPr>
        <w:t>BI</w:t>
      </w:r>
      <w:r>
        <w:rPr>
          <w:rFonts w:ascii="Times New Roman" w:hint="eastAsia"/>
          <w:sz w:val="21"/>
          <w:szCs w:val="21"/>
        </w:rPr>
        <w:t>工具支持通过接口将用户及开发的报表的信息传输至经分平台。</w:t>
      </w:r>
    </w:p>
    <w:p w14:paraId="676B6491" w14:textId="77777777" w:rsidR="00AD44EE" w:rsidRDefault="00133AD4" w:rsidP="00DD0C59">
      <w:pPr>
        <w:numPr>
          <w:ilvl w:val="1"/>
          <w:numId w:val="35"/>
        </w:numPr>
        <w:rPr>
          <w:rFonts w:ascii="Times New Roman"/>
          <w:sz w:val="21"/>
          <w:szCs w:val="21"/>
        </w:rPr>
      </w:pPr>
      <w:r>
        <w:rPr>
          <w:rFonts w:ascii="Times New Roman" w:hint="eastAsia"/>
          <w:sz w:val="21"/>
          <w:szCs w:val="21"/>
        </w:rPr>
        <w:t>BI</w:t>
      </w:r>
      <w:r>
        <w:rPr>
          <w:rFonts w:ascii="Times New Roman" w:hint="eastAsia"/>
          <w:sz w:val="21"/>
          <w:szCs w:val="21"/>
        </w:rPr>
        <w:t>工具支持用户基于报表模板进行自定义页面布局或内容调整生成（另存为）个人报表、报告，而非在保存时直接覆盖模板</w:t>
      </w:r>
    </w:p>
    <w:p w14:paraId="1DFDFF25" w14:textId="77777777" w:rsidR="00AD44EE" w:rsidRDefault="00133AD4" w:rsidP="00DD0C59">
      <w:pPr>
        <w:numPr>
          <w:ilvl w:val="0"/>
          <w:numId w:val="32"/>
        </w:numPr>
        <w:rPr>
          <w:rFonts w:ascii="Times New Roman"/>
          <w:sz w:val="21"/>
          <w:szCs w:val="21"/>
        </w:rPr>
      </w:pPr>
      <w:r>
        <w:rPr>
          <w:rFonts w:ascii="Times New Roman" w:hint="eastAsia"/>
          <w:sz w:val="21"/>
          <w:szCs w:val="21"/>
        </w:rPr>
        <w:t>报表上架配置</w:t>
      </w:r>
    </w:p>
    <w:p w14:paraId="3431FA92"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工具支持通过与经分系统的集成，在经分系统中实时查询已开发好并发布的所有</w:t>
      </w:r>
      <w:r>
        <w:rPr>
          <w:rFonts w:ascii="Times New Roman" w:hint="eastAsia"/>
          <w:sz w:val="21"/>
          <w:szCs w:val="21"/>
        </w:rPr>
        <w:t>BI</w:t>
      </w:r>
      <w:r>
        <w:rPr>
          <w:rFonts w:ascii="Times New Roman" w:hint="eastAsia"/>
          <w:sz w:val="21"/>
          <w:szCs w:val="21"/>
        </w:rPr>
        <w:t>报表，及报表的层级关系。</w:t>
      </w:r>
    </w:p>
    <w:p w14:paraId="7C667B7E" w14:textId="77777777" w:rsidR="00AD44EE" w:rsidRDefault="00133AD4" w:rsidP="00DD0C59">
      <w:pPr>
        <w:numPr>
          <w:ilvl w:val="0"/>
          <w:numId w:val="32"/>
        </w:numPr>
        <w:rPr>
          <w:rFonts w:ascii="Times New Roman"/>
          <w:sz w:val="21"/>
          <w:szCs w:val="21"/>
        </w:rPr>
      </w:pPr>
      <w:r>
        <w:rPr>
          <w:rFonts w:ascii="Times New Roman" w:hint="eastAsia"/>
          <w:sz w:val="21"/>
          <w:szCs w:val="21"/>
        </w:rPr>
        <w:t>权限管理</w:t>
      </w:r>
    </w:p>
    <w:p w14:paraId="029C836B"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支持通过接口的方式来创建</w:t>
      </w:r>
      <w:r>
        <w:rPr>
          <w:rFonts w:ascii="Times New Roman" w:hint="eastAsia"/>
          <w:sz w:val="21"/>
          <w:szCs w:val="21"/>
        </w:rPr>
        <w:t>/</w:t>
      </w:r>
      <w:r>
        <w:rPr>
          <w:rFonts w:ascii="Times New Roman" w:hint="eastAsia"/>
          <w:sz w:val="21"/>
          <w:szCs w:val="21"/>
        </w:rPr>
        <w:t>修改</w:t>
      </w:r>
      <w:r>
        <w:rPr>
          <w:rFonts w:ascii="Times New Roman" w:hint="eastAsia"/>
          <w:sz w:val="21"/>
          <w:szCs w:val="21"/>
        </w:rPr>
        <w:t>BI</w:t>
      </w:r>
      <w:r>
        <w:rPr>
          <w:rFonts w:ascii="Times New Roman" w:hint="eastAsia"/>
          <w:sz w:val="21"/>
          <w:szCs w:val="21"/>
        </w:rPr>
        <w:t>用户、更新</w:t>
      </w:r>
      <w:r>
        <w:rPr>
          <w:rFonts w:ascii="Times New Roman" w:hint="eastAsia"/>
          <w:sz w:val="21"/>
          <w:szCs w:val="21"/>
        </w:rPr>
        <w:t>BI</w:t>
      </w:r>
      <w:r>
        <w:rPr>
          <w:rFonts w:ascii="Times New Roman" w:hint="eastAsia"/>
          <w:sz w:val="21"/>
          <w:szCs w:val="21"/>
        </w:rPr>
        <w:t>报表授权的用户范围、更新</w:t>
      </w:r>
      <w:r>
        <w:rPr>
          <w:rFonts w:ascii="Times New Roman" w:hint="eastAsia"/>
          <w:sz w:val="21"/>
          <w:szCs w:val="21"/>
        </w:rPr>
        <w:t>BI</w:t>
      </w:r>
      <w:r>
        <w:rPr>
          <w:rFonts w:ascii="Times New Roman" w:hint="eastAsia"/>
          <w:sz w:val="21"/>
          <w:szCs w:val="21"/>
        </w:rPr>
        <w:t>报表的操作权限</w:t>
      </w:r>
      <w:r>
        <w:rPr>
          <w:rFonts w:ascii="Times New Roman" w:hint="eastAsia"/>
          <w:sz w:val="21"/>
          <w:szCs w:val="21"/>
        </w:rPr>
        <w:t>{</w:t>
      </w:r>
      <w:r>
        <w:rPr>
          <w:rFonts w:ascii="Times New Roman" w:hint="eastAsia"/>
          <w:sz w:val="21"/>
          <w:szCs w:val="21"/>
        </w:rPr>
        <w:t>查看、编辑、导出等</w:t>
      </w:r>
      <w:r>
        <w:rPr>
          <w:rFonts w:ascii="Times New Roman" w:hint="eastAsia"/>
          <w:sz w:val="21"/>
          <w:szCs w:val="21"/>
        </w:rPr>
        <w:t>}</w:t>
      </w:r>
    </w:p>
    <w:p w14:paraId="496A500D"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支持向经分系统传输</w:t>
      </w:r>
      <w:r>
        <w:rPr>
          <w:rFonts w:ascii="Times New Roman" w:hint="eastAsia"/>
          <w:sz w:val="21"/>
          <w:szCs w:val="21"/>
        </w:rPr>
        <w:t>BI</w:t>
      </w:r>
      <w:r>
        <w:rPr>
          <w:rFonts w:ascii="Times New Roman" w:hint="eastAsia"/>
          <w:sz w:val="21"/>
          <w:szCs w:val="21"/>
        </w:rPr>
        <w:t>系统的角色列表，以及角色控制的功能、资源、数据范围和授权的用户集，支持以接口的方式对角色清单、特定角色的控制范围和用户集进行更新</w:t>
      </w:r>
    </w:p>
    <w:p w14:paraId="0E8DD4B3"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支持向经分系统传输</w:t>
      </w:r>
      <w:r>
        <w:rPr>
          <w:rFonts w:ascii="Times New Roman" w:hint="eastAsia"/>
          <w:sz w:val="21"/>
          <w:szCs w:val="21"/>
        </w:rPr>
        <w:t>BI</w:t>
      </w:r>
      <w:r>
        <w:rPr>
          <w:rFonts w:ascii="Times New Roman" w:hint="eastAsia"/>
          <w:sz w:val="21"/>
          <w:szCs w:val="21"/>
        </w:rPr>
        <w:t>系统的功能菜单项以及用户的功能菜单权限信息，支持以接口的方式接收经分平台的传参，实时更新经分用户在</w:t>
      </w:r>
      <w:r>
        <w:rPr>
          <w:rFonts w:ascii="Times New Roman" w:hint="eastAsia"/>
          <w:sz w:val="21"/>
          <w:szCs w:val="21"/>
        </w:rPr>
        <w:t>BI</w:t>
      </w:r>
      <w:r>
        <w:rPr>
          <w:rFonts w:ascii="Times New Roman" w:hint="eastAsia"/>
          <w:sz w:val="21"/>
          <w:szCs w:val="21"/>
        </w:rPr>
        <w:t>系统内拥有的功能菜单权限</w:t>
      </w:r>
    </w:p>
    <w:p w14:paraId="72259690"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支持向经分系统传输</w:t>
      </w:r>
      <w:r>
        <w:rPr>
          <w:rFonts w:ascii="Times New Roman" w:hint="eastAsia"/>
          <w:sz w:val="21"/>
          <w:szCs w:val="21"/>
        </w:rPr>
        <w:t>BI</w:t>
      </w:r>
      <w:r>
        <w:rPr>
          <w:rFonts w:ascii="Times New Roman" w:hint="eastAsia"/>
          <w:sz w:val="21"/>
          <w:szCs w:val="21"/>
        </w:rPr>
        <w:t>系统的数据集列表以及用户对特定数据集的创建、修改、使用权限等信息，支持以接口的方式接收经分平台的传参，实时更新经分用户在</w:t>
      </w:r>
      <w:r>
        <w:rPr>
          <w:rFonts w:ascii="Times New Roman" w:hint="eastAsia"/>
          <w:sz w:val="21"/>
          <w:szCs w:val="21"/>
        </w:rPr>
        <w:t>BI</w:t>
      </w:r>
      <w:r>
        <w:rPr>
          <w:rFonts w:ascii="Times New Roman" w:hint="eastAsia"/>
          <w:sz w:val="21"/>
          <w:szCs w:val="21"/>
        </w:rPr>
        <w:t>系统内拥有的数据集权限，区分创建</w:t>
      </w:r>
      <w:r>
        <w:rPr>
          <w:rFonts w:ascii="Times New Roman" w:hint="eastAsia"/>
          <w:sz w:val="21"/>
          <w:szCs w:val="21"/>
        </w:rPr>
        <w:t>/</w:t>
      </w:r>
      <w:r>
        <w:rPr>
          <w:rFonts w:ascii="Times New Roman" w:hint="eastAsia"/>
          <w:sz w:val="21"/>
          <w:szCs w:val="21"/>
        </w:rPr>
        <w:t>修改、使用权限</w:t>
      </w:r>
    </w:p>
    <w:p w14:paraId="270E13B7" w14:textId="77777777" w:rsidR="00AD44EE" w:rsidRDefault="00133AD4" w:rsidP="00DD0C59">
      <w:pPr>
        <w:numPr>
          <w:ilvl w:val="0"/>
          <w:numId w:val="36"/>
        </w:numPr>
        <w:rPr>
          <w:rFonts w:ascii="Times New Roman"/>
          <w:sz w:val="21"/>
          <w:szCs w:val="21"/>
        </w:rPr>
      </w:pPr>
      <w:r>
        <w:rPr>
          <w:rFonts w:ascii="Times New Roman" w:hint="eastAsia"/>
          <w:sz w:val="21"/>
          <w:szCs w:val="21"/>
        </w:rPr>
        <w:t>经分平台支持以实时接口传参的方式对</w:t>
      </w:r>
      <w:r>
        <w:rPr>
          <w:rFonts w:ascii="Times New Roman" w:hint="eastAsia"/>
          <w:sz w:val="21"/>
          <w:szCs w:val="21"/>
        </w:rPr>
        <w:t>BI</w:t>
      </w:r>
      <w:r>
        <w:rPr>
          <w:rFonts w:ascii="Times New Roman" w:hint="eastAsia"/>
          <w:sz w:val="21"/>
          <w:szCs w:val="21"/>
        </w:rPr>
        <w:t>用户的数据权限（行权限、列权限）、其他个人系统设置项的权限进行更新</w:t>
      </w:r>
    </w:p>
    <w:p w14:paraId="621721A1" w14:textId="77777777" w:rsidR="00AD44EE" w:rsidRDefault="00133AD4" w:rsidP="00DD0C59">
      <w:pPr>
        <w:numPr>
          <w:ilvl w:val="0"/>
          <w:numId w:val="36"/>
        </w:numPr>
        <w:rPr>
          <w:rFonts w:ascii="Times New Roman"/>
          <w:sz w:val="21"/>
          <w:szCs w:val="21"/>
        </w:rPr>
      </w:pPr>
      <w:r>
        <w:rPr>
          <w:rFonts w:ascii="Times New Roman" w:hint="eastAsia"/>
          <w:sz w:val="21"/>
          <w:szCs w:val="21"/>
        </w:rPr>
        <w:t>BI</w:t>
      </w:r>
      <w:r>
        <w:rPr>
          <w:rFonts w:ascii="Times New Roman" w:hint="eastAsia"/>
          <w:sz w:val="21"/>
          <w:szCs w:val="21"/>
        </w:rPr>
        <w:t>系统支持通过实时接口创建数据集</w:t>
      </w:r>
      <w:r>
        <w:rPr>
          <w:rFonts w:ascii="Times New Roman" w:hint="eastAsia"/>
          <w:sz w:val="21"/>
          <w:szCs w:val="21"/>
        </w:rPr>
        <w:t>(</w:t>
      </w:r>
      <w:r>
        <w:rPr>
          <w:rFonts w:ascii="Times New Roman" w:hint="eastAsia"/>
          <w:sz w:val="21"/>
          <w:szCs w:val="21"/>
        </w:rPr>
        <w:t>数据包</w:t>
      </w:r>
      <w:r>
        <w:rPr>
          <w:rFonts w:ascii="Times New Roman" w:hint="eastAsia"/>
          <w:sz w:val="21"/>
          <w:szCs w:val="21"/>
        </w:rPr>
        <w:t>)</w:t>
      </w:r>
      <w:r>
        <w:rPr>
          <w:rFonts w:ascii="Times New Roman" w:hint="eastAsia"/>
          <w:sz w:val="21"/>
          <w:szCs w:val="21"/>
        </w:rPr>
        <w:t>，并通过接口实时将数据集</w:t>
      </w:r>
      <w:r>
        <w:rPr>
          <w:rFonts w:ascii="Times New Roman" w:hint="eastAsia"/>
          <w:sz w:val="21"/>
          <w:szCs w:val="21"/>
        </w:rPr>
        <w:t>(</w:t>
      </w:r>
      <w:r>
        <w:rPr>
          <w:rFonts w:ascii="Times New Roman" w:hint="eastAsia"/>
          <w:sz w:val="21"/>
          <w:szCs w:val="21"/>
        </w:rPr>
        <w:t>数据包</w:t>
      </w:r>
      <w:r>
        <w:rPr>
          <w:rFonts w:ascii="Times New Roman" w:hint="eastAsia"/>
          <w:sz w:val="21"/>
          <w:szCs w:val="21"/>
        </w:rPr>
        <w:t>)</w:t>
      </w:r>
      <w:r>
        <w:rPr>
          <w:rFonts w:ascii="Times New Roman" w:hint="eastAsia"/>
          <w:sz w:val="21"/>
          <w:szCs w:val="21"/>
        </w:rPr>
        <w:t>授权给指定用户，实时生效</w:t>
      </w:r>
    </w:p>
    <w:p w14:paraId="2C7208A3" w14:textId="77777777" w:rsidR="00AD44EE" w:rsidRDefault="00133AD4" w:rsidP="00DD0C59">
      <w:pPr>
        <w:numPr>
          <w:ilvl w:val="0"/>
          <w:numId w:val="32"/>
        </w:numPr>
        <w:rPr>
          <w:rFonts w:ascii="Times New Roman"/>
          <w:sz w:val="21"/>
          <w:szCs w:val="21"/>
        </w:rPr>
      </w:pPr>
      <w:r>
        <w:rPr>
          <w:rFonts w:ascii="Times New Roman" w:hint="eastAsia"/>
          <w:sz w:val="21"/>
          <w:szCs w:val="21"/>
        </w:rPr>
        <w:t>元数据同步</w:t>
      </w:r>
    </w:p>
    <w:p w14:paraId="2DC22551" w14:textId="77777777" w:rsidR="00AD44EE" w:rsidRDefault="00133AD4" w:rsidP="00DD0C59">
      <w:pPr>
        <w:numPr>
          <w:ilvl w:val="0"/>
          <w:numId w:val="37"/>
        </w:numPr>
        <w:rPr>
          <w:rFonts w:ascii="Times New Roman"/>
          <w:sz w:val="21"/>
          <w:szCs w:val="21"/>
        </w:rPr>
      </w:pPr>
      <w:r>
        <w:rPr>
          <w:rFonts w:ascii="Times New Roman" w:hint="eastAsia"/>
          <w:sz w:val="21"/>
          <w:szCs w:val="21"/>
        </w:rPr>
        <w:t>支持通过接口实时或离线方式向经分平台推送报表和数据集元数据（包括报表</w:t>
      </w:r>
      <w:r>
        <w:rPr>
          <w:rFonts w:ascii="Times New Roman" w:hint="eastAsia"/>
          <w:sz w:val="21"/>
          <w:szCs w:val="21"/>
        </w:rPr>
        <w:t>/</w:t>
      </w:r>
      <w:r>
        <w:rPr>
          <w:rFonts w:ascii="Times New Roman" w:hint="eastAsia"/>
          <w:sz w:val="21"/>
          <w:szCs w:val="21"/>
        </w:rPr>
        <w:t>数据集名称、报表</w:t>
      </w:r>
      <w:r>
        <w:rPr>
          <w:rFonts w:ascii="Times New Roman" w:hint="eastAsia"/>
          <w:sz w:val="21"/>
          <w:szCs w:val="21"/>
        </w:rPr>
        <w:t>/</w:t>
      </w:r>
      <w:r>
        <w:rPr>
          <w:rFonts w:ascii="Times New Roman" w:hint="eastAsia"/>
          <w:sz w:val="21"/>
          <w:szCs w:val="21"/>
        </w:rPr>
        <w:t>数据集取数的集市来源表、报表</w:t>
      </w:r>
      <w:r>
        <w:rPr>
          <w:rFonts w:ascii="Times New Roman" w:hint="eastAsia"/>
          <w:sz w:val="21"/>
          <w:szCs w:val="21"/>
        </w:rPr>
        <w:t>/</w:t>
      </w:r>
      <w:r>
        <w:rPr>
          <w:rFonts w:ascii="Times New Roman" w:hint="eastAsia"/>
          <w:sz w:val="21"/>
          <w:szCs w:val="21"/>
        </w:rPr>
        <w:t>数据集包含的字段、报表</w:t>
      </w:r>
      <w:r>
        <w:rPr>
          <w:rFonts w:ascii="Times New Roman" w:hint="eastAsia"/>
          <w:sz w:val="21"/>
          <w:szCs w:val="21"/>
        </w:rPr>
        <w:t>/</w:t>
      </w:r>
      <w:r>
        <w:rPr>
          <w:rFonts w:ascii="Times New Roman" w:hint="eastAsia"/>
          <w:sz w:val="21"/>
          <w:szCs w:val="21"/>
        </w:rPr>
        <w:t>数据集的备注说明等）</w:t>
      </w:r>
    </w:p>
    <w:p w14:paraId="0C1E4E93" w14:textId="77777777" w:rsidR="00AD44EE" w:rsidRDefault="00133AD4" w:rsidP="00DD0C59">
      <w:pPr>
        <w:numPr>
          <w:ilvl w:val="0"/>
          <w:numId w:val="32"/>
        </w:numPr>
        <w:rPr>
          <w:rFonts w:ascii="Times New Roman"/>
          <w:sz w:val="21"/>
          <w:szCs w:val="21"/>
        </w:rPr>
      </w:pPr>
      <w:r>
        <w:rPr>
          <w:rFonts w:ascii="Times New Roman" w:hint="eastAsia"/>
          <w:sz w:val="21"/>
          <w:szCs w:val="21"/>
        </w:rPr>
        <w:t>界面按钮权限控制</w:t>
      </w:r>
      <w:r>
        <w:rPr>
          <w:rFonts w:ascii="Times New Roman" w:hint="eastAsia"/>
          <w:sz w:val="21"/>
          <w:szCs w:val="21"/>
        </w:rPr>
        <w:tab/>
      </w:r>
    </w:p>
    <w:p w14:paraId="01B90F15" w14:textId="77777777" w:rsidR="00AD44EE" w:rsidRDefault="00133AD4" w:rsidP="00DD0C59">
      <w:pPr>
        <w:numPr>
          <w:ilvl w:val="0"/>
          <w:numId w:val="37"/>
        </w:numPr>
        <w:rPr>
          <w:rFonts w:ascii="Times New Roman"/>
          <w:sz w:val="21"/>
          <w:szCs w:val="21"/>
        </w:rPr>
      </w:pPr>
      <w:r>
        <w:rPr>
          <w:rFonts w:ascii="Times New Roman" w:hint="eastAsia"/>
          <w:sz w:val="21"/>
          <w:szCs w:val="21"/>
        </w:rPr>
        <w:t>支持通过配置的形式来实现</w:t>
      </w:r>
      <w:r>
        <w:rPr>
          <w:rFonts w:ascii="Times New Roman" w:hint="eastAsia"/>
          <w:sz w:val="21"/>
          <w:szCs w:val="21"/>
        </w:rPr>
        <w:t>BI</w:t>
      </w:r>
      <w:r>
        <w:rPr>
          <w:rFonts w:ascii="Times New Roman" w:hint="eastAsia"/>
          <w:sz w:val="21"/>
          <w:szCs w:val="21"/>
        </w:rPr>
        <w:t>系统页面按钮级别的权限控制；</w:t>
      </w:r>
    </w:p>
    <w:p w14:paraId="33845C84" w14:textId="77777777" w:rsidR="00AD44EE" w:rsidRDefault="00133AD4" w:rsidP="00DD0C59">
      <w:pPr>
        <w:numPr>
          <w:ilvl w:val="0"/>
          <w:numId w:val="37"/>
        </w:numPr>
        <w:rPr>
          <w:rFonts w:ascii="Times New Roman"/>
          <w:sz w:val="21"/>
          <w:szCs w:val="21"/>
        </w:rPr>
      </w:pPr>
      <w:r>
        <w:rPr>
          <w:rFonts w:ascii="Times New Roman" w:hint="eastAsia"/>
          <w:sz w:val="21"/>
          <w:szCs w:val="21"/>
        </w:rPr>
        <w:t>BI</w:t>
      </w:r>
      <w:r>
        <w:rPr>
          <w:rFonts w:ascii="Times New Roman" w:hint="eastAsia"/>
          <w:sz w:val="21"/>
          <w:szCs w:val="21"/>
        </w:rPr>
        <w:t>系统支持通过接口同步页面操作按钮信息至经分平台，支持经分管理员在经分后台对用户在</w:t>
      </w:r>
      <w:r>
        <w:rPr>
          <w:rFonts w:ascii="Times New Roman" w:hint="eastAsia"/>
          <w:sz w:val="21"/>
          <w:szCs w:val="21"/>
        </w:rPr>
        <w:t>BI</w:t>
      </w:r>
      <w:r>
        <w:rPr>
          <w:rFonts w:ascii="Times New Roman" w:hint="eastAsia"/>
          <w:sz w:val="21"/>
          <w:szCs w:val="21"/>
        </w:rPr>
        <w:t>系统的页面（功能页面</w:t>
      </w:r>
      <w:r>
        <w:rPr>
          <w:rFonts w:ascii="Times New Roman" w:hint="eastAsia"/>
          <w:sz w:val="21"/>
          <w:szCs w:val="21"/>
        </w:rPr>
        <w:t>/</w:t>
      </w:r>
      <w:r>
        <w:rPr>
          <w:rFonts w:ascii="Times New Roman" w:hint="eastAsia"/>
          <w:sz w:val="21"/>
          <w:szCs w:val="21"/>
        </w:rPr>
        <w:t>报表页面）</w:t>
      </w:r>
      <w:proofErr w:type="gramStart"/>
      <w:r>
        <w:rPr>
          <w:rFonts w:ascii="Times New Roman" w:hint="eastAsia"/>
          <w:sz w:val="21"/>
          <w:szCs w:val="21"/>
        </w:rPr>
        <w:t>按钮级</w:t>
      </w:r>
      <w:proofErr w:type="gramEnd"/>
      <w:r>
        <w:rPr>
          <w:rFonts w:ascii="Times New Roman" w:hint="eastAsia"/>
          <w:sz w:val="21"/>
          <w:szCs w:val="21"/>
        </w:rPr>
        <w:t>权限进行配置和实时更新并生效</w:t>
      </w:r>
    </w:p>
    <w:p w14:paraId="77DDFD28" w14:textId="77777777" w:rsidR="00AD44EE" w:rsidRDefault="00133AD4" w:rsidP="00DD0C59">
      <w:pPr>
        <w:numPr>
          <w:ilvl w:val="0"/>
          <w:numId w:val="32"/>
        </w:numPr>
        <w:rPr>
          <w:rFonts w:ascii="Times New Roman"/>
          <w:sz w:val="21"/>
          <w:szCs w:val="21"/>
        </w:rPr>
      </w:pPr>
      <w:r>
        <w:rPr>
          <w:rFonts w:ascii="Times New Roman" w:hint="eastAsia"/>
          <w:sz w:val="21"/>
          <w:szCs w:val="21"/>
        </w:rPr>
        <w:t>主题色切换</w:t>
      </w:r>
    </w:p>
    <w:p w14:paraId="1A45EA22" w14:textId="77777777" w:rsidR="00AD44EE" w:rsidRDefault="00133AD4" w:rsidP="00DD0C59">
      <w:pPr>
        <w:numPr>
          <w:ilvl w:val="1"/>
          <w:numId w:val="38"/>
        </w:numPr>
        <w:rPr>
          <w:rFonts w:ascii="Times New Roman"/>
          <w:sz w:val="21"/>
          <w:szCs w:val="21"/>
        </w:rPr>
      </w:pPr>
      <w:r>
        <w:rPr>
          <w:rFonts w:ascii="Times New Roman" w:hint="eastAsia"/>
          <w:sz w:val="21"/>
          <w:szCs w:val="21"/>
        </w:rPr>
        <w:t>支持全局范围的主题切换，且控制到用户粒度，每个用户可根据个人偏好选择主题风格，</w:t>
      </w:r>
      <w:r>
        <w:rPr>
          <w:rFonts w:ascii="Times New Roman" w:hint="eastAsia"/>
          <w:sz w:val="21"/>
          <w:szCs w:val="21"/>
        </w:rPr>
        <w:t>BI</w:t>
      </w:r>
      <w:r>
        <w:rPr>
          <w:rFonts w:ascii="Times New Roman" w:hint="eastAsia"/>
          <w:sz w:val="21"/>
          <w:szCs w:val="21"/>
        </w:rPr>
        <w:t>系统的功能页面、按钮、报表页面同步切换主题风格</w:t>
      </w:r>
    </w:p>
    <w:p w14:paraId="0733E4E9" w14:textId="77777777" w:rsidR="00AD44EE" w:rsidRDefault="00133AD4" w:rsidP="00DD0C59">
      <w:pPr>
        <w:numPr>
          <w:ilvl w:val="1"/>
          <w:numId w:val="38"/>
        </w:numPr>
        <w:rPr>
          <w:rFonts w:ascii="Times New Roman"/>
          <w:sz w:val="21"/>
          <w:szCs w:val="21"/>
        </w:rPr>
      </w:pPr>
      <w:r>
        <w:rPr>
          <w:rFonts w:ascii="Times New Roman" w:hint="eastAsia"/>
          <w:sz w:val="21"/>
          <w:szCs w:val="21"/>
        </w:rPr>
        <w:t>支持用户在经分平台设置主题风格时通过接口更新该用户在</w:t>
      </w:r>
      <w:r>
        <w:rPr>
          <w:rFonts w:ascii="Times New Roman" w:hint="eastAsia"/>
          <w:sz w:val="21"/>
          <w:szCs w:val="21"/>
        </w:rPr>
        <w:t>BI</w:t>
      </w:r>
      <w:r>
        <w:rPr>
          <w:rFonts w:ascii="Times New Roman" w:hint="eastAsia"/>
          <w:sz w:val="21"/>
          <w:szCs w:val="21"/>
        </w:rPr>
        <w:t>系统的主题偏好，用户在经分点击特定报表时，</w:t>
      </w:r>
      <w:r>
        <w:rPr>
          <w:rFonts w:ascii="Times New Roman" w:hint="eastAsia"/>
          <w:sz w:val="21"/>
          <w:szCs w:val="21"/>
        </w:rPr>
        <w:t>BI</w:t>
      </w:r>
      <w:r>
        <w:rPr>
          <w:rFonts w:ascii="Times New Roman" w:hint="eastAsia"/>
          <w:sz w:val="21"/>
          <w:szCs w:val="21"/>
        </w:rPr>
        <w:t>系统自动根据当前用户的主题偏好进行功能页面或报表展现页面（包括页面、报表、按钮等）的风格同步切换</w:t>
      </w:r>
    </w:p>
    <w:p w14:paraId="6CE167DA" w14:textId="77777777" w:rsidR="00AD44EE" w:rsidRDefault="00133AD4" w:rsidP="00DD0C59">
      <w:pPr>
        <w:numPr>
          <w:ilvl w:val="0"/>
          <w:numId w:val="32"/>
        </w:numPr>
        <w:rPr>
          <w:rFonts w:ascii="Times New Roman"/>
          <w:sz w:val="21"/>
          <w:szCs w:val="21"/>
        </w:rPr>
      </w:pPr>
      <w:r>
        <w:rPr>
          <w:rFonts w:ascii="Times New Roman" w:hint="eastAsia"/>
          <w:sz w:val="21"/>
          <w:szCs w:val="21"/>
        </w:rPr>
        <w:t>多终端支持</w:t>
      </w:r>
    </w:p>
    <w:p w14:paraId="1E5A12A7" w14:textId="77777777" w:rsidR="00AD44EE" w:rsidRDefault="00133AD4" w:rsidP="00DD0C59">
      <w:pPr>
        <w:numPr>
          <w:ilvl w:val="1"/>
          <w:numId w:val="39"/>
        </w:numPr>
        <w:rPr>
          <w:rFonts w:ascii="Times New Roman"/>
          <w:sz w:val="21"/>
          <w:szCs w:val="21"/>
        </w:rPr>
      </w:pPr>
      <w:r>
        <w:rPr>
          <w:rFonts w:ascii="Times New Roman" w:hint="eastAsia"/>
          <w:sz w:val="21"/>
          <w:szCs w:val="21"/>
        </w:rPr>
        <w:t>支持报表、报告、可视化图表页面开发的内容在大屏</w:t>
      </w:r>
      <w:r>
        <w:rPr>
          <w:rFonts w:ascii="Times New Roman" w:hint="eastAsia"/>
          <w:sz w:val="21"/>
          <w:szCs w:val="21"/>
        </w:rPr>
        <w:t>/</w:t>
      </w:r>
      <w:r>
        <w:rPr>
          <w:rFonts w:ascii="Times New Roman" w:hint="eastAsia"/>
          <w:sz w:val="21"/>
          <w:szCs w:val="21"/>
        </w:rPr>
        <w:t>触摸屏</w:t>
      </w:r>
      <w:r>
        <w:rPr>
          <w:rFonts w:ascii="Times New Roman" w:hint="eastAsia"/>
          <w:sz w:val="21"/>
          <w:szCs w:val="21"/>
        </w:rPr>
        <w:t>/</w:t>
      </w:r>
      <w:r>
        <w:rPr>
          <w:rFonts w:ascii="Times New Roman" w:hint="eastAsia"/>
          <w:sz w:val="21"/>
          <w:szCs w:val="21"/>
        </w:rPr>
        <w:t>移动端页面的自动适配</w:t>
      </w:r>
    </w:p>
    <w:p w14:paraId="008A5F46" w14:textId="77777777" w:rsidR="00AD44EE" w:rsidRDefault="00133AD4" w:rsidP="00DD0C59">
      <w:pPr>
        <w:numPr>
          <w:ilvl w:val="1"/>
          <w:numId w:val="39"/>
        </w:numPr>
        <w:rPr>
          <w:rFonts w:ascii="Times New Roman"/>
          <w:sz w:val="21"/>
          <w:szCs w:val="21"/>
        </w:rPr>
      </w:pPr>
      <w:r>
        <w:rPr>
          <w:rFonts w:ascii="Times New Roman" w:hint="eastAsia"/>
          <w:sz w:val="21"/>
          <w:szCs w:val="21"/>
        </w:rPr>
        <w:t>支持</w:t>
      </w:r>
      <w:r>
        <w:rPr>
          <w:rFonts w:ascii="Times New Roman" w:hint="eastAsia"/>
          <w:sz w:val="21"/>
          <w:szCs w:val="21"/>
        </w:rPr>
        <w:t>PC</w:t>
      </w:r>
      <w:r>
        <w:rPr>
          <w:rFonts w:ascii="Times New Roman" w:hint="eastAsia"/>
          <w:sz w:val="21"/>
          <w:szCs w:val="21"/>
        </w:rPr>
        <w:t>端、触摸屏、大屏端的展现内容自定义以及通过拖拉拽的形式进行展现内容修改；支持根据用户权限进行展现内容过滤</w:t>
      </w:r>
    </w:p>
    <w:p w14:paraId="5775A24C" w14:textId="77777777" w:rsidR="00AD44EE" w:rsidRDefault="00133AD4" w:rsidP="00DD0C59">
      <w:pPr>
        <w:numPr>
          <w:ilvl w:val="1"/>
          <w:numId w:val="39"/>
        </w:numPr>
        <w:rPr>
          <w:rFonts w:ascii="Times New Roman"/>
          <w:sz w:val="21"/>
          <w:szCs w:val="21"/>
        </w:rPr>
      </w:pPr>
      <w:r>
        <w:rPr>
          <w:rFonts w:ascii="Times New Roman" w:hint="eastAsia"/>
          <w:sz w:val="21"/>
          <w:szCs w:val="21"/>
        </w:rPr>
        <w:t>BI</w:t>
      </w:r>
      <w:r>
        <w:rPr>
          <w:rFonts w:ascii="Times New Roman" w:hint="eastAsia"/>
          <w:sz w:val="21"/>
          <w:szCs w:val="21"/>
        </w:rPr>
        <w:t>工具支持对触摸屏、大屏、移动端的展现做专门的页面展示功能、展示样式和交互体验优化；而非直接将</w:t>
      </w:r>
      <w:r>
        <w:rPr>
          <w:rFonts w:ascii="Times New Roman" w:hint="eastAsia"/>
          <w:sz w:val="21"/>
          <w:szCs w:val="21"/>
        </w:rPr>
        <w:t>PC</w:t>
      </w:r>
      <w:r>
        <w:rPr>
          <w:rFonts w:ascii="Times New Roman" w:hint="eastAsia"/>
          <w:sz w:val="21"/>
          <w:szCs w:val="21"/>
        </w:rPr>
        <w:t>端页面和功能投射至触摸屏、大屏、移动端</w:t>
      </w:r>
    </w:p>
    <w:p w14:paraId="56E01B58" w14:textId="77777777" w:rsidR="00AD44EE" w:rsidRDefault="00133AD4" w:rsidP="00DD0C59">
      <w:pPr>
        <w:numPr>
          <w:ilvl w:val="1"/>
          <w:numId w:val="39"/>
        </w:numPr>
        <w:rPr>
          <w:rFonts w:ascii="Times New Roman"/>
          <w:sz w:val="21"/>
          <w:szCs w:val="21"/>
        </w:rPr>
      </w:pPr>
      <w:r>
        <w:rPr>
          <w:rFonts w:ascii="Times New Roman" w:hint="eastAsia"/>
          <w:sz w:val="21"/>
          <w:szCs w:val="21"/>
        </w:rPr>
        <w:t>所有报表、报告、可视化图表页面均支持嵌入第三方系统或以</w:t>
      </w:r>
      <w:r>
        <w:rPr>
          <w:rFonts w:ascii="Times New Roman" w:hint="eastAsia"/>
          <w:sz w:val="21"/>
          <w:szCs w:val="21"/>
        </w:rPr>
        <w:t>URL</w:t>
      </w:r>
      <w:r>
        <w:rPr>
          <w:rFonts w:ascii="Times New Roman" w:hint="eastAsia"/>
          <w:sz w:val="21"/>
          <w:szCs w:val="21"/>
        </w:rPr>
        <w:t>方式进行嵌入和分享</w:t>
      </w:r>
    </w:p>
    <w:p w14:paraId="6E85ED30" w14:textId="77777777" w:rsidR="00AD44EE" w:rsidRDefault="00133AD4" w:rsidP="00DD0C59">
      <w:pPr>
        <w:numPr>
          <w:ilvl w:val="0"/>
          <w:numId w:val="32"/>
        </w:numPr>
        <w:rPr>
          <w:rFonts w:ascii="Times New Roman"/>
          <w:sz w:val="21"/>
          <w:szCs w:val="21"/>
        </w:rPr>
      </w:pPr>
      <w:r>
        <w:rPr>
          <w:rFonts w:ascii="Times New Roman" w:hint="eastAsia"/>
          <w:sz w:val="21"/>
          <w:szCs w:val="21"/>
        </w:rPr>
        <w:lastRenderedPageBreak/>
        <w:t>多语言支持</w:t>
      </w:r>
    </w:p>
    <w:p w14:paraId="22E92BB2" w14:textId="77777777" w:rsidR="00AD44EE" w:rsidRDefault="00133AD4" w:rsidP="00DD0C59">
      <w:pPr>
        <w:numPr>
          <w:ilvl w:val="1"/>
          <w:numId w:val="40"/>
        </w:numPr>
        <w:rPr>
          <w:rFonts w:ascii="Times New Roman"/>
          <w:sz w:val="21"/>
          <w:szCs w:val="21"/>
        </w:rPr>
      </w:pPr>
      <w:r>
        <w:rPr>
          <w:rFonts w:ascii="Times New Roman" w:hint="eastAsia"/>
          <w:sz w:val="21"/>
          <w:szCs w:val="21"/>
        </w:rPr>
        <w:t>BI</w:t>
      </w:r>
      <w:r>
        <w:rPr>
          <w:rFonts w:ascii="Times New Roman" w:hint="eastAsia"/>
          <w:sz w:val="21"/>
          <w:szCs w:val="21"/>
        </w:rPr>
        <w:t>工具支持全局范围的语言切换，且控制到用户粒度，每个用户可根据个人需求选择语言，包括简体中文、繁体中文、英语</w:t>
      </w:r>
    </w:p>
    <w:p w14:paraId="663E1CCF" w14:textId="77777777" w:rsidR="00AD44EE" w:rsidRDefault="00133AD4" w:rsidP="00DD0C59">
      <w:pPr>
        <w:numPr>
          <w:ilvl w:val="1"/>
          <w:numId w:val="40"/>
        </w:numPr>
        <w:rPr>
          <w:rFonts w:ascii="Times New Roman"/>
          <w:sz w:val="21"/>
          <w:szCs w:val="21"/>
        </w:rPr>
      </w:pPr>
      <w:r>
        <w:rPr>
          <w:rFonts w:ascii="Times New Roman" w:hint="eastAsia"/>
          <w:sz w:val="21"/>
          <w:szCs w:val="21"/>
        </w:rPr>
        <w:t>BI</w:t>
      </w:r>
      <w:r>
        <w:rPr>
          <w:rFonts w:ascii="Times New Roman" w:hint="eastAsia"/>
          <w:sz w:val="21"/>
          <w:szCs w:val="21"/>
        </w:rPr>
        <w:t>工具支持用户在经分平台设置系统语言时通过接口更新该用户在</w:t>
      </w:r>
      <w:r>
        <w:rPr>
          <w:rFonts w:ascii="Times New Roman" w:hint="eastAsia"/>
          <w:sz w:val="21"/>
          <w:szCs w:val="21"/>
        </w:rPr>
        <w:t>BI</w:t>
      </w:r>
      <w:r>
        <w:rPr>
          <w:rFonts w:ascii="Times New Roman" w:hint="eastAsia"/>
          <w:sz w:val="21"/>
          <w:szCs w:val="21"/>
        </w:rPr>
        <w:t>系统的语言设置，用户在经分点击特定报表或操作按钮跳转至</w:t>
      </w:r>
      <w:r>
        <w:rPr>
          <w:rFonts w:ascii="Times New Roman" w:hint="eastAsia"/>
          <w:sz w:val="21"/>
          <w:szCs w:val="21"/>
        </w:rPr>
        <w:t>BI</w:t>
      </w:r>
      <w:r>
        <w:rPr>
          <w:rFonts w:ascii="Times New Roman" w:hint="eastAsia"/>
          <w:sz w:val="21"/>
          <w:szCs w:val="21"/>
        </w:rPr>
        <w:t>页面时，</w:t>
      </w:r>
      <w:r>
        <w:rPr>
          <w:rFonts w:ascii="Times New Roman" w:hint="eastAsia"/>
          <w:sz w:val="21"/>
          <w:szCs w:val="21"/>
        </w:rPr>
        <w:t>BI</w:t>
      </w:r>
      <w:r>
        <w:rPr>
          <w:rFonts w:ascii="Times New Roman" w:hint="eastAsia"/>
          <w:sz w:val="21"/>
          <w:szCs w:val="21"/>
        </w:rPr>
        <w:t>系统自动根据当前用户的语言设置进行功能页面或报表展现页面的语种切换</w:t>
      </w:r>
    </w:p>
    <w:p w14:paraId="77E42689" w14:textId="77777777" w:rsidR="00AD44EE" w:rsidRDefault="00133AD4" w:rsidP="00DD0C59">
      <w:pPr>
        <w:numPr>
          <w:ilvl w:val="0"/>
          <w:numId w:val="32"/>
        </w:numPr>
        <w:rPr>
          <w:rFonts w:ascii="Times New Roman"/>
          <w:sz w:val="21"/>
          <w:szCs w:val="21"/>
        </w:rPr>
      </w:pPr>
      <w:r>
        <w:rPr>
          <w:rFonts w:ascii="Times New Roman" w:hint="eastAsia"/>
          <w:sz w:val="21"/>
          <w:szCs w:val="21"/>
        </w:rPr>
        <w:t>实时数据展现</w:t>
      </w:r>
      <w:r>
        <w:rPr>
          <w:rFonts w:ascii="Times New Roman" w:hint="eastAsia"/>
          <w:sz w:val="21"/>
          <w:szCs w:val="21"/>
        </w:rPr>
        <w:tab/>
      </w:r>
    </w:p>
    <w:p w14:paraId="06A740D9" w14:textId="77777777" w:rsidR="00AD44EE" w:rsidRDefault="00133AD4" w:rsidP="00DD0C59">
      <w:pPr>
        <w:numPr>
          <w:ilvl w:val="1"/>
          <w:numId w:val="40"/>
        </w:numPr>
        <w:rPr>
          <w:rFonts w:ascii="Times New Roman"/>
          <w:sz w:val="21"/>
          <w:szCs w:val="21"/>
        </w:rPr>
      </w:pPr>
      <w:r>
        <w:rPr>
          <w:rFonts w:ascii="Times New Roman" w:hint="eastAsia"/>
          <w:sz w:val="21"/>
          <w:szCs w:val="21"/>
        </w:rPr>
        <w:t>支持页面内容在各终端的数据实时</w:t>
      </w:r>
      <w:r>
        <w:rPr>
          <w:rFonts w:ascii="Times New Roman" w:hint="eastAsia"/>
          <w:sz w:val="21"/>
          <w:szCs w:val="21"/>
        </w:rPr>
        <w:t>(</w:t>
      </w:r>
      <w:r>
        <w:rPr>
          <w:rFonts w:ascii="Times New Roman" w:hint="eastAsia"/>
          <w:sz w:val="21"/>
          <w:szCs w:val="21"/>
        </w:rPr>
        <w:t>秒级刷新</w:t>
      </w:r>
      <w:r>
        <w:rPr>
          <w:rFonts w:ascii="Times New Roman" w:hint="eastAsia"/>
          <w:sz w:val="21"/>
          <w:szCs w:val="21"/>
        </w:rPr>
        <w:t>)</w:t>
      </w:r>
      <w:r>
        <w:rPr>
          <w:rFonts w:ascii="Times New Roman" w:hint="eastAsia"/>
          <w:sz w:val="21"/>
          <w:szCs w:val="21"/>
        </w:rPr>
        <w:t>展现</w:t>
      </w:r>
    </w:p>
    <w:p w14:paraId="596F67AC" w14:textId="77777777" w:rsidR="00AD44EE" w:rsidRDefault="00133AD4">
      <w:pPr>
        <w:pStyle w:val="3"/>
        <w:rPr>
          <w:sz w:val="21"/>
          <w:szCs w:val="21"/>
          <w:lang w:eastAsia="zh-CN"/>
        </w:rPr>
      </w:pPr>
      <w:bookmarkStart w:id="46" w:name="_Toc44876364"/>
      <w:r>
        <w:rPr>
          <w:rFonts w:hint="eastAsia"/>
          <w:sz w:val="21"/>
          <w:szCs w:val="21"/>
          <w:lang w:eastAsia="zh-CN"/>
        </w:rPr>
        <w:t>与统一数据服务门户的交互</w:t>
      </w:r>
      <w:bookmarkEnd w:id="46"/>
    </w:p>
    <w:p w14:paraId="21E91D15" w14:textId="77777777" w:rsidR="00AD44EE" w:rsidRDefault="00133AD4">
      <w:pPr>
        <w:ind w:firstLine="420"/>
        <w:rPr>
          <w:rFonts w:ascii="Times New Roman"/>
          <w:sz w:val="21"/>
          <w:szCs w:val="21"/>
        </w:rPr>
      </w:pPr>
      <w:r>
        <w:rPr>
          <w:rFonts w:ascii="Times New Roman" w:hint="eastAsia"/>
          <w:sz w:val="21"/>
          <w:szCs w:val="21"/>
        </w:rPr>
        <w:t>统一数据服务门户作为各个子系统的应用入口，需要支持以下功能：</w:t>
      </w:r>
    </w:p>
    <w:p w14:paraId="070D822E" w14:textId="77777777" w:rsidR="00AD44EE" w:rsidRDefault="00133AD4" w:rsidP="00DD0C59">
      <w:pPr>
        <w:numPr>
          <w:ilvl w:val="0"/>
          <w:numId w:val="41"/>
        </w:numPr>
        <w:rPr>
          <w:rFonts w:ascii="Times New Roman"/>
          <w:sz w:val="21"/>
          <w:szCs w:val="21"/>
        </w:rPr>
      </w:pPr>
      <w:r>
        <w:rPr>
          <w:rFonts w:ascii="Times New Roman" w:hint="eastAsia"/>
          <w:sz w:val="21"/>
          <w:szCs w:val="21"/>
        </w:rPr>
        <w:t>支持用户通过统一数据服务门户直接登录经营分析平台；统一管理用户账户信息。</w:t>
      </w:r>
    </w:p>
    <w:p w14:paraId="2C47C021" w14:textId="77777777" w:rsidR="00AD44EE" w:rsidRDefault="00133AD4" w:rsidP="00DD0C59">
      <w:pPr>
        <w:numPr>
          <w:ilvl w:val="0"/>
          <w:numId w:val="41"/>
        </w:numPr>
        <w:rPr>
          <w:rFonts w:ascii="Times New Roman"/>
          <w:sz w:val="21"/>
          <w:szCs w:val="21"/>
        </w:rPr>
      </w:pPr>
      <w:r>
        <w:rPr>
          <w:rFonts w:ascii="Times New Roman" w:hint="eastAsia"/>
          <w:sz w:val="21"/>
          <w:szCs w:val="21"/>
        </w:rPr>
        <w:t>支持经分系统登录状态失效后，用户可以通过统一数据服务门户二次登录，重新激活经分系统的登录状态。</w:t>
      </w:r>
    </w:p>
    <w:p w14:paraId="57A28C47" w14:textId="77777777" w:rsidR="00AD44EE" w:rsidRDefault="00133AD4">
      <w:pPr>
        <w:pStyle w:val="3"/>
        <w:rPr>
          <w:sz w:val="21"/>
          <w:szCs w:val="21"/>
          <w:lang w:eastAsia="zh-CN"/>
        </w:rPr>
      </w:pPr>
      <w:bookmarkStart w:id="47" w:name="_Toc44876365"/>
      <w:r>
        <w:rPr>
          <w:rFonts w:hint="eastAsia"/>
          <w:sz w:val="21"/>
          <w:szCs w:val="21"/>
          <w:lang w:eastAsia="zh-CN"/>
        </w:rPr>
        <w:t>与数据补录平台的交互</w:t>
      </w:r>
      <w:bookmarkEnd w:id="47"/>
    </w:p>
    <w:p w14:paraId="11EC54EA" w14:textId="77777777" w:rsidR="00AD44EE" w:rsidRDefault="00133AD4">
      <w:pPr>
        <w:ind w:firstLine="420"/>
        <w:rPr>
          <w:rFonts w:ascii="Times New Roman"/>
          <w:sz w:val="21"/>
          <w:szCs w:val="21"/>
        </w:rPr>
      </w:pPr>
      <w:r>
        <w:rPr>
          <w:rFonts w:ascii="Times New Roman" w:hint="eastAsia"/>
          <w:sz w:val="21"/>
          <w:szCs w:val="21"/>
        </w:rPr>
        <w:t>经分平台的报表有手工录入数据存在，需要通过数据补录平台提供服务。主要内容如下：</w:t>
      </w:r>
    </w:p>
    <w:p w14:paraId="328255AC" w14:textId="77777777" w:rsidR="00AD44EE" w:rsidRDefault="00133AD4" w:rsidP="00DD0C59">
      <w:pPr>
        <w:numPr>
          <w:ilvl w:val="0"/>
          <w:numId w:val="41"/>
        </w:numPr>
        <w:rPr>
          <w:rFonts w:ascii="Times New Roman"/>
          <w:sz w:val="21"/>
          <w:szCs w:val="21"/>
        </w:rPr>
      </w:pPr>
      <w:r>
        <w:rPr>
          <w:rFonts w:ascii="Times New Roman" w:hint="eastAsia"/>
          <w:sz w:val="21"/>
          <w:szCs w:val="21"/>
        </w:rPr>
        <w:t>补录平台支持模板导入补录和在线补录两种模式；</w:t>
      </w:r>
    </w:p>
    <w:p w14:paraId="4D1D77F5" w14:textId="77777777" w:rsidR="00AD44EE" w:rsidRDefault="00133AD4" w:rsidP="00DD0C59">
      <w:pPr>
        <w:numPr>
          <w:ilvl w:val="0"/>
          <w:numId w:val="41"/>
        </w:numPr>
        <w:rPr>
          <w:rFonts w:ascii="Times New Roman"/>
          <w:sz w:val="21"/>
          <w:szCs w:val="21"/>
        </w:rPr>
      </w:pPr>
      <w:r>
        <w:rPr>
          <w:rFonts w:ascii="Times New Roman" w:hint="eastAsia"/>
          <w:sz w:val="21"/>
          <w:szCs w:val="21"/>
        </w:rPr>
        <w:t>支持按照预设的补录规则进行数据校验；</w:t>
      </w:r>
    </w:p>
    <w:p w14:paraId="7E8FCEFD" w14:textId="77777777" w:rsidR="00AD44EE" w:rsidRDefault="00133AD4" w:rsidP="00DD0C59">
      <w:pPr>
        <w:numPr>
          <w:ilvl w:val="0"/>
          <w:numId w:val="41"/>
        </w:numPr>
        <w:rPr>
          <w:rFonts w:ascii="Times New Roman"/>
          <w:sz w:val="21"/>
          <w:szCs w:val="21"/>
        </w:rPr>
      </w:pPr>
      <w:r>
        <w:rPr>
          <w:rFonts w:ascii="Times New Roman" w:hint="eastAsia"/>
          <w:sz w:val="21"/>
          <w:szCs w:val="21"/>
        </w:rPr>
        <w:t>支持报表补录数据的及时更新，当用户通过补录平台补录数据后，补录平台能够将数据准实时（小时级别）更新到经营分析平台数据集市内，当用户在经分平台内能够查询更新后的报表数据。</w:t>
      </w:r>
    </w:p>
    <w:p w14:paraId="6E04A9B5" w14:textId="77777777" w:rsidR="00AD44EE" w:rsidRDefault="00133AD4">
      <w:pPr>
        <w:pStyle w:val="3"/>
        <w:rPr>
          <w:sz w:val="21"/>
          <w:szCs w:val="21"/>
          <w:lang w:eastAsia="zh-CN"/>
        </w:rPr>
      </w:pPr>
      <w:bookmarkStart w:id="48" w:name="_Toc44876366"/>
      <w:r>
        <w:rPr>
          <w:rFonts w:hint="eastAsia"/>
          <w:sz w:val="21"/>
          <w:szCs w:val="21"/>
          <w:lang w:eastAsia="zh-CN"/>
        </w:rPr>
        <w:t>与管控平台的交互</w:t>
      </w:r>
      <w:bookmarkEnd w:id="48"/>
    </w:p>
    <w:p w14:paraId="43EF70E0" w14:textId="77777777" w:rsidR="00AD44EE" w:rsidRDefault="00133AD4">
      <w:pPr>
        <w:ind w:left="420"/>
        <w:rPr>
          <w:rFonts w:ascii="Times New Roman"/>
          <w:sz w:val="21"/>
          <w:szCs w:val="21"/>
        </w:rPr>
      </w:pPr>
      <w:r>
        <w:rPr>
          <w:rFonts w:ascii="Times New Roman" w:hint="eastAsia"/>
          <w:sz w:val="21"/>
          <w:szCs w:val="21"/>
        </w:rPr>
        <w:t>经分平台报表管理及指标管理需要使用管控平台的指标元数据、业务口径和技术口径定义。主要内容如下：</w:t>
      </w:r>
    </w:p>
    <w:p w14:paraId="53CA1F69" w14:textId="77777777" w:rsidR="00AD44EE" w:rsidRDefault="00133AD4" w:rsidP="00DD0C59">
      <w:pPr>
        <w:numPr>
          <w:ilvl w:val="0"/>
          <w:numId w:val="42"/>
        </w:numPr>
        <w:rPr>
          <w:rFonts w:ascii="Times New Roman"/>
          <w:sz w:val="21"/>
          <w:szCs w:val="21"/>
        </w:rPr>
      </w:pPr>
      <w:r>
        <w:rPr>
          <w:rFonts w:ascii="Times New Roman" w:hint="eastAsia"/>
          <w:sz w:val="21"/>
          <w:szCs w:val="21"/>
        </w:rPr>
        <w:t>报表开发时能够通过管控平台查询相应的指标元数据、业务口径定义、技术口径定义等；</w:t>
      </w:r>
    </w:p>
    <w:p w14:paraId="0C23D76A" w14:textId="77777777" w:rsidR="00AD44EE" w:rsidRDefault="00133AD4" w:rsidP="00DD0C59">
      <w:pPr>
        <w:numPr>
          <w:ilvl w:val="0"/>
          <w:numId w:val="42"/>
        </w:numPr>
        <w:rPr>
          <w:rFonts w:ascii="Times New Roman"/>
          <w:sz w:val="21"/>
          <w:szCs w:val="21"/>
        </w:rPr>
      </w:pPr>
      <w:r>
        <w:rPr>
          <w:rFonts w:ascii="Times New Roman" w:hint="eastAsia"/>
          <w:sz w:val="21"/>
          <w:szCs w:val="21"/>
        </w:rPr>
        <w:t>同步指标业务口径到经分平台，供用户在平台内查询指标帮助信息使用；</w:t>
      </w:r>
    </w:p>
    <w:p w14:paraId="560BAFEF" w14:textId="77777777" w:rsidR="00AD44EE" w:rsidRDefault="00133AD4">
      <w:pPr>
        <w:pStyle w:val="1"/>
        <w:keepLines/>
        <w:adjustRightInd/>
        <w:snapToGrid/>
        <w:spacing w:before="340" w:after="330" w:line="578" w:lineRule="auto"/>
        <w:jc w:val="both"/>
        <w:rPr>
          <w:rFonts w:eastAsia="宋体"/>
          <w:sz w:val="21"/>
          <w:szCs w:val="21"/>
        </w:rPr>
      </w:pPr>
      <w:bookmarkStart w:id="49" w:name="_Toc44876367"/>
      <w:r>
        <w:rPr>
          <w:rFonts w:eastAsia="宋体" w:hint="eastAsia"/>
          <w:sz w:val="21"/>
          <w:szCs w:val="21"/>
        </w:rPr>
        <w:t>非功能性需求</w:t>
      </w:r>
      <w:bookmarkEnd w:id="49"/>
    </w:p>
    <w:p w14:paraId="19694708" w14:textId="77777777" w:rsidR="00AD44EE" w:rsidRDefault="00133AD4">
      <w:pPr>
        <w:pStyle w:val="2"/>
        <w:rPr>
          <w:sz w:val="21"/>
          <w:szCs w:val="21"/>
          <w:lang w:eastAsia="zh-CN"/>
        </w:rPr>
      </w:pPr>
      <w:bookmarkStart w:id="50" w:name="_Toc44876368"/>
      <w:bookmarkStart w:id="51" w:name="_Toc215562907"/>
      <w:bookmarkStart w:id="52" w:name="_Toc208657919"/>
      <w:bookmarkStart w:id="53" w:name="_Toc58378136"/>
      <w:r>
        <w:rPr>
          <w:sz w:val="21"/>
          <w:szCs w:val="21"/>
          <w:lang w:eastAsia="zh-CN"/>
        </w:rPr>
        <w:t>用户界面</w:t>
      </w:r>
      <w:r>
        <w:rPr>
          <w:rFonts w:hint="eastAsia"/>
          <w:sz w:val="21"/>
          <w:szCs w:val="21"/>
          <w:lang w:eastAsia="zh-CN"/>
        </w:rPr>
        <w:t>及易用性</w:t>
      </w:r>
      <w:r>
        <w:rPr>
          <w:sz w:val="21"/>
          <w:szCs w:val="21"/>
          <w:lang w:eastAsia="zh-CN"/>
        </w:rPr>
        <w:t>需求</w:t>
      </w:r>
      <w:bookmarkEnd w:id="50"/>
      <w:bookmarkEnd w:id="51"/>
      <w:bookmarkEnd w:id="52"/>
    </w:p>
    <w:p w14:paraId="76D6C443"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用户界面布局合理简介美观；</w:t>
      </w:r>
    </w:p>
    <w:p w14:paraId="28342DAF"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用户界面符合传统的操作习惯，易操作；</w:t>
      </w:r>
    </w:p>
    <w:p w14:paraId="74C9696A"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用户界面不使用难以理解或者引起歧义的文字或图案；</w:t>
      </w:r>
    </w:p>
    <w:p w14:paraId="6DDDF55A"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设计过程中参考太平集团建设规范《中国太平视觉识别_(VI)-系统FA》（文件太大不方便放在文档中，请参考</w:t>
      </w:r>
      <w:proofErr w:type="spellStart"/>
      <w:r>
        <w:rPr>
          <w:rFonts w:ascii="宋体" w:cs="Arial" w:hint="eastAsia"/>
          <w:color w:val="000000"/>
          <w:sz w:val="21"/>
          <w:szCs w:val="21"/>
        </w:rPr>
        <w:t>svn</w:t>
      </w:r>
      <w:proofErr w:type="spellEnd"/>
      <w:r>
        <w:rPr>
          <w:rFonts w:ascii="宋体" w:cs="Arial" w:hint="eastAsia"/>
          <w:color w:val="000000"/>
          <w:sz w:val="21"/>
          <w:szCs w:val="21"/>
        </w:rPr>
        <w:t>/新统一数据平台项目/02原型设计/中国太平视觉识别_(VI)-系统FA）进行统一UI设计，保持各操作界面的风格一致性；</w:t>
      </w:r>
    </w:p>
    <w:p w14:paraId="771A629F"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帮助文档齐全，能够很好的指导用户进行系统操作。</w:t>
      </w:r>
    </w:p>
    <w:p w14:paraId="4A466160"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适配IE、Google、火狐等浏览器的当前主流版本</w:t>
      </w:r>
    </w:p>
    <w:p w14:paraId="09128435" w14:textId="77777777" w:rsidR="00AD44EE" w:rsidRDefault="00AD44EE">
      <w:pPr>
        <w:pStyle w:val="20"/>
        <w:adjustRightInd w:val="0"/>
        <w:spacing w:before="120" w:line="240" w:lineRule="auto"/>
        <w:ind w:leftChars="0" w:left="0"/>
        <w:rPr>
          <w:rFonts w:ascii="宋体" w:cs="Arial"/>
          <w:color w:val="0000FF"/>
          <w:sz w:val="21"/>
          <w:szCs w:val="21"/>
        </w:rPr>
      </w:pPr>
    </w:p>
    <w:p w14:paraId="2666A10C" w14:textId="77777777" w:rsidR="00AD44EE" w:rsidRDefault="00133AD4">
      <w:pPr>
        <w:pStyle w:val="2"/>
        <w:rPr>
          <w:sz w:val="21"/>
          <w:szCs w:val="21"/>
          <w:lang w:eastAsia="zh-CN"/>
        </w:rPr>
      </w:pPr>
      <w:bookmarkStart w:id="54" w:name="_Toc44876369"/>
      <w:bookmarkStart w:id="55" w:name="_Toc215562911"/>
      <w:bookmarkStart w:id="56" w:name="_Toc208657923"/>
      <w:r>
        <w:rPr>
          <w:sz w:val="21"/>
          <w:szCs w:val="21"/>
          <w:lang w:eastAsia="zh-CN"/>
        </w:rPr>
        <w:t>安全性需求</w:t>
      </w:r>
      <w:bookmarkEnd w:id="54"/>
      <w:bookmarkEnd w:id="55"/>
      <w:bookmarkEnd w:id="56"/>
    </w:p>
    <w:p w14:paraId="4A3D2140" w14:textId="77777777" w:rsidR="00AD44EE" w:rsidRDefault="00133AD4">
      <w:pPr>
        <w:tabs>
          <w:tab w:val="left" w:pos="567"/>
          <w:tab w:val="left" w:pos="709"/>
        </w:tabs>
        <w:spacing w:line="360" w:lineRule="auto"/>
        <w:rPr>
          <w:sz w:val="21"/>
          <w:szCs w:val="21"/>
        </w:rPr>
      </w:pPr>
      <w:r>
        <w:rPr>
          <w:rFonts w:hint="eastAsia"/>
          <w:sz w:val="21"/>
          <w:szCs w:val="21"/>
          <w:lang w:val="zh-CN"/>
        </w:rPr>
        <w:t>系统应能遵循太平信息系统安全控制表所列示的对系统安全方面要求，具体如下：</w:t>
      </w:r>
    </w:p>
    <w:p w14:paraId="26317090"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符合太平集团的架构部门、安全部门的系统上线要求</w:t>
      </w:r>
    </w:p>
    <w:p w14:paraId="51B815C2"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本系统为一级重要系统，具体要求请参考“TP-ISD-025 信息系统安全分级管理办法-V2.0”见附录三、“TP-ISR-066 信息系统安全控制基本要求-V2.0”见附录四；</w:t>
      </w:r>
    </w:p>
    <w:p w14:paraId="1E279E54"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系统硬件和网络架构，满足太平规定的信息安全要求。</w:t>
      </w:r>
    </w:p>
    <w:p w14:paraId="70F1B0BD"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能对应用程序部署及应用启</w:t>
      </w:r>
      <w:proofErr w:type="gramStart"/>
      <w:r>
        <w:rPr>
          <w:rFonts w:ascii="宋体" w:cs="Arial" w:hint="eastAsia"/>
          <w:color w:val="000000"/>
          <w:sz w:val="21"/>
          <w:szCs w:val="21"/>
        </w:rPr>
        <w:t>停采用</w:t>
      </w:r>
      <w:proofErr w:type="gramEnd"/>
      <w:r>
        <w:rPr>
          <w:rFonts w:ascii="宋体" w:cs="Arial" w:hint="eastAsia"/>
          <w:color w:val="000000"/>
          <w:sz w:val="21"/>
          <w:szCs w:val="21"/>
        </w:rPr>
        <w:t>服务器操作系统的非root账号进行部署，应用程序访问数据库采用数据库非超级管理员权限的账号。操作系统账号及数据库内账号能够满足太平要求的权限最小化原则。</w:t>
      </w:r>
    </w:p>
    <w:p w14:paraId="031633A8"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系统必须具备页面访问安全性、数据访问安全性、日志记录安全性、外部数据交换加密、防攻击、防病毒等方案；</w:t>
      </w:r>
    </w:p>
    <w:p w14:paraId="05C8643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系统开发必须遵循WEB安全相关开发要求，提供常见应用安全漏洞的防护功能，漏洞包含但不限于XSS、SQL注入、缓冲溢出、跨站、钓鱼、文件上传等应用级别漏洞。</w:t>
      </w:r>
    </w:p>
    <w:p w14:paraId="73B93D9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系统组件支持WEB接入（跳转）层、程序处理层、数据层三层架构部署。</w:t>
      </w:r>
    </w:p>
    <w:p w14:paraId="247CAFC0"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能够采用非秘密机制对重要存储数据完整性进行保护，检测或预防数据单元跳变等随机或无意的数据完整性错误，如：奇偶校验、计算校验和（如CRC等）、单向散列（Hash）。</w:t>
      </w:r>
    </w:p>
    <w:p w14:paraId="5E6F24A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能够采用对称密码技术对传输的所有数据进行机密性保护。</w:t>
      </w:r>
    </w:p>
    <w:p w14:paraId="68DDF494"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能够对系统敏感数据访问实施控制并记录，对于太平要求的特殊数据要求按太平需求实现加密，同时满足第三方审计需要。</w:t>
      </w:r>
    </w:p>
    <w:p w14:paraId="25FCD0C5"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应用代码安全，符合太平规定的信息安全要求，对太平代码扫描后的不合格项限时整改。</w:t>
      </w:r>
    </w:p>
    <w:p w14:paraId="6EE1EAD5"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禁止使用动态组装的SQL语句，应使用预编译的SQL语句或者存储过程。</w:t>
      </w:r>
    </w:p>
    <w:p w14:paraId="6BFAE25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统一配置出错跳转页面，避免系统配置信息暴露在出错页面中。</w:t>
      </w:r>
    </w:p>
    <w:p w14:paraId="12CA124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制定不同场景的应急预案，内容包括：黑客入侵、病毒传播、电力中断、网络和系统中断等。</w:t>
      </w:r>
    </w:p>
    <w:p w14:paraId="6D2BEC35"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当检测到攻击行为时，记录攻击源IP、攻击类型、攻击目的、攻击时间，在发生严重入侵事件时应提供报警；</w:t>
      </w:r>
    </w:p>
    <w:p w14:paraId="491192DB"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系统应具备自动日志审计/评审功能</w:t>
      </w:r>
    </w:p>
    <w:p w14:paraId="423BC116"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系统配置文件中不能包含明文用户和密码等敏感信息</w:t>
      </w:r>
    </w:p>
    <w:p w14:paraId="096B478E"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数据存储和传输安全性</w:t>
      </w:r>
    </w:p>
    <w:p w14:paraId="73A4CEE6"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1.系统重要数据加密存储：对系统中的重要数据进行加密存放，确保除合法持有密钥者外，其余任何用户不能获得该数据，数据内容包括但不限于用户口令/密钥、系统密钥以及其它需要保密的</w:t>
      </w:r>
      <w:proofErr w:type="gramStart"/>
      <w:r>
        <w:rPr>
          <w:rFonts w:ascii="宋体" w:cs="Arial" w:hint="eastAsia"/>
          <w:color w:val="000000"/>
          <w:sz w:val="21"/>
          <w:szCs w:val="21"/>
        </w:rPr>
        <w:t>敏感业务</w:t>
      </w:r>
      <w:proofErr w:type="gramEnd"/>
      <w:r>
        <w:rPr>
          <w:rFonts w:ascii="宋体" w:cs="Arial" w:hint="eastAsia"/>
          <w:color w:val="000000"/>
          <w:sz w:val="21"/>
          <w:szCs w:val="21"/>
        </w:rPr>
        <w:t>数据；</w:t>
      </w:r>
    </w:p>
    <w:p w14:paraId="14A2563A"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2.采用非秘密机制对重要存储数据完整性进行保护，检测或预防数据单元跳变等随机或无意的数据完整性错误，如：奇偶校验、计算校验和（如CRC等）、单向散列（Hash）；</w:t>
      </w:r>
    </w:p>
    <w:p w14:paraId="32D2AE89"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lastRenderedPageBreak/>
        <w:t>3.采用对称密码技术对传输数据的重要字段进行机密性保护。针对互联网应用系统，应使用SSL进行传输加密。</w:t>
      </w:r>
    </w:p>
    <w:p w14:paraId="577E91D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4.加密算法</w:t>
      </w:r>
    </w:p>
    <w:p w14:paraId="2DADB74E"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针对散列加密，禁止使用纯MD5和SHA-1加密，建议使用SHA-224、MD5加盐或者SHA加盐的方式；</w:t>
      </w:r>
    </w:p>
    <w:p w14:paraId="7C5DE8C6"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针对对称加密，建议使用AES，密钥长度192；</w:t>
      </w:r>
    </w:p>
    <w:p w14:paraId="39B7F209"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针对非对称加密：建议使用RSA，密钥长度不低于768，或使用ECC，密钥长度不低于132。</w:t>
      </w:r>
    </w:p>
    <w:p w14:paraId="60CD11B8"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第三方产品（框架）的使用</w:t>
      </w:r>
    </w:p>
    <w:p w14:paraId="362DA081"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应使用第三方产品（框架）的安全稳定版本，避免使用存在重大安全漏洞的产品版本，已知重大安全漏洞产品清单请参考《重大信息安全漏洞产品清单》。</w:t>
      </w:r>
    </w:p>
    <w:p w14:paraId="0F73347B"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权限的分配与控制</w:t>
      </w:r>
    </w:p>
    <w:p w14:paraId="51B10E53"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信息系统网络、主机和应用系统应具备访问控制配置与管理功能，依据安全策略控制用户对资源的访问，权限的分配遵循最小化原则。</w:t>
      </w:r>
    </w:p>
    <w:p w14:paraId="107F7679"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信息系统访问控制的覆盖范围应包括访问者、访问对象及它们之间的操作行为。</w:t>
      </w:r>
    </w:p>
    <w:p w14:paraId="04F0BE27"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系统能根据角色分配权限，实现管理和应用</w:t>
      </w:r>
      <w:proofErr w:type="gramStart"/>
      <w:r>
        <w:rPr>
          <w:rFonts w:ascii="宋体" w:cs="Arial" w:hint="eastAsia"/>
          <w:color w:val="000000"/>
          <w:sz w:val="21"/>
          <w:szCs w:val="21"/>
        </w:rPr>
        <w:t>帐户</w:t>
      </w:r>
      <w:proofErr w:type="gramEnd"/>
      <w:r>
        <w:rPr>
          <w:rFonts w:ascii="宋体" w:cs="Arial" w:hint="eastAsia"/>
          <w:color w:val="000000"/>
          <w:sz w:val="21"/>
          <w:szCs w:val="21"/>
        </w:rPr>
        <w:t>的分离，实现主机操作系统和数据库管理系统特权用户的权限分离。</w:t>
      </w:r>
    </w:p>
    <w:p w14:paraId="22BB8881"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信息系统禁用与业务或管理无关的默认账户。</w:t>
      </w:r>
    </w:p>
    <w:p w14:paraId="0F708865"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应用系统严格控制用户对系统文件和数据库等重要客体的访问。</w:t>
      </w:r>
    </w:p>
    <w:p w14:paraId="6B2D41C3" w14:textId="77777777" w:rsidR="00AD44EE" w:rsidRDefault="00133AD4" w:rsidP="00DD0C59">
      <w:pPr>
        <w:pStyle w:val="20"/>
        <w:numPr>
          <w:ilvl w:val="0"/>
          <w:numId w:val="43"/>
        </w:numPr>
        <w:adjustRightInd w:val="0"/>
        <w:spacing w:before="120" w:line="240" w:lineRule="auto"/>
        <w:ind w:leftChars="0"/>
        <w:rPr>
          <w:rFonts w:ascii="宋体" w:cs="Arial"/>
          <w:color w:val="000000"/>
          <w:sz w:val="21"/>
          <w:szCs w:val="21"/>
        </w:rPr>
      </w:pPr>
      <w:r>
        <w:rPr>
          <w:rFonts w:ascii="宋体" w:cs="Arial" w:hint="eastAsia"/>
          <w:color w:val="000000"/>
          <w:sz w:val="21"/>
          <w:szCs w:val="21"/>
        </w:rPr>
        <w:t>限制应用管理的IP地址范围。</w:t>
      </w:r>
    </w:p>
    <w:p w14:paraId="4240C316" w14:textId="77777777" w:rsidR="00AD44EE" w:rsidRDefault="00133AD4">
      <w:pPr>
        <w:adjustRightInd w:val="0"/>
        <w:snapToGrid w:val="0"/>
        <w:spacing w:before="120" w:after="120"/>
        <w:rPr>
          <w:rFonts w:ascii="Arial" w:eastAsia="仿宋_GB2312" w:hAnsi="Arial" w:cs="Arial"/>
          <w:sz w:val="21"/>
          <w:szCs w:val="21"/>
        </w:rPr>
      </w:pPr>
      <w:r>
        <w:rPr>
          <w:rFonts w:cs="Arial" w:hint="eastAsia"/>
          <w:color w:val="000000"/>
          <w:sz w:val="21"/>
          <w:szCs w:val="21"/>
        </w:rPr>
        <w:t>信息系统任意</w:t>
      </w:r>
      <w:proofErr w:type="gramStart"/>
      <w:r>
        <w:rPr>
          <w:rFonts w:cs="Arial" w:hint="eastAsia"/>
          <w:color w:val="000000"/>
          <w:sz w:val="21"/>
          <w:szCs w:val="21"/>
        </w:rPr>
        <w:t>帐号</w:t>
      </w:r>
      <w:proofErr w:type="gramEnd"/>
      <w:r>
        <w:rPr>
          <w:rFonts w:cs="Arial" w:hint="eastAsia"/>
          <w:color w:val="000000"/>
          <w:sz w:val="21"/>
          <w:szCs w:val="21"/>
        </w:rPr>
        <w:t>的访问权限除有特殊要求外不能覆盖权限全集,多角色</w:t>
      </w:r>
      <w:proofErr w:type="gramStart"/>
      <w:r>
        <w:rPr>
          <w:rFonts w:cs="Arial" w:hint="eastAsia"/>
          <w:color w:val="000000"/>
          <w:sz w:val="21"/>
          <w:szCs w:val="21"/>
        </w:rPr>
        <w:t>帐号</w:t>
      </w:r>
      <w:proofErr w:type="gramEnd"/>
      <w:r>
        <w:rPr>
          <w:rFonts w:cs="Arial" w:hint="eastAsia"/>
          <w:color w:val="000000"/>
          <w:sz w:val="21"/>
          <w:szCs w:val="21"/>
        </w:rPr>
        <w:t>间权限互相制约，如:一个</w:t>
      </w:r>
      <w:proofErr w:type="gramStart"/>
      <w:r>
        <w:rPr>
          <w:rFonts w:cs="Arial" w:hint="eastAsia"/>
          <w:color w:val="000000"/>
          <w:sz w:val="21"/>
          <w:szCs w:val="21"/>
        </w:rPr>
        <w:t>帐号</w:t>
      </w:r>
      <w:proofErr w:type="gramEnd"/>
      <w:r>
        <w:rPr>
          <w:rFonts w:cs="Arial" w:hint="eastAsia"/>
          <w:color w:val="000000"/>
          <w:sz w:val="21"/>
          <w:szCs w:val="21"/>
        </w:rPr>
        <w:t>不能同时具有产品联络员和管理员两种角色。</w:t>
      </w:r>
    </w:p>
    <w:p w14:paraId="4988F689" w14:textId="77777777" w:rsidR="00AD44EE" w:rsidRDefault="00133AD4">
      <w:pPr>
        <w:pStyle w:val="2"/>
        <w:rPr>
          <w:sz w:val="21"/>
          <w:szCs w:val="21"/>
          <w:lang w:eastAsia="zh-CN"/>
        </w:rPr>
      </w:pPr>
      <w:bookmarkStart w:id="57" w:name="_Toc44876370"/>
      <w:bookmarkStart w:id="58" w:name="_Toc208657921"/>
      <w:bookmarkStart w:id="59" w:name="_Toc215562909"/>
      <w:r>
        <w:rPr>
          <w:sz w:val="21"/>
          <w:szCs w:val="21"/>
          <w:lang w:eastAsia="zh-CN"/>
        </w:rPr>
        <w:t>可靠性需求</w:t>
      </w:r>
      <w:bookmarkEnd w:id="57"/>
      <w:bookmarkEnd w:id="58"/>
      <w:bookmarkEnd w:id="59"/>
    </w:p>
    <w:p w14:paraId="2666D3EA" w14:textId="77777777" w:rsidR="00AD44EE" w:rsidRDefault="00133AD4" w:rsidP="00DD0C59">
      <w:pPr>
        <w:pStyle w:val="20"/>
        <w:numPr>
          <w:ilvl w:val="0"/>
          <w:numId w:val="43"/>
        </w:numPr>
        <w:adjustRightInd w:val="0"/>
        <w:spacing w:before="120" w:line="240" w:lineRule="auto"/>
        <w:ind w:leftChars="0"/>
        <w:rPr>
          <w:rFonts w:ascii="宋体" w:hAnsi="宋体" w:cs="宋体"/>
          <w:color w:val="000000"/>
          <w:sz w:val="21"/>
          <w:szCs w:val="21"/>
        </w:rPr>
      </w:pPr>
      <w:r>
        <w:rPr>
          <w:rFonts w:ascii="宋体" w:hAnsi="宋体" w:cs="宋体" w:hint="eastAsia"/>
          <w:color w:val="000000"/>
          <w:sz w:val="21"/>
          <w:szCs w:val="21"/>
        </w:rPr>
        <w:t>具备7*24小时不间断运行的能力，故障响应及处理时效详见附录一</w:t>
      </w:r>
    </w:p>
    <w:p w14:paraId="51DC924C" w14:textId="77777777" w:rsidR="00AD44EE" w:rsidRDefault="00133AD4" w:rsidP="00DD0C59">
      <w:pPr>
        <w:pStyle w:val="20"/>
        <w:numPr>
          <w:ilvl w:val="0"/>
          <w:numId w:val="43"/>
        </w:numPr>
        <w:adjustRightInd w:val="0"/>
        <w:spacing w:before="120" w:line="240" w:lineRule="auto"/>
        <w:ind w:leftChars="0"/>
        <w:rPr>
          <w:rFonts w:ascii="宋体" w:hAnsi="宋体" w:cs="宋体"/>
          <w:color w:val="000000"/>
          <w:sz w:val="21"/>
          <w:szCs w:val="21"/>
        </w:rPr>
      </w:pPr>
      <w:r>
        <w:rPr>
          <w:rFonts w:ascii="宋体" w:hAnsi="宋体" w:cs="宋体" w:hint="eastAsia"/>
          <w:color w:val="000000"/>
          <w:sz w:val="21"/>
          <w:szCs w:val="21"/>
        </w:rPr>
        <w:t>针对不同的故障类型（硬件故障/网络故障/程序故障等）具备快速的解决方案。</w:t>
      </w:r>
    </w:p>
    <w:p w14:paraId="15E542BB" w14:textId="77777777" w:rsidR="00AD44EE" w:rsidRDefault="00133AD4" w:rsidP="00DD0C59">
      <w:pPr>
        <w:pStyle w:val="20"/>
        <w:numPr>
          <w:ilvl w:val="0"/>
          <w:numId w:val="43"/>
        </w:numPr>
        <w:adjustRightInd w:val="0"/>
        <w:spacing w:before="120" w:line="240" w:lineRule="auto"/>
        <w:ind w:leftChars="0"/>
        <w:rPr>
          <w:rFonts w:ascii="宋体" w:hAnsi="宋体" w:cs="宋体"/>
          <w:color w:val="000000"/>
          <w:sz w:val="21"/>
          <w:szCs w:val="21"/>
        </w:rPr>
      </w:pPr>
      <w:r>
        <w:rPr>
          <w:rFonts w:ascii="宋体" w:hAnsi="宋体" w:cs="宋体" w:hint="eastAsia"/>
          <w:color w:val="000000"/>
          <w:sz w:val="21"/>
          <w:szCs w:val="21"/>
        </w:rPr>
        <w:t>具有较强的容错能力和良好的恢复能力，当发生意外情况时，能对系统进行快速恢复。</w:t>
      </w:r>
    </w:p>
    <w:p w14:paraId="173DC099" w14:textId="77777777" w:rsidR="00AD44EE" w:rsidRDefault="00133AD4" w:rsidP="00DD0C59">
      <w:pPr>
        <w:pStyle w:val="20"/>
        <w:numPr>
          <w:ilvl w:val="0"/>
          <w:numId w:val="43"/>
        </w:numPr>
        <w:adjustRightInd w:val="0"/>
        <w:spacing w:before="120" w:line="240" w:lineRule="auto"/>
        <w:ind w:leftChars="0"/>
        <w:rPr>
          <w:rFonts w:ascii="宋体" w:hAnsi="宋体" w:cs="宋体"/>
          <w:color w:val="000000"/>
          <w:sz w:val="21"/>
          <w:szCs w:val="21"/>
        </w:rPr>
      </w:pPr>
      <w:r>
        <w:rPr>
          <w:rFonts w:ascii="宋体" w:hAnsi="宋体" w:cs="宋体" w:hint="eastAsia"/>
          <w:color w:val="000000"/>
          <w:sz w:val="21"/>
          <w:szCs w:val="21"/>
        </w:rPr>
        <w:t>提供完整的数据备份及异常恢复机制。</w:t>
      </w:r>
    </w:p>
    <w:p w14:paraId="37127E0E" w14:textId="77777777" w:rsidR="00AD44EE" w:rsidRDefault="00133AD4" w:rsidP="00DD0C59">
      <w:pPr>
        <w:pStyle w:val="20"/>
        <w:numPr>
          <w:ilvl w:val="0"/>
          <w:numId w:val="43"/>
        </w:numPr>
        <w:adjustRightInd w:val="0"/>
        <w:spacing w:before="120" w:line="240" w:lineRule="auto"/>
        <w:ind w:leftChars="0"/>
        <w:rPr>
          <w:rFonts w:ascii="宋体" w:hAnsi="宋体" w:cs="宋体"/>
          <w:color w:val="000000"/>
          <w:sz w:val="21"/>
          <w:szCs w:val="21"/>
        </w:rPr>
      </w:pPr>
      <w:r>
        <w:rPr>
          <w:rFonts w:ascii="宋体" w:hAnsi="宋体" w:cs="宋体" w:hint="eastAsia"/>
          <w:color w:val="000000"/>
          <w:sz w:val="21"/>
          <w:szCs w:val="21"/>
        </w:rPr>
        <w:t>系统支持服务器分布式集群架构，实现应用和数据的高可用性，支持应用服务器的无限扩展。</w:t>
      </w:r>
    </w:p>
    <w:p w14:paraId="5B7ABC12"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应用服务器及数据库服务器支持</w:t>
      </w:r>
      <w:r>
        <w:rPr>
          <w:rFonts w:ascii="Times New Roman" w:hAnsi="Times New Roman" w:hint="eastAsia"/>
          <w:sz w:val="21"/>
          <w:szCs w:val="21"/>
        </w:rPr>
        <w:t>UNIX</w:t>
      </w:r>
      <w:r>
        <w:rPr>
          <w:rFonts w:ascii="Times New Roman" w:hAnsi="Times New Roman" w:hint="eastAsia"/>
          <w:sz w:val="21"/>
          <w:szCs w:val="21"/>
        </w:rPr>
        <w:t>、</w:t>
      </w:r>
      <w:r>
        <w:rPr>
          <w:rFonts w:ascii="Times New Roman" w:hAnsi="Times New Roman" w:hint="eastAsia"/>
          <w:sz w:val="21"/>
          <w:szCs w:val="21"/>
        </w:rPr>
        <w:t>LINUX</w:t>
      </w:r>
      <w:r>
        <w:rPr>
          <w:rFonts w:ascii="Times New Roman" w:hAnsi="Times New Roman" w:hint="eastAsia"/>
          <w:sz w:val="21"/>
          <w:szCs w:val="21"/>
        </w:rPr>
        <w:t>操作系统；</w:t>
      </w:r>
    </w:p>
    <w:p w14:paraId="0E8DE857"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数据库软件支持</w:t>
      </w:r>
      <w:r>
        <w:rPr>
          <w:rFonts w:ascii="Times New Roman" w:hAnsi="Times New Roman" w:hint="eastAsia"/>
          <w:sz w:val="21"/>
          <w:szCs w:val="21"/>
        </w:rPr>
        <w:t>ORACLE</w:t>
      </w:r>
      <w:r>
        <w:rPr>
          <w:rFonts w:ascii="Times New Roman" w:hAnsi="Times New Roman" w:hint="eastAsia"/>
          <w:sz w:val="21"/>
          <w:szCs w:val="21"/>
        </w:rPr>
        <w:t>等主流的数据软件产品；</w:t>
      </w:r>
    </w:p>
    <w:p w14:paraId="7517175C"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应用服务中间</w:t>
      </w:r>
      <w:proofErr w:type="gramStart"/>
      <w:r>
        <w:rPr>
          <w:rFonts w:ascii="Times New Roman" w:hAnsi="Times New Roman" w:hint="eastAsia"/>
          <w:sz w:val="21"/>
          <w:szCs w:val="21"/>
        </w:rPr>
        <w:t>件支持</w:t>
      </w:r>
      <w:proofErr w:type="gramEnd"/>
      <w:r>
        <w:rPr>
          <w:rFonts w:ascii="Times New Roman" w:hAnsi="Times New Roman" w:hint="eastAsia"/>
          <w:sz w:val="21"/>
          <w:szCs w:val="21"/>
        </w:rPr>
        <w:t>WEBLOGIC</w:t>
      </w:r>
      <w:r>
        <w:rPr>
          <w:rFonts w:ascii="Times New Roman" w:hAnsi="Times New Roman" w:hint="eastAsia"/>
          <w:sz w:val="21"/>
          <w:szCs w:val="21"/>
        </w:rPr>
        <w:t>等主流中间件产品；</w:t>
      </w:r>
    </w:p>
    <w:p w14:paraId="11E828C0"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系统支持实现软件负载均衡和分布式部署；</w:t>
      </w:r>
    </w:p>
    <w:p w14:paraId="126FF8D6" w14:textId="77777777" w:rsidR="00AD44EE" w:rsidRDefault="00AD44EE" w:rsidP="00DD0C59">
      <w:pPr>
        <w:pStyle w:val="20"/>
        <w:numPr>
          <w:ilvl w:val="0"/>
          <w:numId w:val="43"/>
        </w:numPr>
        <w:adjustRightInd w:val="0"/>
        <w:spacing w:before="120" w:line="240" w:lineRule="auto"/>
        <w:ind w:leftChars="0"/>
        <w:rPr>
          <w:rFonts w:ascii="宋体" w:hAnsi="宋体" w:cs="宋体"/>
          <w:color w:val="000000"/>
          <w:sz w:val="21"/>
          <w:szCs w:val="21"/>
        </w:rPr>
      </w:pPr>
    </w:p>
    <w:p w14:paraId="6CA9EE39" w14:textId="77777777" w:rsidR="00AD44EE" w:rsidRDefault="00133AD4">
      <w:pPr>
        <w:pStyle w:val="2"/>
        <w:rPr>
          <w:sz w:val="21"/>
          <w:szCs w:val="21"/>
          <w:lang w:eastAsia="zh-CN"/>
        </w:rPr>
      </w:pPr>
      <w:bookmarkStart w:id="60" w:name="_Toc58378137"/>
      <w:bookmarkStart w:id="61" w:name="_Toc215562910"/>
      <w:bookmarkStart w:id="62" w:name="_Toc208657922"/>
      <w:bookmarkStart w:id="63" w:name="_Toc44876371"/>
      <w:r>
        <w:rPr>
          <w:sz w:val="21"/>
          <w:szCs w:val="21"/>
          <w:lang w:eastAsia="zh-CN"/>
        </w:rPr>
        <w:t>性能需求</w:t>
      </w:r>
      <w:bookmarkEnd w:id="60"/>
      <w:bookmarkEnd w:id="61"/>
      <w:bookmarkEnd w:id="62"/>
      <w:bookmarkEnd w:id="63"/>
    </w:p>
    <w:p w14:paraId="4E2501A8" w14:textId="77777777" w:rsidR="00AD44EE" w:rsidRDefault="00133AD4" w:rsidP="00DD0C59">
      <w:pPr>
        <w:numPr>
          <w:ilvl w:val="0"/>
          <w:numId w:val="45"/>
        </w:numPr>
        <w:rPr>
          <w:color w:val="000000"/>
          <w:sz w:val="21"/>
          <w:szCs w:val="21"/>
        </w:rPr>
      </w:pPr>
      <w:r>
        <w:rPr>
          <w:rFonts w:hint="eastAsia"/>
          <w:color w:val="000000"/>
          <w:sz w:val="21"/>
          <w:szCs w:val="21"/>
        </w:rPr>
        <w:t>在并发的情况下保证系统整体的数据及时性、准确性、一致性、完整性和正确性。</w:t>
      </w:r>
    </w:p>
    <w:p w14:paraId="7CBD7B18" w14:textId="77777777" w:rsidR="00AD44EE" w:rsidRDefault="00133AD4" w:rsidP="00DD0C59">
      <w:pPr>
        <w:numPr>
          <w:ilvl w:val="0"/>
          <w:numId w:val="45"/>
        </w:numPr>
        <w:rPr>
          <w:color w:val="000000"/>
          <w:sz w:val="21"/>
          <w:szCs w:val="21"/>
        </w:rPr>
      </w:pPr>
      <w:r>
        <w:rPr>
          <w:rFonts w:hint="eastAsia"/>
          <w:color w:val="000000"/>
          <w:sz w:val="21"/>
          <w:szCs w:val="21"/>
        </w:rPr>
        <w:lastRenderedPageBreak/>
        <w:t>针对系统常规功能（非报表、指标类数据相关的功能），在正常情况下用户</w:t>
      </w:r>
      <w:proofErr w:type="gramStart"/>
      <w:r>
        <w:rPr>
          <w:rFonts w:hint="eastAsia"/>
          <w:color w:val="000000"/>
          <w:sz w:val="21"/>
          <w:szCs w:val="21"/>
        </w:rPr>
        <w:t>端操作</w:t>
      </w:r>
      <w:proofErr w:type="gramEnd"/>
      <w:r>
        <w:rPr>
          <w:rFonts w:hint="eastAsia"/>
          <w:color w:val="000000"/>
          <w:sz w:val="21"/>
          <w:szCs w:val="21"/>
        </w:rPr>
        <w:t>的平均响应时间不长于2秒；</w:t>
      </w:r>
    </w:p>
    <w:p w14:paraId="0C284B99" w14:textId="77777777" w:rsidR="00AD44EE" w:rsidRDefault="00133AD4" w:rsidP="00DD0C59">
      <w:pPr>
        <w:numPr>
          <w:ilvl w:val="0"/>
          <w:numId w:val="45"/>
        </w:numPr>
        <w:rPr>
          <w:color w:val="000000"/>
          <w:sz w:val="21"/>
          <w:szCs w:val="21"/>
        </w:rPr>
      </w:pPr>
      <w:r>
        <w:rPr>
          <w:rFonts w:hint="eastAsia"/>
          <w:bCs/>
          <w:color w:val="333333"/>
          <w:sz w:val="21"/>
          <w:szCs w:val="21"/>
          <w:shd w:val="clear" w:color="auto" w:fill="FFFFFF"/>
        </w:rPr>
        <w:t>用户界面必须能够支持至少200用户高效的访问，在40并发的情况下，普通管理界面如登录界面响应速度不高于2秒，在正常网络传输下，千万级别数据查询报表界面响应时间不高于5秒，不应出现白屏，闪退等</w:t>
      </w:r>
    </w:p>
    <w:p w14:paraId="00E8D413" w14:textId="77777777" w:rsidR="00AD44EE" w:rsidRDefault="00133AD4" w:rsidP="00DD0C59">
      <w:pPr>
        <w:numPr>
          <w:ilvl w:val="0"/>
          <w:numId w:val="45"/>
        </w:numPr>
        <w:rPr>
          <w:color w:val="000000"/>
          <w:sz w:val="21"/>
          <w:szCs w:val="21"/>
        </w:rPr>
      </w:pPr>
      <w:r>
        <w:rPr>
          <w:rFonts w:hint="eastAsia"/>
          <w:color w:val="000000"/>
          <w:sz w:val="21"/>
          <w:szCs w:val="21"/>
        </w:rPr>
        <w:t>资源利用情况：主机及网络资源利用情况应能在服务器正常使用范围内，业务高峰期的资源占用也不能超过服务器负荷。</w:t>
      </w:r>
    </w:p>
    <w:p w14:paraId="7F1C85CF" w14:textId="77777777" w:rsidR="00AD44EE" w:rsidRDefault="00133AD4" w:rsidP="00DD0C59">
      <w:pPr>
        <w:numPr>
          <w:ilvl w:val="0"/>
          <w:numId w:val="45"/>
        </w:numPr>
        <w:rPr>
          <w:color w:val="000000"/>
          <w:sz w:val="21"/>
          <w:szCs w:val="21"/>
        </w:rPr>
      </w:pPr>
      <w:r>
        <w:rPr>
          <w:rFonts w:hint="eastAsia"/>
          <w:color w:val="000000"/>
          <w:sz w:val="21"/>
          <w:szCs w:val="21"/>
        </w:rPr>
        <w:t>支持未来5年内太平集团业务发展所带来的用户（年增长率20%）、业务增长（年增长率30%）。</w:t>
      </w:r>
    </w:p>
    <w:p w14:paraId="04465D26" w14:textId="77777777" w:rsidR="00AD44EE" w:rsidRDefault="00AD44EE">
      <w:pPr>
        <w:adjustRightInd w:val="0"/>
        <w:snapToGrid w:val="0"/>
        <w:spacing w:before="120" w:after="120"/>
        <w:rPr>
          <w:rFonts w:ascii="Arial" w:eastAsia="仿宋_GB2312" w:hAnsi="Arial" w:cs="Arial"/>
          <w:sz w:val="21"/>
          <w:szCs w:val="21"/>
        </w:rPr>
      </w:pPr>
    </w:p>
    <w:p w14:paraId="1A703F11" w14:textId="77777777" w:rsidR="00AD44EE" w:rsidRDefault="00133AD4">
      <w:pPr>
        <w:pStyle w:val="2"/>
        <w:rPr>
          <w:sz w:val="21"/>
          <w:szCs w:val="21"/>
          <w:lang w:eastAsia="zh-CN"/>
        </w:rPr>
      </w:pPr>
      <w:bookmarkStart w:id="64" w:name="_Toc498836244"/>
      <w:bookmarkStart w:id="65" w:name="_Toc208657929"/>
      <w:bookmarkStart w:id="66" w:name="_Toc215562917"/>
      <w:bookmarkStart w:id="67" w:name="_Toc44876372"/>
      <w:bookmarkStart w:id="68" w:name="_Toc58378138"/>
      <w:bookmarkStart w:id="69" w:name="_Toc519219670"/>
      <w:bookmarkEnd w:id="53"/>
      <w:r>
        <w:rPr>
          <w:sz w:val="21"/>
          <w:szCs w:val="21"/>
          <w:lang w:eastAsia="zh-CN"/>
        </w:rPr>
        <w:t>外购</w:t>
      </w:r>
      <w:bookmarkEnd w:id="64"/>
      <w:bookmarkEnd w:id="65"/>
      <w:bookmarkEnd w:id="66"/>
      <w:r>
        <w:rPr>
          <w:rFonts w:hint="eastAsia"/>
          <w:sz w:val="21"/>
          <w:szCs w:val="21"/>
          <w:lang w:eastAsia="zh-CN"/>
        </w:rPr>
        <w:t>软件</w:t>
      </w:r>
      <w:bookmarkEnd w:id="67"/>
    </w:p>
    <w:p w14:paraId="5F3034DC" w14:textId="77777777" w:rsidR="00AD44EE" w:rsidRDefault="00133AD4">
      <w:pPr>
        <w:adjustRightInd w:val="0"/>
        <w:snapToGrid w:val="0"/>
        <w:spacing w:before="120" w:after="120"/>
        <w:rPr>
          <w:rFonts w:ascii="Arial" w:eastAsia="仿宋_GB2312" w:hAnsi="Arial" w:cs="Arial"/>
          <w:sz w:val="21"/>
          <w:szCs w:val="21"/>
        </w:rPr>
      </w:pPr>
      <w:r>
        <w:rPr>
          <w:rFonts w:ascii="Arial" w:eastAsia="仿宋_GB2312" w:hAnsi="Arial" w:cs="Arial" w:hint="eastAsia"/>
          <w:sz w:val="21"/>
          <w:szCs w:val="21"/>
        </w:rPr>
        <w:t>无</w:t>
      </w:r>
    </w:p>
    <w:p w14:paraId="5768B2EA" w14:textId="77777777" w:rsidR="00AD44EE" w:rsidRDefault="00133AD4">
      <w:pPr>
        <w:pStyle w:val="2"/>
        <w:rPr>
          <w:sz w:val="21"/>
          <w:szCs w:val="21"/>
          <w:lang w:eastAsia="zh-CN"/>
        </w:rPr>
      </w:pPr>
      <w:bookmarkStart w:id="70" w:name="_Toc208657931"/>
      <w:bookmarkStart w:id="71" w:name="_Toc44876373"/>
      <w:bookmarkStart w:id="72" w:name="_Toc215562919"/>
      <w:bookmarkEnd w:id="68"/>
      <w:bookmarkEnd w:id="69"/>
      <w:r>
        <w:rPr>
          <w:sz w:val="21"/>
          <w:szCs w:val="21"/>
          <w:lang w:eastAsia="zh-CN"/>
        </w:rPr>
        <w:t>适用</w:t>
      </w:r>
      <w:r>
        <w:rPr>
          <w:rFonts w:hint="eastAsia"/>
          <w:sz w:val="21"/>
          <w:szCs w:val="21"/>
          <w:lang w:eastAsia="zh-CN"/>
        </w:rPr>
        <w:t>的</w:t>
      </w:r>
      <w:r>
        <w:rPr>
          <w:sz w:val="21"/>
          <w:szCs w:val="21"/>
          <w:lang w:eastAsia="zh-CN"/>
        </w:rPr>
        <w:t>标准</w:t>
      </w:r>
      <w:bookmarkEnd w:id="70"/>
      <w:bookmarkEnd w:id="71"/>
      <w:bookmarkEnd w:id="72"/>
    </w:p>
    <w:p w14:paraId="66A4906D" w14:textId="77777777" w:rsidR="00AD44EE" w:rsidRDefault="00133AD4">
      <w:pPr>
        <w:pStyle w:val="20"/>
        <w:adjustRightInd w:val="0"/>
        <w:spacing w:before="120" w:line="240" w:lineRule="auto"/>
        <w:ind w:leftChars="0" w:left="0"/>
        <w:rPr>
          <w:rFonts w:ascii="宋体" w:cs="Arial"/>
          <w:color w:val="000000"/>
          <w:sz w:val="21"/>
          <w:szCs w:val="21"/>
        </w:rPr>
      </w:pPr>
      <w:r>
        <w:rPr>
          <w:rFonts w:ascii="宋体" w:cs="Arial" w:hint="eastAsia"/>
          <w:color w:val="000000"/>
          <w:sz w:val="21"/>
          <w:szCs w:val="21"/>
        </w:rPr>
        <w:t>无</w:t>
      </w:r>
    </w:p>
    <w:p w14:paraId="52458222" w14:textId="77777777" w:rsidR="00AD44EE" w:rsidRDefault="00133AD4">
      <w:pPr>
        <w:pStyle w:val="2"/>
        <w:tabs>
          <w:tab w:val="left" w:pos="900"/>
        </w:tabs>
        <w:rPr>
          <w:sz w:val="21"/>
          <w:szCs w:val="21"/>
          <w:lang w:eastAsia="zh-CN"/>
        </w:rPr>
      </w:pPr>
      <w:bookmarkStart w:id="73" w:name="_Toc44876374"/>
      <w:bookmarkStart w:id="74" w:name="_Toc498836251"/>
      <w:bookmarkStart w:id="75" w:name="_Toc208657930"/>
      <w:bookmarkStart w:id="76" w:name="_Toc215562918"/>
      <w:r>
        <w:rPr>
          <w:sz w:val="21"/>
          <w:szCs w:val="21"/>
          <w:lang w:eastAsia="zh-CN"/>
        </w:rPr>
        <w:t>法律、版权及其他声明</w:t>
      </w:r>
      <w:bookmarkEnd w:id="73"/>
      <w:bookmarkEnd w:id="74"/>
      <w:bookmarkEnd w:id="75"/>
      <w:bookmarkEnd w:id="76"/>
    </w:p>
    <w:p w14:paraId="4F9E38B4" w14:textId="77777777" w:rsidR="00AD44EE" w:rsidRDefault="00133AD4">
      <w:pPr>
        <w:adjustRightInd w:val="0"/>
        <w:snapToGrid w:val="0"/>
        <w:spacing w:before="120" w:after="120"/>
        <w:rPr>
          <w:rFonts w:ascii="Arial" w:eastAsia="仿宋_GB2312" w:hAnsi="Arial" w:cs="Arial"/>
          <w:color w:val="000000"/>
          <w:sz w:val="21"/>
          <w:szCs w:val="21"/>
        </w:rPr>
      </w:pPr>
      <w:r>
        <w:rPr>
          <w:rFonts w:eastAsia="仿宋_GB2312" w:cs="Arial" w:hint="eastAsia"/>
          <w:color w:val="000000"/>
          <w:sz w:val="21"/>
          <w:szCs w:val="21"/>
        </w:rPr>
        <w:t>无</w:t>
      </w:r>
    </w:p>
    <w:p w14:paraId="03F22FE1" w14:textId="77777777" w:rsidR="00AD44EE" w:rsidRDefault="00133AD4">
      <w:pPr>
        <w:pStyle w:val="2"/>
        <w:rPr>
          <w:sz w:val="21"/>
          <w:szCs w:val="21"/>
          <w:lang w:eastAsia="zh-CN"/>
        </w:rPr>
      </w:pPr>
      <w:bookmarkStart w:id="77" w:name="_Toc44876375"/>
      <w:r>
        <w:rPr>
          <w:sz w:val="21"/>
          <w:szCs w:val="21"/>
          <w:lang w:eastAsia="zh-CN"/>
        </w:rPr>
        <w:t>可扩展性</w:t>
      </w:r>
      <w:r>
        <w:rPr>
          <w:rFonts w:hint="eastAsia"/>
          <w:sz w:val="21"/>
          <w:szCs w:val="21"/>
          <w:lang w:eastAsia="zh-CN"/>
        </w:rPr>
        <w:t>及可维护性</w:t>
      </w:r>
      <w:r>
        <w:rPr>
          <w:sz w:val="21"/>
          <w:szCs w:val="21"/>
          <w:lang w:eastAsia="zh-CN"/>
        </w:rPr>
        <w:t>需求</w:t>
      </w:r>
      <w:bookmarkEnd w:id="77"/>
    </w:p>
    <w:p w14:paraId="7D238015" w14:textId="77777777" w:rsidR="00AD44EE" w:rsidRDefault="00133AD4" w:rsidP="00DD0C59">
      <w:pPr>
        <w:numPr>
          <w:ilvl w:val="0"/>
          <w:numId w:val="46"/>
        </w:numPr>
        <w:rPr>
          <w:color w:val="000000"/>
          <w:sz w:val="21"/>
          <w:szCs w:val="21"/>
        </w:rPr>
      </w:pPr>
      <w:r>
        <w:rPr>
          <w:rFonts w:hint="eastAsia"/>
          <w:color w:val="000000"/>
          <w:sz w:val="21"/>
          <w:szCs w:val="21"/>
        </w:rPr>
        <w:t>为了满足业务发展的需要，系统架构能支持集团、子公司、分公司的多层级组织架构扩展，满足用户和业务数据的增长，不需要进行应用和数据的迁移。</w:t>
      </w:r>
    </w:p>
    <w:p w14:paraId="55F5B26B" w14:textId="77777777" w:rsidR="00AD44EE" w:rsidRDefault="00133AD4" w:rsidP="00DD0C59">
      <w:pPr>
        <w:numPr>
          <w:ilvl w:val="0"/>
          <w:numId w:val="46"/>
        </w:numPr>
        <w:rPr>
          <w:rFonts w:ascii="Arial" w:eastAsia="仿宋_GB2312" w:hAnsi="Arial" w:cs="Arial"/>
          <w:color w:val="000000"/>
          <w:sz w:val="21"/>
          <w:szCs w:val="21"/>
        </w:rPr>
      </w:pPr>
      <w:r>
        <w:rPr>
          <w:rFonts w:hint="eastAsia"/>
          <w:color w:val="000000"/>
          <w:sz w:val="21"/>
          <w:szCs w:val="21"/>
        </w:rPr>
        <w:t>系统页面采用的基础组件数量丰富、使用简单、复用性强，支持自定义扩展。</w:t>
      </w:r>
    </w:p>
    <w:p w14:paraId="4DCA9866" w14:textId="77777777" w:rsidR="00AD44EE" w:rsidRDefault="00133AD4" w:rsidP="00DD0C59">
      <w:pPr>
        <w:numPr>
          <w:ilvl w:val="0"/>
          <w:numId w:val="46"/>
        </w:numPr>
        <w:rPr>
          <w:rFonts w:ascii="Arial" w:eastAsia="仿宋_GB2312" w:hAnsi="Arial" w:cs="Arial"/>
          <w:color w:val="000000"/>
          <w:sz w:val="21"/>
          <w:szCs w:val="21"/>
        </w:rPr>
      </w:pPr>
      <w:r>
        <w:rPr>
          <w:rFonts w:hint="eastAsia"/>
          <w:color w:val="000000"/>
          <w:sz w:val="21"/>
          <w:szCs w:val="21"/>
        </w:rPr>
        <w:t>程序开发有统一的编码规范和标准，采用通用优秀的开源类库，可极大地提高系统的可维护性。</w:t>
      </w:r>
    </w:p>
    <w:p w14:paraId="70455F9D" w14:textId="77777777" w:rsidR="00AD44EE" w:rsidRDefault="00133AD4">
      <w:pPr>
        <w:rPr>
          <w:rFonts w:ascii="Arial" w:eastAsia="仿宋_GB2312" w:hAnsi="Arial" w:cs="Arial"/>
          <w:color w:val="000000"/>
          <w:sz w:val="21"/>
          <w:szCs w:val="21"/>
        </w:rPr>
      </w:pPr>
      <w:r>
        <w:rPr>
          <w:rFonts w:ascii="Arial" w:eastAsia="仿宋_GB2312" w:hAnsi="Arial" w:cs="Arial" w:hint="eastAsia"/>
          <w:color w:val="000000"/>
          <w:sz w:val="21"/>
          <w:szCs w:val="21"/>
        </w:rPr>
        <w:t>4</w:t>
      </w:r>
      <w:r>
        <w:rPr>
          <w:rFonts w:hint="eastAsia"/>
          <w:color w:val="000000"/>
          <w:sz w:val="21"/>
          <w:szCs w:val="21"/>
        </w:rPr>
        <w:t>、项目资料转移，支持开发运</w:t>
      </w:r>
      <w:proofErr w:type="gramStart"/>
      <w:r>
        <w:rPr>
          <w:rFonts w:hint="eastAsia"/>
          <w:color w:val="000000"/>
          <w:sz w:val="21"/>
          <w:szCs w:val="21"/>
        </w:rPr>
        <w:t>维人员</w:t>
      </w:r>
      <w:proofErr w:type="gramEnd"/>
      <w:r>
        <w:rPr>
          <w:rFonts w:hint="eastAsia"/>
          <w:color w:val="000000"/>
          <w:sz w:val="21"/>
          <w:szCs w:val="21"/>
        </w:rPr>
        <w:t>对系统的维护和扩展，转移资料详见附录二。</w:t>
      </w:r>
    </w:p>
    <w:p w14:paraId="3071ECB8" w14:textId="77777777" w:rsidR="00AD44EE" w:rsidRDefault="00133AD4">
      <w:pPr>
        <w:pStyle w:val="2"/>
        <w:tabs>
          <w:tab w:val="clear" w:pos="576"/>
        </w:tabs>
        <w:rPr>
          <w:sz w:val="21"/>
          <w:szCs w:val="21"/>
          <w:lang w:eastAsia="zh-CN"/>
        </w:rPr>
      </w:pPr>
      <w:bookmarkStart w:id="78" w:name="_Toc387856681"/>
      <w:bookmarkStart w:id="79" w:name="_Toc465104864"/>
      <w:bookmarkStart w:id="80" w:name="_Toc463958468"/>
      <w:bookmarkStart w:id="81" w:name="_Toc44876376"/>
      <w:bookmarkStart w:id="82" w:name="_Toc461954559"/>
      <w:r>
        <w:rPr>
          <w:sz w:val="21"/>
          <w:szCs w:val="21"/>
          <w:lang w:eastAsia="zh-CN"/>
        </w:rPr>
        <w:t>监控需求</w:t>
      </w:r>
      <w:bookmarkEnd w:id="78"/>
      <w:bookmarkEnd w:id="79"/>
      <w:bookmarkEnd w:id="80"/>
      <w:bookmarkEnd w:id="81"/>
      <w:bookmarkEnd w:id="82"/>
    </w:p>
    <w:p w14:paraId="1D930ADD" w14:textId="77777777" w:rsidR="00AD44EE" w:rsidRDefault="00133AD4">
      <w:pPr>
        <w:pStyle w:val="3"/>
        <w:keepLines/>
        <w:numPr>
          <w:ilvl w:val="0"/>
          <w:numId w:val="0"/>
        </w:numPr>
        <w:tabs>
          <w:tab w:val="left" w:pos="492"/>
          <w:tab w:val="left" w:pos="1146"/>
        </w:tabs>
        <w:spacing w:after="0"/>
        <w:ind w:leftChars="50" w:left="120"/>
        <w:rPr>
          <w:sz w:val="21"/>
          <w:szCs w:val="21"/>
        </w:rPr>
      </w:pPr>
      <w:bookmarkStart w:id="83" w:name="_Toc44876377"/>
      <w:bookmarkStart w:id="84" w:name="_Toc387856682"/>
      <w:bookmarkStart w:id="85" w:name="_Toc465104865"/>
      <w:bookmarkStart w:id="86" w:name="_Toc463958469"/>
      <w:bookmarkStart w:id="87" w:name="_Toc461954560"/>
      <w:r>
        <w:rPr>
          <w:rFonts w:hint="eastAsia"/>
          <w:sz w:val="21"/>
          <w:szCs w:val="21"/>
          <w:lang w:eastAsia="zh-CN"/>
        </w:rPr>
        <w:t>1</w:t>
      </w:r>
      <w:r>
        <w:rPr>
          <w:rFonts w:hint="eastAsia"/>
          <w:sz w:val="21"/>
          <w:szCs w:val="21"/>
          <w:lang w:eastAsia="zh-CN"/>
        </w:rPr>
        <w:t>、</w:t>
      </w:r>
      <w:proofErr w:type="spellStart"/>
      <w:r>
        <w:rPr>
          <w:rFonts w:hint="eastAsia"/>
          <w:sz w:val="21"/>
          <w:szCs w:val="21"/>
        </w:rPr>
        <w:t>应用监控</w:t>
      </w:r>
      <w:bookmarkEnd w:id="83"/>
      <w:bookmarkEnd w:id="84"/>
      <w:bookmarkEnd w:id="85"/>
      <w:bookmarkEnd w:id="86"/>
      <w:bookmarkEnd w:id="87"/>
      <w:proofErr w:type="spellEnd"/>
    </w:p>
    <w:p w14:paraId="2D1486B8" w14:textId="77777777" w:rsidR="00AD44EE" w:rsidRDefault="00133AD4" w:rsidP="00DD0C59">
      <w:pPr>
        <w:numPr>
          <w:ilvl w:val="1"/>
          <w:numId w:val="47"/>
        </w:numPr>
        <w:rPr>
          <w:sz w:val="21"/>
          <w:szCs w:val="21"/>
        </w:rPr>
      </w:pPr>
      <w:bookmarkStart w:id="88" w:name="_Toc387856683"/>
      <w:bookmarkStart w:id="89" w:name="_Toc463958470"/>
      <w:bookmarkStart w:id="90" w:name="_Toc461954561"/>
      <w:r>
        <w:rPr>
          <w:rFonts w:hint="eastAsia"/>
          <w:sz w:val="21"/>
          <w:szCs w:val="21"/>
        </w:rPr>
        <w:t>能记录用户登录及模块操作的使用记录和日志，方便系统管理员分析用户使用习惯；</w:t>
      </w:r>
    </w:p>
    <w:p w14:paraId="078110CC" w14:textId="77777777" w:rsidR="00AD44EE" w:rsidRDefault="00133AD4" w:rsidP="00DD0C59">
      <w:pPr>
        <w:numPr>
          <w:ilvl w:val="1"/>
          <w:numId w:val="47"/>
        </w:numPr>
        <w:rPr>
          <w:sz w:val="21"/>
          <w:szCs w:val="21"/>
        </w:rPr>
      </w:pPr>
      <w:r>
        <w:rPr>
          <w:rFonts w:hint="eastAsia"/>
          <w:sz w:val="21"/>
          <w:szCs w:val="21"/>
        </w:rPr>
        <w:t>能对一些关键应用，如出现无法满足性能指标的情况，能及时通过太平提供的标准监控接口，实现发送短信或邮件到太平系统维护人员。能够对系统后台定时任务执行情况进行监控，如果有异常，能及时通过太平提供的标准监控接口，实现发送短信或邮件到太平系统维护人员；</w:t>
      </w:r>
    </w:p>
    <w:p w14:paraId="7D6E0E50" w14:textId="77777777" w:rsidR="00AD44EE" w:rsidRDefault="00133AD4" w:rsidP="00DD0C59">
      <w:pPr>
        <w:numPr>
          <w:ilvl w:val="1"/>
          <w:numId w:val="47"/>
        </w:numPr>
        <w:rPr>
          <w:sz w:val="21"/>
          <w:szCs w:val="21"/>
        </w:rPr>
      </w:pPr>
      <w:r>
        <w:rPr>
          <w:rFonts w:hint="eastAsia"/>
          <w:sz w:val="21"/>
          <w:szCs w:val="21"/>
        </w:rPr>
        <w:t>能显示系统当前在线用户数及活动状态；</w:t>
      </w:r>
    </w:p>
    <w:p w14:paraId="022819B6" w14:textId="77777777" w:rsidR="00AD44EE" w:rsidRDefault="00133AD4" w:rsidP="00DD0C59">
      <w:pPr>
        <w:numPr>
          <w:ilvl w:val="1"/>
          <w:numId w:val="47"/>
        </w:numPr>
        <w:rPr>
          <w:sz w:val="21"/>
          <w:szCs w:val="21"/>
        </w:rPr>
      </w:pPr>
      <w:r>
        <w:rPr>
          <w:rFonts w:hint="eastAsia"/>
          <w:sz w:val="21"/>
          <w:szCs w:val="21"/>
        </w:rPr>
        <w:t>能够监控主要应用日志和中间件日志，出现严重错误提示信息时，能及时通过太平提供的标准监控接口，实现发送短信或邮件到太平系统维护人员；</w:t>
      </w:r>
    </w:p>
    <w:p w14:paraId="576F1E54" w14:textId="77777777" w:rsidR="00AD44EE" w:rsidRDefault="00133AD4">
      <w:pPr>
        <w:pStyle w:val="3"/>
        <w:keepLines/>
        <w:numPr>
          <w:ilvl w:val="0"/>
          <w:numId w:val="0"/>
        </w:numPr>
        <w:tabs>
          <w:tab w:val="left" w:pos="492"/>
          <w:tab w:val="left" w:pos="1146"/>
        </w:tabs>
        <w:spacing w:after="0"/>
        <w:ind w:leftChars="50" w:left="120"/>
        <w:rPr>
          <w:sz w:val="21"/>
          <w:szCs w:val="21"/>
        </w:rPr>
      </w:pPr>
      <w:bookmarkStart w:id="91" w:name="_Toc465104866"/>
      <w:bookmarkStart w:id="92" w:name="_Toc44876378"/>
      <w:r>
        <w:rPr>
          <w:rFonts w:hint="eastAsia"/>
          <w:sz w:val="21"/>
          <w:szCs w:val="21"/>
          <w:lang w:eastAsia="zh-CN"/>
        </w:rPr>
        <w:t>2</w:t>
      </w:r>
      <w:r>
        <w:rPr>
          <w:rFonts w:hint="eastAsia"/>
          <w:sz w:val="21"/>
          <w:szCs w:val="21"/>
          <w:lang w:eastAsia="zh-CN"/>
        </w:rPr>
        <w:t>、</w:t>
      </w:r>
      <w:proofErr w:type="spellStart"/>
      <w:r>
        <w:rPr>
          <w:rFonts w:hint="eastAsia"/>
          <w:sz w:val="21"/>
          <w:szCs w:val="21"/>
        </w:rPr>
        <w:t>基础平台监控</w:t>
      </w:r>
      <w:bookmarkEnd w:id="88"/>
      <w:bookmarkEnd w:id="89"/>
      <w:bookmarkEnd w:id="90"/>
      <w:bookmarkEnd w:id="91"/>
      <w:bookmarkEnd w:id="92"/>
      <w:proofErr w:type="spellEnd"/>
    </w:p>
    <w:p w14:paraId="5CEB53BC"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数据库主机</w:t>
      </w:r>
      <w:r>
        <w:rPr>
          <w:rFonts w:ascii="Times New Roman" w:hAnsi="Times New Roman" w:hint="eastAsia"/>
          <w:sz w:val="21"/>
          <w:szCs w:val="21"/>
        </w:rPr>
        <w:t>CPU</w:t>
      </w:r>
      <w:r>
        <w:rPr>
          <w:rFonts w:ascii="Times New Roman" w:hAnsi="Times New Roman" w:hint="eastAsia"/>
          <w:sz w:val="21"/>
          <w:szCs w:val="21"/>
        </w:rPr>
        <w:t>、内存、磁盘空间使用率；</w:t>
      </w:r>
    </w:p>
    <w:p w14:paraId="4AF82E42"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数据库实例访问、连接数</w:t>
      </w:r>
      <w:proofErr w:type="gramStart"/>
      <w:r>
        <w:rPr>
          <w:rFonts w:ascii="Times New Roman" w:hAnsi="Times New Roman" w:hint="eastAsia"/>
          <w:sz w:val="21"/>
          <w:szCs w:val="21"/>
        </w:rPr>
        <w:t>超最大阀</w:t>
      </w:r>
      <w:proofErr w:type="gramEnd"/>
      <w:r>
        <w:rPr>
          <w:rFonts w:ascii="Times New Roman" w:hAnsi="Times New Roman" w:hint="eastAsia"/>
          <w:sz w:val="21"/>
          <w:szCs w:val="21"/>
        </w:rPr>
        <w:t>值、</w:t>
      </w:r>
      <w:proofErr w:type="gramStart"/>
      <w:r>
        <w:rPr>
          <w:rFonts w:ascii="Times New Roman" w:hAnsi="Times New Roman" w:hint="eastAsia"/>
          <w:sz w:val="21"/>
          <w:szCs w:val="21"/>
        </w:rPr>
        <w:t>表空间</w:t>
      </w:r>
      <w:proofErr w:type="gramEnd"/>
      <w:r>
        <w:rPr>
          <w:rFonts w:ascii="Times New Roman" w:hAnsi="Times New Roman" w:hint="eastAsia"/>
          <w:sz w:val="21"/>
          <w:szCs w:val="21"/>
        </w:rPr>
        <w:t>使用率、堵塞锁；</w:t>
      </w:r>
    </w:p>
    <w:p w14:paraId="2E138773"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应用服务器</w:t>
      </w:r>
      <w:r>
        <w:rPr>
          <w:rFonts w:ascii="Times New Roman" w:hAnsi="Times New Roman" w:hint="eastAsia"/>
          <w:sz w:val="21"/>
          <w:szCs w:val="21"/>
        </w:rPr>
        <w:t>CPU</w:t>
      </w:r>
      <w:r>
        <w:rPr>
          <w:rFonts w:ascii="Times New Roman" w:hAnsi="Times New Roman" w:hint="eastAsia"/>
          <w:sz w:val="21"/>
          <w:szCs w:val="21"/>
        </w:rPr>
        <w:t>、内存、磁盘空间使用率；</w:t>
      </w:r>
    </w:p>
    <w:p w14:paraId="3E4008B7" w14:textId="77777777" w:rsidR="00AD44EE" w:rsidRDefault="00133AD4" w:rsidP="00DD0C59">
      <w:pPr>
        <w:pStyle w:val="10"/>
        <w:numPr>
          <w:ilvl w:val="0"/>
          <w:numId w:val="44"/>
        </w:numPr>
        <w:ind w:firstLineChars="0"/>
        <w:rPr>
          <w:rFonts w:ascii="Times New Roman" w:hAnsi="Times New Roman"/>
          <w:sz w:val="21"/>
          <w:szCs w:val="21"/>
        </w:rPr>
      </w:pPr>
      <w:r>
        <w:rPr>
          <w:rFonts w:ascii="Times New Roman" w:hAnsi="Times New Roman" w:hint="eastAsia"/>
          <w:sz w:val="21"/>
          <w:szCs w:val="21"/>
        </w:rPr>
        <w:t>中间</w:t>
      </w:r>
      <w:proofErr w:type="gramStart"/>
      <w:r>
        <w:rPr>
          <w:rFonts w:ascii="Times New Roman" w:hAnsi="Times New Roman" w:hint="eastAsia"/>
          <w:sz w:val="21"/>
          <w:szCs w:val="21"/>
        </w:rPr>
        <w:t>件服务</w:t>
      </w:r>
      <w:proofErr w:type="gramEnd"/>
      <w:r>
        <w:rPr>
          <w:rFonts w:ascii="Times New Roman" w:hAnsi="Times New Roman" w:hint="eastAsia"/>
          <w:sz w:val="21"/>
          <w:szCs w:val="21"/>
        </w:rPr>
        <w:t>状态，日志文件大小和报错。</w:t>
      </w:r>
    </w:p>
    <w:p w14:paraId="399B2853" w14:textId="77777777" w:rsidR="00AD44EE" w:rsidRDefault="00AD44EE">
      <w:pPr>
        <w:rPr>
          <w:rFonts w:ascii="Arial" w:eastAsia="仿宋_GB2312" w:hAnsi="Arial" w:cs="Arial"/>
          <w:color w:val="000000"/>
          <w:sz w:val="21"/>
          <w:szCs w:val="21"/>
        </w:rPr>
      </w:pPr>
    </w:p>
    <w:p w14:paraId="1066DBCF" w14:textId="77777777" w:rsidR="00AD44EE" w:rsidRDefault="00AD44EE">
      <w:pPr>
        <w:adjustRightInd w:val="0"/>
        <w:snapToGrid w:val="0"/>
        <w:spacing w:before="120" w:after="120"/>
        <w:rPr>
          <w:rFonts w:ascii="Arial" w:eastAsia="仿宋_GB2312" w:hAnsi="Arial" w:cs="Arial"/>
          <w:sz w:val="21"/>
          <w:szCs w:val="21"/>
        </w:rPr>
      </w:pPr>
    </w:p>
    <w:p w14:paraId="550B5E01" w14:textId="77777777" w:rsidR="00AD44EE" w:rsidRDefault="00AD44EE">
      <w:pPr>
        <w:adjustRightInd w:val="0"/>
        <w:snapToGrid w:val="0"/>
        <w:spacing w:before="120" w:after="120"/>
        <w:rPr>
          <w:rFonts w:ascii="Arial" w:eastAsia="仿宋_GB2312" w:hAnsi="Arial" w:cs="Arial"/>
          <w:sz w:val="21"/>
          <w:szCs w:val="21"/>
        </w:rPr>
      </w:pPr>
    </w:p>
    <w:p w14:paraId="302222FB" w14:textId="77777777" w:rsidR="00AD44EE" w:rsidRDefault="00133AD4">
      <w:pPr>
        <w:pStyle w:val="1"/>
        <w:numPr>
          <w:ilvl w:val="0"/>
          <w:numId w:val="0"/>
        </w:numPr>
        <w:tabs>
          <w:tab w:val="left" w:pos="492"/>
        </w:tabs>
        <w:adjustRightInd/>
        <w:snapToGrid/>
        <w:spacing w:before="340" w:after="330" w:line="578" w:lineRule="auto"/>
        <w:rPr>
          <w:rFonts w:eastAsia="宋体"/>
          <w:sz w:val="21"/>
          <w:szCs w:val="21"/>
        </w:rPr>
      </w:pPr>
      <w:bookmarkStart w:id="93" w:name="_Toc44876379"/>
      <w:r>
        <w:rPr>
          <w:rFonts w:eastAsia="宋体" w:hint="eastAsia"/>
          <w:sz w:val="21"/>
          <w:szCs w:val="21"/>
        </w:rPr>
        <w:t>附录</w:t>
      </w:r>
      <w:proofErr w:type="gramStart"/>
      <w:r>
        <w:rPr>
          <w:rFonts w:eastAsia="宋体" w:hint="eastAsia"/>
          <w:sz w:val="21"/>
          <w:szCs w:val="21"/>
        </w:rPr>
        <w:t>一</w:t>
      </w:r>
      <w:proofErr w:type="gramEnd"/>
      <w:r>
        <w:rPr>
          <w:rFonts w:eastAsia="宋体" w:hint="eastAsia"/>
          <w:sz w:val="21"/>
          <w:szCs w:val="21"/>
        </w:rPr>
        <w:t xml:space="preserve"> </w:t>
      </w:r>
      <w:r>
        <w:rPr>
          <w:rFonts w:eastAsia="宋体" w:hint="eastAsia"/>
          <w:sz w:val="21"/>
          <w:szCs w:val="21"/>
        </w:rPr>
        <w:t>故障等级及服务时效要求</w:t>
      </w:r>
      <w:bookmarkEnd w:id="93"/>
    </w:p>
    <w:p w14:paraId="28A4D020" w14:textId="77777777" w:rsidR="00AD44EE" w:rsidRDefault="00133AD4">
      <w:pPr>
        <w:spacing w:afterLines="50" w:after="156"/>
        <w:ind w:firstLine="480"/>
        <w:rPr>
          <w:sz w:val="21"/>
          <w:szCs w:val="21"/>
        </w:rPr>
      </w:pPr>
      <w:r>
        <w:rPr>
          <w:rFonts w:hint="eastAsia"/>
          <w:sz w:val="21"/>
          <w:szCs w:val="21"/>
        </w:rPr>
        <w:t>故障级别定义如下：</w:t>
      </w:r>
    </w:p>
    <w:p w14:paraId="55D12667" w14:textId="77777777" w:rsidR="00AD44EE" w:rsidRDefault="00133AD4" w:rsidP="00DD0C59">
      <w:pPr>
        <w:numPr>
          <w:ilvl w:val="0"/>
          <w:numId w:val="48"/>
        </w:numPr>
        <w:ind w:left="2100" w:hanging="1674"/>
        <w:rPr>
          <w:sz w:val="21"/>
          <w:szCs w:val="21"/>
        </w:rPr>
      </w:pPr>
      <w:r>
        <w:rPr>
          <w:rFonts w:hint="eastAsia"/>
          <w:sz w:val="21"/>
          <w:szCs w:val="21"/>
        </w:rPr>
        <w:t xml:space="preserve">　</w:t>
      </w:r>
      <w:r>
        <w:rPr>
          <w:sz w:val="21"/>
          <w:szCs w:val="21"/>
        </w:rPr>
        <w:t>一级故障：现有的</w:t>
      </w:r>
      <w:r>
        <w:rPr>
          <w:rFonts w:hint="eastAsia"/>
          <w:sz w:val="21"/>
          <w:szCs w:val="21"/>
        </w:rPr>
        <w:t>系统运行</w:t>
      </w:r>
      <w:r>
        <w:rPr>
          <w:sz w:val="21"/>
          <w:szCs w:val="21"/>
        </w:rPr>
        <w:t>对最终用户的业务运作有重大影响。如</w:t>
      </w:r>
      <w:r>
        <w:rPr>
          <w:rFonts w:hint="eastAsia"/>
          <w:sz w:val="21"/>
          <w:szCs w:val="21"/>
        </w:rPr>
        <w:t>： 设备瘫痪或停机，已严重影响公司业务的正常运行等</w:t>
      </w:r>
      <w:r>
        <w:rPr>
          <w:sz w:val="21"/>
          <w:szCs w:val="21"/>
        </w:rPr>
        <w:t>；</w:t>
      </w:r>
    </w:p>
    <w:p w14:paraId="53BB21E5" w14:textId="77777777" w:rsidR="00AD44EE" w:rsidRDefault="00133AD4" w:rsidP="00DD0C59">
      <w:pPr>
        <w:numPr>
          <w:ilvl w:val="0"/>
          <w:numId w:val="48"/>
        </w:numPr>
        <w:ind w:left="2100" w:hanging="1674"/>
        <w:rPr>
          <w:sz w:val="21"/>
          <w:szCs w:val="21"/>
        </w:rPr>
      </w:pPr>
      <w:r>
        <w:rPr>
          <w:rFonts w:hint="eastAsia"/>
          <w:sz w:val="21"/>
          <w:szCs w:val="21"/>
        </w:rPr>
        <w:t xml:space="preserve">　</w:t>
      </w:r>
      <w:r>
        <w:rPr>
          <w:sz w:val="21"/>
          <w:szCs w:val="21"/>
        </w:rPr>
        <w:t>二级故障：现有</w:t>
      </w:r>
      <w:r>
        <w:rPr>
          <w:rFonts w:hint="eastAsia"/>
          <w:sz w:val="21"/>
          <w:szCs w:val="21"/>
        </w:rPr>
        <w:t>系统</w:t>
      </w:r>
      <w:r>
        <w:rPr>
          <w:sz w:val="21"/>
          <w:szCs w:val="21"/>
        </w:rPr>
        <w:t>的操作性能严重</w:t>
      </w:r>
      <w:r>
        <w:rPr>
          <w:rFonts w:hint="eastAsia"/>
          <w:sz w:val="21"/>
          <w:szCs w:val="21"/>
        </w:rPr>
        <w:t>下</w:t>
      </w:r>
      <w:r>
        <w:rPr>
          <w:sz w:val="21"/>
          <w:szCs w:val="21"/>
        </w:rPr>
        <w:t>降，或由于无法忍受的性能，</w:t>
      </w:r>
      <w:r>
        <w:rPr>
          <w:rFonts w:hint="eastAsia"/>
          <w:sz w:val="21"/>
          <w:szCs w:val="21"/>
        </w:rPr>
        <w:t xml:space="preserve"> </w:t>
      </w:r>
      <w:r>
        <w:rPr>
          <w:sz w:val="21"/>
          <w:szCs w:val="21"/>
        </w:rPr>
        <w:t>使用户业务运作的重要方面受到不良影响</w:t>
      </w:r>
      <w:r>
        <w:rPr>
          <w:rFonts w:hint="eastAsia"/>
          <w:sz w:val="21"/>
          <w:szCs w:val="21"/>
        </w:rPr>
        <w:t>；</w:t>
      </w:r>
    </w:p>
    <w:p w14:paraId="4D103E49" w14:textId="77777777" w:rsidR="00AD44EE" w:rsidRDefault="00133AD4" w:rsidP="00DD0C59">
      <w:pPr>
        <w:numPr>
          <w:ilvl w:val="0"/>
          <w:numId w:val="48"/>
        </w:numPr>
        <w:ind w:left="2100" w:hanging="1674"/>
        <w:rPr>
          <w:sz w:val="21"/>
          <w:szCs w:val="21"/>
        </w:rPr>
      </w:pPr>
      <w:r>
        <w:rPr>
          <w:rFonts w:hint="eastAsia"/>
          <w:sz w:val="21"/>
          <w:szCs w:val="21"/>
        </w:rPr>
        <w:t xml:space="preserve">　</w:t>
      </w:r>
      <w:r>
        <w:rPr>
          <w:sz w:val="21"/>
          <w:szCs w:val="21"/>
        </w:rPr>
        <w:t>三级故障：</w:t>
      </w:r>
      <w:r>
        <w:rPr>
          <w:rFonts w:hint="eastAsia"/>
          <w:sz w:val="21"/>
          <w:szCs w:val="21"/>
        </w:rPr>
        <w:t>系统</w:t>
      </w:r>
      <w:r>
        <w:rPr>
          <w:sz w:val="21"/>
          <w:szCs w:val="21"/>
        </w:rPr>
        <w:t>的操作性能受损，但</w:t>
      </w:r>
      <w:r>
        <w:rPr>
          <w:rFonts w:hint="eastAsia"/>
          <w:sz w:val="21"/>
          <w:szCs w:val="21"/>
        </w:rPr>
        <w:t>绝大部分</w:t>
      </w:r>
      <w:r>
        <w:rPr>
          <w:sz w:val="21"/>
          <w:szCs w:val="21"/>
        </w:rPr>
        <w:t>业务运作仍可正常工作</w:t>
      </w:r>
      <w:r>
        <w:rPr>
          <w:rFonts w:hint="eastAsia"/>
          <w:sz w:val="21"/>
          <w:szCs w:val="21"/>
        </w:rPr>
        <w:t>；</w:t>
      </w:r>
    </w:p>
    <w:p w14:paraId="0332462C" w14:textId="77777777" w:rsidR="00AD44EE" w:rsidRDefault="00133AD4" w:rsidP="00DD0C59">
      <w:pPr>
        <w:numPr>
          <w:ilvl w:val="0"/>
          <w:numId w:val="48"/>
        </w:numPr>
        <w:ind w:left="2100" w:hanging="1674"/>
        <w:rPr>
          <w:sz w:val="21"/>
          <w:szCs w:val="21"/>
        </w:rPr>
      </w:pPr>
      <w:r>
        <w:rPr>
          <w:rFonts w:hint="eastAsia"/>
          <w:sz w:val="21"/>
          <w:szCs w:val="21"/>
        </w:rPr>
        <w:t xml:space="preserve">　</w:t>
      </w:r>
      <w:r>
        <w:rPr>
          <w:sz w:val="21"/>
          <w:szCs w:val="21"/>
        </w:rPr>
        <w:t>四级故障：在产品功能、安装或配置方面需要信息或支援。很显然对</w:t>
      </w:r>
      <w:r>
        <w:rPr>
          <w:rFonts w:hint="eastAsia"/>
          <w:sz w:val="21"/>
          <w:szCs w:val="21"/>
        </w:rPr>
        <w:t xml:space="preserve"> </w:t>
      </w:r>
      <w:r>
        <w:rPr>
          <w:sz w:val="21"/>
          <w:szCs w:val="21"/>
        </w:rPr>
        <w:t>最终用户的业务运作几乎无影响，或根本没有影响。</w:t>
      </w:r>
    </w:p>
    <w:p w14:paraId="3ABABCAF" w14:textId="77777777" w:rsidR="00AD44EE" w:rsidRDefault="00133AD4">
      <w:pPr>
        <w:ind w:firstLine="480"/>
        <w:rPr>
          <w:sz w:val="21"/>
          <w:szCs w:val="21"/>
        </w:rPr>
      </w:pPr>
      <w:r>
        <w:rPr>
          <w:rFonts w:hint="eastAsia"/>
          <w:sz w:val="21"/>
          <w:szCs w:val="21"/>
        </w:rPr>
        <w:t>故障级别一旦确定，将按照下表所列时间内排除故障（起始计算时间为太平报障之时）。如果故障不能在规定时间内解决，故障将自动升级，同时向上一级反映，以需求更为广泛技术资源的支持使故障尽快排除。故障响应时间如下表：</w:t>
      </w:r>
    </w:p>
    <w:tbl>
      <w:tblPr>
        <w:tblW w:w="7670" w:type="dxa"/>
        <w:tblInd w:w="380" w:type="dxa"/>
        <w:tblLayout w:type="fixed"/>
        <w:tblCellMar>
          <w:left w:w="0" w:type="dxa"/>
          <w:right w:w="0" w:type="dxa"/>
        </w:tblCellMar>
        <w:tblLook w:val="04A0" w:firstRow="1" w:lastRow="0" w:firstColumn="1" w:lastColumn="0" w:noHBand="0" w:noVBand="1"/>
      </w:tblPr>
      <w:tblGrid>
        <w:gridCol w:w="2550"/>
        <w:gridCol w:w="1280"/>
        <w:gridCol w:w="1280"/>
        <w:gridCol w:w="1280"/>
        <w:gridCol w:w="1280"/>
      </w:tblGrid>
      <w:tr w:rsidR="00AD44EE" w14:paraId="229378DD" w14:textId="77777777">
        <w:trPr>
          <w:trHeight w:val="499"/>
        </w:trPr>
        <w:tc>
          <w:tcPr>
            <w:tcW w:w="2550" w:type="dxa"/>
            <w:tcBorders>
              <w:top w:val="single" w:sz="8" w:space="0" w:color="auto"/>
              <w:left w:val="single" w:sz="8" w:space="0" w:color="auto"/>
              <w:bottom w:val="dashed" w:sz="4" w:space="0" w:color="auto"/>
              <w:right w:val="dashed" w:sz="4" w:space="0" w:color="auto"/>
            </w:tcBorders>
            <w:shd w:val="clear" w:color="auto" w:fill="FFFF00"/>
            <w:tcMar>
              <w:top w:w="15" w:type="dxa"/>
              <w:left w:w="15" w:type="dxa"/>
              <w:bottom w:w="0" w:type="dxa"/>
              <w:right w:w="15" w:type="dxa"/>
            </w:tcMar>
            <w:vAlign w:val="center"/>
          </w:tcPr>
          <w:p w14:paraId="28E54FFB" w14:textId="77777777" w:rsidR="00AD44EE" w:rsidRDefault="00133AD4">
            <w:pPr>
              <w:ind w:firstLine="480"/>
              <w:jc w:val="center"/>
              <w:rPr>
                <w:sz w:val="21"/>
                <w:szCs w:val="21"/>
              </w:rPr>
            </w:pPr>
            <w:r>
              <w:rPr>
                <w:rFonts w:hint="eastAsia"/>
                <w:sz w:val="21"/>
                <w:szCs w:val="21"/>
              </w:rPr>
              <w:t>故障等级</w:t>
            </w:r>
          </w:p>
        </w:tc>
        <w:tc>
          <w:tcPr>
            <w:tcW w:w="1280" w:type="dxa"/>
            <w:tcBorders>
              <w:top w:val="single" w:sz="8" w:space="0" w:color="auto"/>
              <w:left w:val="nil"/>
              <w:bottom w:val="dashed" w:sz="4" w:space="0" w:color="auto"/>
              <w:right w:val="dashed" w:sz="4" w:space="0" w:color="auto"/>
            </w:tcBorders>
            <w:shd w:val="clear" w:color="auto" w:fill="FFFF00"/>
            <w:tcMar>
              <w:top w:w="15" w:type="dxa"/>
              <w:left w:w="15" w:type="dxa"/>
              <w:bottom w:w="0" w:type="dxa"/>
              <w:right w:w="15" w:type="dxa"/>
            </w:tcMar>
            <w:vAlign w:val="center"/>
          </w:tcPr>
          <w:p w14:paraId="003A28D4" w14:textId="77777777" w:rsidR="00AD44EE" w:rsidRDefault="00133AD4">
            <w:pPr>
              <w:jc w:val="both"/>
              <w:rPr>
                <w:sz w:val="21"/>
                <w:szCs w:val="21"/>
              </w:rPr>
            </w:pPr>
            <w:r>
              <w:rPr>
                <w:rFonts w:hint="eastAsia"/>
                <w:sz w:val="21"/>
                <w:szCs w:val="21"/>
              </w:rPr>
              <w:t>一级故障</w:t>
            </w:r>
          </w:p>
        </w:tc>
        <w:tc>
          <w:tcPr>
            <w:tcW w:w="1280" w:type="dxa"/>
            <w:tcBorders>
              <w:top w:val="single" w:sz="8" w:space="0" w:color="auto"/>
              <w:left w:val="nil"/>
              <w:bottom w:val="dashed" w:sz="4" w:space="0" w:color="auto"/>
              <w:right w:val="dashed" w:sz="4" w:space="0" w:color="auto"/>
            </w:tcBorders>
            <w:shd w:val="clear" w:color="auto" w:fill="FFFF00"/>
            <w:tcMar>
              <w:top w:w="15" w:type="dxa"/>
              <w:left w:w="15" w:type="dxa"/>
              <w:bottom w:w="0" w:type="dxa"/>
              <w:right w:w="15" w:type="dxa"/>
            </w:tcMar>
            <w:vAlign w:val="center"/>
          </w:tcPr>
          <w:p w14:paraId="523CFBEC" w14:textId="77777777" w:rsidR="00AD44EE" w:rsidRDefault="00133AD4">
            <w:pPr>
              <w:jc w:val="both"/>
              <w:rPr>
                <w:sz w:val="21"/>
                <w:szCs w:val="21"/>
              </w:rPr>
            </w:pPr>
            <w:r>
              <w:rPr>
                <w:rFonts w:hint="eastAsia"/>
                <w:sz w:val="21"/>
                <w:szCs w:val="21"/>
              </w:rPr>
              <w:t>二级故障</w:t>
            </w:r>
          </w:p>
        </w:tc>
        <w:tc>
          <w:tcPr>
            <w:tcW w:w="1280" w:type="dxa"/>
            <w:tcBorders>
              <w:top w:val="single" w:sz="8" w:space="0" w:color="auto"/>
              <w:left w:val="nil"/>
              <w:bottom w:val="dashed" w:sz="4" w:space="0" w:color="auto"/>
              <w:right w:val="dashed" w:sz="4" w:space="0" w:color="auto"/>
            </w:tcBorders>
            <w:shd w:val="clear" w:color="auto" w:fill="FFFF00"/>
            <w:tcMar>
              <w:top w:w="15" w:type="dxa"/>
              <w:left w:w="15" w:type="dxa"/>
              <w:bottom w:w="0" w:type="dxa"/>
              <w:right w:w="15" w:type="dxa"/>
            </w:tcMar>
            <w:vAlign w:val="center"/>
          </w:tcPr>
          <w:p w14:paraId="08995B57" w14:textId="77777777" w:rsidR="00AD44EE" w:rsidRDefault="00133AD4">
            <w:pPr>
              <w:jc w:val="both"/>
              <w:rPr>
                <w:sz w:val="21"/>
                <w:szCs w:val="21"/>
              </w:rPr>
            </w:pPr>
            <w:r>
              <w:rPr>
                <w:rFonts w:hint="eastAsia"/>
                <w:sz w:val="21"/>
                <w:szCs w:val="21"/>
              </w:rPr>
              <w:t>三级故障</w:t>
            </w:r>
          </w:p>
        </w:tc>
        <w:tc>
          <w:tcPr>
            <w:tcW w:w="1280" w:type="dxa"/>
            <w:tcBorders>
              <w:top w:val="single" w:sz="8" w:space="0" w:color="auto"/>
              <w:left w:val="nil"/>
              <w:bottom w:val="dashed" w:sz="4" w:space="0" w:color="auto"/>
              <w:right w:val="single" w:sz="8" w:space="0" w:color="auto"/>
            </w:tcBorders>
            <w:shd w:val="clear" w:color="auto" w:fill="FFFF00"/>
            <w:tcMar>
              <w:top w:w="15" w:type="dxa"/>
              <w:left w:w="15" w:type="dxa"/>
              <w:bottom w:w="0" w:type="dxa"/>
              <w:right w:w="15" w:type="dxa"/>
            </w:tcMar>
            <w:vAlign w:val="center"/>
          </w:tcPr>
          <w:p w14:paraId="7E51C8DB" w14:textId="77777777" w:rsidR="00AD44EE" w:rsidRDefault="00133AD4">
            <w:pPr>
              <w:jc w:val="both"/>
              <w:rPr>
                <w:sz w:val="21"/>
                <w:szCs w:val="21"/>
              </w:rPr>
            </w:pPr>
            <w:r>
              <w:rPr>
                <w:rFonts w:hint="eastAsia"/>
                <w:sz w:val="21"/>
                <w:szCs w:val="21"/>
              </w:rPr>
              <w:t>四级故障</w:t>
            </w:r>
          </w:p>
        </w:tc>
      </w:tr>
      <w:tr w:rsidR="00AD44EE" w14:paraId="08E4A8CF" w14:textId="77777777">
        <w:trPr>
          <w:trHeight w:val="369"/>
        </w:trPr>
        <w:tc>
          <w:tcPr>
            <w:tcW w:w="2550" w:type="dxa"/>
            <w:tcBorders>
              <w:top w:val="nil"/>
              <w:left w:val="single" w:sz="8" w:space="0" w:color="auto"/>
              <w:bottom w:val="dashed" w:sz="4" w:space="0" w:color="auto"/>
              <w:right w:val="dashed" w:sz="4" w:space="0" w:color="auto"/>
            </w:tcBorders>
            <w:tcMar>
              <w:top w:w="15" w:type="dxa"/>
              <w:left w:w="15" w:type="dxa"/>
              <w:bottom w:w="0" w:type="dxa"/>
              <w:right w:w="15" w:type="dxa"/>
            </w:tcMar>
            <w:vAlign w:val="center"/>
          </w:tcPr>
          <w:p w14:paraId="0E908124" w14:textId="77777777" w:rsidR="00AD44EE" w:rsidRDefault="00133AD4">
            <w:pPr>
              <w:rPr>
                <w:sz w:val="21"/>
                <w:szCs w:val="21"/>
              </w:rPr>
            </w:pPr>
            <w:r>
              <w:rPr>
                <w:rFonts w:hint="eastAsia"/>
                <w:sz w:val="21"/>
                <w:szCs w:val="21"/>
              </w:rPr>
              <w:t>响应时间（小时以内）</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58B70729" w14:textId="77777777" w:rsidR="00AD44EE" w:rsidRDefault="00133AD4">
            <w:pPr>
              <w:ind w:firstLine="480"/>
              <w:jc w:val="center"/>
              <w:rPr>
                <w:sz w:val="21"/>
                <w:szCs w:val="21"/>
              </w:rPr>
            </w:pPr>
            <w:r>
              <w:rPr>
                <w:rFonts w:hint="eastAsia"/>
                <w:sz w:val="21"/>
                <w:szCs w:val="21"/>
              </w:rPr>
              <w:t>1</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009A9BDF" w14:textId="77777777" w:rsidR="00AD44EE" w:rsidRDefault="00133AD4">
            <w:pPr>
              <w:ind w:firstLine="480"/>
              <w:jc w:val="center"/>
              <w:rPr>
                <w:sz w:val="21"/>
                <w:szCs w:val="21"/>
              </w:rPr>
            </w:pPr>
            <w:r>
              <w:rPr>
                <w:rFonts w:hint="eastAsia"/>
                <w:sz w:val="21"/>
                <w:szCs w:val="21"/>
              </w:rPr>
              <w:t>1</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465A63AC" w14:textId="77777777" w:rsidR="00AD44EE" w:rsidRDefault="00133AD4">
            <w:pPr>
              <w:ind w:firstLine="480"/>
              <w:jc w:val="center"/>
              <w:rPr>
                <w:sz w:val="21"/>
                <w:szCs w:val="21"/>
              </w:rPr>
            </w:pPr>
            <w:r>
              <w:rPr>
                <w:rFonts w:hint="eastAsia"/>
                <w:sz w:val="21"/>
                <w:szCs w:val="21"/>
              </w:rPr>
              <w:t>2</w:t>
            </w:r>
          </w:p>
        </w:tc>
        <w:tc>
          <w:tcPr>
            <w:tcW w:w="1280" w:type="dxa"/>
            <w:tcBorders>
              <w:top w:val="nil"/>
              <w:left w:val="nil"/>
              <w:bottom w:val="dashed" w:sz="4" w:space="0" w:color="auto"/>
              <w:right w:val="single" w:sz="8" w:space="0" w:color="auto"/>
            </w:tcBorders>
            <w:tcMar>
              <w:top w:w="15" w:type="dxa"/>
              <w:left w:w="15" w:type="dxa"/>
              <w:bottom w:w="0" w:type="dxa"/>
              <w:right w:w="15" w:type="dxa"/>
            </w:tcMar>
            <w:vAlign w:val="center"/>
          </w:tcPr>
          <w:p w14:paraId="14AE9707" w14:textId="77777777" w:rsidR="00AD44EE" w:rsidRDefault="00133AD4">
            <w:pPr>
              <w:ind w:firstLine="480"/>
              <w:jc w:val="center"/>
              <w:rPr>
                <w:sz w:val="21"/>
                <w:szCs w:val="21"/>
              </w:rPr>
            </w:pPr>
            <w:r>
              <w:rPr>
                <w:rFonts w:hint="eastAsia"/>
                <w:sz w:val="21"/>
                <w:szCs w:val="21"/>
              </w:rPr>
              <w:t>2</w:t>
            </w:r>
          </w:p>
        </w:tc>
      </w:tr>
      <w:tr w:rsidR="00AD44EE" w14:paraId="44A03819" w14:textId="77777777">
        <w:trPr>
          <w:trHeight w:val="319"/>
        </w:trPr>
        <w:tc>
          <w:tcPr>
            <w:tcW w:w="2550" w:type="dxa"/>
            <w:tcBorders>
              <w:top w:val="nil"/>
              <w:left w:val="single" w:sz="8" w:space="0" w:color="auto"/>
              <w:bottom w:val="dashed" w:sz="4" w:space="0" w:color="auto"/>
              <w:right w:val="dashed" w:sz="4" w:space="0" w:color="auto"/>
            </w:tcBorders>
            <w:tcMar>
              <w:top w:w="15" w:type="dxa"/>
              <w:left w:w="15" w:type="dxa"/>
              <w:bottom w:w="0" w:type="dxa"/>
              <w:right w:w="15" w:type="dxa"/>
            </w:tcMar>
            <w:vAlign w:val="center"/>
          </w:tcPr>
          <w:p w14:paraId="472CC8B1" w14:textId="77777777" w:rsidR="00AD44EE" w:rsidRDefault="00133AD4">
            <w:pPr>
              <w:rPr>
                <w:sz w:val="21"/>
                <w:szCs w:val="21"/>
              </w:rPr>
            </w:pPr>
            <w:r>
              <w:rPr>
                <w:rFonts w:hint="eastAsia"/>
                <w:sz w:val="21"/>
                <w:szCs w:val="21"/>
              </w:rPr>
              <w:t>到达现场时间（小时以内）</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1C1C10AF" w14:textId="77777777" w:rsidR="00AD44EE" w:rsidRDefault="00133AD4">
            <w:pPr>
              <w:ind w:firstLine="480"/>
              <w:jc w:val="center"/>
              <w:rPr>
                <w:sz w:val="21"/>
                <w:szCs w:val="21"/>
              </w:rPr>
            </w:pPr>
            <w:r>
              <w:rPr>
                <w:rFonts w:hint="eastAsia"/>
                <w:sz w:val="21"/>
                <w:szCs w:val="21"/>
              </w:rPr>
              <w:t>2</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7BB8D001" w14:textId="77777777" w:rsidR="00AD44EE" w:rsidRDefault="00133AD4">
            <w:pPr>
              <w:ind w:firstLine="480"/>
              <w:jc w:val="center"/>
              <w:rPr>
                <w:sz w:val="21"/>
                <w:szCs w:val="21"/>
              </w:rPr>
            </w:pPr>
            <w:r>
              <w:rPr>
                <w:rFonts w:hint="eastAsia"/>
                <w:sz w:val="21"/>
                <w:szCs w:val="21"/>
              </w:rPr>
              <w:t>4</w:t>
            </w:r>
          </w:p>
        </w:tc>
        <w:tc>
          <w:tcPr>
            <w:tcW w:w="1280" w:type="dxa"/>
            <w:tcBorders>
              <w:top w:val="nil"/>
              <w:left w:val="nil"/>
              <w:bottom w:val="dashed" w:sz="4" w:space="0" w:color="auto"/>
              <w:right w:val="dashed" w:sz="4" w:space="0" w:color="auto"/>
            </w:tcBorders>
            <w:tcMar>
              <w:top w:w="15" w:type="dxa"/>
              <w:left w:w="15" w:type="dxa"/>
              <w:bottom w:w="0" w:type="dxa"/>
              <w:right w:w="15" w:type="dxa"/>
            </w:tcMar>
            <w:vAlign w:val="center"/>
          </w:tcPr>
          <w:p w14:paraId="7C10ACAC" w14:textId="77777777" w:rsidR="00AD44EE" w:rsidRDefault="00133AD4">
            <w:pPr>
              <w:ind w:firstLine="480"/>
              <w:jc w:val="center"/>
              <w:rPr>
                <w:sz w:val="21"/>
                <w:szCs w:val="21"/>
              </w:rPr>
            </w:pPr>
            <w:r>
              <w:rPr>
                <w:rFonts w:hint="eastAsia"/>
                <w:sz w:val="21"/>
                <w:szCs w:val="21"/>
              </w:rPr>
              <w:t>8</w:t>
            </w:r>
          </w:p>
        </w:tc>
        <w:tc>
          <w:tcPr>
            <w:tcW w:w="1280" w:type="dxa"/>
            <w:tcBorders>
              <w:top w:val="nil"/>
              <w:left w:val="nil"/>
              <w:bottom w:val="dashed" w:sz="4" w:space="0" w:color="auto"/>
              <w:right w:val="single" w:sz="8" w:space="0" w:color="auto"/>
            </w:tcBorders>
            <w:tcMar>
              <w:top w:w="15" w:type="dxa"/>
              <w:left w:w="15" w:type="dxa"/>
              <w:bottom w:w="0" w:type="dxa"/>
              <w:right w:w="15" w:type="dxa"/>
            </w:tcMar>
            <w:vAlign w:val="center"/>
          </w:tcPr>
          <w:p w14:paraId="26BD3B7F" w14:textId="77777777" w:rsidR="00AD44EE" w:rsidRDefault="00133AD4">
            <w:pPr>
              <w:rPr>
                <w:sz w:val="21"/>
                <w:szCs w:val="21"/>
              </w:rPr>
            </w:pPr>
            <w:r>
              <w:rPr>
                <w:rFonts w:hint="eastAsia"/>
                <w:sz w:val="21"/>
                <w:szCs w:val="21"/>
              </w:rPr>
              <w:t>协商解决</w:t>
            </w:r>
          </w:p>
        </w:tc>
      </w:tr>
      <w:tr w:rsidR="00AD44EE" w14:paraId="4C3EDD61" w14:textId="77777777">
        <w:trPr>
          <w:trHeight w:val="353"/>
        </w:trPr>
        <w:tc>
          <w:tcPr>
            <w:tcW w:w="2550" w:type="dxa"/>
            <w:tcBorders>
              <w:top w:val="nil"/>
              <w:left w:val="single" w:sz="8" w:space="0" w:color="auto"/>
              <w:bottom w:val="single" w:sz="8" w:space="0" w:color="auto"/>
              <w:right w:val="dashed" w:sz="4" w:space="0" w:color="auto"/>
            </w:tcBorders>
            <w:tcMar>
              <w:top w:w="15" w:type="dxa"/>
              <w:left w:w="15" w:type="dxa"/>
              <w:bottom w:w="0" w:type="dxa"/>
              <w:right w:w="15" w:type="dxa"/>
            </w:tcMar>
            <w:vAlign w:val="center"/>
          </w:tcPr>
          <w:p w14:paraId="5195036D" w14:textId="77777777" w:rsidR="00AD44EE" w:rsidRDefault="00133AD4">
            <w:pPr>
              <w:rPr>
                <w:sz w:val="21"/>
                <w:szCs w:val="21"/>
              </w:rPr>
            </w:pPr>
            <w:r>
              <w:rPr>
                <w:rFonts w:hint="eastAsia"/>
                <w:sz w:val="21"/>
                <w:szCs w:val="21"/>
              </w:rPr>
              <w:t>故障排除时限（小时以内）</w:t>
            </w:r>
          </w:p>
        </w:tc>
        <w:tc>
          <w:tcPr>
            <w:tcW w:w="1280" w:type="dxa"/>
            <w:tcBorders>
              <w:top w:val="nil"/>
              <w:left w:val="nil"/>
              <w:bottom w:val="single" w:sz="8" w:space="0" w:color="auto"/>
              <w:right w:val="dashed" w:sz="4" w:space="0" w:color="auto"/>
            </w:tcBorders>
            <w:tcMar>
              <w:top w:w="15" w:type="dxa"/>
              <w:left w:w="15" w:type="dxa"/>
              <w:bottom w:w="0" w:type="dxa"/>
              <w:right w:w="15" w:type="dxa"/>
            </w:tcMar>
            <w:vAlign w:val="center"/>
          </w:tcPr>
          <w:p w14:paraId="5CB15F76" w14:textId="77777777" w:rsidR="00AD44EE" w:rsidRDefault="00133AD4">
            <w:pPr>
              <w:ind w:firstLine="480"/>
              <w:jc w:val="center"/>
              <w:rPr>
                <w:sz w:val="21"/>
                <w:szCs w:val="21"/>
              </w:rPr>
            </w:pPr>
            <w:r>
              <w:rPr>
                <w:rFonts w:hint="eastAsia"/>
                <w:sz w:val="21"/>
                <w:szCs w:val="21"/>
              </w:rPr>
              <w:t>4</w:t>
            </w:r>
          </w:p>
        </w:tc>
        <w:tc>
          <w:tcPr>
            <w:tcW w:w="1280" w:type="dxa"/>
            <w:tcBorders>
              <w:top w:val="nil"/>
              <w:left w:val="nil"/>
              <w:bottom w:val="single" w:sz="8" w:space="0" w:color="auto"/>
              <w:right w:val="dashed" w:sz="4" w:space="0" w:color="auto"/>
            </w:tcBorders>
            <w:tcMar>
              <w:top w:w="15" w:type="dxa"/>
              <w:left w:w="15" w:type="dxa"/>
              <w:bottom w:w="0" w:type="dxa"/>
              <w:right w:w="15" w:type="dxa"/>
            </w:tcMar>
            <w:vAlign w:val="center"/>
          </w:tcPr>
          <w:p w14:paraId="1BA81D2B" w14:textId="77777777" w:rsidR="00AD44EE" w:rsidRDefault="00133AD4">
            <w:pPr>
              <w:ind w:firstLine="480"/>
              <w:jc w:val="center"/>
              <w:rPr>
                <w:sz w:val="21"/>
                <w:szCs w:val="21"/>
              </w:rPr>
            </w:pPr>
            <w:r>
              <w:rPr>
                <w:rFonts w:hint="eastAsia"/>
                <w:sz w:val="21"/>
                <w:szCs w:val="21"/>
              </w:rPr>
              <w:t>8</w:t>
            </w:r>
          </w:p>
        </w:tc>
        <w:tc>
          <w:tcPr>
            <w:tcW w:w="1280" w:type="dxa"/>
            <w:tcBorders>
              <w:top w:val="nil"/>
              <w:left w:val="nil"/>
              <w:bottom w:val="single" w:sz="8" w:space="0" w:color="auto"/>
              <w:right w:val="dashed" w:sz="4" w:space="0" w:color="auto"/>
            </w:tcBorders>
            <w:tcMar>
              <w:top w:w="15" w:type="dxa"/>
              <w:left w:w="15" w:type="dxa"/>
              <w:bottom w:w="0" w:type="dxa"/>
              <w:right w:w="15" w:type="dxa"/>
            </w:tcMar>
            <w:vAlign w:val="center"/>
          </w:tcPr>
          <w:p w14:paraId="1B73B24C" w14:textId="77777777" w:rsidR="00AD44EE" w:rsidRDefault="00133AD4">
            <w:pPr>
              <w:ind w:firstLine="480"/>
              <w:jc w:val="center"/>
              <w:rPr>
                <w:sz w:val="21"/>
                <w:szCs w:val="21"/>
              </w:rPr>
            </w:pPr>
            <w:r>
              <w:rPr>
                <w:rFonts w:hint="eastAsia"/>
                <w:sz w:val="21"/>
                <w:szCs w:val="21"/>
              </w:rPr>
              <w:t>12</w:t>
            </w:r>
          </w:p>
        </w:tc>
        <w:tc>
          <w:tcPr>
            <w:tcW w:w="1280" w:type="dxa"/>
            <w:tcBorders>
              <w:top w:val="nil"/>
              <w:left w:val="nil"/>
              <w:bottom w:val="single" w:sz="8" w:space="0" w:color="auto"/>
              <w:right w:val="single" w:sz="8" w:space="0" w:color="auto"/>
            </w:tcBorders>
            <w:tcMar>
              <w:top w:w="15" w:type="dxa"/>
              <w:left w:w="15" w:type="dxa"/>
              <w:bottom w:w="0" w:type="dxa"/>
              <w:right w:w="15" w:type="dxa"/>
            </w:tcMar>
            <w:vAlign w:val="center"/>
          </w:tcPr>
          <w:p w14:paraId="408BBF83" w14:textId="77777777" w:rsidR="00AD44EE" w:rsidRDefault="00133AD4">
            <w:pPr>
              <w:rPr>
                <w:sz w:val="21"/>
                <w:szCs w:val="21"/>
              </w:rPr>
            </w:pPr>
            <w:r>
              <w:rPr>
                <w:rFonts w:hint="eastAsia"/>
                <w:sz w:val="21"/>
                <w:szCs w:val="21"/>
              </w:rPr>
              <w:t>协商解决</w:t>
            </w:r>
          </w:p>
        </w:tc>
      </w:tr>
    </w:tbl>
    <w:p w14:paraId="22BFB572" w14:textId="77777777" w:rsidR="00AD44EE" w:rsidRDefault="00AD44EE">
      <w:pPr>
        <w:adjustRightInd w:val="0"/>
        <w:snapToGrid w:val="0"/>
        <w:spacing w:before="120" w:after="120"/>
        <w:rPr>
          <w:rFonts w:ascii="Arial" w:eastAsia="仿宋_GB2312" w:hAnsi="Arial" w:cs="Arial"/>
          <w:sz w:val="21"/>
          <w:szCs w:val="21"/>
        </w:rPr>
      </w:pPr>
    </w:p>
    <w:p w14:paraId="2FA09CC6" w14:textId="77777777" w:rsidR="00AD44EE" w:rsidRDefault="00133AD4">
      <w:pPr>
        <w:pStyle w:val="1"/>
        <w:numPr>
          <w:ilvl w:val="0"/>
          <w:numId w:val="0"/>
        </w:numPr>
        <w:tabs>
          <w:tab w:val="left" w:pos="492"/>
        </w:tabs>
        <w:spacing w:before="340" w:after="330" w:line="578" w:lineRule="auto"/>
        <w:rPr>
          <w:rFonts w:eastAsia="宋体"/>
          <w:sz w:val="21"/>
          <w:szCs w:val="21"/>
        </w:rPr>
      </w:pPr>
      <w:bookmarkStart w:id="94" w:name="_Toc44876380"/>
      <w:bookmarkStart w:id="95" w:name="_Toc463958483"/>
      <w:bookmarkStart w:id="96" w:name="_Toc465104873"/>
      <w:r>
        <w:rPr>
          <w:rFonts w:eastAsia="宋体" w:hint="eastAsia"/>
          <w:sz w:val="21"/>
          <w:szCs w:val="21"/>
        </w:rPr>
        <w:t>附录二</w:t>
      </w:r>
      <w:r>
        <w:rPr>
          <w:rFonts w:eastAsia="宋体" w:hint="eastAsia"/>
          <w:sz w:val="21"/>
          <w:szCs w:val="21"/>
        </w:rPr>
        <w:t xml:space="preserve"> </w:t>
      </w:r>
      <w:r>
        <w:rPr>
          <w:rFonts w:eastAsia="宋体" w:hint="eastAsia"/>
          <w:sz w:val="21"/>
          <w:szCs w:val="21"/>
        </w:rPr>
        <w:t>项目移交文档</w:t>
      </w:r>
      <w:bookmarkEnd w:id="94"/>
      <w:bookmarkEnd w:id="95"/>
      <w:bookmarkEnd w:id="96"/>
    </w:p>
    <w:tbl>
      <w:tblPr>
        <w:tblW w:w="9200" w:type="dxa"/>
        <w:tblInd w:w="93" w:type="dxa"/>
        <w:tblLayout w:type="fixed"/>
        <w:tblLook w:val="04A0" w:firstRow="1" w:lastRow="0" w:firstColumn="1" w:lastColumn="0" w:noHBand="0" w:noVBand="1"/>
      </w:tblPr>
      <w:tblGrid>
        <w:gridCol w:w="1008"/>
        <w:gridCol w:w="1732"/>
        <w:gridCol w:w="6460"/>
      </w:tblGrid>
      <w:tr w:rsidR="00AD44EE" w14:paraId="2EB39ED4" w14:textId="77777777">
        <w:trPr>
          <w:trHeight w:val="345"/>
        </w:trPr>
        <w:tc>
          <w:tcPr>
            <w:tcW w:w="1008" w:type="dxa"/>
            <w:tcBorders>
              <w:top w:val="single" w:sz="8" w:space="0" w:color="auto"/>
              <w:left w:val="single" w:sz="8" w:space="0" w:color="auto"/>
              <w:bottom w:val="single" w:sz="8" w:space="0" w:color="auto"/>
              <w:right w:val="single" w:sz="8" w:space="0" w:color="auto"/>
            </w:tcBorders>
            <w:shd w:val="clear" w:color="000000" w:fill="CCFFCC"/>
            <w:vAlign w:val="bottom"/>
          </w:tcPr>
          <w:p w14:paraId="3FAB20E9" w14:textId="77777777" w:rsidR="00AD44EE" w:rsidRDefault="00133AD4">
            <w:pPr>
              <w:rPr>
                <w:b/>
                <w:bCs/>
                <w:sz w:val="21"/>
                <w:szCs w:val="21"/>
              </w:rPr>
            </w:pPr>
            <w:r>
              <w:rPr>
                <w:rFonts w:hint="eastAsia"/>
                <w:b/>
                <w:bCs/>
                <w:sz w:val="21"/>
                <w:szCs w:val="21"/>
              </w:rPr>
              <w:t>编号</w:t>
            </w:r>
          </w:p>
        </w:tc>
        <w:tc>
          <w:tcPr>
            <w:tcW w:w="1732" w:type="dxa"/>
            <w:tcBorders>
              <w:top w:val="single" w:sz="8" w:space="0" w:color="auto"/>
              <w:left w:val="nil"/>
              <w:bottom w:val="single" w:sz="8" w:space="0" w:color="auto"/>
              <w:right w:val="single" w:sz="8" w:space="0" w:color="auto"/>
            </w:tcBorders>
            <w:shd w:val="clear" w:color="000000" w:fill="CCFFCC"/>
            <w:vAlign w:val="bottom"/>
          </w:tcPr>
          <w:p w14:paraId="231A6157" w14:textId="77777777" w:rsidR="00AD44EE" w:rsidRDefault="00133AD4">
            <w:pPr>
              <w:ind w:firstLine="482"/>
              <w:rPr>
                <w:b/>
                <w:bCs/>
                <w:sz w:val="21"/>
                <w:szCs w:val="21"/>
              </w:rPr>
            </w:pPr>
            <w:r>
              <w:rPr>
                <w:rFonts w:hint="eastAsia"/>
                <w:b/>
                <w:bCs/>
                <w:sz w:val="21"/>
                <w:szCs w:val="21"/>
              </w:rPr>
              <w:t>内容</w:t>
            </w:r>
          </w:p>
        </w:tc>
        <w:tc>
          <w:tcPr>
            <w:tcW w:w="6460" w:type="dxa"/>
            <w:tcBorders>
              <w:top w:val="single" w:sz="8" w:space="0" w:color="auto"/>
              <w:left w:val="nil"/>
              <w:bottom w:val="single" w:sz="8" w:space="0" w:color="auto"/>
              <w:right w:val="single" w:sz="8" w:space="0" w:color="auto"/>
            </w:tcBorders>
            <w:shd w:val="clear" w:color="000000" w:fill="CCFFCC"/>
            <w:vAlign w:val="bottom"/>
          </w:tcPr>
          <w:p w14:paraId="46150026" w14:textId="77777777" w:rsidR="00AD44EE" w:rsidRDefault="00133AD4">
            <w:pPr>
              <w:ind w:firstLineChars="739" w:firstLine="1558"/>
              <w:rPr>
                <w:b/>
                <w:bCs/>
                <w:sz w:val="21"/>
                <w:szCs w:val="21"/>
              </w:rPr>
            </w:pPr>
            <w:r>
              <w:rPr>
                <w:rFonts w:hint="eastAsia"/>
                <w:b/>
                <w:bCs/>
                <w:sz w:val="21"/>
                <w:szCs w:val="21"/>
              </w:rPr>
              <w:t>备注</w:t>
            </w:r>
          </w:p>
        </w:tc>
      </w:tr>
      <w:tr w:rsidR="00AD44EE" w14:paraId="5E1011DE" w14:textId="77777777">
        <w:trPr>
          <w:trHeight w:val="300"/>
        </w:trPr>
        <w:tc>
          <w:tcPr>
            <w:tcW w:w="1008" w:type="dxa"/>
            <w:tcBorders>
              <w:top w:val="nil"/>
              <w:left w:val="single" w:sz="8" w:space="0" w:color="auto"/>
              <w:bottom w:val="single" w:sz="8" w:space="0" w:color="auto"/>
              <w:right w:val="single" w:sz="8" w:space="0" w:color="auto"/>
            </w:tcBorders>
            <w:vAlign w:val="center"/>
          </w:tcPr>
          <w:p w14:paraId="3BE0E982" w14:textId="77777777" w:rsidR="00AD44EE" w:rsidRDefault="00133AD4">
            <w:pPr>
              <w:ind w:firstLine="480"/>
              <w:jc w:val="right"/>
              <w:rPr>
                <w:sz w:val="21"/>
                <w:szCs w:val="21"/>
              </w:rPr>
            </w:pPr>
            <w:r>
              <w:rPr>
                <w:rFonts w:hint="eastAsia"/>
                <w:sz w:val="21"/>
                <w:szCs w:val="21"/>
              </w:rPr>
              <w:t>1</w:t>
            </w:r>
          </w:p>
        </w:tc>
        <w:tc>
          <w:tcPr>
            <w:tcW w:w="1732" w:type="dxa"/>
            <w:tcBorders>
              <w:top w:val="nil"/>
              <w:left w:val="nil"/>
              <w:bottom w:val="single" w:sz="8" w:space="0" w:color="auto"/>
              <w:right w:val="single" w:sz="8" w:space="0" w:color="auto"/>
            </w:tcBorders>
            <w:vAlign w:val="center"/>
          </w:tcPr>
          <w:p w14:paraId="3E6AE66F" w14:textId="77777777" w:rsidR="00AD44EE" w:rsidRDefault="00133AD4">
            <w:pPr>
              <w:rPr>
                <w:sz w:val="21"/>
                <w:szCs w:val="21"/>
              </w:rPr>
            </w:pPr>
            <w:r>
              <w:rPr>
                <w:rFonts w:hint="eastAsia"/>
                <w:sz w:val="21"/>
                <w:szCs w:val="21"/>
              </w:rPr>
              <w:t>需求分析说明书</w:t>
            </w:r>
          </w:p>
        </w:tc>
        <w:tc>
          <w:tcPr>
            <w:tcW w:w="6460" w:type="dxa"/>
            <w:tcBorders>
              <w:top w:val="nil"/>
              <w:left w:val="nil"/>
              <w:bottom w:val="single" w:sz="8" w:space="0" w:color="auto"/>
              <w:right w:val="single" w:sz="8" w:space="0" w:color="auto"/>
            </w:tcBorders>
            <w:vAlign w:val="center"/>
          </w:tcPr>
          <w:p w14:paraId="261711BC" w14:textId="77777777" w:rsidR="00AD44EE" w:rsidRDefault="00133AD4">
            <w:pPr>
              <w:rPr>
                <w:sz w:val="21"/>
                <w:szCs w:val="21"/>
              </w:rPr>
            </w:pPr>
            <w:r>
              <w:rPr>
                <w:rFonts w:hint="eastAsia"/>
                <w:sz w:val="21"/>
                <w:szCs w:val="21"/>
              </w:rPr>
              <w:t>需求规格说明书及分析说明书</w:t>
            </w:r>
          </w:p>
        </w:tc>
      </w:tr>
      <w:tr w:rsidR="00AD44EE" w14:paraId="2F0B9B70" w14:textId="77777777">
        <w:trPr>
          <w:trHeight w:val="300"/>
        </w:trPr>
        <w:tc>
          <w:tcPr>
            <w:tcW w:w="1008" w:type="dxa"/>
            <w:tcBorders>
              <w:top w:val="nil"/>
              <w:left w:val="single" w:sz="8" w:space="0" w:color="auto"/>
              <w:bottom w:val="single" w:sz="8" w:space="0" w:color="auto"/>
              <w:right w:val="single" w:sz="8" w:space="0" w:color="auto"/>
            </w:tcBorders>
            <w:vAlign w:val="center"/>
          </w:tcPr>
          <w:p w14:paraId="298A50CF" w14:textId="77777777" w:rsidR="00AD44EE" w:rsidRDefault="00133AD4">
            <w:pPr>
              <w:ind w:firstLine="480"/>
              <w:jc w:val="right"/>
              <w:rPr>
                <w:sz w:val="21"/>
                <w:szCs w:val="21"/>
              </w:rPr>
            </w:pPr>
            <w:r>
              <w:rPr>
                <w:rFonts w:hint="eastAsia"/>
                <w:sz w:val="21"/>
                <w:szCs w:val="21"/>
              </w:rPr>
              <w:t>2</w:t>
            </w:r>
          </w:p>
        </w:tc>
        <w:tc>
          <w:tcPr>
            <w:tcW w:w="1732" w:type="dxa"/>
            <w:tcBorders>
              <w:top w:val="nil"/>
              <w:left w:val="nil"/>
              <w:bottom w:val="single" w:sz="8" w:space="0" w:color="auto"/>
              <w:right w:val="single" w:sz="8" w:space="0" w:color="auto"/>
            </w:tcBorders>
            <w:vAlign w:val="center"/>
          </w:tcPr>
          <w:p w14:paraId="3A4AE2E7" w14:textId="77777777" w:rsidR="00AD44EE" w:rsidRDefault="00133AD4">
            <w:pPr>
              <w:rPr>
                <w:sz w:val="21"/>
                <w:szCs w:val="21"/>
              </w:rPr>
            </w:pPr>
            <w:r>
              <w:rPr>
                <w:rFonts w:hint="eastAsia"/>
                <w:sz w:val="21"/>
                <w:szCs w:val="21"/>
              </w:rPr>
              <w:t>系统架构设计文档</w:t>
            </w:r>
          </w:p>
        </w:tc>
        <w:tc>
          <w:tcPr>
            <w:tcW w:w="6460" w:type="dxa"/>
            <w:tcBorders>
              <w:top w:val="nil"/>
              <w:left w:val="nil"/>
              <w:bottom w:val="single" w:sz="8" w:space="0" w:color="auto"/>
              <w:right w:val="single" w:sz="8" w:space="0" w:color="auto"/>
            </w:tcBorders>
            <w:vAlign w:val="center"/>
          </w:tcPr>
          <w:p w14:paraId="65EF7941" w14:textId="77777777" w:rsidR="00AD44EE" w:rsidRDefault="00133AD4">
            <w:pPr>
              <w:rPr>
                <w:sz w:val="21"/>
                <w:szCs w:val="21"/>
              </w:rPr>
            </w:pPr>
            <w:r>
              <w:rPr>
                <w:rFonts w:hint="eastAsia"/>
                <w:sz w:val="21"/>
                <w:szCs w:val="21"/>
              </w:rPr>
              <w:t>系统架构设计说明书</w:t>
            </w:r>
          </w:p>
        </w:tc>
      </w:tr>
      <w:tr w:rsidR="00AD44EE" w14:paraId="046FC714" w14:textId="77777777">
        <w:trPr>
          <w:trHeight w:val="300"/>
        </w:trPr>
        <w:tc>
          <w:tcPr>
            <w:tcW w:w="1008" w:type="dxa"/>
            <w:tcBorders>
              <w:top w:val="nil"/>
              <w:left w:val="single" w:sz="8" w:space="0" w:color="auto"/>
              <w:bottom w:val="single" w:sz="8" w:space="0" w:color="auto"/>
              <w:right w:val="single" w:sz="8" w:space="0" w:color="auto"/>
            </w:tcBorders>
            <w:vAlign w:val="center"/>
          </w:tcPr>
          <w:p w14:paraId="6B56F5F2" w14:textId="77777777" w:rsidR="00AD44EE" w:rsidRDefault="00133AD4">
            <w:pPr>
              <w:ind w:firstLine="480"/>
              <w:jc w:val="right"/>
              <w:rPr>
                <w:sz w:val="21"/>
                <w:szCs w:val="21"/>
              </w:rPr>
            </w:pPr>
            <w:r>
              <w:rPr>
                <w:rFonts w:hint="eastAsia"/>
                <w:sz w:val="21"/>
                <w:szCs w:val="21"/>
              </w:rPr>
              <w:t>3</w:t>
            </w:r>
          </w:p>
        </w:tc>
        <w:tc>
          <w:tcPr>
            <w:tcW w:w="1732" w:type="dxa"/>
            <w:tcBorders>
              <w:top w:val="nil"/>
              <w:left w:val="nil"/>
              <w:bottom w:val="single" w:sz="8" w:space="0" w:color="auto"/>
              <w:right w:val="single" w:sz="8" w:space="0" w:color="auto"/>
            </w:tcBorders>
            <w:vAlign w:val="center"/>
          </w:tcPr>
          <w:p w14:paraId="02263217" w14:textId="77777777" w:rsidR="00AD44EE" w:rsidRDefault="00133AD4">
            <w:pPr>
              <w:rPr>
                <w:sz w:val="21"/>
                <w:szCs w:val="21"/>
              </w:rPr>
            </w:pPr>
            <w:r>
              <w:rPr>
                <w:rFonts w:hint="eastAsia"/>
                <w:sz w:val="21"/>
                <w:szCs w:val="21"/>
              </w:rPr>
              <w:t>系统概要设计文档</w:t>
            </w:r>
          </w:p>
        </w:tc>
        <w:tc>
          <w:tcPr>
            <w:tcW w:w="6460" w:type="dxa"/>
            <w:tcBorders>
              <w:top w:val="nil"/>
              <w:left w:val="nil"/>
              <w:bottom w:val="single" w:sz="8" w:space="0" w:color="auto"/>
              <w:right w:val="single" w:sz="8" w:space="0" w:color="auto"/>
            </w:tcBorders>
            <w:vAlign w:val="center"/>
          </w:tcPr>
          <w:p w14:paraId="0E5C427F" w14:textId="77777777" w:rsidR="00AD44EE" w:rsidRDefault="00133AD4">
            <w:pPr>
              <w:rPr>
                <w:sz w:val="21"/>
                <w:szCs w:val="21"/>
              </w:rPr>
            </w:pPr>
            <w:r>
              <w:rPr>
                <w:rFonts w:hint="eastAsia"/>
                <w:sz w:val="21"/>
                <w:szCs w:val="21"/>
              </w:rPr>
              <w:t>系统概要设计文档</w:t>
            </w:r>
          </w:p>
        </w:tc>
      </w:tr>
      <w:tr w:rsidR="00AD44EE" w14:paraId="68A1F219" w14:textId="77777777">
        <w:trPr>
          <w:trHeight w:val="300"/>
        </w:trPr>
        <w:tc>
          <w:tcPr>
            <w:tcW w:w="1008" w:type="dxa"/>
            <w:vMerge w:val="restart"/>
            <w:tcBorders>
              <w:top w:val="nil"/>
              <w:left w:val="single" w:sz="8" w:space="0" w:color="auto"/>
              <w:bottom w:val="single" w:sz="8" w:space="0" w:color="auto"/>
              <w:right w:val="single" w:sz="8" w:space="0" w:color="auto"/>
            </w:tcBorders>
            <w:vAlign w:val="center"/>
          </w:tcPr>
          <w:p w14:paraId="4F34F294" w14:textId="77777777" w:rsidR="00AD44EE" w:rsidRDefault="00133AD4">
            <w:pPr>
              <w:ind w:firstLine="480"/>
              <w:jc w:val="right"/>
              <w:rPr>
                <w:sz w:val="21"/>
                <w:szCs w:val="21"/>
              </w:rPr>
            </w:pPr>
            <w:r>
              <w:rPr>
                <w:rFonts w:hint="eastAsia"/>
                <w:sz w:val="21"/>
                <w:szCs w:val="21"/>
              </w:rPr>
              <w:t>4</w:t>
            </w:r>
          </w:p>
        </w:tc>
        <w:tc>
          <w:tcPr>
            <w:tcW w:w="1732" w:type="dxa"/>
            <w:vMerge w:val="restart"/>
            <w:tcBorders>
              <w:top w:val="nil"/>
              <w:left w:val="single" w:sz="8" w:space="0" w:color="auto"/>
              <w:bottom w:val="single" w:sz="8" w:space="0" w:color="auto"/>
              <w:right w:val="single" w:sz="8" w:space="0" w:color="auto"/>
            </w:tcBorders>
            <w:vAlign w:val="center"/>
          </w:tcPr>
          <w:p w14:paraId="3D4AE6F7" w14:textId="77777777" w:rsidR="00AD44EE" w:rsidRDefault="00133AD4">
            <w:pPr>
              <w:rPr>
                <w:sz w:val="21"/>
                <w:szCs w:val="21"/>
              </w:rPr>
            </w:pPr>
            <w:r>
              <w:rPr>
                <w:rFonts w:hint="eastAsia"/>
                <w:sz w:val="21"/>
                <w:szCs w:val="21"/>
              </w:rPr>
              <w:t>系统详细设计文档</w:t>
            </w:r>
          </w:p>
        </w:tc>
        <w:tc>
          <w:tcPr>
            <w:tcW w:w="6460" w:type="dxa"/>
            <w:tcBorders>
              <w:top w:val="nil"/>
              <w:left w:val="nil"/>
              <w:bottom w:val="single" w:sz="8" w:space="0" w:color="auto"/>
              <w:right w:val="single" w:sz="8" w:space="0" w:color="auto"/>
            </w:tcBorders>
            <w:vAlign w:val="bottom"/>
          </w:tcPr>
          <w:p w14:paraId="7D8B6B57" w14:textId="77777777" w:rsidR="00AD44EE" w:rsidRDefault="00133AD4">
            <w:pPr>
              <w:rPr>
                <w:sz w:val="21"/>
                <w:szCs w:val="21"/>
              </w:rPr>
            </w:pPr>
            <w:r>
              <w:rPr>
                <w:rFonts w:hint="eastAsia"/>
                <w:sz w:val="21"/>
                <w:szCs w:val="21"/>
              </w:rPr>
              <w:t>1.数据库设计说明，包含数据字典说明、数据库表结构等</w:t>
            </w:r>
          </w:p>
        </w:tc>
      </w:tr>
      <w:tr w:rsidR="00AD44EE" w14:paraId="53C34AA7" w14:textId="77777777">
        <w:trPr>
          <w:trHeight w:val="300"/>
        </w:trPr>
        <w:tc>
          <w:tcPr>
            <w:tcW w:w="1008" w:type="dxa"/>
            <w:vMerge/>
            <w:tcBorders>
              <w:top w:val="nil"/>
              <w:left w:val="single" w:sz="8" w:space="0" w:color="auto"/>
              <w:bottom w:val="single" w:sz="8" w:space="0" w:color="auto"/>
              <w:right w:val="single" w:sz="8" w:space="0" w:color="auto"/>
            </w:tcBorders>
            <w:vAlign w:val="center"/>
          </w:tcPr>
          <w:p w14:paraId="27D18EE9" w14:textId="77777777" w:rsidR="00AD44EE" w:rsidRDefault="00AD44EE">
            <w:pPr>
              <w:ind w:firstLine="480"/>
              <w:rPr>
                <w:sz w:val="21"/>
                <w:szCs w:val="21"/>
              </w:rPr>
            </w:pPr>
          </w:p>
        </w:tc>
        <w:tc>
          <w:tcPr>
            <w:tcW w:w="1732" w:type="dxa"/>
            <w:vMerge/>
            <w:tcBorders>
              <w:top w:val="nil"/>
              <w:left w:val="single" w:sz="8" w:space="0" w:color="auto"/>
              <w:bottom w:val="single" w:sz="8" w:space="0" w:color="auto"/>
              <w:right w:val="single" w:sz="8" w:space="0" w:color="auto"/>
            </w:tcBorders>
            <w:vAlign w:val="center"/>
          </w:tcPr>
          <w:p w14:paraId="2D6454B7"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7D12C2AC" w14:textId="77777777" w:rsidR="00AD44EE" w:rsidRDefault="00133AD4">
            <w:pPr>
              <w:rPr>
                <w:sz w:val="21"/>
                <w:szCs w:val="21"/>
              </w:rPr>
            </w:pPr>
            <w:r>
              <w:rPr>
                <w:rFonts w:hint="eastAsia"/>
                <w:sz w:val="21"/>
                <w:szCs w:val="21"/>
              </w:rPr>
              <w:t>2.重要程序流程（例如：用户权限验证、用户数据同步）设计说明等</w:t>
            </w:r>
          </w:p>
        </w:tc>
      </w:tr>
      <w:tr w:rsidR="00AD44EE" w14:paraId="7152D276" w14:textId="77777777">
        <w:trPr>
          <w:trHeight w:val="300"/>
        </w:trPr>
        <w:tc>
          <w:tcPr>
            <w:tcW w:w="1008" w:type="dxa"/>
            <w:vMerge/>
            <w:tcBorders>
              <w:top w:val="nil"/>
              <w:left w:val="single" w:sz="8" w:space="0" w:color="auto"/>
              <w:bottom w:val="single" w:sz="8" w:space="0" w:color="auto"/>
              <w:right w:val="single" w:sz="8" w:space="0" w:color="auto"/>
            </w:tcBorders>
            <w:vAlign w:val="center"/>
          </w:tcPr>
          <w:p w14:paraId="0613C06A" w14:textId="77777777" w:rsidR="00AD44EE" w:rsidRDefault="00AD44EE">
            <w:pPr>
              <w:ind w:firstLine="480"/>
              <w:rPr>
                <w:sz w:val="21"/>
                <w:szCs w:val="21"/>
              </w:rPr>
            </w:pPr>
          </w:p>
        </w:tc>
        <w:tc>
          <w:tcPr>
            <w:tcW w:w="1732" w:type="dxa"/>
            <w:vMerge/>
            <w:tcBorders>
              <w:top w:val="nil"/>
              <w:left w:val="single" w:sz="8" w:space="0" w:color="auto"/>
              <w:bottom w:val="single" w:sz="8" w:space="0" w:color="auto"/>
              <w:right w:val="single" w:sz="8" w:space="0" w:color="auto"/>
            </w:tcBorders>
            <w:vAlign w:val="center"/>
          </w:tcPr>
          <w:p w14:paraId="3EC94A85"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4B3CAA01" w14:textId="77777777" w:rsidR="00AD44EE" w:rsidRDefault="00133AD4">
            <w:pPr>
              <w:rPr>
                <w:sz w:val="21"/>
                <w:szCs w:val="21"/>
              </w:rPr>
            </w:pPr>
            <w:r>
              <w:rPr>
                <w:rFonts w:hint="eastAsia"/>
                <w:sz w:val="21"/>
                <w:szCs w:val="21"/>
              </w:rPr>
              <w:t>3.重要程序（例如：数据库连接池、权限验证过滤器、核心模块功能）设计说明等</w:t>
            </w:r>
          </w:p>
        </w:tc>
      </w:tr>
      <w:tr w:rsidR="00AD44EE" w14:paraId="3E24C01D" w14:textId="77777777">
        <w:trPr>
          <w:trHeight w:val="495"/>
        </w:trPr>
        <w:tc>
          <w:tcPr>
            <w:tcW w:w="1008" w:type="dxa"/>
            <w:tcBorders>
              <w:top w:val="nil"/>
              <w:left w:val="single" w:sz="8" w:space="0" w:color="auto"/>
              <w:bottom w:val="single" w:sz="8" w:space="0" w:color="auto"/>
              <w:right w:val="single" w:sz="8" w:space="0" w:color="auto"/>
            </w:tcBorders>
            <w:vAlign w:val="center"/>
          </w:tcPr>
          <w:p w14:paraId="1160DA80" w14:textId="77777777" w:rsidR="00AD44EE" w:rsidRDefault="00133AD4">
            <w:pPr>
              <w:ind w:firstLine="480"/>
              <w:jc w:val="right"/>
              <w:rPr>
                <w:sz w:val="21"/>
                <w:szCs w:val="21"/>
              </w:rPr>
            </w:pPr>
            <w:r>
              <w:rPr>
                <w:rFonts w:hint="eastAsia"/>
                <w:sz w:val="21"/>
                <w:szCs w:val="21"/>
              </w:rPr>
              <w:t>5</w:t>
            </w:r>
          </w:p>
        </w:tc>
        <w:tc>
          <w:tcPr>
            <w:tcW w:w="1732" w:type="dxa"/>
            <w:tcBorders>
              <w:top w:val="nil"/>
              <w:left w:val="nil"/>
              <w:bottom w:val="single" w:sz="8" w:space="0" w:color="auto"/>
              <w:right w:val="single" w:sz="8" w:space="0" w:color="auto"/>
            </w:tcBorders>
            <w:vAlign w:val="center"/>
          </w:tcPr>
          <w:p w14:paraId="4BAB2E0D" w14:textId="77777777" w:rsidR="00AD44EE" w:rsidRDefault="00133AD4">
            <w:pPr>
              <w:rPr>
                <w:sz w:val="21"/>
                <w:szCs w:val="21"/>
              </w:rPr>
            </w:pPr>
            <w:r>
              <w:rPr>
                <w:rFonts w:hint="eastAsia"/>
                <w:sz w:val="21"/>
                <w:szCs w:val="21"/>
              </w:rPr>
              <w:t>系统部署手册</w:t>
            </w:r>
          </w:p>
        </w:tc>
        <w:tc>
          <w:tcPr>
            <w:tcW w:w="6460" w:type="dxa"/>
            <w:tcBorders>
              <w:top w:val="nil"/>
              <w:left w:val="nil"/>
              <w:bottom w:val="single" w:sz="8" w:space="0" w:color="auto"/>
              <w:right w:val="single" w:sz="8" w:space="0" w:color="auto"/>
            </w:tcBorders>
            <w:vAlign w:val="bottom"/>
          </w:tcPr>
          <w:p w14:paraId="0112827E" w14:textId="77777777" w:rsidR="00AD44EE" w:rsidRDefault="00133AD4">
            <w:pPr>
              <w:rPr>
                <w:sz w:val="21"/>
                <w:szCs w:val="21"/>
              </w:rPr>
            </w:pPr>
            <w:r>
              <w:rPr>
                <w:rFonts w:hint="eastAsia"/>
                <w:sz w:val="21"/>
                <w:szCs w:val="21"/>
              </w:rPr>
              <w:t>系统硬件架构图（网络拓扑图），系统硬件配置和用途清单，系统资源分配情况清单，系统部署步骤和过程详细记录等</w:t>
            </w:r>
          </w:p>
        </w:tc>
      </w:tr>
      <w:tr w:rsidR="00AD44EE" w14:paraId="60EF9AAE" w14:textId="77777777">
        <w:trPr>
          <w:trHeight w:val="495"/>
        </w:trPr>
        <w:tc>
          <w:tcPr>
            <w:tcW w:w="1008" w:type="dxa"/>
            <w:tcBorders>
              <w:top w:val="nil"/>
              <w:left w:val="single" w:sz="8" w:space="0" w:color="auto"/>
              <w:bottom w:val="single" w:sz="8" w:space="0" w:color="auto"/>
              <w:right w:val="single" w:sz="8" w:space="0" w:color="auto"/>
            </w:tcBorders>
            <w:vAlign w:val="center"/>
          </w:tcPr>
          <w:p w14:paraId="22EAF60D" w14:textId="77777777" w:rsidR="00AD44EE" w:rsidRDefault="00133AD4">
            <w:pPr>
              <w:ind w:firstLine="480"/>
              <w:jc w:val="right"/>
              <w:rPr>
                <w:sz w:val="21"/>
                <w:szCs w:val="21"/>
              </w:rPr>
            </w:pPr>
            <w:r>
              <w:rPr>
                <w:rFonts w:hint="eastAsia"/>
                <w:sz w:val="21"/>
                <w:szCs w:val="21"/>
              </w:rPr>
              <w:lastRenderedPageBreak/>
              <w:t>6</w:t>
            </w:r>
          </w:p>
        </w:tc>
        <w:tc>
          <w:tcPr>
            <w:tcW w:w="1732" w:type="dxa"/>
            <w:tcBorders>
              <w:top w:val="nil"/>
              <w:left w:val="nil"/>
              <w:bottom w:val="single" w:sz="8" w:space="0" w:color="auto"/>
              <w:right w:val="single" w:sz="8" w:space="0" w:color="auto"/>
            </w:tcBorders>
            <w:vAlign w:val="center"/>
          </w:tcPr>
          <w:p w14:paraId="2AEE03AD" w14:textId="77777777" w:rsidR="00AD44EE" w:rsidRDefault="00133AD4">
            <w:pPr>
              <w:rPr>
                <w:sz w:val="21"/>
                <w:szCs w:val="21"/>
              </w:rPr>
            </w:pPr>
            <w:r>
              <w:rPr>
                <w:rFonts w:hint="eastAsia"/>
                <w:sz w:val="21"/>
                <w:szCs w:val="21"/>
              </w:rPr>
              <w:t>测试文档</w:t>
            </w:r>
          </w:p>
        </w:tc>
        <w:tc>
          <w:tcPr>
            <w:tcW w:w="6460" w:type="dxa"/>
            <w:tcBorders>
              <w:top w:val="nil"/>
              <w:left w:val="nil"/>
              <w:bottom w:val="single" w:sz="8" w:space="0" w:color="auto"/>
              <w:right w:val="single" w:sz="8" w:space="0" w:color="auto"/>
            </w:tcBorders>
            <w:vAlign w:val="bottom"/>
          </w:tcPr>
          <w:p w14:paraId="080FCB1C" w14:textId="77777777" w:rsidR="00AD44EE" w:rsidRDefault="00133AD4">
            <w:pPr>
              <w:rPr>
                <w:sz w:val="21"/>
                <w:szCs w:val="21"/>
              </w:rPr>
            </w:pPr>
            <w:r>
              <w:rPr>
                <w:rFonts w:hint="eastAsia"/>
                <w:sz w:val="21"/>
                <w:szCs w:val="21"/>
              </w:rPr>
              <w:t>测试用例、测试跟踪报告、UAT报告、压力测试报告</w:t>
            </w:r>
          </w:p>
        </w:tc>
      </w:tr>
      <w:tr w:rsidR="00AD44EE" w14:paraId="3568A025" w14:textId="77777777">
        <w:trPr>
          <w:trHeight w:val="495"/>
        </w:trPr>
        <w:tc>
          <w:tcPr>
            <w:tcW w:w="1008" w:type="dxa"/>
            <w:tcBorders>
              <w:top w:val="nil"/>
              <w:left w:val="single" w:sz="8" w:space="0" w:color="auto"/>
              <w:bottom w:val="single" w:sz="8" w:space="0" w:color="auto"/>
              <w:right w:val="single" w:sz="8" w:space="0" w:color="auto"/>
            </w:tcBorders>
            <w:vAlign w:val="center"/>
          </w:tcPr>
          <w:p w14:paraId="630DF72D" w14:textId="77777777" w:rsidR="00AD44EE" w:rsidRDefault="00133AD4">
            <w:pPr>
              <w:ind w:firstLine="480"/>
              <w:jc w:val="right"/>
              <w:rPr>
                <w:sz w:val="21"/>
                <w:szCs w:val="21"/>
              </w:rPr>
            </w:pPr>
            <w:r>
              <w:rPr>
                <w:rFonts w:hint="eastAsia"/>
                <w:sz w:val="21"/>
                <w:szCs w:val="21"/>
              </w:rPr>
              <w:t>7</w:t>
            </w:r>
          </w:p>
        </w:tc>
        <w:tc>
          <w:tcPr>
            <w:tcW w:w="1732" w:type="dxa"/>
            <w:tcBorders>
              <w:top w:val="nil"/>
              <w:left w:val="nil"/>
              <w:bottom w:val="single" w:sz="8" w:space="0" w:color="auto"/>
              <w:right w:val="single" w:sz="8" w:space="0" w:color="auto"/>
            </w:tcBorders>
            <w:vAlign w:val="center"/>
          </w:tcPr>
          <w:p w14:paraId="29D05DC1" w14:textId="77777777" w:rsidR="00AD44EE" w:rsidRDefault="00133AD4">
            <w:pPr>
              <w:rPr>
                <w:sz w:val="21"/>
                <w:szCs w:val="21"/>
              </w:rPr>
            </w:pPr>
            <w:r>
              <w:rPr>
                <w:rFonts w:hint="eastAsia"/>
                <w:sz w:val="21"/>
                <w:szCs w:val="21"/>
              </w:rPr>
              <w:t>安全文档</w:t>
            </w:r>
          </w:p>
        </w:tc>
        <w:tc>
          <w:tcPr>
            <w:tcW w:w="6460" w:type="dxa"/>
            <w:tcBorders>
              <w:top w:val="nil"/>
              <w:left w:val="nil"/>
              <w:bottom w:val="single" w:sz="8" w:space="0" w:color="auto"/>
              <w:right w:val="single" w:sz="8" w:space="0" w:color="auto"/>
            </w:tcBorders>
            <w:vAlign w:val="bottom"/>
          </w:tcPr>
          <w:p w14:paraId="39A977E0" w14:textId="77777777" w:rsidR="00AD44EE" w:rsidRDefault="00133AD4">
            <w:pPr>
              <w:rPr>
                <w:sz w:val="21"/>
                <w:szCs w:val="21"/>
              </w:rPr>
            </w:pPr>
            <w:r>
              <w:rPr>
                <w:rFonts w:hint="eastAsia"/>
                <w:sz w:val="21"/>
                <w:szCs w:val="21"/>
              </w:rPr>
              <w:t>安全需求分析、设计、开发、测试、</w:t>
            </w:r>
            <w:proofErr w:type="gramStart"/>
            <w:r>
              <w:rPr>
                <w:rFonts w:hint="eastAsia"/>
                <w:sz w:val="21"/>
                <w:szCs w:val="21"/>
              </w:rPr>
              <w:t>白盒黑</w:t>
            </w:r>
            <w:proofErr w:type="gramEnd"/>
            <w:r>
              <w:rPr>
                <w:rFonts w:hint="eastAsia"/>
                <w:sz w:val="21"/>
                <w:szCs w:val="21"/>
              </w:rPr>
              <w:t>盒等安全扫描结果报告</w:t>
            </w:r>
          </w:p>
        </w:tc>
      </w:tr>
      <w:tr w:rsidR="00AD44EE" w14:paraId="471FFDB6" w14:textId="77777777">
        <w:trPr>
          <w:trHeight w:val="495"/>
        </w:trPr>
        <w:tc>
          <w:tcPr>
            <w:tcW w:w="1008" w:type="dxa"/>
            <w:tcBorders>
              <w:top w:val="nil"/>
              <w:left w:val="single" w:sz="8" w:space="0" w:color="auto"/>
              <w:bottom w:val="single" w:sz="8" w:space="0" w:color="auto"/>
              <w:right w:val="single" w:sz="8" w:space="0" w:color="auto"/>
            </w:tcBorders>
            <w:vAlign w:val="center"/>
          </w:tcPr>
          <w:p w14:paraId="09D48822" w14:textId="77777777" w:rsidR="00AD44EE" w:rsidRDefault="00133AD4">
            <w:pPr>
              <w:ind w:firstLine="480"/>
              <w:jc w:val="right"/>
              <w:rPr>
                <w:sz w:val="21"/>
                <w:szCs w:val="21"/>
              </w:rPr>
            </w:pPr>
            <w:r>
              <w:rPr>
                <w:rFonts w:hint="eastAsia"/>
                <w:sz w:val="21"/>
                <w:szCs w:val="21"/>
              </w:rPr>
              <w:t>8</w:t>
            </w:r>
          </w:p>
        </w:tc>
        <w:tc>
          <w:tcPr>
            <w:tcW w:w="1732" w:type="dxa"/>
            <w:tcBorders>
              <w:top w:val="nil"/>
              <w:left w:val="nil"/>
              <w:bottom w:val="single" w:sz="8" w:space="0" w:color="auto"/>
              <w:right w:val="single" w:sz="8" w:space="0" w:color="auto"/>
            </w:tcBorders>
            <w:vAlign w:val="center"/>
          </w:tcPr>
          <w:p w14:paraId="397727EA" w14:textId="77777777" w:rsidR="00AD44EE" w:rsidRDefault="00133AD4">
            <w:pPr>
              <w:rPr>
                <w:sz w:val="21"/>
                <w:szCs w:val="21"/>
              </w:rPr>
            </w:pPr>
            <w:r>
              <w:rPr>
                <w:rFonts w:hint="eastAsia"/>
                <w:sz w:val="21"/>
                <w:szCs w:val="21"/>
              </w:rPr>
              <w:t>上线文档</w:t>
            </w:r>
          </w:p>
        </w:tc>
        <w:tc>
          <w:tcPr>
            <w:tcW w:w="6460" w:type="dxa"/>
            <w:tcBorders>
              <w:top w:val="nil"/>
              <w:left w:val="nil"/>
              <w:bottom w:val="single" w:sz="8" w:space="0" w:color="auto"/>
              <w:right w:val="single" w:sz="8" w:space="0" w:color="auto"/>
            </w:tcBorders>
            <w:vAlign w:val="bottom"/>
          </w:tcPr>
          <w:p w14:paraId="2B431240" w14:textId="77777777" w:rsidR="00AD44EE" w:rsidRDefault="00133AD4">
            <w:pPr>
              <w:rPr>
                <w:sz w:val="21"/>
                <w:szCs w:val="21"/>
              </w:rPr>
            </w:pPr>
            <w:r>
              <w:rPr>
                <w:rFonts w:hint="eastAsia"/>
                <w:sz w:val="21"/>
                <w:szCs w:val="21"/>
              </w:rPr>
              <w:t>上线计划、上线方案、发布手册等</w:t>
            </w:r>
          </w:p>
        </w:tc>
      </w:tr>
      <w:tr w:rsidR="00AD44EE" w14:paraId="0DD3FF65" w14:textId="77777777">
        <w:trPr>
          <w:trHeight w:val="300"/>
        </w:trPr>
        <w:tc>
          <w:tcPr>
            <w:tcW w:w="1008" w:type="dxa"/>
            <w:vMerge w:val="restart"/>
            <w:tcBorders>
              <w:top w:val="nil"/>
              <w:left w:val="single" w:sz="8" w:space="0" w:color="auto"/>
              <w:right w:val="single" w:sz="8" w:space="0" w:color="auto"/>
            </w:tcBorders>
            <w:vAlign w:val="center"/>
          </w:tcPr>
          <w:p w14:paraId="31550E81" w14:textId="77777777" w:rsidR="00AD44EE" w:rsidRDefault="00133AD4">
            <w:pPr>
              <w:ind w:firstLine="480"/>
              <w:jc w:val="right"/>
              <w:rPr>
                <w:sz w:val="21"/>
                <w:szCs w:val="21"/>
              </w:rPr>
            </w:pPr>
            <w:r>
              <w:rPr>
                <w:rFonts w:hint="eastAsia"/>
                <w:sz w:val="21"/>
                <w:szCs w:val="21"/>
              </w:rPr>
              <w:t>9</w:t>
            </w:r>
          </w:p>
        </w:tc>
        <w:tc>
          <w:tcPr>
            <w:tcW w:w="1732" w:type="dxa"/>
            <w:vMerge w:val="restart"/>
            <w:tcBorders>
              <w:top w:val="nil"/>
              <w:left w:val="single" w:sz="8" w:space="0" w:color="auto"/>
              <w:right w:val="single" w:sz="8" w:space="0" w:color="auto"/>
            </w:tcBorders>
            <w:vAlign w:val="center"/>
          </w:tcPr>
          <w:p w14:paraId="271A271C" w14:textId="77777777" w:rsidR="00AD44EE" w:rsidRDefault="00133AD4">
            <w:pPr>
              <w:rPr>
                <w:sz w:val="21"/>
                <w:szCs w:val="21"/>
              </w:rPr>
            </w:pPr>
            <w:r>
              <w:rPr>
                <w:rFonts w:hint="eastAsia"/>
                <w:sz w:val="21"/>
                <w:szCs w:val="21"/>
              </w:rPr>
              <w:t>系统运维手册</w:t>
            </w:r>
          </w:p>
        </w:tc>
        <w:tc>
          <w:tcPr>
            <w:tcW w:w="6460" w:type="dxa"/>
            <w:tcBorders>
              <w:top w:val="nil"/>
              <w:left w:val="nil"/>
              <w:bottom w:val="single" w:sz="8" w:space="0" w:color="auto"/>
              <w:right w:val="single" w:sz="8" w:space="0" w:color="auto"/>
            </w:tcBorders>
            <w:vAlign w:val="bottom"/>
          </w:tcPr>
          <w:p w14:paraId="315B1226" w14:textId="77777777" w:rsidR="00AD44EE" w:rsidRDefault="00133AD4">
            <w:pPr>
              <w:rPr>
                <w:sz w:val="21"/>
                <w:szCs w:val="21"/>
              </w:rPr>
            </w:pPr>
            <w:r>
              <w:rPr>
                <w:rFonts w:hint="eastAsia"/>
                <w:sz w:val="21"/>
                <w:szCs w:val="21"/>
              </w:rPr>
              <w:t>主要内容：</w:t>
            </w:r>
          </w:p>
        </w:tc>
      </w:tr>
      <w:tr w:rsidR="00AD44EE" w14:paraId="0DB580D1" w14:textId="77777777">
        <w:trPr>
          <w:trHeight w:val="300"/>
        </w:trPr>
        <w:tc>
          <w:tcPr>
            <w:tcW w:w="1008" w:type="dxa"/>
            <w:vMerge/>
            <w:tcBorders>
              <w:left w:val="single" w:sz="8" w:space="0" w:color="auto"/>
              <w:right w:val="single" w:sz="8" w:space="0" w:color="auto"/>
            </w:tcBorders>
            <w:vAlign w:val="center"/>
          </w:tcPr>
          <w:p w14:paraId="18F97307"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34BE82E6"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0BB0839B" w14:textId="77777777" w:rsidR="00AD44EE" w:rsidRDefault="00133AD4">
            <w:pPr>
              <w:rPr>
                <w:sz w:val="21"/>
                <w:szCs w:val="21"/>
              </w:rPr>
            </w:pPr>
            <w:r>
              <w:rPr>
                <w:rFonts w:hint="eastAsia"/>
                <w:sz w:val="21"/>
                <w:szCs w:val="21"/>
              </w:rPr>
              <w:t>1.数据库维护说明，包含建库、备份库、恢复库、复制库；</w:t>
            </w:r>
          </w:p>
        </w:tc>
      </w:tr>
      <w:tr w:rsidR="00AD44EE" w14:paraId="5045FF3D" w14:textId="77777777">
        <w:trPr>
          <w:trHeight w:val="300"/>
        </w:trPr>
        <w:tc>
          <w:tcPr>
            <w:tcW w:w="1008" w:type="dxa"/>
            <w:vMerge/>
            <w:tcBorders>
              <w:left w:val="single" w:sz="8" w:space="0" w:color="auto"/>
              <w:right w:val="single" w:sz="8" w:space="0" w:color="auto"/>
            </w:tcBorders>
            <w:vAlign w:val="center"/>
          </w:tcPr>
          <w:p w14:paraId="071B8B8D"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46C5477C"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195440C8" w14:textId="77777777" w:rsidR="00AD44EE" w:rsidRDefault="00133AD4">
            <w:pPr>
              <w:rPr>
                <w:sz w:val="21"/>
                <w:szCs w:val="21"/>
              </w:rPr>
            </w:pPr>
            <w:r>
              <w:rPr>
                <w:rFonts w:hint="eastAsia"/>
                <w:sz w:val="21"/>
                <w:szCs w:val="21"/>
              </w:rPr>
              <w:t>2.中间</w:t>
            </w:r>
            <w:proofErr w:type="gramStart"/>
            <w:r>
              <w:rPr>
                <w:rFonts w:hint="eastAsia"/>
                <w:sz w:val="21"/>
                <w:szCs w:val="21"/>
              </w:rPr>
              <w:t>件维护</w:t>
            </w:r>
            <w:proofErr w:type="gramEnd"/>
            <w:r>
              <w:rPr>
                <w:rFonts w:hint="eastAsia"/>
                <w:sz w:val="21"/>
                <w:szCs w:val="21"/>
              </w:rPr>
              <w:t>说明，包含建立、打补丁、升级、修改设置、启动停止；</w:t>
            </w:r>
          </w:p>
        </w:tc>
      </w:tr>
      <w:tr w:rsidR="00AD44EE" w14:paraId="2AE24B8D" w14:textId="77777777">
        <w:trPr>
          <w:trHeight w:val="300"/>
        </w:trPr>
        <w:tc>
          <w:tcPr>
            <w:tcW w:w="1008" w:type="dxa"/>
            <w:vMerge/>
            <w:tcBorders>
              <w:left w:val="single" w:sz="8" w:space="0" w:color="auto"/>
              <w:right w:val="single" w:sz="8" w:space="0" w:color="auto"/>
            </w:tcBorders>
            <w:vAlign w:val="center"/>
          </w:tcPr>
          <w:p w14:paraId="285DA50C"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2B9187B1"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090F4BF9" w14:textId="77777777" w:rsidR="00AD44EE" w:rsidRDefault="00133AD4">
            <w:pPr>
              <w:rPr>
                <w:sz w:val="21"/>
                <w:szCs w:val="21"/>
              </w:rPr>
            </w:pPr>
            <w:r>
              <w:rPr>
                <w:rFonts w:hint="eastAsia"/>
                <w:sz w:val="21"/>
                <w:szCs w:val="21"/>
              </w:rPr>
              <w:t>3.备份说明，包含应用程序、中间件、文件服务器、日志的备份；</w:t>
            </w:r>
          </w:p>
        </w:tc>
      </w:tr>
      <w:tr w:rsidR="00AD44EE" w14:paraId="639BDC40" w14:textId="77777777">
        <w:trPr>
          <w:trHeight w:val="300"/>
        </w:trPr>
        <w:tc>
          <w:tcPr>
            <w:tcW w:w="1008" w:type="dxa"/>
            <w:vMerge/>
            <w:tcBorders>
              <w:left w:val="single" w:sz="8" w:space="0" w:color="auto"/>
              <w:right w:val="single" w:sz="8" w:space="0" w:color="auto"/>
            </w:tcBorders>
            <w:vAlign w:val="center"/>
          </w:tcPr>
          <w:p w14:paraId="46792DA0"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31D81EF4"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4B284996" w14:textId="77777777" w:rsidR="00AD44EE" w:rsidRDefault="00133AD4">
            <w:pPr>
              <w:rPr>
                <w:sz w:val="21"/>
                <w:szCs w:val="21"/>
              </w:rPr>
            </w:pPr>
            <w:r>
              <w:rPr>
                <w:rFonts w:hint="eastAsia"/>
                <w:sz w:val="21"/>
                <w:szCs w:val="21"/>
              </w:rPr>
              <w:t>4.日志维护说明，例如日志空间用完的处理方法；</w:t>
            </w:r>
          </w:p>
        </w:tc>
      </w:tr>
      <w:tr w:rsidR="00AD44EE" w14:paraId="76A2BF7B" w14:textId="77777777">
        <w:trPr>
          <w:trHeight w:val="300"/>
        </w:trPr>
        <w:tc>
          <w:tcPr>
            <w:tcW w:w="1008" w:type="dxa"/>
            <w:vMerge/>
            <w:tcBorders>
              <w:left w:val="single" w:sz="8" w:space="0" w:color="auto"/>
              <w:right w:val="single" w:sz="8" w:space="0" w:color="auto"/>
            </w:tcBorders>
            <w:vAlign w:val="center"/>
          </w:tcPr>
          <w:p w14:paraId="6D5D7E81"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36CB1359"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27B21A2C" w14:textId="77777777" w:rsidR="00AD44EE" w:rsidRDefault="00133AD4">
            <w:pPr>
              <w:rPr>
                <w:sz w:val="21"/>
                <w:szCs w:val="21"/>
              </w:rPr>
            </w:pPr>
            <w:r>
              <w:rPr>
                <w:rFonts w:hint="eastAsia"/>
                <w:sz w:val="21"/>
                <w:szCs w:val="21"/>
              </w:rPr>
              <w:t>5.生产环境同步测试环境说明；</w:t>
            </w:r>
          </w:p>
        </w:tc>
      </w:tr>
      <w:tr w:rsidR="00AD44EE" w14:paraId="106896E4" w14:textId="77777777">
        <w:trPr>
          <w:trHeight w:val="300"/>
        </w:trPr>
        <w:tc>
          <w:tcPr>
            <w:tcW w:w="1008" w:type="dxa"/>
            <w:vMerge/>
            <w:tcBorders>
              <w:left w:val="single" w:sz="8" w:space="0" w:color="auto"/>
              <w:right w:val="single" w:sz="8" w:space="0" w:color="auto"/>
            </w:tcBorders>
            <w:vAlign w:val="center"/>
          </w:tcPr>
          <w:p w14:paraId="5C98C60C"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6BF297A5"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54B07440" w14:textId="77777777" w:rsidR="00AD44EE" w:rsidRDefault="00133AD4">
            <w:pPr>
              <w:rPr>
                <w:sz w:val="21"/>
                <w:szCs w:val="21"/>
              </w:rPr>
            </w:pPr>
            <w:r>
              <w:rPr>
                <w:rFonts w:hint="eastAsia"/>
                <w:sz w:val="21"/>
                <w:szCs w:val="21"/>
              </w:rPr>
              <w:t>6.系统常见问题处理说明；</w:t>
            </w:r>
          </w:p>
        </w:tc>
      </w:tr>
      <w:tr w:rsidR="00AD44EE" w14:paraId="0F267856" w14:textId="77777777">
        <w:trPr>
          <w:trHeight w:val="300"/>
        </w:trPr>
        <w:tc>
          <w:tcPr>
            <w:tcW w:w="1008" w:type="dxa"/>
            <w:vMerge/>
            <w:tcBorders>
              <w:left w:val="single" w:sz="8" w:space="0" w:color="auto"/>
              <w:right w:val="single" w:sz="8" w:space="0" w:color="auto"/>
            </w:tcBorders>
            <w:vAlign w:val="center"/>
          </w:tcPr>
          <w:p w14:paraId="177161ED"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73C6844E"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21CEA1EB" w14:textId="77777777" w:rsidR="00AD44EE" w:rsidRDefault="00133AD4">
            <w:pPr>
              <w:rPr>
                <w:sz w:val="21"/>
                <w:szCs w:val="21"/>
              </w:rPr>
            </w:pPr>
            <w:r>
              <w:rPr>
                <w:rFonts w:hint="eastAsia"/>
                <w:sz w:val="21"/>
                <w:szCs w:val="21"/>
              </w:rPr>
              <w:t>7.系统表结构、用途、数据维护说明</w:t>
            </w:r>
          </w:p>
        </w:tc>
      </w:tr>
      <w:tr w:rsidR="00AD44EE" w14:paraId="64507B09" w14:textId="77777777">
        <w:trPr>
          <w:trHeight w:val="300"/>
        </w:trPr>
        <w:tc>
          <w:tcPr>
            <w:tcW w:w="1008" w:type="dxa"/>
            <w:vMerge/>
            <w:tcBorders>
              <w:left w:val="single" w:sz="8" w:space="0" w:color="auto"/>
              <w:right w:val="single" w:sz="8" w:space="0" w:color="auto"/>
            </w:tcBorders>
            <w:vAlign w:val="center"/>
          </w:tcPr>
          <w:p w14:paraId="51E3250D" w14:textId="77777777" w:rsidR="00AD44EE" w:rsidRDefault="00AD44EE">
            <w:pPr>
              <w:ind w:firstLine="480"/>
              <w:rPr>
                <w:sz w:val="21"/>
                <w:szCs w:val="21"/>
              </w:rPr>
            </w:pPr>
          </w:p>
        </w:tc>
        <w:tc>
          <w:tcPr>
            <w:tcW w:w="1732" w:type="dxa"/>
            <w:vMerge/>
            <w:tcBorders>
              <w:left w:val="single" w:sz="8" w:space="0" w:color="auto"/>
              <w:right w:val="single" w:sz="8" w:space="0" w:color="auto"/>
            </w:tcBorders>
            <w:vAlign w:val="center"/>
          </w:tcPr>
          <w:p w14:paraId="12114B34"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3C7EB773" w14:textId="77777777" w:rsidR="00AD44EE" w:rsidRDefault="00133AD4">
            <w:pPr>
              <w:rPr>
                <w:sz w:val="21"/>
                <w:szCs w:val="21"/>
              </w:rPr>
            </w:pPr>
            <w:r>
              <w:rPr>
                <w:rFonts w:hint="eastAsia"/>
                <w:sz w:val="21"/>
                <w:szCs w:val="21"/>
              </w:rPr>
              <w:t>8.系统监控说明</w:t>
            </w:r>
          </w:p>
        </w:tc>
      </w:tr>
      <w:tr w:rsidR="00AD44EE" w14:paraId="2E1A874B" w14:textId="77777777">
        <w:trPr>
          <w:trHeight w:val="300"/>
        </w:trPr>
        <w:tc>
          <w:tcPr>
            <w:tcW w:w="1008" w:type="dxa"/>
            <w:vMerge/>
            <w:tcBorders>
              <w:left w:val="single" w:sz="8" w:space="0" w:color="auto"/>
              <w:bottom w:val="single" w:sz="8" w:space="0" w:color="auto"/>
              <w:right w:val="single" w:sz="8" w:space="0" w:color="auto"/>
            </w:tcBorders>
            <w:vAlign w:val="center"/>
          </w:tcPr>
          <w:p w14:paraId="7E8CF450" w14:textId="77777777" w:rsidR="00AD44EE" w:rsidRDefault="00AD44EE">
            <w:pPr>
              <w:ind w:firstLine="480"/>
              <w:rPr>
                <w:sz w:val="21"/>
                <w:szCs w:val="21"/>
              </w:rPr>
            </w:pPr>
          </w:p>
        </w:tc>
        <w:tc>
          <w:tcPr>
            <w:tcW w:w="1732" w:type="dxa"/>
            <w:vMerge/>
            <w:tcBorders>
              <w:left w:val="single" w:sz="8" w:space="0" w:color="auto"/>
              <w:bottom w:val="single" w:sz="8" w:space="0" w:color="auto"/>
              <w:right w:val="single" w:sz="8" w:space="0" w:color="auto"/>
            </w:tcBorders>
            <w:vAlign w:val="center"/>
          </w:tcPr>
          <w:p w14:paraId="00859E6C" w14:textId="77777777" w:rsidR="00AD44EE" w:rsidRDefault="00AD44EE">
            <w:pPr>
              <w:ind w:firstLine="480"/>
              <w:rPr>
                <w:sz w:val="21"/>
                <w:szCs w:val="21"/>
              </w:rPr>
            </w:pPr>
          </w:p>
        </w:tc>
        <w:tc>
          <w:tcPr>
            <w:tcW w:w="6460" w:type="dxa"/>
            <w:tcBorders>
              <w:top w:val="nil"/>
              <w:left w:val="nil"/>
              <w:bottom w:val="single" w:sz="8" w:space="0" w:color="auto"/>
              <w:right w:val="single" w:sz="8" w:space="0" w:color="auto"/>
            </w:tcBorders>
            <w:vAlign w:val="bottom"/>
          </w:tcPr>
          <w:p w14:paraId="211B445E" w14:textId="77777777" w:rsidR="00AD44EE" w:rsidRDefault="00133AD4">
            <w:pPr>
              <w:rPr>
                <w:sz w:val="21"/>
                <w:szCs w:val="21"/>
              </w:rPr>
            </w:pPr>
            <w:r>
              <w:rPr>
                <w:rFonts w:hint="eastAsia"/>
                <w:sz w:val="21"/>
                <w:szCs w:val="21"/>
              </w:rPr>
              <w:t>9.其他运</w:t>
            </w:r>
            <w:proofErr w:type="gramStart"/>
            <w:r>
              <w:rPr>
                <w:rFonts w:hint="eastAsia"/>
                <w:sz w:val="21"/>
                <w:szCs w:val="21"/>
              </w:rPr>
              <w:t>维说明</w:t>
            </w:r>
            <w:proofErr w:type="gramEnd"/>
          </w:p>
        </w:tc>
      </w:tr>
      <w:tr w:rsidR="00AD44EE" w14:paraId="01CD6C1E" w14:textId="77777777">
        <w:trPr>
          <w:trHeight w:val="300"/>
        </w:trPr>
        <w:tc>
          <w:tcPr>
            <w:tcW w:w="1008" w:type="dxa"/>
            <w:tcBorders>
              <w:top w:val="nil"/>
              <w:left w:val="single" w:sz="8" w:space="0" w:color="auto"/>
              <w:bottom w:val="single" w:sz="8" w:space="0" w:color="auto"/>
              <w:right w:val="single" w:sz="8" w:space="0" w:color="auto"/>
            </w:tcBorders>
            <w:vAlign w:val="center"/>
          </w:tcPr>
          <w:p w14:paraId="4AC50F9D" w14:textId="77777777" w:rsidR="00AD44EE" w:rsidRDefault="00133AD4">
            <w:pPr>
              <w:ind w:firstLine="480"/>
              <w:jc w:val="right"/>
              <w:rPr>
                <w:sz w:val="21"/>
                <w:szCs w:val="21"/>
              </w:rPr>
            </w:pPr>
            <w:r>
              <w:rPr>
                <w:rFonts w:hint="eastAsia"/>
                <w:sz w:val="21"/>
                <w:szCs w:val="21"/>
              </w:rPr>
              <w:t xml:space="preserve"> 10</w:t>
            </w:r>
          </w:p>
        </w:tc>
        <w:tc>
          <w:tcPr>
            <w:tcW w:w="1732" w:type="dxa"/>
            <w:tcBorders>
              <w:top w:val="nil"/>
              <w:left w:val="nil"/>
              <w:bottom w:val="single" w:sz="8" w:space="0" w:color="auto"/>
              <w:right w:val="single" w:sz="8" w:space="0" w:color="auto"/>
            </w:tcBorders>
            <w:vAlign w:val="center"/>
          </w:tcPr>
          <w:p w14:paraId="04F4E78C" w14:textId="77777777" w:rsidR="00AD44EE" w:rsidRDefault="00133AD4">
            <w:pPr>
              <w:rPr>
                <w:sz w:val="21"/>
                <w:szCs w:val="21"/>
              </w:rPr>
            </w:pPr>
            <w:r>
              <w:rPr>
                <w:rFonts w:hint="eastAsia"/>
                <w:sz w:val="21"/>
                <w:szCs w:val="21"/>
              </w:rPr>
              <w:t>二次开发源代码及说明</w:t>
            </w:r>
          </w:p>
        </w:tc>
        <w:tc>
          <w:tcPr>
            <w:tcW w:w="6460" w:type="dxa"/>
            <w:tcBorders>
              <w:top w:val="nil"/>
              <w:left w:val="nil"/>
              <w:bottom w:val="single" w:sz="8" w:space="0" w:color="auto"/>
              <w:right w:val="single" w:sz="8" w:space="0" w:color="auto"/>
            </w:tcBorders>
            <w:vAlign w:val="center"/>
          </w:tcPr>
          <w:p w14:paraId="42639810" w14:textId="77777777" w:rsidR="00AD44EE" w:rsidRDefault="00133AD4">
            <w:pPr>
              <w:rPr>
                <w:sz w:val="21"/>
                <w:szCs w:val="21"/>
              </w:rPr>
            </w:pPr>
            <w:r>
              <w:rPr>
                <w:rFonts w:hint="eastAsia"/>
                <w:sz w:val="21"/>
                <w:szCs w:val="21"/>
              </w:rPr>
              <w:t>主要程序（含java等语言程序和数据库程序）功能描述，源代码和说明等</w:t>
            </w:r>
          </w:p>
        </w:tc>
      </w:tr>
      <w:tr w:rsidR="00AD44EE" w14:paraId="3B481883" w14:textId="77777777">
        <w:trPr>
          <w:trHeight w:val="300"/>
        </w:trPr>
        <w:tc>
          <w:tcPr>
            <w:tcW w:w="1008" w:type="dxa"/>
            <w:tcBorders>
              <w:top w:val="nil"/>
              <w:left w:val="single" w:sz="8" w:space="0" w:color="auto"/>
              <w:bottom w:val="single" w:sz="8" w:space="0" w:color="auto"/>
              <w:right w:val="single" w:sz="8" w:space="0" w:color="auto"/>
            </w:tcBorders>
            <w:vAlign w:val="center"/>
          </w:tcPr>
          <w:p w14:paraId="40B96742" w14:textId="77777777" w:rsidR="00AD44EE" w:rsidRDefault="00133AD4">
            <w:pPr>
              <w:ind w:firstLine="480"/>
              <w:jc w:val="right"/>
              <w:rPr>
                <w:sz w:val="21"/>
                <w:szCs w:val="21"/>
              </w:rPr>
            </w:pPr>
            <w:r>
              <w:rPr>
                <w:rFonts w:hint="eastAsia"/>
                <w:sz w:val="21"/>
                <w:szCs w:val="21"/>
              </w:rPr>
              <w:t>11</w:t>
            </w:r>
          </w:p>
        </w:tc>
        <w:tc>
          <w:tcPr>
            <w:tcW w:w="1732" w:type="dxa"/>
            <w:tcBorders>
              <w:top w:val="nil"/>
              <w:left w:val="nil"/>
              <w:bottom w:val="single" w:sz="8" w:space="0" w:color="auto"/>
              <w:right w:val="single" w:sz="8" w:space="0" w:color="auto"/>
            </w:tcBorders>
            <w:vAlign w:val="center"/>
          </w:tcPr>
          <w:p w14:paraId="23BB16D6" w14:textId="77777777" w:rsidR="00AD44EE" w:rsidRDefault="00133AD4">
            <w:pPr>
              <w:rPr>
                <w:sz w:val="21"/>
                <w:szCs w:val="21"/>
              </w:rPr>
            </w:pPr>
            <w:r>
              <w:rPr>
                <w:rFonts w:hint="eastAsia"/>
                <w:sz w:val="21"/>
                <w:szCs w:val="21"/>
              </w:rPr>
              <w:t>用户使用手册</w:t>
            </w:r>
          </w:p>
        </w:tc>
        <w:tc>
          <w:tcPr>
            <w:tcW w:w="6460" w:type="dxa"/>
            <w:tcBorders>
              <w:top w:val="nil"/>
              <w:left w:val="nil"/>
              <w:bottom w:val="single" w:sz="8" w:space="0" w:color="auto"/>
              <w:right w:val="single" w:sz="8" w:space="0" w:color="auto"/>
            </w:tcBorders>
            <w:vAlign w:val="center"/>
          </w:tcPr>
          <w:p w14:paraId="5B67E1A3" w14:textId="77777777" w:rsidR="00AD44EE" w:rsidRDefault="00133AD4">
            <w:pPr>
              <w:rPr>
                <w:sz w:val="21"/>
                <w:szCs w:val="21"/>
              </w:rPr>
            </w:pPr>
            <w:r>
              <w:rPr>
                <w:rFonts w:hint="eastAsia"/>
                <w:sz w:val="21"/>
                <w:szCs w:val="21"/>
              </w:rPr>
              <w:t>各个系统功能模块用户使用指引（截屏说明）等</w:t>
            </w:r>
          </w:p>
        </w:tc>
      </w:tr>
      <w:tr w:rsidR="00AD44EE" w14:paraId="6A06EBF0" w14:textId="77777777">
        <w:trPr>
          <w:trHeight w:val="300"/>
        </w:trPr>
        <w:tc>
          <w:tcPr>
            <w:tcW w:w="1008" w:type="dxa"/>
            <w:tcBorders>
              <w:top w:val="nil"/>
              <w:left w:val="single" w:sz="8" w:space="0" w:color="auto"/>
              <w:bottom w:val="single" w:sz="8" w:space="0" w:color="auto"/>
              <w:right w:val="single" w:sz="8" w:space="0" w:color="auto"/>
            </w:tcBorders>
            <w:vAlign w:val="center"/>
          </w:tcPr>
          <w:p w14:paraId="57E11B73" w14:textId="77777777" w:rsidR="00AD44EE" w:rsidRDefault="00133AD4">
            <w:pPr>
              <w:ind w:firstLine="480"/>
              <w:jc w:val="right"/>
              <w:rPr>
                <w:sz w:val="21"/>
                <w:szCs w:val="21"/>
              </w:rPr>
            </w:pPr>
            <w:r>
              <w:rPr>
                <w:rFonts w:hint="eastAsia"/>
                <w:sz w:val="21"/>
                <w:szCs w:val="21"/>
              </w:rPr>
              <w:t>12</w:t>
            </w:r>
          </w:p>
        </w:tc>
        <w:tc>
          <w:tcPr>
            <w:tcW w:w="1732" w:type="dxa"/>
            <w:tcBorders>
              <w:top w:val="nil"/>
              <w:left w:val="nil"/>
              <w:bottom w:val="single" w:sz="8" w:space="0" w:color="auto"/>
              <w:right w:val="single" w:sz="8" w:space="0" w:color="auto"/>
            </w:tcBorders>
            <w:vAlign w:val="center"/>
          </w:tcPr>
          <w:p w14:paraId="71E6FE04" w14:textId="77777777" w:rsidR="00AD44EE" w:rsidRDefault="00133AD4">
            <w:pPr>
              <w:rPr>
                <w:sz w:val="21"/>
                <w:szCs w:val="21"/>
              </w:rPr>
            </w:pPr>
            <w:r>
              <w:rPr>
                <w:rFonts w:hint="eastAsia"/>
                <w:sz w:val="21"/>
                <w:szCs w:val="21"/>
              </w:rPr>
              <w:t>系统应急预案</w:t>
            </w:r>
          </w:p>
        </w:tc>
        <w:tc>
          <w:tcPr>
            <w:tcW w:w="6460" w:type="dxa"/>
            <w:tcBorders>
              <w:top w:val="nil"/>
              <w:left w:val="nil"/>
              <w:bottom w:val="single" w:sz="8" w:space="0" w:color="auto"/>
              <w:right w:val="single" w:sz="8" w:space="0" w:color="auto"/>
            </w:tcBorders>
            <w:vAlign w:val="center"/>
          </w:tcPr>
          <w:p w14:paraId="45ABC73B" w14:textId="77777777" w:rsidR="00AD44EE" w:rsidRDefault="00133AD4">
            <w:pPr>
              <w:rPr>
                <w:sz w:val="21"/>
                <w:szCs w:val="21"/>
              </w:rPr>
            </w:pPr>
            <w:r>
              <w:rPr>
                <w:rFonts w:hint="eastAsia"/>
                <w:sz w:val="21"/>
                <w:szCs w:val="21"/>
              </w:rPr>
              <w:t>系统出现紧急情况时的应急处理流程和步骤</w:t>
            </w:r>
          </w:p>
        </w:tc>
      </w:tr>
      <w:tr w:rsidR="00AD44EE" w14:paraId="1651078F" w14:textId="77777777">
        <w:trPr>
          <w:trHeight w:val="300"/>
        </w:trPr>
        <w:tc>
          <w:tcPr>
            <w:tcW w:w="1008" w:type="dxa"/>
            <w:tcBorders>
              <w:top w:val="nil"/>
              <w:left w:val="single" w:sz="8" w:space="0" w:color="auto"/>
              <w:bottom w:val="single" w:sz="8" w:space="0" w:color="auto"/>
              <w:right w:val="single" w:sz="8" w:space="0" w:color="auto"/>
            </w:tcBorders>
            <w:vAlign w:val="center"/>
          </w:tcPr>
          <w:p w14:paraId="2696374C" w14:textId="77777777" w:rsidR="00AD44EE" w:rsidRDefault="00133AD4">
            <w:pPr>
              <w:ind w:firstLine="480"/>
              <w:jc w:val="right"/>
              <w:rPr>
                <w:sz w:val="21"/>
                <w:szCs w:val="21"/>
              </w:rPr>
            </w:pPr>
            <w:r>
              <w:rPr>
                <w:rFonts w:hint="eastAsia"/>
                <w:sz w:val="21"/>
                <w:szCs w:val="21"/>
              </w:rPr>
              <w:t>13</w:t>
            </w:r>
          </w:p>
        </w:tc>
        <w:tc>
          <w:tcPr>
            <w:tcW w:w="1732" w:type="dxa"/>
            <w:tcBorders>
              <w:top w:val="nil"/>
              <w:left w:val="nil"/>
              <w:bottom w:val="single" w:sz="8" w:space="0" w:color="auto"/>
              <w:right w:val="single" w:sz="8" w:space="0" w:color="auto"/>
            </w:tcBorders>
            <w:vAlign w:val="center"/>
          </w:tcPr>
          <w:p w14:paraId="6BD421AB" w14:textId="77777777" w:rsidR="00AD44EE" w:rsidRDefault="00133AD4">
            <w:pPr>
              <w:rPr>
                <w:sz w:val="21"/>
                <w:szCs w:val="21"/>
              </w:rPr>
            </w:pPr>
            <w:r>
              <w:rPr>
                <w:rFonts w:hint="eastAsia"/>
                <w:sz w:val="21"/>
                <w:szCs w:val="21"/>
              </w:rPr>
              <w:t>平台维护手册</w:t>
            </w:r>
          </w:p>
        </w:tc>
        <w:tc>
          <w:tcPr>
            <w:tcW w:w="6460" w:type="dxa"/>
            <w:tcBorders>
              <w:top w:val="nil"/>
              <w:left w:val="nil"/>
              <w:bottom w:val="single" w:sz="8" w:space="0" w:color="auto"/>
              <w:right w:val="single" w:sz="8" w:space="0" w:color="auto"/>
            </w:tcBorders>
            <w:vAlign w:val="center"/>
          </w:tcPr>
          <w:p w14:paraId="441C8CC4" w14:textId="77777777" w:rsidR="00AD44EE" w:rsidRDefault="00AD44EE">
            <w:pPr>
              <w:ind w:firstLine="480"/>
              <w:rPr>
                <w:sz w:val="21"/>
                <w:szCs w:val="21"/>
              </w:rPr>
            </w:pPr>
          </w:p>
        </w:tc>
      </w:tr>
    </w:tbl>
    <w:p w14:paraId="3D9BAFF2" w14:textId="77777777" w:rsidR="00AD44EE" w:rsidRDefault="00AD44EE"/>
    <w:p w14:paraId="18B9BD32" w14:textId="77777777" w:rsidR="00AD44EE" w:rsidRDefault="00133AD4">
      <w:pPr>
        <w:pStyle w:val="1"/>
        <w:keepLines/>
        <w:numPr>
          <w:ilvl w:val="0"/>
          <w:numId w:val="0"/>
        </w:numPr>
        <w:tabs>
          <w:tab w:val="left" w:pos="492"/>
        </w:tabs>
        <w:spacing w:before="340" w:after="330" w:line="578" w:lineRule="auto"/>
        <w:jc w:val="both"/>
        <w:rPr>
          <w:rFonts w:eastAsia="宋体"/>
        </w:rPr>
      </w:pPr>
      <w:bookmarkStart w:id="97" w:name="_Toc44876381"/>
      <w:r>
        <w:rPr>
          <w:rFonts w:eastAsia="宋体" w:hint="eastAsia"/>
        </w:rPr>
        <w:t>附录三</w:t>
      </w:r>
      <w:r>
        <w:rPr>
          <w:rFonts w:eastAsia="宋体" w:hint="eastAsia"/>
        </w:rPr>
        <w:t xml:space="preserve"> </w:t>
      </w:r>
      <w:r>
        <w:rPr>
          <w:rFonts w:eastAsia="宋体" w:hint="eastAsia"/>
        </w:rPr>
        <w:t>信息系统安全分级管理办法</w:t>
      </w:r>
      <w:bookmarkEnd w:id="97"/>
    </w:p>
    <w:p w14:paraId="289BD852" w14:textId="77777777" w:rsidR="00AD44EE" w:rsidRDefault="001B75C0">
      <w:ins w:id="98" w:author="Administrator" w:date="2020-04-14T16:54:00Z">
        <w:r>
          <w:rPr>
            <w:noProof/>
          </w:rPr>
          <w:pict w14:anchorId="67AF4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3.45pt;height:65.25pt;mso-width-percent:0;mso-height-percent:0;mso-width-percent:0;mso-height-percent:0">
              <v:imagedata r:id="rId100" o:title=""/>
            </v:shape>
          </w:pict>
        </w:r>
      </w:ins>
    </w:p>
    <w:p w14:paraId="7DC67B41" w14:textId="77777777" w:rsidR="00AD44EE" w:rsidRDefault="00133AD4">
      <w:pPr>
        <w:pStyle w:val="1"/>
        <w:keepLines/>
        <w:numPr>
          <w:ilvl w:val="0"/>
          <w:numId w:val="0"/>
        </w:numPr>
        <w:tabs>
          <w:tab w:val="left" w:pos="492"/>
        </w:tabs>
        <w:spacing w:before="340" w:after="330" w:line="578" w:lineRule="auto"/>
        <w:jc w:val="both"/>
        <w:rPr>
          <w:rFonts w:eastAsia="宋体"/>
        </w:rPr>
      </w:pPr>
      <w:bookmarkStart w:id="99" w:name="_Toc44876382"/>
      <w:r>
        <w:rPr>
          <w:rFonts w:eastAsia="宋体" w:hint="eastAsia"/>
        </w:rPr>
        <w:t>附录四</w:t>
      </w:r>
      <w:r>
        <w:rPr>
          <w:rFonts w:eastAsia="宋体" w:hint="eastAsia"/>
        </w:rPr>
        <w:t xml:space="preserve"> </w:t>
      </w:r>
      <w:r>
        <w:rPr>
          <w:rFonts w:eastAsia="宋体" w:hint="eastAsia"/>
        </w:rPr>
        <w:t>信息系统安全控制基本要求</w:t>
      </w:r>
      <w:bookmarkEnd w:id="99"/>
    </w:p>
    <w:p w14:paraId="42737907" w14:textId="77777777" w:rsidR="00AD44EE" w:rsidRDefault="001B75C0">
      <w:ins w:id="100" w:author="Administrator" w:date="2020-04-14T16:54:00Z">
        <w:r>
          <w:rPr>
            <w:noProof/>
          </w:rPr>
          <w:pict w14:anchorId="494B36D6">
            <v:shape id="_x0000_i1026" type="#_x0000_t75" alt="" style="width:73.45pt;height:65.25pt;mso-width-percent:0;mso-height-percent:0;mso-width-percent:0;mso-height-percent:0">
              <v:imagedata r:id="rId101" o:title=""/>
            </v:shape>
          </w:pict>
        </w:r>
      </w:ins>
    </w:p>
    <w:p w14:paraId="62F6EAAA" w14:textId="77777777" w:rsidR="00AD44EE" w:rsidRDefault="00AD44EE"/>
    <w:p w14:paraId="359575E4" w14:textId="77777777" w:rsidR="00AD44EE" w:rsidRDefault="00AD44EE"/>
    <w:p w14:paraId="41D88884" w14:textId="77777777" w:rsidR="00AD44EE" w:rsidRDefault="00AD44EE">
      <w:pPr>
        <w:adjustRightInd w:val="0"/>
        <w:snapToGrid w:val="0"/>
        <w:spacing w:before="120" w:after="120"/>
      </w:pPr>
    </w:p>
    <w:p w14:paraId="2AF9FDE1" w14:textId="77777777" w:rsidR="00AD44EE" w:rsidRDefault="00AD44EE"/>
    <w:sectPr w:rsidR="00AD44EE">
      <w:footerReference w:type="default" r:id="rId102"/>
      <w:footerReference w:type="first" r:id="rId103"/>
      <w:pgSz w:w="11906" w:h="16838"/>
      <w:pgMar w:top="1701" w:right="1134" w:bottom="1418" w:left="1134" w:header="851" w:footer="992"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147EF" w14:textId="77777777" w:rsidR="00A34839" w:rsidRDefault="00A34839">
      <w:r>
        <w:separator/>
      </w:r>
    </w:p>
  </w:endnote>
  <w:endnote w:type="continuationSeparator" w:id="0">
    <w:p w14:paraId="4E67BDE3" w14:textId="77777777" w:rsidR="00A34839" w:rsidRDefault="00A34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HGMaruGothicMPRO"/>
    <w:panose1 w:val="020B0604020202020204"/>
    <w:charset w:val="80"/>
    <w:family w:val="swiss"/>
    <w:pitch w:val="default"/>
    <w:sig w:usb0="FFFFFFFF" w:usb1="E9FFFFFF" w:usb2="0000003F" w:usb3="00000000" w:csb0="603F01FF" w:csb1="FFFF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alatino-Roman 12.0pt">
    <w:altName w:val="Segoe Print"/>
    <w:charset w:val="00"/>
    <w:family w:val="auto"/>
    <w:pitch w:val="default"/>
    <w:sig w:usb0="00000000" w:usb1="00000000" w:usb2="14600000" w:usb3="00000000" w:csb0="00000193" w:csb1="00000000"/>
  </w:font>
  <w:font w:name="PMingLiU">
    <w:altName w:val="新細明體"/>
    <w:panose1 w:val="02010601000101010101"/>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14A8" w14:textId="77777777" w:rsidR="001B75C0" w:rsidRDefault="001B75C0">
    <w:pPr>
      <w:pStyle w:val="a9"/>
      <w:framePr w:wrap="around" w:vAnchor="text" w:hAnchor="margin" w:xAlign="right" w:y="1"/>
      <w:rPr>
        <w:rStyle w:val="ae"/>
      </w:rPr>
    </w:pPr>
    <w:r>
      <w:fldChar w:fldCharType="begin"/>
    </w:r>
    <w:r>
      <w:rPr>
        <w:rStyle w:val="ae"/>
      </w:rPr>
      <w:instrText xml:space="preserve">PAGE  </w:instrText>
    </w:r>
    <w:r>
      <w:fldChar w:fldCharType="separate"/>
    </w:r>
    <w:r>
      <w:t xml:space="preserve"> </w:t>
    </w:r>
    <w:r>
      <w:fldChar w:fldCharType="end"/>
    </w:r>
  </w:p>
  <w:p w14:paraId="1F3B3332" w14:textId="77777777" w:rsidR="001B75C0" w:rsidRDefault="001B75C0">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F4384" w14:textId="77777777" w:rsidR="001B75C0" w:rsidRDefault="001B75C0">
    <w:pPr>
      <w:pStyle w:val="a9"/>
      <w:ind w:right="360" w:firstLineChars="49" w:firstLine="103"/>
      <w:rPr>
        <w:rFonts w:ascii="Arial" w:hAnsi="Arial" w:cs="Arial"/>
        <w:b/>
        <w:sz w:val="21"/>
        <w:szCs w:val="21"/>
      </w:rPr>
    </w:pPr>
    <w:r>
      <w:rPr>
        <w:rFonts w:ascii="Arial" w:hAnsi="Arial" w:cs="Arial" w:hint="eastAsia"/>
        <w:b/>
        <w:sz w:val="21"/>
        <w:szCs w:val="21"/>
      </w:rPr>
      <w:t>中国太平保险集团公司机密</w:t>
    </w:r>
    <w:r>
      <w:rPr>
        <w:rFonts w:ascii="Arial" w:hAnsi="Arial" w:cs="Arial" w:hint="eastAsia"/>
        <w:b/>
        <w:sz w:val="21"/>
        <w:szCs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0575E" w14:textId="77777777" w:rsidR="001B75C0" w:rsidRDefault="001B75C0">
    <w:pPr>
      <w:pStyle w:val="a9"/>
      <w:rPr>
        <w:rFonts w:ascii="Arial" w:hAnsi="Arial" w:cs="Arial"/>
        <w:b/>
        <w:sz w:val="21"/>
        <w:szCs w:val="21"/>
      </w:rPr>
    </w:pPr>
    <w:r>
      <w:rPr>
        <w:rFonts w:ascii="Arial" w:hAnsi="Arial" w:cs="Arial" w:hint="eastAsia"/>
        <w:b/>
        <w:sz w:val="21"/>
        <w:szCs w:val="21"/>
      </w:rPr>
      <w:t>中国太平保险集团公司机密</w:t>
    </w:r>
    <w:r>
      <w:rPr>
        <w:rFonts w:ascii="Arial" w:hAnsi="Arial" w:cs="Arial" w:hint="eastAsia"/>
        <w:b/>
        <w:sz w:val="21"/>
        <w:szCs w:val="21"/>
      </w:rPr>
      <w:t xml:space="preserve">                                                         </w:t>
    </w:r>
    <w:r>
      <w:rPr>
        <w:rFonts w:ascii="Arial" w:hAnsi="Arial" w:cs="Arial" w:hint="eastAsia"/>
        <w:b/>
        <w:sz w:val="21"/>
        <w:szCs w:val="21"/>
      </w:rPr>
      <w:t>第</w:t>
    </w:r>
    <w:r>
      <w:rPr>
        <w:rFonts w:ascii="Arial" w:hAnsi="Arial" w:cs="Arial"/>
        <w:b/>
        <w:sz w:val="21"/>
        <w:szCs w:val="21"/>
      </w:rPr>
      <w:fldChar w:fldCharType="begin"/>
    </w:r>
    <w:r>
      <w:rPr>
        <w:rFonts w:ascii="Arial" w:hAnsi="Arial" w:cs="Arial"/>
        <w:b/>
        <w:sz w:val="21"/>
        <w:szCs w:val="21"/>
      </w:rPr>
      <w:instrText xml:space="preserve"> PAGE   \* MERGEFORMAT </w:instrText>
    </w:r>
    <w:r>
      <w:rPr>
        <w:rFonts w:ascii="Arial" w:hAnsi="Arial" w:cs="Arial"/>
        <w:b/>
        <w:sz w:val="21"/>
        <w:szCs w:val="21"/>
      </w:rPr>
      <w:fldChar w:fldCharType="separate"/>
    </w:r>
    <w:r>
      <w:rPr>
        <w:rFonts w:ascii="Arial" w:hAnsi="Arial" w:cs="Arial"/>
        <w:b/>
        <w:sz w:val="21"/>
        <w:szCs w:val="21"/>
      </w:rPr>
      <w:t>3</w:t>
    </w:r>
    <w:r>
      <w:rPr>
        <w:rFonts w:ascii="Arial" w:hAnsi="Arial" w:cs="Arial"/>
        <w:b/>
        <w:sz w:val="21"/>
        <w:szCs w:val="21"/>
      </w:rPr>
      <w:fldChar w:fldCharType="end"/>
    </w:r>
    <w:r>
      <w:rPr>
        <w:rFonts w:ascii="Arial" w:hAnsi="Arial" w:cs="Arial" w:hint="eastAsia"/>
        <w:b/>
        <w:sz w:val="21"/>
        <w:szCs w:val="21"/>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C0E35" w14:textId="77777777" w:rsidR="001B75C0" w:rsidRDefault="001B75C0">
    <w:pPr>
      <w:pStyle w:val="a9"/>
      <w:rPr>
        <w:rFonts w:ascii="Arial" w:hAnsi="Arial" w:cs="Arial"/>
        <w:b/>
        <w:sz w:val="21"/>
        <w:szCs w:val="21"/>
      </w:rPr>
    </w:pPr>
    <w:r>
      <w:rPr>
        <w:rFonts w:ascii="Arial" w:hAnsi="Arial" w:cs="Arial" w:hint="eastAsia"/>
        <w:b/>
        <w:sz w:val="21"/>
        <w:szCs w:val="21"/>
      </w:rPr>
      <w:t>中国太平保险集团公司机密</w:t>
    </w:r>
    <w:r>
      <w:rPr>
        <w:rFonts w:ascii="Arial" w:hAnsi="Arial" w:cs="Arial" w:hint="eastAsia"/>
        <w:b/>
        <w:sz w:val="21"/>
        <w:szCs w:val="21"/>
      </w:rPr>
      <w:t xml:space="preserve">                                                         </w:t>
    </w:r>
    <w:r>
      <w:rPr>
        <w:rFonts w:ascii="Arial" w:hAnsi="Arial" w:cs="Arial" w:hint="eastAsia"/>
        <w:b/>
        <w:sz w:val="21"/>
        <w:szCs w:val="21"/>
      </w:rPr>
      <w:t>第</w:t>
    </w:r>
    <w:r>
      <w:rPr>
        <w:rFonts w:ascii="Arial" w:hAnsi="Arial" w:cs="Arial"/>
        <w:b/>
        <w:sz w:val="21"/>
        <w:szCs w:val="21"/>
      </w:rPr>
      <w:fldChar w:fldCharType="begin"/>
    </w:r>
    <w:r>
      <w:rPr>
        <w:rFonts w:ascii="Arial" w:hAnsi="Arial" w:cs="Arial"/>
        <w:b/>
        <w:sz w:val="21"/>
        <w:szCs w:val="21"/>
      </w:rPr>
      <w:instrText xml:space="preserve"> PAGE   \* MERGEFORMAT </w:instrText>
    </w:r>
    <w:r>
      <w:rPr>
        <w:rFonts w:ascii="Arial" w:hAnsi="Arial" w:cs="Arial"/>
        <w:b/>
        <w:sz w:val="21"/>
        <w:szCs w:val="21"/>
      </w:rPr>
      <w:fldChar w:fldCharType="separate"/>
    </w:r>
    <w:r>
      <w:rPr>
        <w:rFonts w:ascii="Arial" w:hAnsi="Arial" w:cs="Arial"/>
        <w:b/>
        <w:sz w:val="21"/>
        <w:szCs w:val="21"/>
      </w:rPr>
      <w:t>1</w:t>
    </w:r>
    <w:r>
      <w:rPr>
        <w:rFonts w:ascii="Arial" w:hAnsi="Arial" w:cs="Arial"/>
        <w:b/>
        <w:sz w:val="21"/>
        <w:szCs w:val="21"/>
      </w:rPr>
      <w:fldChar w:fldCharType="end"/>
    </w:r>
    <w:r>
      <w:rPr>
        <w:rFonts w:ascii="Arial" w:hAnsi="Arial" w:cs="Arial" w:hint="eastAsia"/>
        <w:b/>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61218B" w14:textId="77777777" w:rsidR="00A34839" w:rsidRDefault="00A34839">
      <w:r>
        <w:separator/>
      </w:r>
    </w:p>
  </w:footnote>
  <w:footnote w:type="continuationSeparator" w:id="0">
    <w:p w14:paraId="40534B54" w14:textId="77777777" w:rsidR="00A34839" w:rsidRDefault="00A348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1962C" w14:textId="77777777" w:rsidR="001B75C0" w:rsidRDefault="001B75C0">
    <w:pPr>
      <w:pStyle w:val="aa"/>
      <w:ind w:firstLineChars="50" w:firstLine="120"/>
      <w:rPr>
        <w:szCs w:val="21"/>
        <w:lang w:eastAsia="zh-CN"/>
      </w:rPr>
    </w:pPr>
    <w:r>
      <w:rPr>
        <w:noProof/>
        <w:szCs w:val="21"/>
        <w:lang w:eastAsia="zh-CN"/>
      </w:rPr>
      <mc:AlternateContent>
        <mc:Choice Requires="wps">
          <w:drawing>
            <wp:anchor distT="0" distB="0" distL="114300" distR="114300" simplePos="0" relativeHeight="251657216" behindDoc="0" locked="0" layoutInCell="1" allowOverlap="1" wp14:anchorId="13EC1F61" wp14:editId="647C924B">
              <wp:simplePos x="0" y="0"/>
              <wp:positionH relativeFrom="column">
                <wp:posOffset>4439285</wp:posOffset>
              </wp:positionH>
              <wp:positionV relativeFrom="paragraph">
                <wp:posOffset>44450</wp:posOffset>
              </wp:positionV>
              <wp:extent cx="1600200" cy="396875"/>
              <wp:effectExtent l="0" t="0" r="0" b="0"/>
              <wp:wrapNone/>
              <wp:docPr id="1284" name="文本框 1"/>
              <wp:cNvGraphicFramePr/>
              <a:graphic xmlns:a="http://schemas.openxmlformats.org/drawingml/2006/main">
                <a:graphicData uri="http://schemas.microsoft.com/office/word/2010/wordprocessingShape">
                  <wps:wsp>
                    <wps:cNvSpPr txBox="1"/>
                    <wps:spPr bwMode="auto">
                      <a:xfrm>
                        <a:off x="0" y="0"/>
                        <a:ext cx="1600200" cy="396875"/>
                      </a:xfrm>
                      <a:prstGeom prst="rect">
                        <a:avLst/>
                      </a:prstGeom>
                      <a:solidFill>
                        <a:srgbClr val="FFFFFF"/>
                      </a:solidFill>
                      <a:ln>
                        <a:noFill/>
                      </a:ln>
                      <a:effectLst/>
                    </wps:spPr>
                    <wps:txbx>
                      <w:txbxContent>
                        <w:p w14:paraId="653FA558" w14:textId="77777777" w:rsidR="001B75C0" w:rsidRDefault="001B75C0">
                          <w:pPr>
                            <w:jc w:val="right"/>
                            <w:rPr>
                              <w:b/>
                            </w:rPr>
                          </w:pPr>
                          <w:r>
                            <w:rPr>
                              <w:rFonts w:hint="eastAsia"/>
                              <w:b/>
                            </w:rPr>
                            <w:t>项目需求规格说明书</w:t>
                          </w:r>
                        </w:p>
                      </w:txbxContent>
                    </wps:txbx>
                    <wps:bodyPr rot="0" vert="horz" wrap="square" lIns="91440" tIns="45720" rIns="91440" bIns="45720" anchor="t" anchorCtr="0" upright="1">
                      <a:noAutofit/>
                    </wps:bodyPr>
                  </wps:wsp>
                </a:graphicData>
              </a:graphic>
            </wp:anchor>
          </w:drawing>
        </mc:Choice>
        <mc:Fallback>
          <w:pict>
            <v:shapetype w14:anchorId="13EC1F61" id="_x0000_t202" coordsize="21600,21600" o:spt="202" path="m,l,21600r21600,l21600,xe">
              <v:stroke joinstyle="miter"/>
              <v:path gradientshapeok="t" o:connecttype="rect"/>
            </v:shapetype>
            <v:shape id="文本框 1" o:spid="_x0000_s1026" type="#_x0000_t202" style="position:absolute;left:0;text-align:left;margin-left:349.55pt;margin-top:3.5pt;width:126pt;height:31.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" stroked="f">
              <v:textbox>
                <w:txbxContent>
                  <w:p w14:paraId="653FA558" w14:textId="77777777" w:rsidR="001B75C0" w:rsidRDefault="001B75C0">
                    <w:pPr>
                      <w:jc w:val="right"/>
                      <w:rPr>
                        <w:b/>
                      </w:rPr>
                    </w:pPr>
                    <w:r>
                      <w:rPr>
                        <w:rFonts w:hint="eastAsia"/>
                        <w:b/>
                      </w:rPr>
                      <w:t>项目需求规格说明书</w:t>
                    </w:r>
                  </w:p>
                </w:txbxContent>
              </v:textbox>
            </v:shape>
          </w:pict>
        </mc:Fallback>
      </mc:AlternateContent>
    </w:r>
    <w:r>
      <w:rPr>
        <w:noProof/>
        <w:szCs w:val="21"/>
        <w:lang w:eastAsia="zh-CN"/>
      </w:rPr>
      <w:drawing>
        <wp:inline distT="0" distB="0" distL="0" distR="0" wp14:anchorId="1A054115" wp14:editId="569E8371">
          <wp:extent cx="1410335" cy="418465"/>
          <wp:effectExtent l="0" t="0" r="0" b="0"/>
          <wp:docPr id="1282" name="图片 1"/>
          <wp:cNvGraphicFramePr/>
          <a:graphic xmlns:a="http://schemas.openxmlformats.org/drawingml/2006/main">
            <a:graphicData uri="http://schemas.openxmlformats.org/drawingml/2006/picture">
              <pic:pic xmlns:pic="http://schemas.openxmlformats.org/drawingml/2006/picture">
                <pic:nvPicPr>
                  <pic:cNvPr id="1282" name="图片 1"/>
                  <pic:cNvPicPr/>
                </pic:nvPicPr>
                <pic:blipFill>
                  <a:blip r:embed="rId1">
                    <a:extLst>
                      <a:ext uri="{28A0092B-C50C-407E-A947-70E740481C1C}">
                        <a14:useLocalDpi xmlns:a14="http://schemas.microsoft.com/office/drawing/2010/main" val="0"/>
                      </a:ext>
                    </a:extLst>
                  </a:blip>
                  <a:srcRect/>
                  <a:stretch>
                    <a:fillRect/>
                  </a:stretch>
                </pic:blipFill>
                <pic:spPr>
                  <a:xfrm>
                    <a:off x="0" y="0"/>
                    <a:ext cx="1410335" cy="418465"/>
                  </a:xfrm>
                  <a:prstGeom prst="rect">
                    <a:avLst/>
                  </a:prstGeom>
                  <a:noFill/>
                  <a:ln>
                    <a:noFill/>
                  </a:ln>
                  <a:effectLst/>
                </pic:spPr>
              </pic:pic>
            </a:graphicData>
          </a:graphic>
        </wp:inline>
      </w:drawing>
    </w:r>
    <w:r>
      <w:rPr>
        <w:rFonts w:hint="eastAsia"/>
        <w:szCs w:val="21"/>
        <w:lang w:eastAsia="zh-C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24F26" w14:textId="77777777" w:rsidR="001B75C0" w:rsidRDefault="001B75C0">
    <w:pPr>
      <w:pStyle w:val="aa"/>
      <w:ind w:firstLineChars="50" w:firstLine="120"/>
    </w:pPr>
    <w:r>
      <w:rPr>
        <w:noProof/>
        <w:lang w:eastAsia="zh-CN"/>
      </w:rPr>
      <mc:AlternateContent>
        <mc:Choice Requires="wps">
          <w:drawing>
            <wp:anchor distT="0" distB="0" distL="114300" distR="114300" simplePos="0" relativeHeight="251658240" behindDoc="0" locked="0" layoutInCell="1" allowOverlap="1" wp14:anchorId="1A256477" wp14:editId="278BD79D">
              <wp:simplePos x="0" y="0"/>
              <wp:positionH relativeFrom="column">
                <wp:posOffset>4429125</wp:posOffset>
              </wp:positionH>
              <wp:positionV relativeFrom="paragraph">
                <wp:posOffset>120650</wp:posOffset>
              </wp:positionV>
              <wp:extent cx="1600200" cy="396875"/>
              <wp:effectExtent l="0" t="0" r="0" b="0"/>
              <wp:wrapNone/>
              <wp:docPr id="1283" name="文本框 2"/>
              <wp:cNvGraphicFramePr/>
              <a:graphic xmlns:a="http://schemas.openxmlformats.org/drawingml/2006/main">
                <a:graphicData uri="http://schemas.microsoft.com/office/word/2010/wordprocessingShape">
                  <wps:wsp>
                    <wps:cNvSpPr txBox="1"/>
                    <wps:spPr bwMode="auto">
                      <a:xfrm>
                        <a:off x="0" y="0"/>
                        <a:ext cx="1600200" cy="396875"/>
                      </a:xfrm>
                      <a:prstGeom prst="rect">
                        <a:avLst/>
                      </a:prstGeom>
                      <a:solidFill>
                        <a:srgbClr val="FFFFFF"/>
                      </a:solidFill>
                      <a:ln>
                        <a:noFill/>
                      </a:ln>
                      <a:effectLst/>
                    </wps:spPr>
                    <wps:txbx>
                      <w:txbxContent>
                        <w:p w14:paraId="6CC86EEE" w14:textId="77777777" w:rsidR="001B75C0" w:rsidRDefault="001B75C0">
                          <w:pPr>
                            <w:jc w:val="right"/>
                            <w:rPr>
                              <w:b/>
                            </w:rPr>
                          </w:pPr>
                          <w:r>
                            <w:rPr>
                              <w:rFonts w:hint="eastAsia"/>
                              <w:b/>
                            </w:rPr>
                            <w:t>项目需求规格说明书</w:t>
                          </w:r>
                        </w:p>
                      </w:txbxContent>
                    </wps:txbx>
                    <wps:bodyPr rot="0" vert="horz" wrap="square" lIns="91440" tIns="45720" rIns="91440" bIns="45720" anchor="t" anchorCtr="0" upright="1">
                      <a:noAutofit/>
                    </wps:bodyPr>
                  </wps:wsp>
                </a:graphicData>
              </a:graphic>
            </wp:anchor>
          </w:drawing>
        </mc:Choice>
        <mc:Fallback>
          <w:pict>
            <v:shapetype w14:anchorId="1A256477" id="_x0000_t202" coordsize="21600,21600" o:spt="202" path="m,l,21600r21600,l21600,xe">
              <v:stroke joinstyle="miter"/>
              <v:path gradientshapeok="t" o:connecttype="rect"/>
            </v:shapetype>
            <v:shape id="文本框 2" o:spid="_x0000_s1027" type="#_x0000_t202" style="position:absolute;left:0;text-align:left;margin-left:348.75pt;margin-top:9.5pt;width:126pt;height:31.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" stroked="f">
              <v:textbox>
                <w:txbxContent>
                  <w:p w14:paraId="6CC86EEE" w14:textId="77777777" w:rsidR="001B75C0" w:rsidRDefault="001B75C0">
                    <w:pPr>
                      <w:jc w:val="right"/>
                      <w:rPr>
                        <w:b/>
                      </w:rPr>
                    </w:pPr>
                    <w:r>
                      <w:rPr>
                        <w:rFonts w:hint="eastAsia"/>
                        <w:b/>
                      </w:rPr>
                      <w:t>项目需求规格说明书</w:t>
                    </w:r>
                  </w:p>
                </w:txbxContent>
              </v:textbox>
            </v:shape>
          </w:pict>
        </mc:Fallback>
      </mc:AlternateContent>
    </w:r>
    <w:r>
      <w:rPr>
        <w:noProof/>
        <w:lang w:eastAsia="zh-CN"/>
      </w:rPr>
      <w:drawing>
        <wp:inline distT="0" distB="0" distL="0" distR="0" wp14:anchorId="3ADB6638" wp14:editId="0DED576D">
          <wp:extent cx="1497965" cy="418465"/>
          <wp:effectExtent l="0" t="0" r="0" b="0"/>
          <wp:docPr id="1281" name="图片 101"/>
          <wp:cNvGraphicFramePr/>
          <a:graphic xmlns:a="http://schemas.openxmlformats.org/drawingml/2006/main">
            <a:graphicData uri="http://schemas.openxmlformats.org/drawingml/2006/picture">
              <pic:pic xmlns:pic="http://schemas.openxmlformats.org/drawingml/2006/picture">
                <pic:nvPicPr>
                  <pic:cNvPr id="1281" name="图片 101"/>
                  <pic:cNvPicPr/>
                </pic:nvPicPr>
                <pic:blipFill>
                  <a:blip r:embed="rId1">
                    <a:extLst>
                      <a:ext uri="{28A0092B-C50C-407E-A947-70E740481C1C}">
                        <a14:useLocalDpi xmlns:a14="http://schemas.microsoft.com/office/drawing/2010/main" val="0"/>
                      </a:ext>
                    </a:extLst>
                  </a:blip>
                  <a:srcRect/>
                  <a:stretch>
                    <a:fillRect/>
                  </a:stretch>
                </pic:blipFill>
                <pic:spPr>
                  <a:xfrm>
                    <a:off x="0" y="0"/>
                    <a:ext cx="1497965" cy="418465"/>
                  </a:xfrm>
                  <a:prstGeom prst="rect">
                    <a:avLst/>
                  </a:prstGeom>
                  <a:noFill/>
                  <a:ln>
                    <a:noFill/>
                  </a:ln>
                  <a:effec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24C3AF"/>
    <w:multiLevelType w:val="singleLevel"/>
    <w:tmpl w:val="8624C3AF"/>
    <w:lvl w:ilvl="0">
      <w:start w:val="1"/>
      <w:numFmt w:val="decimal"/>
      <w:lvlText w:val="%1."/>
      <w:lvlJc w:val="left"/>
      <w:pPr>
        <w:ind w:left="425" w:hanging="425"/>
      </w:pPr>
      <w:rPr>
        <w:rFonts w:hint="default"/>
      </w:rPr>
    </w:lvl>
  </w:abstractNum>
  <w:abstractNum w:abstractNumId="1" w15:restartNumberingAfterBreak="0">
    <w:nsid w:val="89C1DE82"/>
    <w:multiLevelType w:val="multilevel"/>
    <w:tmpl w:val="89C1DE82"/>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8D03FDF5"/>
    <w:multiLevelType w:val="singleLevel"/>
    <w:tmpl w:val="8D03FDF5"/>
    <w:lvl w:ilvl="0">
      <w:start w:val="1"/>
      <w:numFmt w:val="decimal"/>
      <w:suff w:val="nothing"/>
      <w:lvlText w:val="%1、"/>
      <w:lvlJc w:val="left"/>
      <w:pPr>
        <w:tabs>
          <w:tab w:val="left" w:pos="0"/>
        </w:tabs>
        <w:ind w:left="0" w:firstLine="0"/>
      </w:pPr>
    </w:lvl>
  </w:abstractNum>
  <w:abstractNum w:abstractNumId="3" w15:restartNumberingAfterBreak="0">
    <w:nsid w:val="8E68D4EB"/>
    <w:multiLevelType w:val="singleLevel"/>
    <w:tmpl w:val="8E68D4EB"/>
    <w:lvl w:ilvl="0">
      <w:start w:val="1"/>
      <w:numFmt w:val="decimal"/>
      <w:lvlText w:val="%1、"/>
      <w:lvlJc w:val="left"/>
    </w:lvl>
  </w:abstractNum>
  <w:abstractNum w:abstractNumId="4" w15:restartNumberingAfterBreak="0">
    <w:nsid w:val="96F0C231"/>
    <w:multiLevelType w:val="singleLevel"/>
    <w:tmpl w:val="96F0C231"/>
    <w:lvl w:ilvl="0">
      <w:start w:val="1"/>
      <w:numFmt w:val="decimal"/>
      <w:suff w:val="nothing"/>
      <w:lvlText w:val="%1、"/>
      <w:lvlJc w:val="left"/>
      <w:pPr>
        <w:tabs>
          <w:tab w:val="left" w:pos="0"/>
        </w:tabs>
        <w:ind w:left="0" w:firstLine="0"/>
      </w:pPr>
    </w:lvl>
  </w:abstractNum>
  <w:abstractNum w:abstractNumId="5" w15:restartNumberingAfterBreak="0">
    <w:nsid w:val="9B113281"/>
    <w:multiLevelType w:val="singleLevel"/>
    <w:tmpl w:val="9B113281"/>
    <w:lvl w:ilvl="0">
      <w:start w:val="1"/>
      <w:numFmt w:val="decimal"/>
      <w:suff w:val="nothing"/>
      <w:lvlText w:val="%1、"/>
      <w:lvlJc w:val="left"/>
    </w:lvl>
  </w:abstractNum>
  <w:abstractNum w:abstractNumId="6" w15:restartNumberingAfterBreak="0">
    <w:nsid w:val="A1DF18E1"/>
    <w:multiLevelType w:val="singleLevel"/>
    <w:tmpl w:val="A1DF18E1"/>
    <w:lvl w:ilvl="0">
      <w:start w:val="1"/>
      <w:numFmt w:val="decimal"/>
      <w:suff w:val="nothing"/>
      <w:lvlText w:val="%1、"/>
      <w:lvlJc w:val="left"/>
      <w:pPr>
        <w:tabs>
          <w:tab w:val="left" w:pos="0"/>
        </w:tabs>
        <w:ind w:left="0" w:firstLine="0"/>
      </w:pPr>
    </w:lvl>
  </w:abstractNum>
  <w:abstractNum w:abstractNumId="7" w15:restartNumberingAfterBreak="0">
    <w:nsid w:val="AFF1E500"/>
    <w:multiLevelType w:val="singleLevel"/>
    <w:tmpl w:val="AFF1E500"/>
    <w:lvl w:ilvl="0">
      <w:start w:val="1"/>
      <w:numFmt w:val="decimal"/>
      <w:suff w:val="nothing"/>
      <w:lvlText w:val="%1、"/>
      <w:lvlJc w:val="left"/>
      <w:pPr>
        <w:tabs>
          <w:tab w:val="left" w:pos="0"/>
        </w:tabs>
        <w:ind w:left="0" w:firstLine="0"/>
      </w:pPr>
    </w:lvl>
  </w:abstractNum>
  <w:abstractNum w:abstractNumId="8" w15:restartNumberingAfterBreak="0">
    <w:nsid w:val="B066B16C"/>
    <w:multiLevelType w:val="singleLevel"/>
    <w:tmpl w:val="B066B16C"/>
    <w:lvl w:ilvl="0">
      <w:start w:val="1"/>
      <w:numFmt w:val="decimal"/>
      <w:suff w:val="nothing"/>
      <w:lvlText w:val="%1、"/>
      <w:lvlJc w:val="left"/>
    </w:lvl>
  </w:abstractNum>
  <w:abstractNum w:abstractNumId="9" w15:restartNumberingAfterBreak="0">
    <w:nsid w:val="B295439F"/>
    <w:multiLevelType w:val="singleLevel"/>
    <w:tmpl w:val="B295439F"/>
    <w:lvl w:ilvl="0">
      <w:start w:val="1"/>
      <w:numFmt w:val="bullet"/>
      <w:lvlText w:val=""/>
      <w:lvlJc w:val="left"/>
      <w:pPr>
        <w:ind w:left="420" w:hanging="420"/>
      </w:pPr>
      <w:rPr>
        <w:rFonts w:ascii="Wingdings" w:hAnsi="Wingdings" w:hint="default"/>
      </w:rPr>
    </w:lvl>
  </w:abstractNum>
  <w:abstractNum w:abstractNumId="10" w15:restartNumberingAfterBreak="0">
    <w:nsid w:val="B67030AD"/>
    <w:multiLevelType w:val="singleLevel"/>
    <w:tmpl w:val="B67030AD"/>
    <w:lvl w:ilvl="0">
      <w:start w:val="1"/>
      <w:numFmt w:val="decimal"/>
      <w:suff w:val="nothing"/>
      <w:lvlText w:val="%1、"/>
      <w:lvlJc w:val="left"/>
    </w:lvl>
  </w:abstractNum>
  <w:abstractNum w:abstractNumId="11" w15:restartNumberingAfterBreak="0">
    <w:nsid w:val="C7EF0D40"/>
    <w:multiLevelType w:val="singleLevel"/>
    <w:tmpl w:val="C7EF0D40"/>
    <w:lvl w:ilvl="0">
      <w:start w:val="1"/>
      <w:numFmt w:val="decimal"/>
      <w:suff w:val="nothing"/>
      <w:lvlText w:val="（%1）"/>
      <w:lvlJc w:val="left"/>
    </w:lvl>
  </w:abstractNum>
  <w:abstractNum w:abstractNumId="12" w15:restartNumberingAfterBreak="0">
    <w:nsid w:val="D8F16B55"/>
    <w:multiLevelType w:val="singleLevel"/>
    <w:tmpl w:val="D8F16B55"/>
    <w:lvl w:ilvl="0">
      <w:start w:val="1"/>
      <w:numFmt w:val="decimal"/>
      <w:suff w:val="nothing"/>
      <w:lvlText w:val="%1、"/>
      <w:lvlJc w:val="left"/>
      <w:pPr>
        <w:tabs>
          <w:tab w:val="left" w:pos="0"/>
        </w:tabs>
        <w:ind w:left="0" w:firstLine="0"/>
      </w:pPr>
    </w:lvl>
  </w:abstractNum>
  <w:abstractNum w:abstractNumId="13" w15:restartNumberingAfterBreak="0">
    <w:nsid w:val="DA5C6AEE"/>
    <w:multiLevelType w:val="singleLevel"/>
    <w:tmpl w:val="DA5C6AEE"/>
    <w:lvl w:ilvl="0">
      <w:start w:val="1"/>
      <w:numFmt w:val="decimal"/>
      <w:suff w:val="nothing"/>
      <w:lvlText w:val="%1、"/>
      <w:lvlJc w:val="left"/>
      <w:pPr>
        <w:tabs>
          <w:tab w:val="left" w:pos="0"/>
        </w:tabs>
        <w:ind w:left="0" w:firstLine="0"/>
      </w:pPr>
    </w:lvl>
  </w:abstractNum>
  <w:abstractNum w:abstractNumId="14" w15:restartNumberingAfterBreak="0">
    <w:nsid w:val="EC73E0C7"/>
    <w:multiLevelType w:val="singleLevel"/>
    <w:tmpl w:val="EC73E0C7"/>
    <w:lvl w:ilvl="0">
      <w:start w:val="1"/>
      <w:numFmt w:val="decimal"/>
      <w:suff w:val="nothing"/>
      <w:lvlText w:val="%1、"/>
      <w:lvlJc w:val="left"/>
      <w:pPr>
        <w:tabs>
          <w:tab w:val="left" w:pos="0"/>
        </w:tabs>
        <w:ind w:left="0" w:firstLine="0"/>
      </w:pPr>
    </w:lvl>
  </w:abstractNum>
  <w:abstractNum w:abstractNumId="15" w15:restartNumberingAfterBreak="0">
    <w:nsid w:val="FC9D7ACB"/>
    <w:multiLevelType w:val="singleLevel"/>
    <w:tmpl w:val="FC9D7ACB"/>
    <w:lvl w:ilvl="0">
      <w:start w:val="1"/>
      <w:numFmt w:val="decimal"/>
      <w:suff w:val="nothing"/>
      <w:lvlText w:val="%1、"/>
      <w:lvlJc w:val="left"/>
      <w:pPr>
        <w:tabs>
          <w:tab w:val="left" w:pos="0"/>
        </w:tabs>
        <w:ind w:left="0" w:firstLine="0"/>
      </w:pPr>
    </w:lvl>
  </w:abstractNum>
  <w:abstractNum w:abstractNumId="16" w15:restartNumberingAfterBreak="0">
    <w:nsid w:val="00000002"/>
    <w:multiLevelType w:val="singleLevel"/>
    <w:tmpl w:val="00000002"/>
    <w:lvl w:ilvl="0">
      <w:start w:val="1"/>
      <w:numFmt w:val="decimalEnclosedCircleChinese"/>
      <w:suff w:val="nothing"/>
      <w:lvlText w:val="%1　"/>
      <w:lvlJc w:val="left"/>
      <w:pPr>
        <w:tabs>
          <w:tab w:val="left" w:pos="0"/>
        </w:tabs>
        <w:ind w:left="0" w:firstLine="400"/>
      </w:pPr>
      <w:rPr>
        <w:rFonts w:hint="eastAsia"/>
      </w:rPr>
    </w:lvl>
  </w:abstractNum>
  <w:abstractNum w:abstractNumId="17" w15:restartNumberingAfterBreak="0">
    <w:nsid w:val="00000005"/>
    <w:multiLevelType w:val="singleLevel"/>
    <w:tmpl w:val="00000005"/>
    <w:lvl w:ilvl="0">
      <w:start w:val="1"/>
      <w:numFmt w:val="decimal"/>
      <w:suff w:val="nothing"/>
      <w:lvlText w:val="%1、"/>
      <w:lvlJc w:val="left"/>
      <w:pPr>
        <w:tabs>
          <w:tab w:val="left" w:pos="0"/>
        </w:tabs>
        <w:ind w:left="0" w:firstLine="0"/>
      </w:pPr>
    </w:lvl>
  </w:abstractNum>
  <w:abstractNum w:abstractNumId="18" w15:restartNumberingAfterBreak="0">
    <w:nsid w:val="00000025"/>
    <w:multiLevelType w:val="multilevel"/>
    <w:tmpl w:val="0000002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00539629"/>
    <w:multiLevelType w:val="singleLevel"/>
    <w:tmpl w:val="00539629"/>
    <w:lvl w:ilvl="0">
      <w:start w:val="1"/>
      <w:numFmt w:val="decimal"/>
      <w:suff w:val="nothing"/>
      <w:lvlText w:val="%1、"/>
      <w:lvlJc w:val="left"/>
      <w:pPr>
        <w:tabs>
          <w:tab w:val="left" w:pos="0"/>
        </w:tabs>
        <w:ind w:left="0" w:firstLine="0"/>
      </w:pPr>
    </w:lvl>
  </w:abstractNum>
  <w:abstractNum w:abstractNumId="20" w15:restartNumberingAfterBreak="0">
    <w:nsid w:val="05E311A8"/>
    <w:multiLevelType w:val="multilevel"/>
    <w:tmpl w:val="05E311A8"/>
    <w:lvl w:ilvl="0">
      <w:start w:val="1"/>
      <w:numFmt w:val="decimal"/>
      <w:lvlText w:val="%1."/>
      <w:lvlJc w:val="left"/>
      <w:pPr>
        <w:ind w:left="420" w:hanging="420"/>
      </w:pPr>
      <w:rPr>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0D657B0B"/>
    <w:multiLevelType w:val="multilevel"/>
    <w:tmpl w:val="0D657B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0DC562C9"/>
    <w:multiLevelType w:val="singleLevel"/>
    <w:tmpl w:val="38C23228"/>
    <w:lvl w:ilvl="0">
      <w:start w:val="1"/>
      <w:numFmt w:val="decimal"/>
      <w:suff w:val="nothing"/>
      <w:lvlText w:val="%1、"/>
      <w:lvlJc w:val="left"/>
    </w:lvl>
  </w:abstractNum>
  <w:abstractNum w:abstractNumId="23" w15:restartNumberingAfterBreak="0">
    <w:nsid w:val="133D5250"/>
    <w:multiLevelType w:val="singleLevel"/>
    <w:tmpl w:val="133D5250"/>
    <w:lvl w:ilvl="0">
      <w:start w:val="1"/>
      <w:numFmt w:val="decimal"/>
      <w:suff w:val="nothing"/>
      <w:lvlText w:val="%1、"/>
      <w:lvlJc w:val="left"/>
    </w:lvl>
  </w:abstractNum>
  <w:abstractNum w:abstractNumId="24" w15:restartNumberingAfterBreak="0">
    <w:nsid w:val="13B13130"/>
    <w:multiLevelType w:val="multilevel"/>
    <w:tmpl w:val="89C1DE82"/>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14815214"/>
    <w:multiLevelType w:val="multilevel"/>
    <w:tmpl w:val="14815214"/>
    <w:lvl w:ilvl="0">
      <w:start w:val="1"/>
      <w:numFmt w:val="decimal"/>
      <w:lvlText w:val="%1."/>
      <w:lvlJc w:val="left"/>
      <w:pPr>
        <w:tabs>
          <w:tab w:val="left" w:pos="492"/>
        </w:tabs>
        <w:ind w:left="284" w:hanging="284"/>
      </w:pPr>
      <w:rPr>
        <w:rFonts w:ascii="Arial Unicode MS" w:eastAsia="Arial Unicode MS" w:hAnsi="Arial Unicode MS" w:cs="Arial Unicode MS" w:hint="eastAsia"/>
      </w:rPr>
    </w:lvl>
    <w:lvl w:ilvl="1">
      <w:start w:val="1"/>
      <w:numFmt w:val="bullet"/>
      <w:lvlText w:val=""/>
      <w:lvlJc w:val="left"/>
      <w:pPr>
        <w:tabs>
          <w:tab w:val="left" w:pos="576"/>
        </w:tabs>
        <w:ind w:left="576" w:hanging="576"/>
      </w:pPr>
      <w:rPr>
        <w:rFonts w:ascii="Wingdings" w:hAnsi="Wingdings" w:hint="default"/>
      </w:rPr>
    </w:lvl>
    <w:lvl w:ilvl="2">
      <w:start w:val="1"/>
      <w:numFmt w:val="decimal"/>
      <w:lvlText w:val="%1.%2.%3"/>
      <w:lvlJc w:val="left"/>
      <w:pPr>
        <w:tabs>
          <w:tab w:val="left" w:pos="862"/>
        </w:tabs>
        <w:ind w:left="862" w:hanging="720"/>
      </w:pPr>
      <w:rPr>
        <w:rFonts w:eastAsia="宋体" w:hint="eastAsia"/>
        <w:b/>
        <w:i w:val="0"/>
        <w:sz w:val="28"/>
        <w:szCs w:val="28"/>
      </w:rPr>
    </w:lvl>
    <w:lvl w:ilvl="3">
      <w:start w:val="1"/>
      <w:numFmt w:val="decimal"/>
      <w:lvlText w:val="%1.%2.%3.%4 "/>
      <w:lvlJc w:val="left"/>
      <w:pPr>
        <w:tabs>
          <w:tab w:val="left" w:pos="864"/>
        </w:tabs>
        <w:ind w:left="864" w:hanging="864"/>
      </w:pPr>
      <w:rPr>
        <w:rFonts w:ascii="Times New Roman" w:eastAsia="宋体" w:hAnsi="Times New Roman" w:cs="Times New Roman" w:hint="default"/>
        <w:b/>
        <w:i w:val="0"/>
        <w:sz w:val="24"/>
        <w:szCs w:val="24"/>
      </w:rPr>
    </w:lvl>
    <w:lvl w:ilvl="4">
      <w:start w:val="1"/>
      <w:numFmt w:val="decimal"/>
      <w:lvlText w:val="%1.%2.%3.%4.%5 "/>
      <w:lvlJc w:val="left"/>
      <w:pPr>
        <w:tabs>
          <w:tab w:val="left" w:pos="1008"/>
        </w:tabs>
        <w:ind w:left="1008" w:hanging="1008"/>
      </w:pPr>
      <w:rPr>
        <w:rFonts w:ascii="Times New Roman" w:hAnsi="Times New Roman" w:cs="Times New Roman" w:hint="default"/>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6" w15:restartNumberingAfterBreak="0">
    <w:nsid w:val="16856A3A"/>
    <w:multiLevelType w:val="singleLevel"/>
    <w:tmpl w:val="16856A3A"/>
    <w:lvl w:ilvl="0">
      <w:start w:val="1"/>
      <w:numFmt w:val="decimal"/>
      <w:suff w:val="nothing"/>
      <w:lvlText w:val="%1、"/>
      <w:lvlJc w:val="left"/>
    </w:lvl>
  </w:abstractNum>
  <w:abstractNum w:abstractNumId="27" w15:restartNumberingAfterBreak="0">
    <w:nsid w:val="173D2340"/>
    <w:multiLevelType w:val="multilevel"/>
    <w:tmpl w:val="177A239E"/>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8" w15:restartNumberingAfterBreak="0">
    <w:nsid w:val="177D4BBB"/>
    <w:multiLevelType w:val="singleLevel"/>
    <w:tmpl w:val="177D4BBB"/>
    <w:lvl w:ilvl="0">
      <w:start w:val="1"/>
      <w:numFmt w:val="decimal"/>
      <w:suff w:val="nothing"/>
      <w:lvlText w:val="%1、"/>
      <w:lvlJc w:val="left"/>
    </w:lvl>
  </w:abstractNum>
  <w:abstractNum w:abstractNumId="29" w15:restartNumberingAfterBreak="0">
    <w:nsid w:val="18152016"/>
    <w:multiLevelType w:val="multilevel"/>
    <w:tmpl w:val="05E311A8"/>
    <w:lvl w:ilvl="0">
      <w:start w:val="1"/>
      <w:numFmt w:val="decimal"/>
      <w:lvlText w:val="%1."/>
      <w:lvlJc w:val="left"/>
      <w:pPr>
        <w:ind w:left="420" w:hanging="420"/>
      </w:pPr>
      <w:rPr>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8FB1DAC"/>
    <w:multiLevelType w:val="multilevel"/>
    <w:tmpl w:val="18FB1DA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FAC3C5B"/>
    <w:multiLevelType w:val="multilevel"/>
    <w:tmpl w:val="1FAC3C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21731CA0"/>
    <w:multiLevelType w:val="multilevel"/>
    <w:tmpl w:val="21731CA0"/>
    <w:lvl w:ilvl="0">
      <w:start w:val="1"/>
      <w:numFmt w:val="decimal"/>
      <w:isLgl/>
      <w:lvlText w:val="%1"/>
      <w:lvlJc w:val="left"/>
      <w:pPr>
        <w:tabs>
          <w:tab w:val="left" w:pos="432"/>
        </w:tabs>
        <w:ind w:left="432" w:hanging="432"/>
      </w:pPr>
      <w:rPr>
        <w:rFonts w:hint="eastAsia"/>
      </w:rPr>
    </w:lvl>
    <w:lvl w:ilvl="1">
      <w:start w:val="1"/>
      <w:numFmt w:val="decimal"/>
      <w:isLgl/>
      <w:lvlText w:val="%1.%2"/>
      <w:lvlJc w:val="left"/>
      <w:pPr>
        <w:tabs>
          <w:tab w:val="left" w:pos="576"/>
        </w:tabs>
        <w:ind w:left="576" w:hanging="576"/>
      </w:pPr>
      <w:rPr>
        <w:rFonts w:hint="eastAsia"/>
        <w:sz w:val="24"/>
        <w:szCs w:val="24"/>
      </w:rPr>
    </w:lvl>
    <w:lvl w:ilvl="2">
      <w:start w:val="1"/>
      <w:numFmt w:val="decimal"/>
      <w:isLgl/>
      <w:lvlText w:val="%1.%2.%3"/>
      <w:lvlJc w:val="left"/>
      <w:pPr>
        <w:tabs>
          <w:tab w:val="left" w:pos="720"/>
        </w:tabs>
        <w:ind w:left="720" w:hanging="720"/>
      </w:pPr>
      <w:rPr>
        <w:rFonts w:hint="eastAsia"/>
      </w:rPr>
    </w:lvl>
    <w:lvl w:ilvl="3">
      <w:start w:val="1"/>
      <w:numFmt w:val="decimal"/>
      <w:isLgl/>
      <w:lvlText w:val="%1.%2.%3.%4"/>
      <w:lvlJc w:val="left"/>
      <w:pPr>
        <w:tabs>
          <w:tab w:val="left" w:pos="1080"/>
        </w:tabs>
        <w:ind w:left="864" w:hanging="864"/>
      </w:pPr>
      <w:rPr>
        <w:rFonts w:hint="eastAsia"/>
      </w:rPr>
    </w:lvl>
    <w:lvl w:ilvl="4">
      <w:start w:val="1"/>
      <w:numFmt w:val="decimal"/>
      <w:isLgl/>
      <w:lvlText w:val="%1.%2.%3.%4.%5"/>
      <w:lvlJc w:val="left"/>
      <w:pPr>
        <w:tabs>
          <w:tab w:val="left" w:pos="1008"/>
        </w:tabs>
        <w:ind w:left="1008" w:hanging="1008"/>
      </w:pPr>
      <w:rPr>
        <w:rFonts w:hint="eastAsia"/>
      </w:rPr>
    </w:lvl>
    <w:lvl w:ilvl="5">
      <w:start w:val="1"/>
      <w:numFmt w:val="decimal"/>
      <w:pStyle w:val="6"/>
      <w:isLgl/>
      <w:lvlText w:val="%1.%2.%3.%4.%5.%6"/>
      <w:lvlJc w:val="left"/>
      <w:pPr>
        <w:tabs>
          <w:tab w:val="left" w:pos="1152"/>
        </w:tabs>
        <w:ind w:left="1152" w:hanging="1152"/>
      </w:pPr>
      <w:rPr>
        <w:rFonts w:hint="eastAsia"/>
      </w:rPr>
    </w:lvl>
    <w:lvl w:ilvl="6">
      <w:start w:val="1"/>
      <w:numFmt w:val="decimal"/>
      <w:pStyle w:val="7"/>
      <w:isLgl/>
      <w:lvlText w:val="%1.%2.%3.%4.%5.%6.%7"/>
      <w:lvlJc w:val="left"/>
      <w:pPr>
        <w:tabs>
          <w:tab w:val="left" w:pos="1296"/>
        </w:tabs>
        <w:ind w:left="1296" w:hanging="1296"/>
      </w:pPr>
      <w:rPr>
        <w:rFonts w:hint="eastAsia"/>
      </w:rPr>
    </w:lvl>
    <w:lvl w:ilvl="7">
      <w:start w:val="1"/>
      <w:numFmt w:val="decimal"/>
      <w:isLg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33" w15:restartNumberingAfterBreak="0">
    <w:nsid w:val="223922A2"/>
    <w:multiLevelType w:val="multilevel"/>
    <w:tmpl w:val="223922A2"/>
    <w:lvl w:ilvl="0">
      <w:start w:val="1"/>
      <w:numFmt w:val="decimal"/>
      <w:lvlText w:val="%1、"/>
      <w:lvlJc w:val="left"/>
      <w:pPr>
        <w:tabs>
          <w:tab w:val="left" w:pos="0"/>
        </w:tabs>
        <w:ind w:left="360" w:hanging="360"/>
      </w:pPr>
    </w:lvl>
    <w:lvl w:ilvl="1">
      <w:start w:val="1"/>
      <w:numFmt w:val="lowerLetter"/>
      <w:lvlText w:val="%2)"/>
      <w:lvlJc w:val="left"/>
      <w:pPr>
        <w:tabs>
          <w:tab w:val="left" w:pos="0"/>
        </w:tabs>
        <w:ind w:left="840" w:hanging="420"/>
      </w:pPr>
    </w:lvl>
    <w:lvl w:ilvl="2">
      <w:start w:val="1"/>
      <w:numFmt w:val="lowerRoman"/>
      <w:lvlText w:val="%3."/>
      <w:lvlJc w:val="right"/>
      <w:pPr>
        <w:tabs>
          <w:tab w:val="left" w:pos="0"/>
        </w:tabs>
        <w:ind w:left="1260" w:hanging="420"/>
      </w:pPr>
    </w:lvl>
    <w:lvl w:ilvl="3">
      <w:start w:val="1"/>
      <w:numFmt w:val="decimal"/>
      <w:lvlText w:val="%4."/>
      <w:lvlJc w:val="left"/>
      <w:pPr>
        <w:tabs>
          <w:tab w:val="left" w:pos="0"/>
        </w:tabs>
        <w:ind w:left="1680" w:hanging="420"/>
      </w:pPr>
    </w:lvl>
    <w:lvl w:ilvl="4">
      <w:start w:val="1"/>
      <w:numFmt w:val="lowerLetter"/>
      <w:lvlText w:val="%5)"/>
      <w:lvlJc w:val="left"/>
      <w:pPr>
        <w:tabs>
          <w:tab w:val="left" w:pos="0"/>
        </w:tabs>
        <w:ind w:left="2100" w:hanging="420"/>
      </w:pPr>
    </w:lvl>
    <w:lvl w:ilvl="5">
      <w:start w:val="1"/>
      <w:numFmt w:val="lowerRoman"/>
      <w:lvlText w:val="%6."/>
      <w:lvlJc w:val="right"/>
      <w:pPr>
        <w:tabs>
          <w:tab w:val="left" w:pos="0"/>
        </w:tabs>
        <w:ind w:left="2520" w:hanging="420"/>
      </w:pPr>
    </w:lvl>
    <w:lvl w:ilvl="6">
      <w:start w:val="1"/>
      <w:numFmt w:val="decimal"/>
      <w:lvlText w:val="%7."/>
      <w:lvlJc w:val="left"/>
      <w:pPr>
        <w:tabs>
          <w:tab w:val="left" w:pos="0"/>
        </w:tabs>
        <w:ind w:left="2940" w:hanging="420"/>
      </w:pPr>
    </w:lvl>
    <w:lvl w:ilvl="7">
      <w:start w:val="1"/>
      <w:numFmt w:val="lowerLetter"/>
      <w:lvlText w:val="%8)"/>
      <w:lvlJc w:val="left"/>
      <w:pPr>
        <w:tabs>
          <w:tab w:val="left" w:pos="0"/>
        </w:tabs>
        <w:ind w:left="3360" w:hanging="420"/>
      </w:pPr>
    </w:lvl>
    <w:lvl w:ilvl="8">
      <w:start w:val="1"/>
      <w:numFmt w:val="lowerRoman"/>
      <w:lvlText w:val="%9."/>
      <w:lvlJc w:val="right"/>
      <w:pPr>
        <w:tabs>
          <w:tab w:val="left" w:pos="0"/>
        </w:tabs>
        <w:ind w:left="3780" w:hanging="420"/>
      </w:pPr>
    </w:lvl>
  </w:abstractNum>
  <w:abstractNum w:abstractNumId="34" w15:restartNumberingAfterBreak="0">
    <w:nsid w:val="22A24A65"/>
    <w:multiLevelType w:val="multilevel"/>
    <w:tmpl w:val="22A24A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24B60883"/>
    <w:multiLevelType w:val="multilevel"/>
    <w:tmpl w:val="89C1DE82"/>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6" w15:restartNumberingAfterBreak="0">
    <w:nsid w:val="2BB21014"/>
    <w:multiLevelType w:val="singleLevel"/>
    <w:tmpl w:val="2BB21014"/>
    <w:lvl w:ilvl="0">
      <w:start w:val="1"/>
      <w:numFmt w:val="decimal"/>
      <w:suff w:val="nothing"/>
      <w:lvlText w:val="%1、"/>
      <w:lvlJc w:val="left"/>
      <w:pPr>
        <w:tabs>
          <w:tab w:val="left" w:pos="0"/>
        </w:tabs>
        <w:ind w:left="0" w:firstLine="0"/>
      </w:pPr>
    </w:lvl>
  </w:abstractNum>
  <w:abstractNum w:abstractNumId="37" w15:restartNumberingAfterBreak="0">
    <w:nsid w:val="2F3C3C92"/>
    <w:multiLevelType w:val="multilevel"/>
    <w:tmpl w:val="2F3C3C92"/>
    <w:lvl w:ilvl="0">
      <w:start w:val="1"/>
      <w:numFmt w:val="decimal"/>
      <w:lvlText w:val="%1."/>
      <w:lvlJc w:val="left"/>
      <w:pPr>
        <w:ind w:left="420" w:hanging="420"/>
      </w:pPr>
      <w:rPr>
        <w:rFonts w:ascii="宋体" w:eastAsia="宋体" w:hAnsi="宋体"/>
        <w:b w:val="0"/>
        <w:bCs w:val="0"/>
        <w:i w:val="0"/>
        <w:iCs w:val="0"/>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FB32B41"/>
    <w:multiLevelType w:val="multilevel"/>
    <w:tmpl w:val="2FB32B41"/>
    <w:lvl w:ilvl="0">
      <w:start w:val="1"/>
      <w:numFmt w:val="decimal"/>
      <w:lvlText w:val="%1)"/>
      <w:lvlJc w:val="left"/>
      <w:pPr>
        <w:ind w:left="420" w:hanging="420"/>
      </w:p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0311572"/>
    <w:multiLevelType w:val="multilevel"/>
    <w:tmpl w:val="303115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30916B85"/>
    <w:multiLevelType w:val="singleLevel"/>
    <w:tmpl w:val="32F6B675"/>
    <w:lvl w:ilvl="0">
      <w:start w:val="1"/>
      <w:numFmt w:val="decimal"/>
      <w:suff w:val="nothing"/>
      <w:lvlText w:val="%1、"/>
      <w:lvlJc w:val="left"/>
    </w:lvl>
  </w:abstractNum>
  <w:abstractNum w:abstractNumId="41" w15:restartNumberingAfterBreak="0">
    <w:nsid w:val="32372CF3"/>
    <w:multiLevelType w:val="multilevel"/>
    <w:tmpl w:val="2F3C3C92"/>
    <w:lvl w:ilvl="0">
      <w:start w:val="1"/>
      <w:numFmt w:val="decimal"/>
      <w:lvlText w:val="%1."/>
      <w:lvlJc w:val="left"/>
      <w:pPr>
        <w:ind w:left="420" w:hanging="420"/>
      </w:pPr>
      <w:rPr>
        <w:rFonts w:ascii="宋体" w:eastAsia="宋体" w:hAnsi="宋体"/>
        <w:b w:val="0"/>
        <w:bCs w:val="0"/>
        <w:i w:val="0"/>
        <w:iCs w:val="0"/>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2C44D21"/>
    <w:multiLevelType w:val="multilevel"/>
    <w:tmpl w:val="32C44D2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32F6B675"/>
    <w:multiLevelType w:val="singleLevel"/>
    <w:tmpl w:val="32F6B675"/>
    <w:lvl w:ilvl="0">
      <w:start w:val="1"/>
      <w:numFmt w:val="decimal"/>
      <w:suff w:val="nothing"/>
      <w:lvlText w:val="%1、"/>
      <w:lvlJc w:val="left"/>
    </w:lvl>
  </w:abstractNum>
  <w:abstractNum w:abstractNumId="44" w15:restartNumberingAfterBreak="0">
    <w:nsid w:val="346073EA"/>
    <w:multiLevelType w:val="multilevel"/>
    <w:tmpl w:val="346073EA"/>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5" w15:restartNumberingAfterBreak="0">
    <w:nsid w:val="38B24C5B"/>
    <w:multiLevelType w:val="singleLevel"/>
    <w:tmpl w:val="133D5250"/>
    <w:lvl w:ilvl="0">
      <w:start w:val="1"/>
      <w:numFmt w:val="decimal"/>
      <w:suff w:val="nothing"/>
      <w:lvlText w:val="%1、"/>
      <w:lvlJc w:val="left"/>
    </w:lvl>
  </w:abstractNum>
  <w:abstractNum w:abstractNumId="46" w15:restartNumberingAfterBreak="0">
    <w:nsid w:val="38C23228"/>
    <w:multiLevelType w:val="singleLevel"/>
    <w:tmpl w:val="38C23228"/>
    <w:lvl w:ilvl="0">
      <w:start w:val="1"/>
      <w:numFmt w:val="decimal"/>
      <w:suff w:val="nothing"/>
      <w:lvlText w:val="%1、"/>
      <w:lvlJc w:val="left"/>
    </w:lvl>
  </w:abstractNum>
  <w:abstractNum w:abstractNumId="47" w15:restartNumberingAfterBreak="0">
    <w:nsid w:val="3A062ABF"/>
    <w:multiLevelType w:val="singleLevel"/>
    <w:tmpl w:val="3A062ABF"/>
    <w:lvl w:ilvl="0">
      <w:start w:val="1"/>
      <w:numFmt w:val="decimal"/>
      <w:suff w:val="nothing"/>
      <w:lvlText w:val="%1、"/>
      <w:lvlJc w:val="left"/>
      <w:pPr>
        <w:tabs>
          <w:tab w:val="left" w:pos="0"/>
        </w:tabs>
        <w:ind w:left="0" w:firstLine="0"/>
      </w:pPr>
    </w:lvl>
  </w:abstractNum>
  <w:abstractNum w:abstractNumId="48" w15:restartNumberingAfterBreak="0">
    <w:nsid w:val="3DBF5C93"/>
    <w:multiLevelType w:val="multilevel"/>
    <w:tmpl w:val="3DBF5C93"/>
    <w:lvl w:ilvl="0">
      <w:start w:val="1"/>
      <w:numFmt w:val="decimal"/>
      <w:pStyle w:val="1"/>
      <w:isLgl/>
      <w:lvlText w:val="%1"/>
      <w:lvlJc w:val="left"/>
      <w:pPr>
        <w:tabs>
          <w:tab w:val="left" w:pos="432"/>
        </w:tabs>
        <w:ind w:left="432" w:hanging="432"/>
      </w:pPr>
      <w:rPr>
        <w:rFonts w:hint="eastAsia"/>
      </w:rPr>
    </w:lvl>
    <w:lvl w:ilvl="1">
      <w:start w:val="1"/>
      <w:numFmt w:val="decimal"/>
      <w:pStyle w:val="2"/>
      <w:isLgl/>
      <w:lvlText w:val="%1.%2"/>
      <w:lvlJc w:val="left"/>
      <w:pPr>
        <w:tabs>
          <w:tab w:val="left" w:pos="576"/>
        </w:tabs>
        <w:ind w:left="576" w:hanging="576"/>
      </w:pPr>
      <w:rPr>
        <w:rFonts w:hint="eastAsia"/>
        <w:sz w:val="24"/>
        <w:szCs w:val="24"/>
      </w:rPr>
    </w:lvl>
    <w:lvl w:ilvl="2">
      <w:start w:val="1"/>
      <w:numFmt w:val="decimal"/>
      <w:pStyle w:val="3"/>
      <w:isLgl/>
      <w:lvlText w:val="%1.%2.%3"/>
      <w:lvlJc w:val="left"/>
      <w:pPr>
        <w:tabs>
          <w:tab w:val="left" w:pos="720"/>
        </w:tabs>
        <w:ind w:left="720" w:hanging="720"/>
      </w:pPr>
      <w:rPr>
        <w:rFonts w:ascii="宋体" w:eastAsia="宋体" w:hAnsi="宋体" w:hint="eastAsia"/>
      </w:rPr>
    </w:lvl>
    <w:lvl w:ilvl="3">
      <w:start w:val="1"/>
      <w:numFmt w:val="decimal"/>
      <w:pStyle w:val="4"/>
      <w:isLgl/>
      <w:lvlText w:val="%1.%2.%3.%4"/>
      <w:lvlJc w:val="left"/>
      <w:pPr>
        <w:tabs>
          <w:tab w:val="left" w:pos="1080"/>
        </w:tabs>
        <w:ind w:left="864" w:hanging="864"/>
      </w:pPr>
      <w:rPr>
        <w:rFonts w:ascii="宋体" w:eastAsia="宋体" w:hAnsi="宋体" w:hint="eastAsia"/>
      </w:rPr>
    </w:lvl>
    <w:lvl w:ilvl="4">
      <w:start w:val="1"/>
      <w:numFmt w:val="decimal"/>
      <w:pStyle w:val="5"/>
      <w:isLgl/>
      <w:lvlText w:val="%1.%2.%3.%4.%5"/>
      <w:lvlJc w:val="left"/>
      <w:pPr>
        <w:tabs>
          <w:tab w:val="left" w:pos="1008"/>
        </w:tabs>
        <w:ind w:left="1008" w:hanging="1008"/>
      </w:pPr>
      <w:rPr>
        <w:rFonts w:ascii="宋体" w:eastAsia="宋体" w:hAnsi="宋体" w:hint="eastAsia"/>
        <w:i w:val="0"/>
        <w:iCs w:val="0"/>
        <w:sz w:val="20"/>
        <w:szCs w:val="20"/>
      </w:rPr>
    </w:lvl>
    <w:lvl w:ilvl="5">
      <w:start w:val="1"/>
      <w:numFmt w:val="decimal"/>
      <w:isLgl/>
      <w:lvlText w:val="%1.%2.%3.%4.%5.%6"/>
      <w:lvlJc w:val="left"/>
      <w:pPr>
        <w:tabs>
          <w:tab w:val="left" w:pos="1152"/>
        </w:tabs>
        <w:ind w:left="1152" w:hanging="1152"/>
      </w:pPr>
      <w:rPr>
        <w:rFonts w:hint="eastAsia"/>
      </w:rPr>
    </w:lvl>
    <w:lvl w:ilvl="6">
      <w:start w:val="1"/>
      <w:numFmt w:val="decimal"/>
      <w:isLgl/>
      <w:lvlText w:val="%1.%2.%3.%4.%5.%6.%7"/>
      <w:lvlJc w:val="left"/>
      <w:pPr>
        <w:tabs>
          <w:tab w:val="left" w:pos="1296"/>
        </w:tabs>
        <w:ind w:left="1296" w:hanging="1296"/>
      </w:pPr>
      <w:rPr>
        <w:rFonts w:ascii="宋体" w:eastAsia="宋体" w:hAnsi="宋体" w:hint="eastAsia"/>
      </w:rPr>
    </w:lvl>
    <w:lvl w:ilvl="7">
      <w:start w:val="1"/>
      <w:numFmt w:val="decimal"/>
      <w:pStyle w:val="8"/>
      <w:isLgl/>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49" w15:restartNumberingAfterBreak="0">
    <w:nsid w:val="3DEF8B52"/>
    <w:multiLevelType w:val="singleLevel"/>
    <w:tmpl w:val="3DEF8B52"/>
    <w:lvl w:ilvl="0">
      <w:start w:val="1"/>
      <w:numFmt w:val="decimal"/>
      <w:suff w:val="nothing"/>
      <w:lvlText w:val="%1、"/>
      <w:lvlJc w:val="left"/>
      <w:pPr>
        <w:tabs>
          <w:tab w:val="left" w:pos="0"/>
        </w:tabs>
        <w:ind w:left="0" w:firstLine="0"/>
      </w:pPr>
    </w:lvl>
  </w:abstractNum>
  <w:abstractNum w:abstractNumId="50" w15:restartNumberingAfterBreak="0">
    <w:nsid w:val="42767BF9"/>
    <w:multiLevelType w:val="multilevel"/>
    <w:tmpl w:val="42767BF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3320FEA"/>
    <w:multiLevelType w:val="multilevel"/>
    <w:tmpl w:val="43320FEA"/>
    <w:lvl w:ilvl="0">
      <w:start w:val="1"/>
      <w:numFmt w:val="bullet"/>
      <w:lvlText w:val=""/>
      <w:lvlJc w:val="left"/>
      <w:pPr>
        <w:tabs>
          <w:tab w:val="left" w:pos="-120"/>
        </w:tabs>
        <w:ind w:left="-120" w:hanging="360"/>
      </w:pPr>
      <w:rPr>
        <w:rFonts w:ascii="Wingdings" w:hAnsi="Wingdings" w:hint="default"/>
      </w:rPr>
    </w:lvl>
    <w:lvl w:ilvl="1">
      <w:start w:val="1"/>
      <w:numFmt w:val="decimal"/>
      <w:lvlText w:val="%2、"/>
      <w:lvlJc w:val="left"/>
      <w:pPr>
        <w:tabs>
          <w:tab w:val="left" w:pos="600"/>
        </w:tabs>
        <w:ind w:left="600" w:hanging="360"/>
      </w:pPr>
      <w:rPr>
        <w:rFonts w:hint="eastAsia"/>
      </w:rPr>
    </w:lvl>
    <w:lvl w:ilvl="2">
      <w:start w:val="1"/>
      <w:numFmt w:val="bullet"/>
      <w:lvlText w:val=""/>
      <w:lvlJc w:val="left"/>
      <w:pPr>
        <w:tabs>
          <w:tab w:val="left" w:pos="1320"/>
        </w:tabs>
        <w:ind w:left="1320" w:hanging="360"/>
      </w:pPr>
      <w:rPr>
        <w:rFonts w:ascii="Wingdings" w:hAnsi="Wingdings" w:hint="default"/>
      </w:rPr>
    </w:lvl>
    <w:lvl w:ilvl="3">
      <w:start w:val="1"/>
      <w:numFmt w:val="bullet"/>
      <w:lvlText w:val=""/>
      <w:lvlJc w:val="left"/>
      <w:pPr>
        <w:tabs>
          <w:tab w:val="left" w:pos="2040"/>
        </w:tabs>
        <w:ind w:left="2040" w:hanging="360"/>
      </w:pPr>
      <w:rPr>
        <w:rFonts w:ascii="Wingdings" w:hAnsi="Wingdings" w:hint="default"/>
      </w:rPr>
    </w:lvl>
    <w:lvl w:ilvl="4">
      <w:start w:val="1"/>
      <w:numFmt w:val="bullet"/>
      <w:lvlText w:val=""/>
      <w:lvlJc w:val="left"/>
      <w:pPr>
        <w:tabs>
          <w:tab w:val="left" w:pos="2760"/>
        </w:tabs>
        <w:ind w:left="2760" w:hanging="360"/>
      </w:pPr>
      <w:rPr>
        <w:rFonts w:ascii="Wingdings" w:hAnsi="Wingdings" w:hint="default"/>
      </w:rPr>
    </w:lvl>
    <w:lvl w:ilvl="5">
      <w:start w:val="1"/>
      <w:numFmt w:val="bullet"/>
      <w:lvlText w:val=""/>
      <w:lvlJc w:val="left"/>
      <w:pPr>
        <w:tabs>
          <w:tab w:val="left" w:pos="3480"/>
        </w:tabs>
        <w:ind w:left="3480" w:hanging="360"/>
      </w:pPr>
      <w:rPr>
        <w:rFonts w:ascii="Wingdings" w:hAnsi="Wingdings" w:hint="default"/>
      </w:rPr>
    </w:lvl>
    <w:lvl w:ilvl="6">
      <w:start w:val="1"/>
      <w:numFmt w:val="bullet"/>
      <w:lvlText w:val=""/>
      <w:lvlJc w:val="left"/>
      <w:pPr>
        <w:tabs>
          <w:tab w:val="left" w:pos="4200"/>
        </w:tabs>
        <w:ind w:left="4200" w:hanging="360"/>
      </w:pPr>
      <w:rPr>
        <w:rFonts w:ascii="Wingdings" w:hAnsi="Wingdings" w:hint="default"/>
      </w:rPr>
    </w:lvl>
    <w:lvl w:ilvl="7">
      <w:start w:val="1"/>
      <w:numFmt w:val="bullet"/>
      <w:lvlText w:val=""/>
      <w:lvlJc w:val="left"/>
      <w:pPr>
        <w:tabs>
          <w:tab w:val="left" w:pos="4920"/>
        </w:tabs>
        <w:ind w:left="4920" w:hanging="360"/>
      </w:pPr>
      <w:rPr>
        <w:rFonts w:ascii="Wingdings" w:hAnsi="Wingdings" w:hint="default"/>
      </w:rPr>
    </w:lvl>
    <w:lvl w:ilvl="8">
      <w:start w:val="1"/>
      <w:numFmt w:val="bullet"/>
      <w:lvlText w:val=""/>
      <w:lvlJc w:val="left"/>
      <w:pPr>
        <w:tabs>
          <w:tab w:val="left" w:pos="5640"/>
        </w:tabs>
        <w:ind w:left="5640" w:hanging="360"/>
      </w:pPr>
      <w:rPr>
        <w:rFonts w:ascii="Wingdings" w:hAnsi="Wingdings" w:hint="default"/>
      </w:rPr>
    </w:lvl>
  </w:abstractNum>
  <w:abstractNum w:abstractNumId="52" w15:restartNumberingAfterBreak="0">
    <w:nsid w:val="447D3793"/>
    <w:multiLevelType w:val="singleLevel"/>
    <w:tmpl w:val="16856A3A"/>
    <w:lvl w:ilvl="0">
      <w:start w:val="1"/>
      <w:numFmt w:val="decimal"/>
      <w:suff w:val="nothing"/>
      <w:lvlText w:val="%1、"/>
      <w:lvlJc w:val="left"/>
    </w:lvl>
  </w:abstractNum>
  <w:abstractNum w:abstractNumId="53" w15:restartNumberingAfterBreak="0">
    <w:nsid w:val="466B2D1C"/>
    <w:multiLevelType w:val="multilevel"/>
    <w:tmpl w:val="177A239E"/>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4" w15:restartNumberingAfterBreak="0">
    <w:nsid w:val="477C176B"/>
    <w:multiLevelType w:val="singleLevel"/>
    <w:tmpl w:val="16856A3A"/>
    <w:lvl w:ilvl="0">
      <w:start w:val="1"/>
      <w:numFmt w:val="decimal"/>
      <w:suff w:val="nothing"/>
      <w:lvlText w:val="%1、"/>
      <w:lvlJc w:val="left"/>
    </w:lvl>
  </w:abstractNum>
  <w:abstractNum w:abstractNumId="55" w15:restartNumberingAfterBreak="0">
    <w:nsid w:val="575C2D39"/>
    <w:multiLevelType w:val="multilevel"/>
    <w:tmpl w:val="575C2D3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57A06EA6"/>
    <w:multiLevelType w:val="multilevel"/>
    <w:tmpl w:val="2F3C3C92"/>
    <w:lvl w:ilvl="0">
      <w:start w:val="1"/>
      <w:numFmt w:val="decimal"/>
      <w:lvlText w:val="%1."/>
      <w:lvlJc w:val="left"/>
      <w:pPr>
        <w:ind w:left="420" w:hanging="420"/>
      </w:pPr>
      <w:rPr>
        <w:rFonts w:ascii="宋体" w:eastAsia="宋体" w:hAnsi="宋体"/>
        <w:b w:val="0"/>
        <w:bCs w:val="0"/>
        <w:i w:val="0"/>
        <w:iCs w:val="0"/>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586AA4A0"/>
    <w:multiLevelType w:val="singleLevel"/>
    <w:tmpl w:val="586AA4A0"/>
    <w:lvl w:ilvl="0">
      <w:start w:val="1"/>
      <w:numFmt w:val="decimal"/>
      <w:suff w:val="nothing"/>
      <w:lvlText w:val="%1、"/>
      <w:lvlJc w:val="left"/>
      <w:pPr>
        <w:tabs>
          <w:tab w:val="left" w:pos="0"/>
        </w:tabs>
        <w:ind w:left="0" w:firstLine="0"/>
      </w:pPr>
    </w:lvl>
  </w:abstractNum>
  <w:abstractNum w:abstractNumId="58" w15:restartNumberingAfterBreak="0">
    <w:nsid w:val="59B67023"/>
    <w:multiLevelType w:val="multilevel"/>
    <w:tmpl w:val="59B670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6073753E"/>
    <w:multiLevelType w:val="singleLevel"/>
    <w:tmpl w:val="16856A3A"/>
    <w:lvl w:ilvl="0">
      <w:start w:val="1"/>
      <w:numFmt w:val="decimal"/>
      <w:suff w:val="nothing"/>
      <w:lvlText w:val="%1、"/>
      <w:lvlJc w:val="left"/>
    </w:lvl>
  </w:abstractNum>
  <w:abstractNum w:abstractNumId="60" w15:restartNumberingAfterBreak="0">
    <w:nsid w:val="60A437B9"/>
    <w:multiLevelType w:val="singleLevel"/>
    <w:tmpl w:val="177D4BBB"/>
    <w:lvl w:ilvl="0">
      <w:start w:val="1"/>
      <w:numFmt w:val="decimal"/>
      <w:suff w:val="nothing"/>
      <w:lvlText w:val="%1、"/>
      <w:lvlJc w:val="left"/>
    </w:lvl>
  </w:abstractNum>
  <w:abstractNum w:abstractNumId="61" w15:restartNumberingAfterBreak="0">
    <w:nsid w:val="684031F5"/>
    <w:multiLevelType w:val="multilevel"/>
    <w:tmpl w:val="684031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6EFA42AB"/>
    <w:multiLevelType w:val="multilevel"/>
    <w:tmpl w:val="6EFA42AB"/>
    <w:lvl w:ilvl="0">
      <w:start w:val="1"/>
      <w:numFmt w:val="decimal"/>
      <w:lvlText w:val="%1."/>
      <w:lvlJc w:val="left"/>
      <w:pPr>
        <w:ind w:left="0" w:hanging="420"/>
      </w:p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63" w15:restartNumberingAfterBreak="0">
    <w:nsid w:val="75165D22"/>
    <w:multiLevelType w:val="singleLevel"/>
    <w:tmpl w:val="75165D22"/>
    <w:lvl w:ilvl="0">
      <w:start w:val="1"/>
      <w:numFmt w:val="bullet"/>
      <w:lvlText w:val=""/>
      <w:lvlJc w:val="left"/>
      <w:pPr>
        <w:tabs>
          <w:tab w:val="left" w:pos="0"/>
        </w:tabs>
        <w:ind w:left="420" w:hanging="420"/>
      </w:pPr>
      <w:rPr>
        <w:rFonts w:ascii="Wingdings" w:hAnsi="Wingdings" w:hint="default"/>
      </w:rPr>
    </w:lvl>
  </w:abstractNum>
  <w:abstractNum w:abstractNumId="64" w15:restartNumberingAfterBreak="0">
    <w:nsid w:val="758251AC"/>
    <w:multiLevelType w:val="multilevel"/>
    <w:tmpl w:val="758251AC"/>
    <w:lvl w:ilvl="0">
      <w:start w:val="1"/>
      <w:numFmt w:val="bullet"/>
      <w:lvlText w:val=""/>
      <w:lvlJc w:val="left"/>
      <w:pPr>
        <w:ind w:left="619" w:hanging="420"/>
      </w:pPr>
      <w:rPr>
        <w:rFonts w:ascii="Wingdings" w:hAnsi="Wingdings" w:hint="default"/>
      </w:rPr>
    </w:lvl>
    <w:lvl w:ilvl="1">
      <w:start w:val="1"/>
      <w:numFmt w:val="lowerLetter"/>
      <w:lvlText w:val="%2)"/>
      <w:lvlJc w:val="left"/>
      <w:pPr>
        <w:ind w:left="1039" w:hanging="420"/>
      </w:pPr>
    </w:lvl>
    <w:lvl w:ilvl="2">
      <w:start w:val="1"/>
      <w:numFmt w:val="lowerRoman"/>
      <w:lvlText w:val="%3."/>
      <w:lvlJc w:val="right"/>
      <w:pPr>
        <w:ind w:left="1459" w:hanging="420"/>
      </w:pPr>
    </w:lvl>
    <w:lvl w:ilvl="3">
      <w:start w:val="1"/>
      <w:numFmt w:val="decimal"/>
      <w:lvlText w:val="%4."/>
      <w:lvlJc w:val="left"/>
      <w:pPr>
        <w:ind w:left="1879" w:hanging="420"/>
      </w:pPr>
    </w:lvl>
    <w:lvl w:ilvl="4">
      <w:start w:val="1"/>
      <w:numFmt w:val="lowerLetter"/>
      <w:lvlText w:val="%5)"/>
      <w:lvlJc w:val="left"/>
      <w:pPr>
        <w:ind w:left="2299" w:hanging="420"/>
      </w:pPr>
    </w:lvl>
    <w:lvl w:ilvl="5">
      <w:start w:val="1"/>
      <w:numFmt w:val="lowerRoman"/>
      <w:lvlText w:val="%6."/>
      <w:lvlJc w:val="right"/>
      <w:pPr>
        <w:ind w:left="2719" w:hanging="420"/>
      </w:pPr>
    </w:lvl>
    <w:lvl w:ilvl="6">
      <w:start w:val="1"/>
      <w:numFmt w:val="decimal"/>
      <w:lvlText w:val="%7."/>
      <w:lvlJc w:val="left"/>
      <w:pPr>
        <w:ind w:left="3139" w:hanging="420"/>
      </w:pPr>
    </w:lvl>
    <w:lvl w:ilvl="7">
      <w:start w:val="1"/>
      <w:numFmt w:val="lowerLetter"/>
      <w:lvlText w:val="%8)"/>
      <w:lvlJc w:val="left"/>
      <w:pPr>
        <w:ind w:left="3559" w:hanging="420"/>
      </w:pPr>
    </w:lvl>
    <w:lvl w:ilvl="8">
      <w:start w:val="1"/>
      <w:numFmt w:val="lowerRoman"/>
      <w:lvlText w:val="%9."/>
      <w:lvlJc w:val="right"/>
      <w:pPr>
        <w:ind w:left="3979" w:hanging="420"/>
      </w:pPr>
    </w:lvl>
  </w:abstractNum>
  <w:abstractNum w:abstractNumId="65" w15:restartNumberingAfterBreak="0">
    <w:nsid w:val="76043FB1"/>
    <w:multiLevelType w:val="singleLevel"/>
    <w:tmpl w:val="32F6B675"/>
    <w:lvl w:ilvl="0">
      <w:start w:val="1"/>
      <w:numFmt w:val="decimal"/>
      <w:suff w:val="nothing"/>
      <w:lvlText w:val="%1、"/>
      <w:lvlJc w:val="left"/>
    </w:lvl>
  </w:abstractNum>
  <w:abstractNum w:abstractNumId="66" w15:restartNumberingAfterBreak="0">
    <w:nsid w:val="767F013F"/>
    <w:multiLevelType w:val="singleLevel"/>
    <w:tmpl w:val="767F013F"/>
    <w:lvl w:ilvl="0">
      <w:start w:val="1"/>
      <w:numFmt w:val="decimal"/>
      <w:suff w:val="nothing"/>
      <w:lvlText w:val="%1、"/>
      <w:lvlJc w:val="left"/>
    </w:lvl>
  </w:abstractNum>
  <w:abstractNum w:abstractNumId="67" w15:restartNumberingAfterBreak="0">
    <w:nsid w:val="77606F42"/>
    <w:multiLevelType w:val="multilevel"/>
    <w:tmpl w:val="77606F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77ED8750"/>
    <w:multiLevelType w:val="singleLevel"/>
    <w:tmpl w:val="77ED8750"/>
    <w:lvl w:ilvl="0">
      <w:start w:val="1"/>
      <w:numFmt w:val="bullet"/>
      <w:lvlText w:val=""/>
      <w:lvlJc w:val="left"/>
      <w:pPr>
        <w:tabs>
          <w:tab w:val="left" w:pos="0"/>
        </w:tabs>
        <w:ind w:left="420" w:hanging="420"/>
      </w:pPr>
      <w:rPr>
        <w:rFonts w:ascii="Wingdings" w:hAnsi="Wingdings" w:hint="default"/>
      </w:rPr>
    </w:lvl>
  </w:abstractNum>
  <w:abstractNum w:abstractNumId="69" w15:restartNumberingAfterBreak="0">
    <w:nsid w:val="78A0739D"/>
    <w:multiLevelType w:val="multilevel"/>
    <w:tmpl w:val="78A0739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790B77DD"/>
    <w:multiLevelType w:val="multilevel"/>
    <w:tmpl w:val="223922A2"/>
    <w:lvl w:ilvl="0">
      <w:start w:val="1"/>
      <w:numFmt w:val="decimal"/>
      <w:lvlText w:val="%1、"/>
      <w:lvlJc w:val="left"/>
      <w:pPr>
        <w:tabs>
          <w:tab w:val="left" w:pos="420"/>
        </w:tabs>
        <w:ind w:left="780" w:hanging="360"/>
      </w:pPr>
    </w:lvl>
    <w:lvl w:ilvl="1">
      <w:start w:val="1"/>
      <w:numFmt w:val="lowerLetter"/>
      <w:lvlText w:val="%2)"/>
      <w:lvlJc w:val="left"/>
      <w:pPr>
        <w:tabs>
          <w:tab w:val="left" w:pos="420"/>
        </w:tabs>
        <w:ind w:left="1260" w:hanging="420"/>
      </w:pPr>
    </w:lvl>
    <w:lvl w:ilvl="2">
      <w:start w:val="1"/>
      <w:numFmt w:val="lowerRoman"/>
      <w:lvlText w:val="%3."/>
      <w:lvlJc w:val="right"/>
      <w:pPr>
        <w:tabs>
          <w:tab w:val="left" w:pos="420"/>
        </w:tabs>
        <w:ind w:left="1680" w:hanging="420"/>
      </w:pPr>
    </w:lvl>
    <w:lvl w:ilvl="3">
      <w:start w:val="1"/>
      <w:numFmt w:val="decimal"/>
      <w:lvlText w:val="%4."/>
      <w:lvlJc w:val="left"/>
      <w:pPr>
        <w:tabs>
          <w:tab w:val="left" w:pos="420"/>
        </w:tabs>
        <w:ind w:left="2100" w:hanging="420"/>
      </w:pPr>
    </w:lvl>
    <w:lvl w:ilvl="4">
      <w:start w:val="1"/>
      <w:numFmt w:val="lowerLetter"/>
      <w:lvlText w:val="%5)"/>
      <w:lvlJc w:val="left"/>
      <w:pPr>
        <w:tabs>
          <w:tab w:val="left" w:pos="420"/>
        </w:tabs>
        <w:ind w:left="2520" w:hanging="420"/>
      </w:pPr>
    </w:lvl>
    <w:lvl w:ilvl="5">
      <w:start w:val="1"/>
      <w:numFmt w:val="lowerRoman"/>
      <w:lvlText w:val="%6."/>
      <w:lvlJc w:val="right"/>
      <w:pPr>
        <w:tabs>
          <w:tab w:val="left" w:pos="420"/>
        </w:tabs>
        <w:ind w:left="2940" w:hanging="420"/>
      </w:pPr>
    </w:lvl>
    <w:lvl w:ilvl="6">
      <w:start w:val="1"/>
      <w:numFmt w:val="decimal"/>
      <w:lvlText w:val="%7."/>
      <w:lvlJc w:val="left"/>
      <w:pPr>
        <w:tabs>
          <w:tab w:val="left" w:pos="420"/>
        </w:tabs>
        <w:ind w:left="3360" w:hanging="420"/>
      </w:pPr>
    </w:lvl>
    <w:lvl w:ilvl="7">
      <w:start w:val="1"/>
      <w:numFmt w:val="lowerLetter"/>
      <w:lvlText w:val="%8)"/>
      <w:lvlJc w:val="left"/>
      <w:pPr>
        <w:tabs>
          <w:tab w:val="left" w:pos="420"/>
        </w:tabs>
        <w:ind w:left="3780" w:hanging="420"/>
      </w:pPr>
    </w:lvl>
    <w:lvl w:ilvl="8">
      <w:start w:val="1"/>
      <w:numFmt w:val="lowerRoman"/>
      <w:lvlText w:val="%9."/>
      <w:lvlJc w:val="right"/>
      <w:pPr>
        <w:tabs>
          <w:tab w:val="left" w:pos="420"/>
        </w:tabs>
        <w:ind w:left="4200" w:hanging="420"/>
      </w:pPr>
    </w:lvl>
  </w:abstractNum>
  <w:abstractNum w:abstractNumId="71" w15:restartNumberingAfterBreak="0">
    <w:nsid w:val="7945921D"/>
    <w:multiLevelType w:val="singleLevel"/>
    <w:tmpl w:val="7945921D"/>
    <w:lvl w:ilvl="0">
      <w:start w:val="6"/>
      <w:numFmt w:val="decimal"/>
      <w:suff w:val="nothing"/>
      <w:lvlText w:val="%1、"/>
      <w:lvlJc w:val="left"/>
    </w:lvl>
  </w:abstractNum>
  <w:abstractNum w:abstractNumId="72" w15:restartNumberingAfterBreak="0">
    <w:nsid w:val="7AD22C74"/>
    <w:multiLevelType w:val="multilevel"/>
    <w:tmpl w:val="7AD22C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7F4E19DB"/>
    <w:multiLevelType w:val="multilevel"/>
    <w:tmpl w:val="2F3C3C92"/>
    <w:lvl w:ilvl="0">
      <w:start w:val="1"/>
      <w:numFmt w:val="decimal"/>
      <w:lvlText w:val="%1."/>
      <w:lvlJc w:val="left"/>
      <w:pPr>
        <w:ind w:left="420" w:hanging="420"/>
      </w:pPr>
      <w:rPr>
        <w:rFonts w:ascii="宋体" w:eastAsia="宋体" w:hAnsi="宋体"/>
        <w:b w:val="0"/>
        <w:bCs w:val="0"/>
        <w:i w:val="0"/>
        <w:iCs w:val="0"/>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8"/>
  </w:num>
  <w:num w:numId="2">
    <w:abstractNumId w:val="32"/>
  </w:num>
  <w:num w:numId="3">
    <w:abstractNumId w:val="17"/>
  </w:num>
  <w:num w:numId="4">
    <w:abstractNumId w:val="62"/>
  </w:num>
  <w:num w:numId="5">
    <w:abstractNumId w:val="23"/>
  </w:num>
  <w:num w:numId="6">
    <w:abstractNumId w:val="46"/>
  </w:num>
  <w:num w:numId="7">
    <w:abstractNumId w:val="8"/>
  </w:num>
  <w:num w:numId="8">
    <w:abstractNumId w:val="44"/>
  </w:num>
  <w:num w:numId="9">
    <w:abstractNumId w:val="71"/>
  </w:num>
  <w:num w:numId="10">
    <w:abstractNumId w:val="9"/>
  </w:num>
  <w:num w:numId="11">
    <w:abstractNumId w:val="30"/>
  </w:num>
  <w:num w:numId="12">
    <w:abstractNumId w:val="16"/>
  </w:num>
  <w:num w:numId="13">
    <w:abstractNumId w:val="11"/>
  </w:num>
  <w:num w:numId="14">
    <w:abstractNumId w:val="68"/>
  </w:num>
  <w:num w:numId="15">
    <w:abstractNumId w:val="15"/>
  </w:num>
  <w:num w:numId="16">
    <w:abstractNumId w:val="63"/>
  </w:num>
  <w:num w:numId="17">
    <w:abstractNumId w:val="57"/>
  </w:num>
  <w:num w:numId="18">
    <w:abstractNumId w:val="14"/>
  </w:num>
  <w:num w:numId="19">
    <w:abstractNumId w:val="12"/>
  </w:num>
  <w:num w:numId="20">
    <w:abstractNumId w:val="2"/>
  </w:num>
  <w:num w:numId="21">
    <w:abstractNumId w:val="6"/>
  </w:num>
  <w:num w:numId="22">
    <w:abstractNumId w:val="47"/>
  </w:num>
  <w:num w:numId="23">
    <w:abstractNumId w:val="4"/>
  </w:num>
  <w:num w:numId="24">
    <w:abstractNumId w:val="19"/>
  </w:num>
  <w:num w:numId="25">
    <w:abstractNumId w:val="13"/>
  </w:num>
  <w:num w:numId="26">
    <w:abstractNumId w:val="36"/>
  </w:num>
  <w:num w:numId="27">
    <w:abstractNumId w:val="49"/>
  </w:num>
  <w:num w:numId="28">
    <w:abstractNumId w:val="7"/>
  </w:num>
  <w:num w:numId="29">
    <w:abstractNumId w:val="10"/>
  </w:num>
  <w:num w:numId="30">
    <w:abstractNumId w:val="66"/>
  </w:num>
  <w:num w:numId="31">
    <w:abstractNumId w:val="26"/>
  </w:num>
  <w:num w:numId="32">
    <w:abstractNumId w:val="38"/>
  </w:num>
  <w:num w:numId="33">
    <w:abstractNumId w:val="42"/>
  </w:num>
  <w:num w:numId="34">
    <w:abstractNumId w:val="67"/>
  </w:num>
  <w:num w:numId="35">
    <w:abstractNumId w:val="55"/>
  </w:num>
  <w:num w:numId="36">
    <w:abstractNumId w:val="39"/>
  </w:num>
  <w:num w:numId="37">
    <w:abstractNumId w:val="34"/>
  </w:num>
  <w:num w:numId="38">
    <w:abstractNumId w:val="21"/>
  </w:num>
  <w:num w:numId="39">
    <w:abstractNumId w:val="61"/>
  </w:num>
  <w:num w:numId="40">
    <w:abstractNumId w:val="58"/>
  </w:num>
  <w:num w:numId="41">
    <w:abstractNumId w:val="69"/>
  </w:num>
  <w:num w:numId="42">
    <w:abstractNumId w:val="31"/>
  </w:num>
  <w:num w:numId="43">
    <w:abstractNumId w:val="18"/>
  </w:num>
  <w:num w:numId="44">
    <w:abstractNumId w:val="64"/>
  </w:num>
  <w:num w:numId="45">
    <w:abstractNumId w:val="5"/>
  </w:num>
  <w:num w:numId="46">
    <w:abstractNumId w:val="3"/>
  </w:num>
  <w:num w:numId="47">
    <w:abstractNumId w:val="25"/>
  </w:num>
  <w:num w:numId="48">
    <w:abstractNumId w:val="51"/>
  </w:num>
  <w:num w:numId="49">
    <w:abstractNumId w:val="33"/>
  </w:num>
  <w:num w:numId="50">
    <w:abstractNumId w:val="70"/>
  </w:num>
  <w:num w:numId="51">
    <w:abstractNumId w:val="53"/>
  </w:num>
  <w:num w:numId="52">
    <w:abstractNumId w:val="27"/>
  </w:num>
  <w:num w:numId="53">
    <w:abstractNumId w:val="45"/>
  </w:num>
  <w:num w:numId="54">
    <w:abstractNumId w:val="22"/>
  </w:num>
  <w:num w:numId="55">
    <w:abstractNumId w:val="1"/>
  </w:num>
  <w:num w:numId="56">
    <w:abstractNumId w:val="37"/>
  </w:num>
  <w:num w:numId="57">
    <w:abstractNumId w:val="28"/>
  </w:num>
  <w:num w:numId="58">
    <w:abstractNumId w:val="73"/>
  </w:num>
  <w:num w:numId="59">
    <w:abstractNumId w:val="60"/>
  </w:num>
  <w:num w:numId="60">
    <w:abstractNumId w:val="41"/>
  </w:num>
  <w:num w:numId="61">
    <w:abstractNumId w:val="20"/>
  </w:num>
  <w:num w:numId="62">
    <w:abstractNumId w:val="50"/>
  </w:num>
  <w:num w:numId="63">
    <w:abstractNumId w:val="24"/>
  </w:num>
  <w:num w:numId="64">
    <w:abstractNumId w:val="54"/>
  </w:num>
  <w:num w:numId="65">
    <w:abstractNumId w:val="43"/>
  </w:num>
  <w:num w:numId="66">
    <w:abstractNumId w:val="72"/>
  </w:num>
  <w:num w:numId="67">
    <w:abstractNumId w:val="65"/>
  </w:num>
  <w:num w:numId="68">
    <w:abstractNumId w:val="40"/>
  </w:num>
  <w:num w:numId="69">
    <w:abstractNumId w:val="56"/>
  </w:num>
  <w:num w:numId="70">
    <w:abstractNumId w:val="29"/>
  </w:num>
  <w:num w:numId="71">
    <w:abstractNumId w:val="35"/>
  </w:num>
  <w:num w:numId="72">
    <w:abstractNumId w:val="52"/>
  </w:num>
  <w:num w:numId="73">
    <w:abstractNumId w:val="59"/>
  </w:num>
  <w:num w:numId="74">
    <w:abstractNumId w:val="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hideSpellingErrors/>
  <w:hideGrammaticalErrors/>
  <w:proofState w:spelling="clean" w:grammar="clean"/>
  <w:defaultTabStop w:val="420"/>
  <w:drawingGridHorizontalSpacing w:val="105"/>
  <w:drawingGridVerticalSpacing w:val="156"/>
  <w:doNotShadeFormData/>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BED"/>
    <w:rsid w:val="000078BA"/>
    <w:rsid w:val="000255B3"/>
    <w:rsid w:val="00027257"/>
    <w:rsid w:val="00027F11"/>
    <w:rsid w:val="000344CD"/>
    <w:rsid w:val="000349BF"/>
    <w:rsid w:val="0005612F"/>
    <w:rsid w:val="00057898"/>
    <w:rsid w:val="000578CA"/>
    <w:rsid w:val="000617C5"/>
    <w:rsid w:val="00063ED4"/>
    <w:rsid w:val="000736A3"/>
    <w:rsid w:val="000761D9"/>
    <w:rsid w:val="0007634F"/>
    <w:rsid w:val="00094237"/>
    <w:rsid w:val="00095270"/>
    <w:rsid w:val="00096D8F"/>
    <w:rsid w:val="000A0EFF"/>
    <w:rsid w:val="000A7F44"/>
    <w:rsid w:val="000B6BB4"/>
    <w:rsid w:val="000C40C1"/>
    <w:rsid w:val="000C7532"/>
    <w:rsid w:val="000D074E"/>
    <w:rsid w:val="000D4361"/>
    <w:rsid w:val="0010405D"/>
    <w:rsid w:val="00112721"/>
    <w:rsid w:val="00125B75"/>
    <w:rsid w:val="00130CF1"/>
    <w:rsid w:val="001318CE"/>
    <w:rsid w:val="00133AD4"/>
    <w:rsid w:val="00146600"/>
    <w:rsid w:val="00156E27"/>
    <w:rsid w:val="0015772C"/>
    <w:rsid w:val="00160E3B"/>
    <w:rsid w:val="00172A27"/>
    <w:rsid w:val="001A073F"/>
    <w:rsid w:val="001A2EA3"/>
    <w:rsid w:val="001A4CC1"/>
    <w:rsid w:val="001A7602"/>
    <w:rsid w:val="001B0E21"/>
    <w:rsid w:val="001B2007"/>
    <w:rsid w:val="001B75C0"/>
    <w:rsid w:val="001C66CD"/>
    <w:rsid w:val="001E29D0"/>
    <w:rsid w:val="001E762D"/>
    <w:rsid w:val="001F2349"/>
    <w:rsid w:val="001F7334"/>
    <w:rsid w:val="001F74AF"/>
    <w:rsid w:val="0021466C"/>
    <w:rsid w:val="00234925"/>
    <w:rsid w:val="002623EA"/>
    <w:rsid w:val="002641F0"/>
    <w:rsid w:val="0027356F"/>
    <w:rsid w:val="00280ED3"/>
    <w:rsid w:val="00290E35"/>
    <w:rsid w:val="002A0DD5"/>
    <w:rsid w:val="002B3C9D"/>
    <w:rsid w:val="002C2E87"/>
    <w:rsid w:val="002C6DE4"/>
    <w:rsid w:val="002D1123"/>
    <w:rsid w:val="002D7CF1"/>
    <w:rsid w:val="002F07DB"/>
    <w:rsid w:val="002F0848"/>
    <w:rsid w:val="0030180F"/>
    <w:rsid w:val="00304E74"/>
    <w:rsid w:val="00331519"/>
    <w:rsid w:val="00342E10"/>
    <w:rsid w:val="0034321B"/>
    <w:rsid w:val="003462FD"/>
    <w:rsid w:val="003501D4"/>
    <w:rsid w:val="003520F2"/>
    <w:rsid w:val="00352795"/>
    <w:rsid w:val="00352BD8"/>
    <w:rsid w:val="0035728C"/>
    <w:rsid w:val="003734CE"/>
    <w:rsid w:val="00374444"/>
    <w:rsid w:val="00375D25"/>
    <w:rsid w:val="003760A7"/>
    <w:rsid w:val="003911DE"/>
    <w:rsid w:val="00395605"/>
    <w:rsid w:val="003964E9"/>
    <w:rsid w:val="00396705"/>
    <w:rsid w:val="003A5705"/>
    <w:rsid w:val="003B063E"/>
    <w:rsid w:val="003B4A8E"/>
    <w:rsid w:val="003C1FBB"/>
    <w:rsid w:val="003C4CE1"/>
    <w:rsid w:val="003C5E41"/>
    <w:rsid w:val="003D30B1"/>
    <w:rsid w:val="003D5434"/>
    <w:rsid w:val="003E220B"/>
    <w:rsid w:val="003F0C86"/>
    <w:rsid w:val="003F166A"/>
    <w:rsid w:val="003F43A9"/>
    <w:rsid w:val="00401432"/>
    <w:rsid w:val="00402AC1"/>
    <w:rsid w:val="004030A4"/>
    <w:rsid w:val="00416D7E"/>
    <w:rsid w:val="00427270"/>
    <w:rsid w:val="00432A69"/>
    <w:rsid w:val="004357FD"/>
    <w:rsid w:val="0044505A"/>
    <w:rsid w:val="0046087E"/>
    <w:rsid w:val="00461037"/>
    <w:rsid w:val="00472FC0"/>
    <w:rsid w:val="00474FD9"/>
    <w:rsid w:val="00487CDD"/>
    <w:rsid w:val="004A0994"/>
    <w:rsid w:val="004A6831"/>
    <w:rsid w:val="004B548D"/>
    <w:rsid w:val="004C3725"/>
    <w:rsid w:val="004C5564"/>
    <w:rsid w:val="004D6185"/>
    <w:rsid w:val="004E7FE8"/>
    <w:rsid w:val="004F3776"/>
    <w:rsid w:val="00500404"/>
    <w:rsid w:val="00501C56"/>
    <w:rsid w:val="0052020C"/>
    <w:rsid w:val="0054362B"/>
    <w:rsid w:val="0055176C"/>
    <w:rsid w:val="00554E65"/>
    <w:rsid w:val="005565CA"/>
    <w:rsid w:val="00575FAD"/>
    <w:rsid w:val="005803DE"/>
    <w:rsid w:val="00580936"/>
    <w:rsid w:val="0059582D"/>
    <w:rsid w:val="005A7715"/>
    <w:rsid w:val="005B35DD"/>
    <w:rsid w:val="005B58AE"/>
    <w:rsid w:val="005D4436"/>
    <w:rsid w:val="005E6717"/>
    <w:rsid w:val="005F5E10"/>
    <w:rsid w:val="00607C60"/>
    <w:rsid w:val="006414C1"/>
    <w:rsid w:val="0064478E"/>
    <w:rsid w:val="00654461"/>
    <w:rsid w:val="00654DC0"/>
    <w:rsid w:val="00654FB8"/>
    <w:rsid w:val="00663D5F"/>
    <w:rsid w:val="00676FC2"/>
    <w:rsid w:val="00682D94"/>
    <w:rsid w:val="006A184F"/>
    <w:rsid w:val="006B7EFC"/>
    <w:rsid w:val="006C3D5D"/>
    <w:rsid w:val="006C7C76"/>
    <w:rsid w:val="006D40B1"/>
    <w:rsid w:val="006E0D33"/>
    <w:rsid w:val="00700D02"/>
    <w:rsid w:val="00703F67"/>
    <w:rsid w:val="00713FB2"/>
    <w:rsid w:val="00726091"/>
    <w:rsid w:val="007354AA"/>
    <w:rsid w:val="0074010C"/>
    <w:rsid w:val="0074023A"/>
    <w:rsid w:val="00741912"/>
    <w:rsid w:val="00747E99"/>
    <w:rsid w:val="00752E1F"/>
    <w:rsid w:val="00755E94"/>
    <w:rsid w:val="00757D36"/>
    <w:rsid w:val="0077084F"/>
    <w:rsid w:val="007746DB"/>
    <w:rsid w:val="00790719"/>
    <w:rsid w:val="0079104A"/>
    <w:rsid w:val="00793173"/>
    <w:rsid w:val="007A5124"/>
    <w:rsid w:val="007B2C71"/>
    <w:rsid w:val="007B7D71"/>
    <w:rsid w:val="007C3587"/>
    <w:rsid w:val="007D2670"/>
    <w:rsid w:val="007E2CC4"/>
    <w:rsid w:val="007E6FCE"/>
    <w:rsid w:val="007F5B88"/>
    <w:rsid w:val="00806C49"/>
    <w:rsid w:val="00814E46"/>
    <w:rsid w:val="008163B4"/>
    <w:rsid w:val="008166D3"/>
    <w:rsid w:val="00823D8F"/>
    <w:rsid w:val="00830E0C"/>
    <w:rsid w:val="008348FB"/>
    <w:rsid w:val="008468C8"/>
    <w:rsid w:val="00847981"/>
    <w:rsid w:val="00853BA7"/>
    <w:rsid w:val="00855014"/>
    <w:rsid w:val="00864950"/>
    <w:rsid w:val="00865EBE"/>
    <w:rsid w:val="00875E43"/>
    <w:rsid w:val="00875FB9"/>
    <w:rsid w:val="00894CED"/>
    <w:rsid w:val="008A2E95"/>
    <w:rsid w:val="008B0AA4"/>
    <w:rsid w:val="008B4D5D"/>
    <w:rsid w:val="008D2F26"/>
    <w:rsid w:val="008D5925"/>
    <w:rsid w:val="008E195C"/>
    <w:rsid w:val="008E19DD"/>
    <w:rsid w:val="008E37D0"/>
    <w:rsid w:val="008F5757"/>
    <w:rsid w:val="008F5D79"/>
    <w:rsid w:val="008F7E1B"/>
    <w:rsid w:val="00900B32"/>
    <w:rsid w:val="00902467"/>
    <w:rsid w:val="00911001"/>
    <w:rsid w:val="00911802"/>
    <w:rsid w:val="009132A8"/>
    <w:rsid w:val="00913996"/>
    <w:rsid w:val="009252A6"/>
    <w:rsid w:val="009259AF"/>
    <w:rsid w:val="00931345"/>
    <w:rsid w:val="009318F7"/>
    <w:rsid w:val="00933F7B"/>
    <w:rsid w:val="00952EC8"/>
    <w:rsid w:val="00955678"/>
    <w:rsid w:val="00963ACE"/>
    <w:rsid w:val="0096582B"/>
    <w:rsid w:val="009660B9"/>
    <w:rsid w:val="009715D2"/>
    <w:rsid w:val="00976620"/>
    <w:rsid w:val="00980AAB"/>
    <w:rsid w:val="0098190E"/>
    <w:rsid w:val="0098401F"/>
    <w:rsid w:val="00985B96"/>
    <w:rsid w:val="00985D53"/>
    <w:rsid w:val="009A3FDF"/>
    <w:rsid w:val="009A5DC9"/>
    <w:rsid w:val="009C2655"/>
    <w:rsid w:val="009D04A0"/>
    <w:rsid w:val="009D724B"/>
    <w:rsid w:val="009E2BAA"/>
    <w:rsid w:val="00A03187"/>
    <w:rsid w:val="00A05056"/>
    <w:rsid w:val="00A11CBD"/>
    <w:rsid w:val="00A12EAA"/>
    <w:rsid w:val="00A13CE9"/>
    <w:rsid w:val="00A34839"/>
    <w:rsid w:val="00A41C75"/>
    <w:rsid w:val="00A41F33"/>
    <w:rsid w:val="00A4230A"/>
    <w:rsid w:val="00A653AF"/>
    <w:rsid w:val="00A70650"/>
    <w:rsid w:val="00A9238D"/>
    <w:rsid w:val="00AA4CBA"/>
    <w:rsid w:val="00AA748C"/>
    <w:rsid w:val="00AB17E4"/>
    <w:rsid w:val="00AB3108"/>
    <w:rsid w:val="00AC3D2C"/>
    <w:rsid w:val="00AC5F11"/>
    <w:rsid w:val="00AD0E41"/>
    <w:rsid w:val="00AD21EE"/>
    <w:rsid w:val="00AD44EE"/>
    <w:rsid w:val="00AD6765"/>
    <w:rsid w:val="00AE2509"/>
    <w:rsid w:val="00AE52EB"/>
    <w:rsid w:val="00B03061"/>
    <w:rsid w:val="00B04273"/>
    <w:rsid w:val="00B06AD2"/>
    <w:rsid w:val="00B07749"/>
    <w:rsid w:val="00B14C71"/>
    <w:rsid w:val="00B17742"/>
    <w:rsid w:val="00B253D7"/>
    <w:rsid w:val="00B25DA8"/>
    <w:rsid w:val="00B30F06"/>
    <w:rsid w:val="00B35BAF"/>
    <w:rsid w:val="00B36C74"/>
    <w:rsid w:val="00B4464A"/>
    <w:rsid w:val="00B44A69"/>
    <w:rsid w:val="00B468BB"/>
    <w:rsid w:val="00B46934"/>
    <w:rsid w:val="00B47C17"/>
    <w:rsid w:val="00B50AFE"/>
    <w:rsid w:val="00B5660D"/>
    <w:rsid w:val="00B61843"/>
    <w:rsid w:val="00B6294A"/>
    <w:rsid w:val="00B62B5E"/>
    <w:rsid w:val="00B65CBE"/>
    <w:rsid w:val="00B84C7D"/>
    <w:rsid w:val="00B95E94"/>
    <w:rsid w:val="00BA3CA3"/>
    <w:rsid w:val="00BD18C4"/>
    <w:rsid w:val="00BD559A"/>
    <w:rsid w:val="00BD5902"/>
    <w:rsid w:val="00BE09A6"/>
    <w:rsid w:val="00BE5114"/>
    <w:rsid w:val="00C03958"/>
    <w:rsid w:val="00C04A62"/>
    <w:rsid w:val="00C16A2B"/>
    <w:rsid w:val="00C23F3F"/>
    <w:rsid w:val="00C33AE8"/>
    <w:rsid w:val="00C33E14"/>
    <w:rsid w:val="00C3465A"/>
    <w:rsid w:val="00C401B7"/>
    <w:rsid w:val="00C420D3"/>
    <w:rsid w:val="00C46F99"/>
    <w:rsid w:val="00C55B33"/>
    <w:rsid w:val="00C6093A"/>
    <w:rsid w:val="00C71847"/>
    <w:rsid w:val="00C91C75"/>
    <w:rsid w:val="00CB24D4"/>
    <w:rsid w:val="00CC0CF8"/>
    <w:rsid w:val="00CC2C1E"/>
    <w:rsid w:val="00CC718A"/>
    <w:rsid w:val="00CD3AD1"/>
    <w:rsid w:val="00CE77DD"/>
    <w:rsid w:val="00CF15EE"/>
    <w:rsid w:val="00CF2629"/>
    <w:rsid w:val="00CF33E8"/>
    <w:rsid w:val="00CF55CE"/>
    <w:rsid w:val="00CF5871"/>
    <w:rsid w:val="00D11BD5"/>
    <w:rsid w:val="00D16422"/>
    <w:rsid w:val="00D30A55"/>
    <w:rsid w:val="00D32F10"/>
    <w:rsid w:val="00D34538"/>
    <w:rsid w:val="00D34A2C"/>
    <w:rsid w:val="00D37C8E"/>
    <w:rsid w:val="00D412DB"/>
    <w:rsid w:val="00D57465"/>
    <w:rsid w:val="00D612A6"/>
    <w:rsid w:val="00D63CEF"/>
    <w:rsid w:val="00D67856"/>
    <w:rsid w:val="00D70D4B"/>
    <w:rsid w:val="00D74BE7"/>
    <w:rsid w:val="00D827D5"/>
    <w:rsid w:val="00D855D6"/>
    <w:rsid w:val="00D932F0"/>
    <w:rsid w:val="00D94203"/>
    <w:rsid w:val="00D94900"/>
    <w:rsid w:val="00D977BF"/>
    <w:rsid w:val="00DA2CE3"/>
    <w:rsid w:val="00DA5D7B"/>
    <w:rsid w:val="00DB6D9F"/>
    <w:rsid w:val="00DC24B2"/>
    <w:rsid w:val="00DD0C59"/>
    <w:rsid w:val="00DD1A4D"/>
    <w:rsid w:val="00DD2E96"/>
    <w:rsid w:val="00DE0061"/>
    <w:rsid w:val="00DE1BC4"/>
    <w:rsid w:val="00DE4007"/>
    <w:rsid w:val="00E00288"/>
    <w:rsid w:val="00E0244E"/>
    <w:rsid w:val="00E03096"/>
    <w:rsid w:val="00E04043"/>
    <w:rsid w:val="00E05086"/>
    <w:rsid w:val="00E43581"/>
    <w:rsid w:val="00E4673C"/>
    <w:rsid w:val="00E57A88"/>
    <w:rsid w:val="00E630E8"/>
    <w:rsid w:val="00E755DC"/>
    <w:rsid w:val="00E75E0B"/>
    <w:rsid w:val="00E77986"/>
    <w:rsid w:val="00E84EDC"/>
    <w:rsid w:val="00EB0DA1"/>
    <w:rsid w:val="00EB5564"/>
    <w:rsid w:val="00EC3F0C"/>
    <w:rsid w:val="00EC6F94"/>
    <w:rsid w:val="00ED20F0"/>
    <w:rsid w:val="00ED308B"/>
    <w:rsid w:val="00EE1B4E"/>
    <w:rsid w:val="00EE1C93"/>
    <w:rsid w:val="00F04A12"/>
    <w:rsid w:val="00F14D58"/>
    <w:rsid w:val="00F376E9"/>
    <w:rsid w:val="00F40483"/>
    <w:rsid w:val="00F413AE"/>
    <w:rsid w:val="00F419FD"/>
    <w:rsid w:val="00F43DA3"/>
    <w:rsid w:val="00F457B2"/>
    <w:rsid w:val="00F45D67"/>
    <w:rsid w:val="00F45E59"/>
    <w:rsid w:val="00F56065"/>
    <w:rsid w:val="00F636A3"/>
    <w:rsid w:val="00F6549F"/>
    <w:rsid w:val="00F66D43"/>
    <w:rsid w:val="00F91E31"/>
    <w:rsid w:val="00F956F7"/>
    <w:rsid w:val="00FA2672"/>
    <w:rsid w:val="00FB6A0A"/>
    <w:rsid w:val="00FB7CA1"/>
    <w:rsid w:val="00FC3457"/>
    <w:rsid w:val="00FF3FBD"/>
    <w:rsid w:val="00FF57E6"/>
    <w:rsid w:val="010815DF"/>
    <w:rsid w:val="0114538E"/>
    <w:rsid w:val="011559DC"/>
    <w:rsid w:val="0116317E"/>
    <w:rsid w:val="011B3529"/>
    <w:rsid w:val="011B736E"/>
    <w:rsid w:val="01284616"/>
    <w:rsid w:val="012A2A35"/>
    <w:rsid w:val="01391360"/>
    <w:rsid w:val="01407B47"/>
    <w:rsid w:val="01423FB3"/>
    <w:rsid w:val="014437D9"/>
    <w:rsid w:val="014548B8"/>
    <w:rsid w:val="014671DD"/>
    <w:rsid w:val="014711E4"/>
    <w:rsid w:val="01500ABD"/>
    <w:rsid w:val="01591AB3"/>
    <w:rsid w:val="0159550C"/>
    <w:rsid w:val="015A434B"/>
    <w:rsid w:val="015E450F"/>
    <w:rsid w:val="015E798D"/>
    <w:rsid w:val="01697B8B"/>
    <w:rsid w:val="016B173F"/>
    <w:rsid w:val="017A0DAB"/>
    <w:rsid w:val="01912577"/>
    <w:rsid w:val="019506B5"/>
    <w:rsid w:val="019558B6"/>
    <w:rsid w:val="01B358DF"/>
    <w:rsid w:val="01B5691F"/>
    <w:rsid w:val="01D25137"/>
    <w:rsid w:val="01D524AD"/>
    <w:rsid w:val="01DE546F"/>
    <w:rsid w:val="01EA4233"/>
    <w:rsid w:val="01EC392E"/>
    <w:rsid w:val="01FB1F5D"/>
    <w:rsid w:val="02032BF0"/>
    <w:rsid w:val="02132D20"/>
    <w:rsid w:val="02137CE6"/>
    <w:rsid w:val="02240B2E"/>
    <w:rsid w:val="0227722E"/>
    <w:rsid w:val="02310158"/>
    <w:rsid w:val="02310A5A"/>
    <w:rsid w:val="023E700D"/>
    <w:rsid w:val="02440EB3"/>
    <w:rsid w:val="02452129"/>
    <w:rsid w:val="02620EE8"/>
    <w:rsid w:val="026B178C"/>
    <w:rsid w:val="027C7B65"/>
    <w:rsid w:val="027D0916"/>
    <w:rsid w:val="0284614F"/>
    <w:rsid w:val="028C0BB4"/>
    <w:rsid w:val="028D50CA"/>
    <w:rsid w:val="02922E4F"/>
    <w:rsid w:val="02960B81"/>
    <w:rsid w:val="029B6726"/>
    <w:rsid w:val="02B9503D"/>
    <w:rsid w:val="02BE5BE6"/>
    <w:rsid w:val="02BE78FC"/>
    <w:rsid w:val="02C20DD5"/>
    <w:rsid w:val="02DB6087"/>
    <w:rsid w:val="02E057B6"/>
    <w:rsid w:val="02E361E7"/>
    <w:rsid w:val="02EF5C73"/>
    <w:rsid w:val="02EF7771"/>
    <w:rsid w:val="02FB74C0"/>
    <w:rsid w:val="03025EF8"/>
    <w:rsid w:val="0306038B"/>
    <w:rsid w:val="03097094"/>
    <w:rsid w:val="030A578A"/>
    <w:rsid w:val="030E0198"/>
    <w:rsid w:val="03171805"/>
    <w:rsid w:val="031934BC"/>
    <w:rsid w:val="0320026A"/>
    <w:rsid w:val="034005EC"/>
    <w:rsid w:val="03453F96"/>
    <w:rsid w:val="03473379"/>
    <w:rsid w:val="034B7A6F"/>
    <w:rsid w:val="034D27DA"/>
    <w:rsid w:val="034E02F9"/>
    <w:rsid w:val="034E3232"/>
    <w:rsid w:val="035575B2"/>
    <w:rsid w:val="0372678A"/>
    <w:rsid w:val="03750971"/>
    <w:rsid w:val="03766A40"/>
    <w:rsid w:val="037C5B0C"/>
    <w:rsid w:val="03880DFA"/>
    <w:rsid w:val="038D5942"/>
    <w:rsid w:val="0397074A"/>
    <w:rsid w:val="039C5950"/>
    <w:rsid w:val="03A51B5B"/>
    <w:rsid w:val="03B14BC8"/>
    <w:rsid w:val="03BD370F"/>
    <w:rsid w:val="03BF20F2"/>
    <w:rsid w:val="03BF5C11"/>
    <w:rsid w:val="03C65D2D"/>
    <w:rsid w:val="03E35FE3"/>
    <w:rsid w:val="03FD0627"/>
    <w:rsid w:val="03FD4F3F"/>
    <w:rsid w:val="040967E8"/>
    <w:rsid w:val="041036A0"/>
    <w:rsid w:val="04351918"/>
    <w:rsid w:val="04367B60"/>
    <w:rsid w:val="04416EBA"/>
    <w:rsid w:val="04494DF7"/>
    <w:rsid w:val="044C0EC2"/>
    <w:rsid w:val="04542547"/>
    <w:rsid w:val="04633489"/>
    <w:rsid w:val="046A4145"/>
    <w:rsid w:val="047E57C8"/>
    <w:rsid w:val="04853AA4"/>
    <w:rsid w:val="049136FD"/>
    <w:rsid w:val="04945220"/>
    <w:rsid w:val="04981FDE"/>
    <w:rsid w:val="04987706"/>
    <w:rsid w:val="049E17BF"/>
    <w:rsid w:val="04A922DE"/>
    <w:rsid w:val="04A933AE"/>
    <w:rsid w:val="04AB41C7"/>
    <w:rsid w:val="04B341BC"/>
    <w:rsid w:val="04BB1FDB"/>
    <w:rsid w:val="04BC571E"/>
    <w:rsid w:val="04C70E5B"/>
    <w:rsid w:val="04C8621D"/>
    <w:rsid w:val="04CA6344"/>
    <w:rsid w:val="04D865BA"/>
    <w:rsid w:val="04EA438C"/>
    <w:rsid w:val="04F71855"/>
    <w:rsid w:val="04F764EF"/>
    <w:rsid w:val="050A1E06"/>
    <w:rsid w:val="050B1348"/>
    <w:rsid w:val="050D40FF"/>
    <w:rsid w:val="05104328"/>
    <w:rsid w:val="0510603E"/>
    <w:rsid w:val="0528577E"/>
    <w:rsid w:val="05366752"/>
    <w:rsid w:val="05397C51"/>
    <w:rsid w:val="053E6C3B"/>
    <w:rsid w:val="0541080D"/>
    <w:rsid w:val="05490367"/>
    <w:rsid w:val="0550792C"/>
    <w:rsid w:val="055C283F"/>
    <w:rsid w:val="056014E6"/>
    <w:rsid w:val="05744E92"/>
    <w:rsid w:val="05860167"/>
    <w:rsid w:val="058D4BBC"/>
    <w:rsid w:val="058E1C4D"/>
    <w:rsid w:val="059071CA"/>
    <w:rsid w:val="05915890"/>
    <w:rsid w:val="05A013F8"/>
    <w:rsid w:val="05B23857"/>
    <w:rsid w:val="05B34267"/>
    <w:rsid w:val="05B80308"/>
    <w:rsid w:val="05CD4E5E"/>
    <w:rsid w:val="05D2741B"/>
    <w:rsid w:val="05F12ACF"/>
    <w:rsid w:val="060509CF"/>
    <w:rsid w:val="0605566C"/>
    <w:rsid w:val="060874C3"/>
    <w:rsid w:val="060C7ED0"/>
    <w:rsid w:val="061B6110"/>
    <w:rsid w:val="061D1A33"/>
    <w:rsid w:val="062D1964"/>
    <w:rsid w:val="06301AD0"/>
    <w:rsid w:val="06336FB8"/>
    <w:rsid w:val="0634367C"/>
    <w:rsid w:val="063C653F"/>
    <w:rsid w:val="063F00BC"/>
    <w:rsid w:val="064055F6"/>
    <w:rsid w:val="064C145A"/>
    <w:rsid w:val="064D7846"/>
    <w:rsid w:val="065401F3"/>
    <w:rsid w:val="065A4E49"/>
    <w:rsid w:val="06624C44"/>
    <w:rsid w:val="06631307"/>
    <w:rsid w:val="06675632"/>
    <w:rsid w:val="066C4AEC"/>
    <w:rsid w:val="066F3721"/>
    <w:rsid w:val="06763901"/>
    <w:rsid w:val="068248A7"/>
    <w:rsid w:val="068327BF"/>
    <w:rsid w:val="068435F0"/>
    <w:rsid w:val="06874B65"/>
    <w:rsid w:val="06941A3A"/>
    <w:rsid w:val="069A1897"/>
    <w:rsid w:val="06A0701D"/>
    <w:rsid w:val="06B3570C"/>
    <w:rsid w:val="06BF7265"/>
    <w:rsid w:val="06C515F5"/>
    <w:rsid w:val="06C61A68"/>
    <w:rsid w:val="06CC45E0"/>
    <w:rsid w:val="06E71CD9"/>
    <w:rsid w:val="06EF75BF"/>
    <w:rsid w:val="06F70BF9"/>
    <w:rsid w:val="06FA3330"/>
    <w:rsid w:val="07001770"/>
    <w:rsid w:val="071657CD"/>
    <w:rsid w:val="071E36F7"/>
    <w:rsid w:val="07220579"/>
    <w:rsid w:val="07253D92"/>
    <w:rsid w:val="072C1E07"/>
    <w:rsid w:val="072D3F21"/>
    <w:rsid w:val="073512B5"/>
    <w:rsid w:val="073B3122"/>
    <w:rsid w:val="07483C1D"/>
    <w:rsid w:val="074F211A"/>
    <w:rsid w:val="07550604"/>
    <w:rsid w:val="0756106A"/>
    <w:rsid w:val="075D1506"/>
    <w:rsid w:val="076723E6"/>
    <w:rsid w:val="076F334F"/>
    <w:rsid w:val="07704CBD"/>
    <w:rsid w:val="077A0E56"/>
    <w:rsid w:val="077D11F3"/>
    <w:rsid w:val="077D780D"/>
    <w:rsid w:val="07815475"/>
    <w:rsid w:val="07831FAA"/>
    <w:rsid w:val="07881230"/>
    <w:rsid w:val="07885BE9"/>
    <w:rsid w:val="0791052F"/>
    <w:rsid w:val="07A26849"/>
    <w:rsid w:val="07AB5BC4"/>
    <w:rsid w:val="07B162A3"/>
    <w:rsid w:val="07C07A9F"/>
    <w:rsid w:val="07C75362"/>
    <w:rsid w:val="07C8121D"/>
    <w:rsid w:val="07E07881"/>
    <w:rsid w:val="07E16C55"/>
    <w:rsid w:val="07E25624"/>
    <w:rsid w:val="07E80B5A"/>
    <w:rsid w:val="07F51E15"/>
    <w:rsid w:val="07FE6082"/>
    <w:rsid w:val="07FE7C93"/>
    <w:rsid w:val="08126804"/>
    <w:rsid w:val="0815744A"/>
    <w:rsid w:val="08316DFA"/>
    <w:rsid w:val="083447DC"/>
    <w:rsid w:val="083C4F89"/>
    <w:rsid w:val="08676909"/>
    <w:rsid w:val="08692908"/>
    <w:rsid w:val="086D4EC8"/>
    <w:rsid w:val="086F0286"/>
    <w:rsid w:val="08A02B32"/>
    <w:rsid w:val="08A86B8E"/>
    <w:rsid w:val="08B40E18"/>
    <w:rsid w:val="08C04E46"/>
    <w:rsid w:val="08C33715"/>
    <w:rsid w:val="08E0019A"/>
    <w:rsid w:val="08E0360C"/>
    <w:rsid w:val="08E465FE"/>
    <w:rsid w:val="08F0527E"/>
    <w:rsid w:val="08F15732"/>
    <w:rsid w:val="08F62EE1"/>
    <w:rsid w:val="08F64F0F"/>
    <w:rsid w:val="09016FBD"/>
    <w:rsid w:val="090D5907"/>
    <w:rsid w:val="09144492"/>
    <w:rsid w:val="09191D37"/>
    <w:rsid w:val="092456BA"/>
    <w:rsid w:val="09297F72"/>
    <w:rsid w:val="093D1680"/>
    <w:rsid w:val="093F590D"/>
    <w:rsid w:val="09427932"/>
    <w:rsid w:val="095B1C2C"/>
    <w:rsid w:val="095D7810"/>
    <w:rsid w:val="09692C56"/>
    <w:rsid w:val="096C3505"/>
    <w:rsid w:val="096E2581"/>
    <w:rsid w:val="096F33A8"/>
    <w:rsid w:val="097030F3"/>
    <w:rsid w:val="097039A2"/>
    <w:rsid w:val="0972629D"/>
    <w:rsid w:val="097A3969"/>
    <w:rsid w:val="09840237"/>
    <w:rsid w:val="098D7241"/>
    <w:rsid w:val="09A619E6"/>
    <w:rsid w:val="09B60548"/>
    <w:rsid w:val="09CF4CED"/>
    <w:rsid w:val="09D87B49"/>
    <w:rsid w:val="09DB264C"/>
    <w:rsid w:val="09F06853"/>
    <w:rsid w:val="09F204A4"/>
    <w:rsid w:val="0A016B1F"/>
    <w:rsid w:val="0A086211"/>
    <w:rsid w:val="0A113863"/>
    <w:rsid w:val="0A154C3B"/>
    <w:rsid w:val="0A1A3562"/>
    <w:rsid w:val="0A1B0444"/>
    <w:rsid w:val="0A1F1236"/>
    <w:rsid w:val="0A28197B"/>
    <w:rsid w:val="0A2B59C2"/>
    <w:rsid w:val="0A2C2FBC"/>
    <w:rsid w:val="0A2F6027"/>
    <w:rsid w:val="0A44275A"/>
    <w:rsid w:val="0A4A7B72"/>
    <w:rsid w:val="0A553722"/>
    <w:rsid w:val="0A580048"/>
    <w:rsid w:val="0A5909F8"/>
    <w:rsid w:val="0A7257E5"/>
    <w:rsid w:val="0A7D683F"/>
    <w:rsid w:val="0A9E0135"/>
    <w:rsid w:val="0AA26AF8"/>
    <w:rsid w:val="0ABB2257"/>
    <w:rsid w:val="0ABB6D41"/>
    <w:rsid w:val="0ACF5858"/>
    <w:rsid w:val="0AF02BB3"/>
    <w:rsid w:val="0AF303FD"/>
    <w:rsid w:val="0AF55C1C"/>
    <w:rsid w:val="0B013303"/>
    <w:rsid w:val="0B04515B"/>
    <w:rsid w:val="0B1F0C6E"/>
    <w:rsid w:val="0B29254F"/>
    <w:rsid w:val="0B341C58"/>
    <w:rsid w:val="0B442FC9"/>
    <w:rsid w:val="0B54433A"/>
    <w:rsid w:val="0B551B1A"/>
    <w:rsid w:val="0B5855CF"/>
    <w:rsid w:val="0B5C74D3"/>
    <w:rsid w:val="0B67700D"/>
    <w:rsid w:val="0B691895"/>
    <w:rsid w:val="0B6A0B73"/>
    <w:rsid w:val="0B6A4A09"/>
    <w:rsid w:val="0B6B1258"/>
    <w:rsid w:val="0B6D6EF3"/>
    <w:rsid w:val="0B6F4F8A"/>
    <w:rsid w:val="0B715DAA"/>
    <w:rsid w:val="0B717D61"/>
    <w:rsid w:val="0B725F25"/>
    <w:rsid w:val="0B737792"/>
    <w:rsid w:val="0B791539"/>
    <w:rsid w:val="0B7948B3"/>
    <w:rsid w:val="0B914C30"/>
    <w:rsid w:val="0B9F15E4"/>
    <w:rsid w:val="0BA13B9B"/>
    <w:rsid w:val="0BA67C6E"/>
    <w:rsid w:val="0BAE0358"/>
    <w:rsid w:val="0BB555ED"/>
    <w:rsid w:val="0BBD1AD3"/>
    <w:rsid w:val="0BC465F6"/>
    <w:rsid w:val="0BDC2334"/>
    <w:rsid w:val="0BDD6379"/>
    <w:rsid w:val="0BE03BE7"/>
    <w:rsid w:val="0BE05203"/>
    <w:rsid w:val="0BE156E5"/>
    <w:rsid w:val="0BE25CA5"/>
    <w:rsid w:val="0BF740A1"/>
    <w:rsid w:val="0C012241"/>
    <w:rsid w:val="0C062B29"/>
    <w:rsid w:val="0C086E22"/>
    <w:rsid w:val="0C100B12"/>
    <w:rsid w:val="0C103BE0"/>
    <w:rsid w:val="0C2144BF"/>
    <w:rsid w:val="0C325428"/>
    <w:rsid w:val="0C3C2DE8"/>
    <w:rsid w:val="0C406847"/>
    <w:rsid w:val="0C406DC7"/>
    <w:rsid w:val="0C4F0FC4"/>
    <w:rsid w:val="0C704251"/>
    <w:rsid w:val="0C742C9F"/>
    <w:rsid w:val="0C7A3816"/>
    <w:rsid w:val="0C7C7F98"/>
    <w:rsid w:val="0C874690"/>
    <w:rsid w:val="0C8A16CD"/>
    <w:rsid w:val="0C915059"/>
    <w:rsid w:val="0CA97670"/>
    <w:rsid w:val="0CB55237"/>
    <w:rsid w:val="0CB818C8"/>
    <w:rsid w:val="0CB96B8C"/>
    <w:rsid w:val="0CBD026A"/>
    <w:rsid w:val="0CBD3C7C"/>
    <w:rsid w:val="0CC14FCD"/>
    <w:rsid w:val="0CD24CD7"/>
    <w:rsid w:val="0CD34AE5"/>
    <w:rsid w:val="0CE84619"/>
    <w:rsid w:val="0CFD7BD9"/>
    <w:rsid w:val="0D0121C9"/>
    <w:rsid w:val="0D0322C8"/>
    <w:rsid w:val="0D04327C"/>
    <w:rsid w:val="0D100645"/>
    <w:rsid w:val="0D1D0ED0"/>
    <w:rsid w:val="0D275969"/>
    <w:rsid w:val="0D314DDA"/>
    <w:rsid w:val="0D3717C4"/>
    <w:rsid w:val="0D3C746F"/>
    <w:rsid w:val="0D3E275F"/>
    <w:rsid w:val="0D4A7432"/>
    <w:rsid w:val="0D4C04C2"/>
    <w:rsid w:val="0D4C7079"/>
    <w:rsid w:val="0D53743C"/>
    <w:rsid w:val="0D547223"/>
    <w:rsid w:val="0D636FEC"/>
    <w:rsid w:val="0D654059"/>
    <w:rsid w:val="0D6D440C"/>
    <w:rsid w:val="0D7349A2"/>
    <w:rsid w:val="0D791B9F"/>
    <w:rsid w:val="0D7F4809"/>
    <w:rsid w:val="0D863438"/>
    <w:rsid w:val="0D8671B5"/>
    <w:rsid w:val="0D8D053A"/>
    <w:rsid w:val="0D9A5B7B"/>
    <w:rsid w:val="0DA148F7"/>
    <w:rsid w:val="0DA830F4"/>
    <w:rsid w:val="0DC43536"/>
    <w:rsid w:val="0DCF4F92"/>
    <w:rsid w:val="0DD0261C"/>
    <w:rsid w:val="0DD428A8"/>
    <w:rsid w:val="0DDC01B8"/>
    <w:rsid w:val="0DF37E43"/>
    <w:rsid w:val="0DFF5C42"/>
    <w:rsid w:val="0E007BEB"/>
    <w:rsid w:val="0E076779"/>
    <w:rsid w:val="0E31151F"/>
    <w:rsid w:val="0E3635AA"/>
    <w:rsid w:val="0E377C29"/>
    <w:rsid w:val="0E3E38EA"/>
    <w:rsid w:val="0E4643EF"/>
    <w:rsid w:val="0E4809B3"/>
    <w:rsid w:val="0E516889"/>
    <w:rsid w:val="0E622819"/>
    <w:rsid w:val="0E6C0EED"/>
    <w:rsid w:val="0E6E4C45"/>
    <w:rsid w:val="0E7527A3"/>
    <w:rsid w:val="0E7C6882"/>
    <w:rsid w:val="0E812A79"/>
    <w:rsid w:val="0E854F44"/>
    <w:rsid w:val="0E96422F"/>
    <w:rsid w:val="0EAE3FF6"/>
    <w:rsid w:val="0EC5791A"/>
    <w:rsid w:val="0ECB7DA7"/>
    <w:rsid w:val="0ED1709A"/>
    <w:rsid w:val="0ED93E4F"/>
    <w:rsid w:val="0EDA370F"/>
    <w:rsid w:val="0EE775FB"/>
    <w:rsid w:val="0EEE14BA"/>
    <w:rsid w:val="0EF25453"/>
    <w:rsid w:val="0EF56E99"/>
    <w:rsid w:val="0EF577D1"/>
    <w:rsid w:val="0EFC57AB"/>
    <w:rsid w:val="0F0C12BE"/>
    <w:rsid w:val="0F13639B"/>
    <w:rsid w:val="0F18271C"/>
    <w:rsid w:val="0F183F20"/>
    <w:rsid w:val="0F247CBD"/>
    <w:rsid w:val="0F2501F6"/>
    <w:rsid w:val="0F2573EB"/>
    <w:rsid w:val="0F333BB0"/>
    <w:rsid w:val="0F3444D9"/>
    <w:rsid w:val="0F353ACB"/>
    <w:rsid w:val="0F360C92"/>
    <w:rsid w:val="0F457B45"/>
    <w:rsid w:val="0F4E2E72"/>
    <w:rsid w:val="0F5249D7"/>
    <w:rsid w:val="0F6306EA"/>
    <w:rsid w:val="0F6B4D3D"/>
    <w:rsid w:val="0F725525"/>
    <w:rsid w:val="0F77774B"/>
    <w:rsid w:val="0F84353A"/>
    <w:rsid w:val="0F8654E0"/>
    <w:rsid w:val="0F884B6B"/>
    <w:rsid w:val="0F936222"/>
    <w:rsid w:val="0FB5128A"/>
    <w:rsid w:val="0FCF1DDE"/>
    <w:rsid w:val="0FCF3258"/>
    <w:rsid w:val="0FD165AF"/>
    <w:rsid w:val="0FD84301"/>
    <w:rsid w:val="0FDF03A4"/>
    <w:rsid w:val="0FF7084A"/>
    <w:rsid w:val="0FFB5FF8"/>
    <w:rsid w:val="1004613C"/>
    <w:rsid w:val="100950E3"/>
    <w:rsid w:val="102149FA"/>
    <w:rsid w:val="102969E8"/>
    <w:rsid w:val="102B34E5"/>
    <w:rsid w:val="102B5C99"/>
    <w:rsid w:val="103B77E8"/>
    <w:rsid w:val="103D50B4"/>
    <w:rsid w:val="10561744"/>
    <w:rsid w:val="10592159"/>
    <w:rsid w:val="105C1879"/>
    <w:rsid w:val="106175C7"/>
    <w:rsid w:val="10666E3B"/>
    <w:rsid w:val="106873DA"/>
    <w:rsid w:val="1077413E"/>
    <w:rsid w:val="107C7DF9"/>
    <w:rsid w:val="108E6605"/>
    <w:rsid w:val="108E7540"/>
    <w:rsid w:val="109A5526"/>
    <w:rsid w:val="10A53184"/>
    <w:rsid w:val="10AE7448"/>
    <w:rsid w:val="10B17718"/>
    <w:rsid w:val="10BC6834"/>
    <w:rsid w:val="10C341AF"/>
    <w:rsid w:val="10C81175"/>
    <w:rsid w:val="10CC04B6"/>
    <w:rsid w:val="10D820EB"/>
    <w:rsid w:val="10DE79AF"/>
    <w:rsid w:val="10DF73F2"/>
    <w:rsid w:val="10E01E75"/>
    <w:rsid w:val="10E21641"/>
    <w:rsid w:val="10ED148A"/>
    <w:rsid w:val="10F94E1F"/>
    <w:rsid w:val="11192F9B"/>
    <w:rsid w:val="11200AA6"/>
    <w:rsid w:val="11377A05"/>
    <w:rsid w:val="11385A98"/>
    <w:rsid w:val="113963DD"/>
    <w:rsid w:val="113A3246"/>
    <w:rsid w:val="11407CC7"/>
    <w:rsid w:val="11467394"/>
    <w:rsid w:val="115010D2"/>
    <w:rsid w:val="11543273"/>
    <w:rsid w:val="115D19C9"/>
    <w:rsid w:val="116B2D9D"/>
    <w:rsid w:val="116C070A"/>
    <w:rsid w:val="118A754C"/>
    <w:rsid w:val="118F4B79"/>
    <w:rsid w:val="11991BE4"/>
    <w:rsid w:val="119B193D"/>
    <w:rsid w:val="11AA48AF"/>
    <w:rsid w:val="11AE4238"/>
    <w:rsid w:val="11B77F46"/>
    <w:rsid w:val="11BD54A2"/>
    <w:rsid w:val="11C23A61"/>
    <w:rsid w:val="11C70926"/>
    <w:rsid w:val="11CF091F"/>
    <w:rsid w:val="11D24F9E"/>
    <w:rsid w:val="11D44A46"/>
    <w:rsid w:val="11D4604D"/>
    <w:rsid w:val="11E2049F"/>
    <w:rsid w:val="11E73CD1"/>
    <w:rsid w:val="11F9446D"/>
    <w:rsid w:val="12085A12"/>
    <w:rsid w:val="120A7FD6"/>
    <w:rsid w:val="120C4FC6"/>
    <w:rsid w:val="122860EB"/>
    <w:rsid w:val="12294CD9"/>
    <w:rsid w:val="122F1CEA"/>
    <w:rsid w:val="122F7CA1"/>
    <w:rsid w:val="1238153A"/>
    <w:rsid w:val="123B2A4C"/>
    <w:rsid w:val="12431D35"/>
    <w:rsid w:val="12441523"/>
    <w:rsid w:val="12461C3A"/>
    <w:rsid w:val="125E0DE0"/>
    <w:rsid w:val="12603AC6"/>
    <w:rsid w:val="1264416E"/>
    <w:rsid w:val="12663FBA"/>
    <w:rsid w:val="126F272D"/>
    <w:rsid w:val="12724C23"/>
    <w:rsid w:val="12735CB5"/>
    <w:rsid w:val="12746424"/>
    <w:rsid w:val="12774A89"/>
    <w:rsid w:val="1279037F"/>
    <w:rsid w:val="12882FAE"/>
    <w:rsid w:val="128C185D"/>
    <w:rsid w:val="12AD03FC"/>
    <w:rsid w:val="12AD4BF4"/>
    <w:rsid w:val="12B37FC4"/>
    <w:rsid w:val="12B43003"/>
    <w:rsid w:val="12B76B68"/>
    <w:rsid w:val="12BB1B67"/>
    <w:rsid w:val="12C45BC5"/>
    <w:rsid w:val="12D45519"/>
    <w:rsid w:val="12D57DF3"/>
    <w:rsid w:val="12DF0F0F"/>
    <w:rsid w:val="12E15174"/>
    <w:rsid w:val="12E909D8"/>
    <w:rsid w:val="12F25D50"/>
    <w:rsid w:val="12F360E8"/>
    <w:rsid w:val="12FB5849"/>
    <w:rsid w:val="12FD2BE8"/>
    <w:rsid w:val="13022B9A"/>
    <w:rsid w:val="13070831"/>
    <w:rsid w:val="13133EC0"/>
    <w:rsid w:val="131D6BA9"/>
    <w:rsid w:val="133B6CB0"/>
    <w:rsid w:val="13456AAA"/>
    <w:rsid w:val="134B31A7"/>
    <w:rsid w:val="134F42C6"/>
    <w:rsid w:val="135E7CEF"/>
    <w:rsid w:val="13687960"/>
    <w:rsid w:val="13724D57"/>
    <w:rsid w:val="1377256D"/>
    <w:rsid w:val="137C46A4"/>
    <w:rsid w:val="1387269F"/>
    <w:rsid w:val="138818E3"/>
    <w:rsid w:val="138E1800"/>
    <w:rsid w:val="13970260"/>
    <w:rsid w:val="139C1711"/>
    <w:rsid w:val="13A609E9"/>
    <w:rsid w:val="13A83D19"/>
    <w:rsid w:val="13B04BAA"/>
    <w:rsid w:val="13B05DC0"/>
    <w:rsid w:val="13BC266F"/>
    <w:rsid w:val="13BD4773"/>
    <w:rsid w:val="13CD62B4"/>
    <w:rsid w:val="13D0398E"/>
    <w:rsid w:val="13D647C3"/>
    <w:rsid w:val="13D917E1"/>
    <w:rsid w:val="13D95AF9"/>
    <w:rsid w:val="13DA6AE4"/>
    <w:rsid w:val="13E4586E"/>
    <w:rsid w:val="13EE342B"/>
    <w:rsid w:val="13F12EC1"/>
    <w:rsid w:val="14051F73"/>
    <w:rsid w:val="1406277E"/>
    <w:rsid w:val="1407227D"/>
    <w:rsid w:val="140E57E2"/>
    <w:rsid w:val="140E5DC8"/>
    <w:rsid w:val="141A5EB7"/>
    <w:rsid w:val="143A0998"/>
    <w:rsid w:val="14502896"/>
    <w:rsid w:val="145C518C"/>
    <w:rsid w:val="147453A4"/>
    <w:rsid w:val="14840815"/>
    <w:rsid w:val="14865D58"/>
    <w:rsid w:val="148A069E"/>
    <w:rsid w:val="14917831"/>
    <w:rsid w:val="14937B7A"/>
    <w:rsid w:val="14B24B00"/>
    <w:rsid w:val="14BA1034"/>
    <w:rsid w:val="14BC6DB5"/>
    <w:rsid w:val="14C36D01"/>
    <w:rsid w:val="14C60474"/>
    <w:rsid w:val="14C833B0"/>
    <w:rsid w:val="14CB3471"/>
    <w:rsid w:val="14D36CC5"/>
    <w:rsid w:val="14E05E38"/>
    <w:rsid w:val="14E331DB"/>
    <w:rsid w:val="150006D3"/>
    <w:rsid w:val="15085616"/>
    <w:rsid w:val="15090A44"/>
    <w:rsid w:val="150C6633"/>
    <w:rsid w:val="15113AF4"/>
    <w:rsid w:val="15281A4D"/>
    <w:rsid w:val="152914E6"/>
    <w:rsid w:val="1548292C"/>
    <w:rsid w:val="154B1EB2"/>
    <w:rsid w:val="155923DE"/>
    <w:rsid w:val="155A2F88"/>
    <w:rsid w:val="155B2465"/>
    <w:rsid w:val="1571163E"/>
    <w:rsid w:val="157E64B9"/>
    <w:rsid w:val="15840BBD"/>
    <w:rsid w:val="15873BF8"/>
    <w:rsid w:val="15971544"/>
    <w:rsid w:val="15A0159E"/>
    <w:rsid w:val="15A01B5D"/>
    <w:rsid w:val="15B121F6"/>
    <w:rsid w:val="15BD3F2C"/>
    <w:rsid w:val="15DA23BC"/>
    <w:rsid w:val="15DA36C8"/>
    <w:rsid w:val="15DD18B8"/>
    <w:rsid w:val="15E61481"/>
    <w:rsid w:val="15EA496F"/>
    <w:rsid w:val="15F11DEE"/>
    <w:rsid w:val="15FC4E29"/>
    <w:rsid w:val="15FD6005"/>
    <w:rsid w:val="16013587"/>
    <w:rsid w:val="16094527"/>
    <w:rsid w:val="160A25B5"/>
    <w:rsid w:val="1612235A"/>
    <w:rsid w:val="16135D47"/>
    <w:rsid w:val="16141E7E"/>
    <w:rsid w:val="1615260C"/>
    <w:rsid w:val="16173D61"/>
    <w:rsid w:val="162F1785"/>
    <w:rsid w:val="16302C9E"/>
    <w:rsid w:val="16311A68"/>
    <w:rsid w:val="16333B0E"/>
    <w:rsid w:val="163A1A34"/>
    <w:rsid w:val="163C50E2"/>
    <w:rsid w:val="163E2DD5"/>
    <w:rsid w:val="164074E7"/>
    <w:rsid w:val="16434975"/>
    <w:rsid w:val="16442D59"/>
    <w:rsid w:val="166C232B"/>
    <w:rsid w:val="166E7D09"/>
    <w:rsid w:val="16725ECF"/>
    <w:rsid w:val="167F0E6B"/>
    <w:rsid w:val="16817633"/>
    <w:rsid w:val="168455B6"/>
    <w:rsid w:val="1689289F"/>
    <w:rsid w:val="168A56A5"/>
    <w:rsid w:val="168D01BB"/>
    <w:rsid w:val="168D5A1C"/>
    <w:rsid w:val="169B0AD7"/>
    <w:rsid w:val="16B76706"/>
    <w:rsid w:val="16C2798E"/>
    <w:rsid w:val="16CD4AAB"/>
    <w:rsid w:val="16CF1FDF"/>
    <w:rsid w:val="16D9118C"/>
    <w:rsid w:val="16E73F6C"/>
    <w:rsid w:val="16FF4134"/>
    <w:rsid w:val="170D2300"/>
    <w:rsid w:val="17252D6A"/>
    <w:rsid w:val="17257526"/>
    <w:rsid w:val="172B6FFA"/>
    <w:rsid w:val="1734265E"/>
    <w:rsid w:val="17381ED6"/>
    <w:rsid w:val="173D4FAF"/>
    <w:rsid w:val="17451ADC"/>
    <w:rsid w:val="17483E86"/>
    <w:rsid w:val="17485248"/>
    <w:rsid w:val="175531A1"/>
    <w:rsid w:val="175A069A"/>
    <w:rsid w:val="175A79D9"/>
    <w:rsid w:val="175B249C"/>
    <w:rsid w:val="176F3B2F"/>
    <w:rsid w:val="17784B25"/>
    <w:rsid w:val="17A03A86"/>
    <w:rsid w:val="17A85CD7"/>
    <w:rsid w:val="17AC3824"/>
    <w:rsid w:val="17B15385"/>
    <w:rsid w:val="17B6231E"/>
    <w:rsid w:val="17BE63EC"/>
    <w:rsid w:val="17C86BBE"/>
    <w:rsid w:val="17CA34A2"/>
    <w:rsid w:val="17D36E8F"/>
    <w:rsid w:val="17D94D05"/>
    <w:rsid w:val="17E06D14"/>
    <w:rsid w:val="17E85FBF"/>
    <w:rsid w:val="17F03760"/>
    <w:rsid w:val="17F627B5"/>
    <w:rsid w:val="17FD62D3"/>
    <w:rsid w:val="17FF5A51"/>
    <w:rsid w:val="1805703B"/>
    <w:rsid w:val="18070C38"/>
    <w:rsid w:val="180E6B98"/>
    <w:rsid w:val="181A5AFC"/>
    <w:rsid w:val="18371C21"/>
    <w:rsid w:val="183A51A4"/>
    <w:rsid w:val="184312FF"/>
    <w:rsid w:val="18462CB3"/>
    <w:rsid w:val="18482361"/>
    <w:rsid w:val="18497C30"/>
    <w:rsid w:val="1857573B"/>
    <w:rsid w:val="185E629E"/>
    <w:rsid w:val="18601F3F"/>
    <w:rsid w:val="186E59CE"/>
    <w:rsid w:val="186F00DD"/>
    <w:rsid w:val="18722AA3"/>
    <w:rsid w:val="18736CC6"/>
    <w:rsid w:val="18836E14"/>
    <w:rsid w:val="18896613"/>
    <w:rsid w:val="189576A2"/>
    <w:rsid w:val="18995867"/>
    <w:rsid w:val="18A86AEE"/>
    <w:rsid w:val="18B33132"/>
    <w:rsid w:val="18C33224"/>
    <w:rsid w:val="18C40756"/>
    <w:rsid w:val="18C629AE"/>
    <w:rsid w:val="18CA79BD"/>
    <w:rsid w:val="18E144F6"/>
    <w:rsid w:val="18FD4578"/>
    <w:rsid w:val="1901554B"/>
    <w:rsid w:val="19162DF0"/>
    <w:rsid w:val="1918007D"/>
    <w:rsid w:val="191D08B5"/>
    <w:rsid w:val="19212F69"/>
    <w:rsid w:val="1927144C"/>
    <w:rsid w:val="192776EB"/>
    <w:rsid w:val="19280558"/>
    <w:rsid w:val="192A5094"/>
    <w:rsid w:val="19315727"/>
    <w:rsid w:val="19323015"/>
    <w:rsid w:val="194A5DDF"/>
    <w:rsid w:val="194C7279"/>
    <w:rsid w:val="19533EBC"/>
    <w:rsid w:val="195635CE"/>
    <w:rsid w:val="1956569A"/>
    <w:rsid w:val="195E7580"/>
    <w:rsid w:val="19640ADE"/>
    <w:rsid w:val="196831F6"/>
    <w:rsid w:val="197C6A2D"/>
    <w:rsid w:val="19827A95"/>
    <w:rsid w:val="19882AC8"/>
    <w:rsid w:val="1993291F"/>
    <w:rsid w:val="199D55CC"/>
    <w:rsid w:val="19A16EF7"/>
    <w:rsid w:val="19A30C1B"/>
    <w:rsid w:val="19A850A5"/>
    <w:rsid w:val="19B75C34"/>
    <w:rsid w:val="19B825AD"/>
    <w:rsid w:val="19CC5FE0"/>
    <w:rsid w:val="19E664BF"/>
    <w:rsid w:val="19E7146D"/>
    <w:rsid w:val="19F50331"/>
    <w:rsid w:val="19F9664C"/>
    <w:rsid w:val="19FB33E4"/>
    <w:rsid w:val="1A1667D4"/>
    <w:rsid w:val="1A1A2F4A"/>
    <w:rsid w:val="1A20662D"/>
    <w:rsid w:val="1A2D34FE"/>
    <w:rsid w:val="1A2F73AE"/>
    <w:rsid w:val="1A3D3FBF"/>
    <w:rsid w:val="1A406B4B"/>
    <w:rsid w:val="1A533514"/>
    <w:rsid w:val="1A53740D"/>
    <w:rsid w:val="1A5430BB"/>
    <w:rsid w:val="1A6635EC"/>
    <w:rsid w:val="1A6F497F"/>
    <w:rsid w:val="1A711186"/>
    <w:rsid w:val="1A7A2811"/>
    <w:rsid w:val="1A7E2275"/>
    <w:rsid w:val="1A810584"/>
    <w:rsid w:val="1A8F0E2A"/>
    <w:rsid w:val="1A8F1122"/>
    <w:rsid w:val="1AA4159E"/>
    <w:rsid w:val="1AA431F7"/>
    <w:rsid w:val="1AA51FC4"/>
    <w:rsid w:val="1AB87A7C"/>
    <w:rsid w:val="1AC26723"/>
    <w:rsid w:val="1AC26E06"/>
    <w:rsid w:val="1ACE2F09"/>
    <w:rsid w:val="1AEB7F24"/>
    <w:rsid w:val="1AF47A1E"/>
    <w:rsid w:val="1AF76A64"/>
    <w:rsid w:val="1AFD6E40"/>
    <w:rsid w:val="1B002E8F"/>
    <w:rsid w:val="1B0B1675"/>
    <w:rsid w:val="1B105DE8"/>
    <w:rsid w:val="1B225A79"/>
    <w:rsid w:val="1B293807"/>
    <w:rsid w:val="1B334D3C"/>
    <w:rsid w:val="1B33678F"/>
    <w:rsid w:val="1B4202A1"/>
    <w:rsid w:val="1B422D4B"/>
    <w:rsid w:val="1B563287"/>
    <w:rsid w:val="1B585FEA"/>
    <w:rsid w:val="1B5A47F9"/>
    <w:rsid w:val="1B5C38AC"/>
    <w:rsid w:val="1B5F4CD4"/>
    <w:rsid w:val="1B6C10C2"/>
    <w:rsid w:val="1B723500"/>
    <w:rsid w:val="1B8148F5"/>
    <w:rsid w:val="1B980DFD"/>
    <w:rsid w:val="1B9B14B1"/>
    <w:rsid w:val="1BA63D94"/>
    <w:rsid w:val="1BB04046"/>
    <w:rsid w:val="1BB81FD0"/>
    <w:rsid w:val="1BBD6E34"/>
    <w:rsid w:val="1BC52CEC"/>
    <w:rsid w:val="1BCC2E54"/>
    <w:rsid w:val="1BD51087"/>
    <w:rsid w:val="1BD6444B"/>
    <w:rsid w:val="1BE025BB"/>
    <w:rsid w:val="1BE86929"/>
    <w:rsid w:val="1BF90CC5"/>
    <w:rsid w:val="1BFF5053"/>
    <w:rsid w:val="1C010E99"/>
    <w:rsid w:val="1C0353CB"/>
    <w:rsid w:val="1C080BF0"/>
    <w:rsid w:val="1C1C49CD"/>
    <w:rsid w:val="1C2A0889"/>
    <w:rsid w:val="1C310CD7"/>
    <w:rsid w:val="1C626D79"/>
    <w:rsid w:val="1C65255B"/>
    <w:rsid w:val="1C6641AC"/>
    <w:rsid w:val="1C683D65"/>
    <w:rsid w:val="1C717FD6"/>
    <w:rsid w:val="1C7F431F"/>
    <w:rsid w:val="1C84443E"/>
    <w:rsid w:val="1C8A065F"/>
    <w:rsid w:val="1C90787B"/>
    <w:rsid w:val="1C9134D7"/>
    <w:rsid w:val="1C9529CD"/>
    <w:rsid w:val="1C985851"/>
    <w:rsid w:val="1C9B13AC"/>
    <w:rsid w:val="1CA52FA4"/>
    <w:rsid w:val="1CBB2054"/>
    <w:rsid w:val="1CBC0E27"/>
    <w:rsid w:val="1CBD3400"/>
    <w:rsid w:val="1CC71C0F"/>
    <w:rsid w:val="1CCF5792"/>
    <w:rsid w:val="1CE77093"/>
    <w:rsid w:val="1CED2508"/>
    <w:rsid w:val="1CEE4B3B"/>
    <w:rsid w:val="1CF671A5"/>
    <w:rsid w:val="1D093B30"/>
    <w:rsid w:val="1D236E36"/>
    <w:rsid w:val="1D237980"/>
    <w:rsid w:val="1D2B3D43"/>
    <w:rsid w:val="1D2C247D"/>
    <w:rsid w:val="1D301BB7"/>
    <w:rsid w:val="1D443944"/>
    <w:rsid w:val="1D554431"/>
    <w:rsid w:val="1D770820"/>
    <w:rsid w:val="1D8750D7"/>
    <w:rsid w:val="1D8B37B1"/>
    <w:rsid w:val="1D92115F"/>
    <w:rsid w:val="1D994B0F"/>
    <w:rsid w:val="1D9C41C9"/>
    <w:rsid w:val="1D9E7D34"/>
    <w:rsid w:val="1DA928C2"/>
    <w:rsid w:val="1DA9306E"/>
    <w:rsid w:val="1DB850F7"/>
    <w:rsid w:val="1DD90FA9"/>
    <w:rsid w:val="1DDC24FE"/>
    <w:rsid w:val="1DDF0C0C"/>
    <w:rsid w:val="1DE87AD9"/>
    <w:rsid w:val="1DEB46A5"/>
    <w:rsid w:val="1DFB76EB"/>
    <w:rsid w:val="1DFC1202"/>
    <w:rsid w:val="1DFD15D1"/>
    <w:rsid w:val="1DFD645D"/>
    <w:rsid w:val="1E0240D4"/>
    <w:rsid w:val="1E0F284A"/>
    <w:rsid w:val="1E1D3FEB"/>
    <w:rsid w:val="1E210138"/>
    <w:rsid w:val="1E36736A"/>
    <w:rsid w:val="1E3B1775"/>
    <w:rsid w:val="1E401423"/>
    <w:rsid w:val="1E4C01C0"/>
    <w:rsid w:val="1E5A7E82"/>
    <w:rsid w:val="1E5B7377"/>
    <w:rsid w:val="1E5D4B76"/>
    <w:rsid w:val="1E611611"/>
    <w:rsid w:val="1E6924BA"/>
    <w:rsid w:val="1E7F7D70"/>
    <w:rsid w:val="1E822ADC"/>
    <w:rsid w:val="1E825E95"/>
    <w:rsid w:val="1E873AB7"/>
    <w:rsid w:val="1E960C4E"/>
    <w:rsid w:val="1E972474"/>
    <w:rsid w:val="1E9A4E60"/>
    <w:rsid w:val="1E9A55C2"/>
    <w:rsid w:val="1E9A7FFF"/>
    <w:rsid w:val="1EA27F0B"/>
    <w:rsid w:val="1EA67C57"/>
    <w:rsid w:val="1EAB7D95"/>
    <w:rsid w:val="1EAD120A"/>
    <w:rsid w:val="1EB02089"/>
    <w:rsid w:val="1EB06F4F"/>
    <w:rsid w:val="1EB3431C"/>
    <w:rsid w:val="1EB67C67"/>
    <w:rsid w:val="1EC0467E"/>
    <w:rsid w:val="1ECE1027"/>
    <w:rsid w:val="1EF42230"/>
    <w:rsid w:val="1EF82773"/>
    <w:rsid w:val="1F00292C"/>
    <w:rsid w:val="1F051CCB"/>
    <w:rsid w:val="1F0970A7"/>
    <w:rsid w:val="1F1B44F3"/>
    <w:rsid w:val="1F1E3B0C"/>
    <w:rsid w:val="1F211AD8"/>
    <w:rsid w:val="1F28528B"/>
    <w:rsid w:val="1F3605E9"/>
    <w:rsid w:val="1F36686A"/>
    <w:rsid w:val="1F38786B"/>
    <w:rsid w:val="1F3B7331"/>
    <w:rsid w:val="1F3D5862"/>
    <w:rsid w:val="1F417294"/>
    <w:rsid w:val="1F420E23"/>
    <w:rsid w:val="1F43212E"/>
    <w:rsid w:val="1F44011C"/>
    <w:rsid w:val="1F495EE1"/>
    <w:rsid w:val="1F6A2EC8"/>
    <w:rsid w:val="1F763F5A"/>
    <w:rsid w:val="1F836742"/>
    <w:rsid w:val="1F966833"/>
    <w:rsid w:val="1F9D6F65"/>
    <w:rsid w:val="1FA828B3"/>
    <w:rsid w:val="1FB15B55"/>
    <w:rsid w:val="1FC361EF"/>
    <w:rsid w:val="1FDF51B4"/>
    <w:rsid w:val="1FE20EA5"/>
    <w:rsid w:val="1FE87863"/>
    <w:rsid w:val="1FEF31A2"/>
    <w:rsid w:val="1FF044CF"/>
    <w:rsid w:val="1FF625AB"/>
    <w:rsid w:val="1FFB6B85"/>
    <w:rsid w:val="20012A8D"/>
    <w:rsid w:val="20114F0D"/>
    <w:rsid w:val="2012487E"/>
    <w:rsid w:val="20145FCF"/>
    <w:rsid w:val="201A1025"/>
    <w:rsid w:val="201C66D7"/>
    <w:rsid w:val="201C6D7D"/>
    <w:rsid w:val="203003F3"/>
    <w:rsid w:val="20314B69"/>
    <w:rsid w:val="20343E1C"/>
    <w:rsid w:val="203C42EA"/>
    <w:rsid w:val="204112C8"/>
    <w:rsid w:val="20441CF9"/>
    <w:rsid w:val="204C441A"/>
    <w:rsid w:val="20513BE9"/>
    <w:rsid w:val="2065043B"/>
    <w:rsid w:val="20662601"/>
    <w:rsid w:val="20683D62"/>
    <w:rsid w:val="206A1358"/>
    <w:rsid w:val="2074103D"/>
    <w:rsid w:val="20765104"/>
    <w:rsid w:val="207D0BA5"/>
    <w:rsid w:val="208741A6"/>
    <w:rsid w:val="20883663"/>
    <w:rsid w:val="208A0FF5"/>
    <w:rsid w:val="208B3B5F"/>
    <w:rsid w:val="209715E7"/>
    <w:rsid w:val="209934CC"/>
    <w:rsid w:val="20A94449"/>
    <w:rsid w:val="20AF1102"/>
    <w:rsid w:val="20CC1DA6"/>
    <w:rsid w:val="20CF4085"/>
    <w:rsid w:val="20D027CD"/>
    <w:rsid w:val="20D51BEB"/>
    <w:rsid w:val="20DE3CE7"/>
    <w:rsid w:val="20F1322F"/>
    <w:rsid w:val="20FA44CB"/>
    <w:rsid w:val="20FA69F1"/>
    <w:rsid w:val="20FD6E4E"/>
    <w:rsid w:val="21162C83"/>
    <w:rsid w:val="21212996"/>
    <w:rsid w:val="2127713C"/>
    <w:rsid w:val="21292556"/>
    <w:rsid w:val="212D6272"/>
    <w:rsid w:val="212F582C"/>
    <w:rsid w:val="21316891"/>
    <w:rsid w:val="21354EB3"/>
    <w:rsid w:val="21434E59"/>
    <w:rsid w:val="21485100"/>
    <w:rsid w:val="214F074C"/>
    <w:rsid w:val="215278DF"/>
    <w:rsid w:val="21556435"/>
    <w:rsid w:val="215F2D04"/>
    <w:rsid w:val="216A7350"/>
    <w:rsid w:val="21743539"/>
    <w:rsid w:val="21797041"/>
    <w:rsid w:val="217D7D6F"/>
    <w:rsid w:val="218041C4"/>
    <w:rsid w:val="218525FC"/>
    <w:rsid w:val="21885364"/>
    <w:rsid w:val="218B0A15"/>
    <w:rsid w:val="2192097E"/>
    <w:rsid w:val="21960914"/>
    <w:rsid w:val="21967D83"/>
    <w:rsid w:val="219D0D6E"/>
    <w:rsid w:val="21AC02A6"/>
    <w:rsid w:val="21AD54DC"/>
    <w:rsid w:val="21B20616"/>
    <w:rsid w:val="21C23C51"/>
    <w:rsid w:val="21D7465F"/>
    <w:rsid w:val="21DD74C5"/>
    <w:rsid w:val="21E54A6D"/>
    <w:rsid w:val="21E64D5F"/>
    <w:rsid w:val="21EC0F98"/>
    <w:rsid w:val="220535D3"/>
    <w:rsid w:val="22117DBA"/>
    <w:rsid w:val="221330E9"/>
    <w:rsid w:val="2219145B"/>
    <w:rsid w:val="221B6219"/>
    <w:rsid w:val="221E62A1"/>
    <w:rsid w:val="221F0A2D"/>
    <w:rsid w:val="22255AFB"/>
    <w:rsid w:val="22262B7A"/>
    <w:rsid w:val="22265C07"/>
    <w:rsid w:val="222723B4"/>
    <w:rsid w:val="222A4AF8"/>
    <w:rsid w:val="222C11EE"/>
    <w:rsid w:val="222E5E27"/>
    <w:rsid w:val="222F61DB"/>
    <w:rsid w:val="22365275"/>
    <w:rsid w:val="224E3192"/>
    <w:rsid w:val="224E3BB4"/>
    <w:rsid w:val="225635FD"/>
    <w:rsid w:val="22587FD1"/>
    <w:rsid w:val="226829DA"/>
    <w:rsid w:val="226958BA"/>
    <w:rsid w:val="226F648E"/>
    <w:rsid w:val="227A04A1"/>
    <w:rsid w:val="22A15409"/>
    <w:rsid w:val="22A54235"/>
    <w:rsid w:val="22A86F01"/>
    <w:rsid w:val="22B129F7"/>
    <w:rsid w:val="22B31455"/>
    <w:rsid w:val="22BB0A2B"/>
    <w:rsid w:val="22BC7EA2"/>
    <w:rsid w:val="22BE4B21"/>
    <w:rsid w:val="22C400B1"/>
    <w:rsid w:val="22C47B08"/>
    <w:rsid w:val="22CA7151"/>
    <w:rsid w:val="22CF64E8"/>
    <w:rsid w:val="22DC5C3D"/>
    <w:rsid w:val="22E7527C"/>
    <w:rsid w:val="22EE2171"/>
    <w:rsid w:val="22F746A4"/>
    <w:rsid w:val="22FB2A08"/>
    <w:rsid w:val="22FC690A"/>
    <w:rsid w:val="23012C32"/>
    <w:rsid w:val="23062491"/>
    <w:rsid w:val="230C4534"/>
    <w:rsid w:val="23101C9F"/>
    <w:rsid w:val="23162FBA"/>
    <w:rsid w:val="2318554C"/>
    <w:rsid w:val="23205186"/>
    <w:rsid w:val="23223D0C"/>
    <w:rsid w:val="2325603F"/>
    <w:rsid w:val="232D5336"/>
    <w:rsid w:val="233400C1"/>
    <w:rsid w:val="233A5694"/>
    <w:rsid w:val="233B24D4"/>
    <w:rsid w:val="233C616A"/>
    <w:rsid w:val="234565F5"/>
    <w:rsid w:val="2347205F"/>
    <w:rsid w:val="23585C66"/>
    <w:rsid w:val="235D7FA7"/>
    <w:rsid w:val="235F7E2C"/>
    <w:rsid w:val="23610A1B"/>
    <w:rsid w:val="23627962"/>
    <w:rsid w:val="23635E35"/>
    <w:rsid w:val="236C5775"/>
    <w:rsid w:val="236F1108"/>
    <w:rsid w:val="237F0EA0"/>
    <w:rsid w:val="238764CC"/>
    <w:rsid w:val="238E459F"/>
    <w:rsid w:val="23A96BEE"/>
    <w:rsid w:val="23B16266"/>
    <w:rsid w:val="23BC6FD9"/>
    <w:rsid w:val="23BE14EA"/>
    <w:rsid w:val="23C11C6E"/>
    <w:rsid w:val="23C35333"/>
    <w:rsid w:val="23D92BF5"/>
    <w:rsid w:val="23DA0A14"/>
    <w:rsid w:val="23DA12EF"/>
    <w:rsid w:val="23DA7CA3"/>
    <w:rsid w:val="23DD1CAD"/>
    <w:rsid w:val="23E21017"/>
    <w:rsid w:val="23E33498"/>
    <w:rsid w:val="23E64D0C"/>
    <w:rsid w:val="24015860"/>
    <w:rsid w:val="24031A30"/>
    <w:rsid w:val="24037DB0"/>
    <w:rsid w:val="24060998"/>
    <w:rsid w:val="2410299A"/>
    <w:rsid w:val="241114BB"/>
    <w:rsid w:val="24135BBE"/>
    <w:rsid w:val="24170E11"/>
    <w:rsid w:val="24241F3B"/>
    <w:rsid w:val="24391968"/>
    <w:rsid w:val="2441790B"/>
    <w:rsid w:val="244412B8"/>
    <w:rsid w:val="244E5C35"/>
    <w:rsid w:val="24513746"/>
    <w:rsid w:val="245160E9"/>
    <w:rsid w:val="24537BB3"/>
    <w:rsid w:val="245B30F5"/>
    <w:rsid w:val="245C1767"/>
    <w:rsid w:val="246121E4"/>
    <w:rsid w:val="246669B0"/>
    <w:rsid w:val="246A534E"/>
    <w:rsid w:val="247D6C0C"/>
    <w:rsid w:val="248E3E39"/>
    <w:rsid w:val="24A715EE"/>
    <w:rsid w:val="24AF0F6D"/>
    <w:rsid w:val="24B07989"/>
    <w:rsid w:val="24BC67C9"/>
    <w:rsid w:val="24C42D25"/>
    <w:rsid w:val="24DA2EB8"/>
    <w:rsid w:val="24DC1E1C"/>
    <w:rsid w:val="24DD7770"/>
    <w:rsid w:val="24E84B72"/>
    <w:rsid w:val="24F6342E"/>
    <w:rsid w:val="24FE7FFE"/>
    <w:rsid w:val="24FF449F"/>
    <w:rsid w:val="2500524B"/>
    <w:rsid w:val="250E247A"/>
    <w:rsid w:val="25171096"/>
    <w:rsid w:val="25330108"/>
    <w:rsid w:val="2548158B"/>
    <w:rsid w:val="254B2F6D"/>
    <w:rsid w:val="25506FD7"/>
    <w:rsid w:val="25526D04"/>
    <w:rsid w:val="256816EE"/>
    <w:rsid w:val="257D4BD9"/>
    <w:rsid w:val="25817FF0"/>
    <w:rsid w:val="2587448C"/>
    <w:rsid w:val="25963968"/>
    <w:rsid w:val="25A008FF"/>
    <w:rsid w:val="25A07803"/>
    <w:rsid w:val="25AF0FC4"/>
    <w:rsid w:val="25AF2CDA"/>
    <w:rsid w:val="25B31C17"/>
    <w:rsid w:val="25CB5BEA"/>
    <w:rsid w:val="25D12007"/>
    <w:rsid w:val="25D36EE6"/>
    <w:rsid w:val="25D57684"/>
    <w:rsid w:val="25D57F49"/>
    <w:rsid w:val="25DC02E7"/>
    <w:rsid w:val="25DD0C92"/>
    <w:rsid w:val="25E83A20"/>
    <w:rsid w:val="25F50D79"/>
    <w:rsid w:val="25FE4B91"/>
    <w:rsid w:val="260A4B80"/>
    <w:rsid w:val="26173019"/>
    <w:rsid w:val="261A1B49"/>
    <w:rsid w:val="2620324F"/>
    <w:rsid w:val="2627652C"/>
    <w:rsid w:val="26327CDC"/>
    <w:rsid w:val="2634744A"/>
    <w:rsid w:val="26394931"/>
    <w:rsid w:val="264B5AAA"/>
    <w:rsid w:val="264C45DB"/>
    <w:rsid w:val="265306E7"/>
    <w:rsid w:val="265738F7"/>
    <w:rsid w:val="265C24AD"/>
    <w:rsid w:val="266724A8"/>
    <w:rsid w:val="266D4A92"/>
    <w:rsid w:val="2676506A"/>
    <w:rsid w:val="267E0303"/>
    <w:rsid w:val="26956F5A"/>
    <w:rsid w:val="26972EB3"/>
    <w:rsid w:val="26981766"/>
    <w:rsid w:val="269D6E0F"/>
    <w:rsid w:val="26A60F02"/>
    <w:rsid w:val="26B40AA5"/>
    <w:rsid w:val="26BE419C"/>
    <w:rsid w:val="26C066DB"/>
    <w:rsid w:val="26C9543C"/>
    <w:rsid w:val="26CD5E9E"/>
    <w:rsid w:val="26DE4476"/>
    <w:rsid w:val="26F57FFF"/>
    <w:rsid w:val="26FD149A"/>
    <w:rsid w:val="270D101D"/>
    <w:rsid w:val="271166DD"/>
    <w:rsid w:val="2717059D"/>
    <w:rsid w:val="27187629"/>
    <w:rsid w:val="27262F73"/>
    <w:rsid w:val="272A10FB"/>
    <w:rsid w:val="272E37F3"/>
    <w:rsid w:val="273F1ABB"/>
    <w:rsid w:val="2740446C"/>
    <w:rsid w:val="27407CC6"/>
    <w:rsid w:val="274F67F2"/>
    <w:rsid w:val="27542D65"/>
    <w:rsid w:val="27576713"/>
    <w:rsid w:val="275C61C6"/>
    <w:rsid w:val="27615469"/>
    <w:rsid w:val="27625A32"/>
    <w:rsid w:val="276E24B9"/>
    <w:rsid w:val="27757B84"/>
    <w:rsid w:val="277635AD"/>
    <w:rsid w:val="27783D72"/>
    <w:rsid w:val="277A60F3"/>
    <w:rsid w:val="277D47A4"/>
    <w:rsid w:val="278D7E2B"/>
    <w:rsid w:val="27A957E1"/>
    <w:rsid w:val="27B561E0"/>
    <w:rsid w:val="27C37489"/>
    <w:rsid w:val="27C67049"/>
    <w:rsid w:val="27C86815"/>
    <w:rsid w:val="27D74308"/>
    <w:rsid w:val="27E4678D"/>
    <w:rsid w:val="27EA28A8"/>
    <w:rsid w:val="27F21EB7"/>
    <w:rsid w:val="28021305"/>
    <w:rsid w:val="280D4E0C"/>
    <w:rsid w:val="280E48F8"/>
    <w:rsid w:val="281E5824"/>
    <w:rsid w:val="28291252"/>
    <w:rsid w:val="282934ED"/>
    <w:rsid w:val="2834494D"/>
    <w:rsid w:val="28380A1F"/>
    <w:rsid w:val="283A6495"/>
    <w:rsid w:val="28523DDE"/>
    <w:rsid w:val="285F3CB5"/>
    <w:rsid w:val="286818E3"/>
    <w:rsid w:val="286944C2"/>
    <w:rsid w:val="287A1340"/>
    <w:rsid w:val="28981012"/>
    <w:rsid w:val="28B225B2"/>
    <w:rsid w:val="28C5533F"/>
    <w:rsid w:val="28C77604"/>
    <w:rsid w:val="28C90526"/>
    <w:rsid w:val="28DB3130"/>
    <w:rsid w:val="28E623FD"/>
    <w:rsid w:val="28EA17BB"/>
    <w:rsid w:val="28EE73BF"/>
    <w:rsid w:val="28EF631A"/>
    <w:rsid w:val="28F144FD"/>
    <w:rsid w:val="2900236B"/>
    <w:rsid w:val="29022C73"/>
    <w:rsid w:val="290525DF"/>
    <w:rsid w:val="29094A08"/>
    <w:rsid w:val="291145C7"/>
    <w:rsid w:val="29123C98"/>
    <w:rsid w:val="291950B9"/>
    <w:rsid w:val="291B2BC9"/>
    <w:rsid w:val="291C1EC7"/>
    <w:rsid w:val="291D3FE5"/>
    <w:rsid w:val="292A297D"/>
    <w:rsid w:val="292F08CD"/>
    <w:rsid w:val="29312573"/>
    <w:rsid w:val="29340541"/>
    <w:rsid w:val="29345A26"/>
    <w:rsid w:val="29422095"/>
    <w:rsid w:val="294E48F7"/>
    <w:rsid w:val="29580B76"/>
    <w:rsid w:val="295D5741"/>
    <w:rsid w:val="295D6F2D"/>
    <w:rsid w:val="296742C9"/>
    <w:rsid w:val="296C37D3"/>
    <w:rsid w:val="2972166E"/>
    <w:rsid w:val="29722CB7"/>
    <w:rsid w:val="2976073E"/>
    <w:rsid w:val="297B068C"/>
    <w:rsid w:val="298245B2"/>
    <w:rsid w:val="29835E41"/>
    <w:rsid w:val="29941A00"/>
    <w:rsid w:val="29A16053"/>
    <w:rsid w:val="29C555E1"/>
    <w:rsid w:val="29CA0D50"/>
    <w:rsid w:val="29CC3183"/>
    <w:rsid w:val="29CF2E30"/>
    <w:rsid w:val="29EF1714"/>
    <w:rsid w:val="29F07B46"/>
    <w:rsid w:val="29FD539A"/>
    <w:rsid w:val="29FE7C88"/>
    <w:rsid w:val="2A00738F"/>
    <w:rsid w:val="2A0E7406"/>
    <w:rsid w:val="2A1E31EF"/>
    <w:rsid w:val="2A1E7D2A"/>
    <w:rsid w:val="2A2A2B19"/>
    <w:rsid w:val="2A2A3591"/>
    <w:rsid w:val="2A3566D4"/>
    <w:rsid w:val="2A366AAC"/>
    <w:rsid w:val="2A393F17"/>
    <w:rsid w:val="2A4406EF"/>
    <w:rsid w:val="2A4463C4"/>
    <w:rsid w:val="2A4849B8"/>
    <w:rsid w:val="2A4E2EC9"/>
    <w:rsid w:val="2A537429"/>
    <w:rsid w:val="2A5F456F"/>
    <w:rsid w:val="2A692A97"/>
    <w:rsid w:val="2A7F2C1F"/>
    <w:rsid w:val="2A7F7008"/>
    <w:rsid w:val="2A845777"/>
    <w:rsid w:val="2A8710A4"/>
    <w:rsid w:val="2AAA1F9A"/>
    <w:rsid w:val="2AB74743"/>
    <w:rsid w:val="2AB752CB"/>
    <w:rsid w:val="2ABE5C38"/>
    <w:rsid w:val="2ABF087A"/>
    <w:rsid w:val="2AC22A4D"/>
    <w:rsid w:val="2ACA7A76"/>
    <w:rsid w:val="2AE5245F"/>
    <w:rsid w:val="2AEB50FC"/>
    <w:rsid w:val="2B007383"/>
    <w:rsid w:val="2B0A644B"/>
    <w:rsid w:val="2B120DDC"/>
    <w:rsid w:val="2B140787"/>
    <w:rsid w:val="2B165ED2"/>
    <w:rsid w:val="2B1E4B41"/>
    <w:rsid w:val="2B2217B0"/>
    <w:rsid w:val="2B26482E"/>
    <w:rsid w:val="2B2D46D8"/>
    <w:rsid w:val="2B2D4DF0"/>
    <w:rsid w:val="2B3003FD"/>
    <w:rsid w:val="2B3271D6"/>
    <w:rsid w:val="2B351845"/>
    <w:rsid w:val="2B3D40EA"/>
    <w:rsid w:val="2B3D49D6"/>
    <w:rsid w:val="2B422CBC"/>
    <w:rsid w:val="2B4F2B79"/>
    <w:rsid w:val="2B585FC0"/>
    <w:rsid w:val="2B5C0CF6"/>
    <w:rsid w:val="2B6642B4"/>
    <w:rsid w:val="2B720767"/>
    <w:rsid w:val="2B723582"/>
    <w:rsid w:val="2B743F1A"/>
    <w:rsid w:val="2B76014B"/>
    <w:rsid w:val="2B7C5F06"/>
    <w:rsid w:val="2B811693"/>
    <w:rsid w:val="2B824FD6"/>
    <w:rsid w:val="2B897108"/>
    <w:rsid w:val="2B8B5931"/>
    <w:rsid w:val="2B9204DF"/>
    <w:rsid w:val="2B925C42"/>
    <w:rsid w:val="2B992593"/>
    <w:rsid w:val="2BA57D73"/>
    <w:rsid w:val="2BA70700"/>
    <w:rsid w:val="2BD33E23"/>
    <w:rsid w:val="2BDA77BF"/>
    <w:rsid w:val="2BE40AB4"/>
    <w:rsid w:val="2BF038CE"/>
    <w:rsid w:val="2BFF36A4"/>
    <w:rsid w:val="2C0F7C23"/>
    <w:rsid w:val="2C1E4686"/>
    <w:rsid w:val="2C1F4565"/>
    <w:rsid w:val="2C227DCE"/>
    <w:rsid w:val="2C2E1CE2"/>
    <w:rsid w:val="2C2F7183"/>
    <w:rsid w:val="2C3926FB"/>
    <w:rsid w:val="2C3A4F42"/>
    <w:rsid w:val="2C473AC4"/>
    <w:rsid w:val="2C4A5A60"/>
    <w:rsid w:val="2C4E6E21"/>
    <w:rsid w:val="2C4F36D6"/>
    <w:rsid w:val="2C501BC5"/>
    <w:rsid w:val="2C503277"/>
    <w:rsid w:val="2C59251E"/>
    <w:rsid w:val="2C5C3D9D"/>
    <w:rsid w:val="2C686746"/>
    <w:rsid w:val="2C692646"/>
    <w:rsid w:val="2C745153"/>
    <w:rsid w:val="2C7852D7"/>
    <w:rsid w:val="2C791EE9"/>
    <w:rsid w:val="2C84230B"/>
    <w:rsid w:val="2C8822FF"/>
    <w:rsid w:val="2C936B92"/>
    <w:rsid w:val="2C986EFE"/>
    <w:rsid w:val="2C9A45C2"/>
    <w:rsid w:val="2C9D0101"/>
    <w:rsid w:val="2CA84882"/>
    <w:rsid w:val="2CCB4B9F"/>
    <w:rsid w:val="2CD97EFA"/>
    <w:rsid w:val="2CEF05FD"/>
    <w:rsid w:val="2CF04083"/>
    <w:rsid w:val="2CF86ED8"/>
    <w:rsid w:val="2CFD0432"/>
    <w:rsid w:val="2CFD691C"/>
    <w:rsid w:val="2CFE7F75"/>
    <w:rsid w:val="2D061793"/>
    <w:rsid w:val="2D1E32BA"/>
    <w:rsid w:val="2D282E90"/>
    <w:rsid w:val="2D4A4C01"/>
    <w:rsid w:val="2D4A5F51"/>
    <w:rsid w:val="2D4C6D61"/>
    <w:rsid w:val="2D505CEB"/>
    <w:rsid w:val="2D586193"/>
    <w:rsid w:val="2D685D4F"/>
    <w:rsid w:val="2D686B6B"/>
    <w:rsid w:val="2D6A5F7C"/>
    <w:rsid w:val="2D722D6F"/>
    <w:rsid w:val="2D723D41"/>
    <w:rsid w:val="2D7440CC"/>
    <w:rsid w:val="2D7C0446"/>
    <w:rsid w:val="2D7F7FC9"/>
    <w:rsid w:val="2D805DFF"/>
    <w:rsid w:val="2D810727"/>
    <w:rsid w:val="2D8427B1"/>
    <w:rsid w:val="2D8B0ECA"/>
    <w:rsid w:val="2D932FA5"/>
    <w:rsid w:val="2D9B36E1"/>
    <w:rsid w:val="2DBD4C97"/>
    <w:rsid w:val="2DBE7D4D"/>
    <w:rsid w:val="2DC1427A"/>
    <w:rsid w:val="2DC845CD"/>
    <w:rsid w:val="2DCD45E3"/>
    <w:rsid w:val="2DEA6F92"/>
    <w:rsid w:val="2DF857FF"/>
    <w:rsid w:val="2E1369E3"/>
    <w:rsid w:val="2E157EEC"/>
    <w:rsid w:val="2E204627"/>
    <w:rsid w:val="2E2A5501"/>
    <w:rsid w:val="2E330626"/>
    <w:rsid w:val="2E466C5E"/>
    <w:rsid w:val="2E4B765B"/>
    <w:rsid w:val="2E4D041A"/>
    <w:rsid w:val="2E546E0F"/>
    <w:rsid w:val="2E547C05"/>
    <w:rsid w:val="2E5757E6"/>
    <w:rsid w:val="2E7079E2"/>
    <w:rsid w:val="2E732B21"/>
    <w:rsid w:val="2E80742D"/>
    <w:rsid w:val="2E883BC3"/>
    <w:rsid w:val="2E895A8F"/>
    <w:rsid w:val="2EBE34CC"/>
    <w:rsid w:val="2ED0652D"/>
    <w:rsid w:val="2ED72CCF"/>
    <w:rsid w:val="2EDE7C9F"/>
    <w:rsid w:val="2EED476B"/>
    <w:rsid w:val="2F0D42D8"/>
    <w:rsid w:val="2F1A5B53"/>
    <w:rsid w:val="2F1A5FE6"/>
    <w:rsid w:val="2F1E61B6"/>
    <w:rsid w:val="2F24460E"/>
    <w:rsid w:val="2F304D58"/>
    <w:rsid w:val="2F304FBF"/>
    <w:rsid w:val="2F337030"/>
    <w:rsid w:val="2F3B771B"/>
    <w:rsid w:val="2F3D457F"/>
    <w:rsid w:val="2F3D6324"/>
    <w:rsid w:val="2F451B55"/>
    <w:rsid w:val="2F4D30DC"/>
    <w:rsid w:val="2F574BB7"/>
    <w:rsid w:val="2F5D3AC3"/>
    <w:rsid w:val="2F5E1389"/>
    <w:rsid w:val="2F68420F"/>
    <w:rsid w:val="2F684DF9"/>
    <w:rsid w:val="2F6A34CE"/>
    <w:rsid w:val="2F6C6846"/>
    <w:rsid w:val="2F6F0976"/>
    <w:rsid w:val="2F7E368B"/>
    <w:rsid w:val="2F7F332E"/>
    <w:rsid w:val="2F871E91"/>
    <w:rsid w:val="2F954BF0"/>
    <w:rsid w:val="2F9F4DB6"/>
    <w:rsid w:val="2FAA19A3"/>
    <w:rsid w:val="2FAC6309"/>
    <w:rsid w:val="2FBC371E"/>
    <w:rsid w:val="2FC07274"/>
    <w:rsid w:val="2FCB3857"/>
    <w:rsid w:val="2FD04416"/>
    <w:rsid w:val="2FD86E05"/>
    <w:rsid w:val="2FE276E8"/>
    <w:rsid w:val="2FE61E76"/>
    <w:rsid w:val="2FFA68D4"/>
    <w:rsid w:val="300275FC"/>
    <w:rsid w:val="30036FD0"/>
    <w:rsid w:val="30043406"/>
    <w:rsid w:val="30087488"/>
    <w:rsid w:val="300A5092"/>
    <w:rsid w:val="300A6724"/>
    <w:rsid w:val="300E28E8"/>
    <w:rsid w:val="30225C53"/>
    <w:rsid w:val="302C25D3"/>
    <w:rsid w:val="30337C65"/>
    <w:rsid w:val="30394752"/>
    <w:rsid w:val="3039483B"/>
    <w:rsid w:val="303E3FC1"/>
    <w:rsid w:val="304017F8"/>
    <w:rsid w:val="30437C5B"/>
    <w:rsid w:val="30463956"/>
    <w:rsid w:val="304B672B"/>
    <w:rsid w:val="304D527E"/>
    <w:rsid w:val="30510498"/>
    <w:rsid w:val="305F0F94"/>
    <w:rsid w:val="306435A3"/>
    <w:rsid w:val="30670681"/>
    <w:rsid w:val="30680AFE"/>
    <w:rsid w:val="306E30CA"/>
    <w:rsid w:val="3073040B"/>
    <w:rsid w:val="308C5961"/>
    <w:rsid w:val="30953B2F"/>
    <w:rsid w:val="309C4E0E"/>
    <w:rsid w:val="30A5563E"/>
    <w:rsid w:val="30A650C1"/>
    <w:rsid w:val="30A873D1"/>
    <w:rsid w:val="30B31F77"/>
    <w:rsid w:val="30C85D72"/>
    <w:rsid w:val="30CA44C6"/>
    <w:rsid w:val="30D233C1"/>
    <w:rsid w:val="30DC44DF"/>
    <w:rsid w:val="30E02B52"/>
    <w:rsid w:val="30E02B7D"/>
    <w:rsid w:val="30EA530D"/>
    <w:rsid w:val="30F31324"/>
    <w:rsid w:val="30F51DBD"/>
    <w:rsid w:val="310D482D"/>
    <w:rsid w:val="31161632"/>
    <w:rsid w:val="311F77F0"/>
    <w:rsid w:val="312574B6"/>
    <w:rsid w:val="31333CF5"/>
    <w:rsid w:val="3136076A"/>
    <w:rsid w:val="31365098"/>
    <w:rsid w:val="313A5539"/>
    <w:rsid w:val="315907EC"/>
    <w:rsid w:val="31597C2A"/>
    <w:rsid w:val="315A5290"/>
    <w:rsid w:val="315C43AA"/>
    <w:rsid w:val="31651325"/>
    <w:rsid w:val="31681016"/>
    <w:rsid w:val="317B6868"/>
    <w:rsid w:val="317D01CB"/>
    <w:rsid w:val="31803F7A"/>
    <w:rsid w:val="3189248D"/>
    <w:rsid w:val="318E5023"/>
    <w:rsid w:val="3192251C"/>
    <w:rsid w:val="31A84261"/>
    <w:rsid w:val="31A91E72"/>
    <w:rsid w:val="31AA48FF"/>
    <w:rsid w:val="31AE1D8D"/>
    <w:rsid w:val="31AF0E85"/>
    <w:rsid w:val="31B370BA"/>
    <w:rsid w:val="31C573C9"/>
    <w:rsid w:val="31CD0E58"/>
    <w:rsid w:val="31CF028E"/>
    <w:rsid w:val="31D25972"/>
    <w:rsid w:val="31E77158"/>
    <w:rsid w:val="31F645D6"/>
    <w:rsid w:val="31FA6D8D"/>
    <w:rsid w:val="32076D58"/>
    <w:rsid w:val="320868FB"/>
    <w:rsid w:val="32282835"/>
    <w:rsid w:val="322E0F15"/>
    <w:rsid w:val="323074D1"/>
    <w:rsid w:val="32357C62"/>
    <w:rsid w:val="324054AE"/>
    <w:rsid w:val="324262AA"/>
    <w:rsid w:val="32431AC3"/>
    <w:rsid w:val="325A74A2"/>
    <w:rsid w:val="32677EDB"/>
    <w:rsid w:val="327565FF"/>
    <w:rsid w:val="3285395B"/>
    <w:rsid w:val="328C0322"/>
    <w:rsid w:val="329C0F0E"/>
    <w:rsid w:val="329C4A77"/>
    <w:rsid w:val="32B05BDA"/>
    <w:rsid w:val="32B36ABA"/>
    <w:rsid w:val="32B609AE"/>
    <w:rsid w:val="32B745BB"/>
    <w:rsid w:val="32BA7D69"/>
    <w:rsid w:val="32C2428D"/>
    <w:rsid w:val="32C85B12"/>
    <w:rsid w:val="32CE4200"/>
    <w:rsid w:val="32D6191A"/>
    <w:rsid w:val="32DE471C"/>
    <w:rsid w:val="32F12282"/>
    <w:rsid w:val="33064882"/>
    <w:rsid w:val="330740AE"/>
    <w:rsid w:val="330A6145"/>
    <w:rsid w:val="330C6DAC"/>
    <w:rsid w:val="3314675B"/>
    <w:rsid w:val="33195FDD"/>
    <w:rsid w:val="3325231A"/>
    <w:rsid w:val="33285CB1"/>
    <w:rsid w:val="33395904"/>
    <w:rsid w:val="33414091"/>
    <w:rsid w:val="33494A37"/>
    <w:rsid w:val="334A7656"/>
    <w:rsid w:val="334C2006"/>
    <w:rsid w:val="334E7DFA"/>
    <w:rsid w:val="33504961"/>
    <w:rsid w:val="33510256"/>
    <w:rsid w:val="3351181A"/>
    <w:rsid w:val="335D0A87"/>
    <w:rsid w:val="33617381"/>
    <w:rsid w:val="33671285"/>
    <w:rsid w:val="336865D0"/>
    <w:rsid w:val="3375630C"/>
    <w:rsid w:val="337565F7"/>
    <w:rsid w:val="33785A05"/>
    <w:rsid w:val="337C7407"/>
    <w:rsid w:val="337E7C9A"/>
    <w:rsid w:val="338546AA"/>
    <w:rsid w:val="33916806"/>
    <w:rsid w:val="33961987"/>
    <w:rsid w:val="339B6BF0"/>
    <w:rsid w:val="33A9732C"/>
    <w:rsid w:val="33BA6577"/>
    <w:rsid w:val="33C00581"/>
    <w:rsid w:val="33CB72C0"/>
    <w:rsid w:val="33D2073D"/>
    <w:rsid w:val="33E24BFF"/>
    <w:rsid w:val="33F25DD3"/>
    <w:rsid w:val="33FA24C7"/>
    <w:rsid w:val="34053943"/>
    <w:rsid w:val="341610DB"/>
    <w:rsid w:val="341732AC"/>
    <w:rsid w:val="34203E07"/>
    <w:rsid w:val="34240E9A"/>
    <w:rsid w:val="342D17F9"/>
    <w:rsid w:val="34320CEE"/>
    <w:rsid w:val="34322706"/>
    <w:rsid w:val="343F0272"/>
    <w:rsid w:val="34486C32"/>
    <w:rsid w:val="344D0981"/>
    <w:rsid w:val="344D3FE9"/>
    <w:rsid w:val="345C0750"/>
    <w:rsid w:val="345D30CE"/>
    <w:rsid w:val="346A49C9"/>
    <w:rsid w:val="34742A8E"/>
    <w:rsid w:val="347738AB"/>
    <w:rsid w:val="34820ACA"/>
    <w:rsid w:val="34827C8B"/>
    <w:rsid w:val="34903706"/>
    <w:rsid w:val="349D1165"/>
    <w:rsid w:val="34A43C63"/>
    <w:rsid w:val="34A73D09"/>
    <w:rsid w:val="34A931DB"/>
    <w:rsid w:val="34AE4FA4"/>
    <w:rsid w:val="34B0287C"/>
    <w:rsid w:val="34B377ED"/>
    <w:rsid w:val="34CA4C59"/>
    <w:rsid w:val="34EB71FC"/>
    <w:rsid w:val="34F0351E"/>
    <w:rsid w:val="34F8033B"/>
    <w:rsid w:val="35046185"/>
    <w:rsid w:val="351F02DB"/>
    <w:rsid w:val="35232B12"/>
    <w:rsid w:val="35234E3A"/>
    <w:rsid w:val="35243ECD"/>
    <w:rsid w:val="35261FDE"/>
    <w:rsid w:val="3537355A"/>
    <w:rsid w:val="353B2EA7"/>
    <w:rsid w:val="354114B2"/>
    <w:rsid w:val="35412689"/>
    <w:rsid w:val="354E6D39"/>
    <w:rsid w:val="355007CD"/>
    <w:rsid w:val="355D3171"/>
    <w:rsid w:val="35783681"/>
    <w:rsid w:val="358A2073"/>
    <w:rsid w:val="35973469"/>
    <w:rsid w:val="359B338B"/>
    <w:rsid w:val="35AC1A9F"/>
    <w:rsid w:val="35AC3FCA"/>
    <w:rsid w:val="35AF0526"/>
    <w:rsid w:val="35B15293"/>
    <w:rsid w:val="35B56655"/>
    <w:rsid w:val="35C336AE"/>
    <w:rsid w:val="35CD07C7"/>
    <w:rsid w:val="35D300FD"/>
    <w:rsid w:val="35DA45F5"/>
    <w:rsid w:val="35F1366C"/>
    <w:rsid w:val="35F231AC"/>
    <w:rsid w:val="35F670A0"/>
    <w:rsid w:val="35FB3159"/>
    <w:rsid w:val="35FE584E"/>
    <w:rsid w:val="36007E31"/>
    <w:rsid w:val="36140AD1"/>
    <w:rsid w:val="361B618A"/>
    <w:rsid w:val="36303D50"/>
    <w:rsid w:val="36333DBE"/>
    <w:rsid w:val="36341C26"/>
    <w:rsid w:val="36341DF6"/>
    <w:rsid w:val="363F2C4A"/>
    <w:rsid w:val="36407EBE"/>
    <w:rsid w:val="36450791"/>
    <w:rsid w:val="364939E7"/>
    <w:rsid w:val="3653567D"/>
    <w:rsid w:val="36580FE5"/>
    <w:rsid w:val="365A59DE"/>
    <w:rsid w:val="365C1A3A"/>
    <w:rsid w:val="366A7CFF"/>
    <w:rsid w:val="3675130F"/>
    <w:rsid w:val="367532E7"/>
    <w:rsid w:val="36825EA2"/>
    <w:rsid w:val="36870225"/>
    <w:rsid w:val="36955988"/>
    <w:rsid w:val="36973FFA"/>
    <w:rsid w:val="36980303"/>
    <w:rsid w:val="369D4FF2"/>
    <w:rsid w:val="36C04584"/>
    <w:rsid w:val="36D359E4"/>
    <w:rsid w:val="36EB323F"/>
    <w:rsid w:val="36F47A41"/>
    <w:rsid w:val="36F514B5"/>
    <w:rsid w:val="36FD1F26"/>
    <w:rsid w:val="3718242F"/>
    <w:rsid w:val="37332567"/>
    <w:rsid w:val="3735116C"/>
    <w:rsid w:val="373A2559"/>
    <w:rsid w:val="373C2E05"/>
    <w:rsid w:val="374330BD"/>
    <w:rsid w:val="37452A46"/>
    <w:rsid w:val="374F1E6A"/>
    <w:rsid w:val="3750000D"/>
    <w:rsid w:val="375155AD"/>
    <w:rsid w:val="375757FB"/>
    <w:rsid w:val="376F5233"/>
    <w:rsid w:val="37821C65"/>
    <w:rsid w:val="37941368"/>
    <w:rsid w:val="379639C0"/>
    <w:rsid w:val="379F6B1F"/>
    <w:rsid w:val="37AE628A"/>
    <w:rsid w:val="37B24D7F"/>
    <w:rsid w:val="37B706EC"/>
    <w:rsid w:val="37BF5AC7"/>
    <w:rsid w:val="37C31F70"/>
    <w:rsid w:val="37C62CBE"/>
    <w:rsid w:val="37D65575"/>
    <w:rsid w:val="37DF155F"/>
    <w:rsid w:val="37F2110C"/>
    <w:rsid w:val="38051A89"/>
    <w:rsid w:val="38083560"/>
    <w:rsid w:val="38175A29"/>
    <w:rsid w:val="38227991"/>
    <w:rsid w:val="38335F35"/>
    <w:rsid w:val="38365CE3"/>
    <w:rsid w:val="383B3512"/>
    <w:rsid w:val="384D2702"/>
    <w:rsid w:val="385A2547"/>
    <w:rsid w:val="385A6BA4"/>
    <w:rsid w:val="385C5A8D"/>
    <w:rsid w:val="385C7D65"/>
    <w:rsid w:val="38661A03"/>
    <w:rsid w:val="386C3FE9"/>
    <w:rsid w:val="3874252C"/>
    <w:rsid w:val="387D728A"/>
    <w:rsid w:val="3882664D"/>
    <w:rsid w:val="388B5F27"/>
    <w:rsid w:val="388E7BB3"/>
    <w:rsid w:val="38920F62"/>
    <w:rsid w:val="3897680C"/>
    <w:rsid w:val="389A1D9B"/>
    <w:rsid w:val="38B66AD9"/>
    <w:rsid w:val="38BC5D0B"/>
    <w:rsid w:val="38C3040F"/>
    <w:rsid w:val="38C63162"/>
    <w:rsid w:val="38CC4A2D"/>
    <w:rsid w:val="38CC51FC"/>
    <w:rsid w:val="38D82951"/>
    <w:rsid w:val="38EE0B81"/>
    <w:rsid w:val="38EF76D6"/>
    <w:rsid w:val="38F2406A"/>
    <w:rsid w:val="390668C6"/>
    <w:rsid w:val="39082F2F"/>
    <w:rsid w:val="391E1D51"/>
    <w:rsid w:val="392005DE"/>
    <w:rsid w:val="392044FA"/>
    <w:rsid w:val="392A186A"/>
    <w:rsid w:val="393A390E"/>
    <w:rsid w:val="393C3794"/>
    <w:rsid w:val="39423B0F"/>
    <w:rsid w:val="394D6851"/>
    <w:rsid w:val="39545D33"/>
    <w:rsid w:val="39605A62"/>
    <w:rsid w:val="39611FC6"/>
    <w:rsid w:val="396523C8"/>
    <w:rsid w:val="397A3A80"/>
    <w:rsid w:val="397D26E2"/>
    <w:rsid w:val="398D3AE9"/>
    <w:rsid w:val="398E5E2D"/>
    <w:rsid w:val="39944291"/>
    <w:rsid w:val="39984E85"/>
    <w:rsid w:val="39AC63C7"/>
    <w:rsid w:val="39AE4C5B"/>
    <w:rsid w:val="39B0777B"/>
    <w:rsid w:val="39CC3CC3"/>
    <w:rsid w:val="39D23BF1"/>
    <w:rsid w:val="39DD01B7"/>
    <w:rsid w:val="39EA633F"/>
    <w:rsid w:val="39EE42B4"/>
    <w:rsid w:val="39EF41A6"/>
    <w:rsid w:val="39F64793"/>
    <w:rsid w:val="39F936E7"/>
    <w:rsid w:val="39FF1ACC"/>
    <w:rsid w:val="3A0723CB"/>
    <w:rsid w:val="3A086541"/>
    <w:rsid w:val="3A092BB5"/>
    <w:rsid w:val="3A0B5A26"/>
    <w:rsid w:val="3A0E5168"/>
    <w:rsid w:val="3A0F5776"/>
    <w:rsid w:val="3A100659"/>
    <w:rsid w:val="3A1F4C96"/>
    <w:rsid w:val="3A246ECF"/>
    <w:rsid w:val="3A2D4B94"/>
    <w:rsid w:val="3A2F2AC6"/>
    <w:rsid w:val="3A3459C3"/>
    <w:rsid w:val="3A3476DF"/>
    <w:rsid w:val="3A3D17E9"/>
    <w:rsid w:val="3A3F6BAA"/>
    <w:rsid w:val="3A4329BC"/>
    <w:rsid w:val="3A46162E"/>
    <w:rsid w:val="3A53540A"/>
    <w:rsid w:val="3A624F33"/>
    <w:rsid w:val="3A851F6D"/>
    <w:rsid w:val="3A874D20"/>
    <w:rsid w:val="3A8A2C62"/>
    <w:rsid w:val="3AA506D9"/>
    <w:rsid w:val="3AA51015"/>
    <w:rsid w:val="3AA54D05"/>
    <w:rsid w:val="3AAE3A05"/>
    <w:rsid w:val="3AB1506C"/>
    <w:rsid w:val="3AB84635"/>
    <w:rsid w:val="3ABC3871"/>
    <w:rsid w:val="3AC8650E"/>
    <w:rsid w:val="3AD373BC"/>
    <w:rsid w:val="3AD574B1"/>
    <w:rsid w:val="3AE1791B"/>
    <w:rsid w:val="3AE74ADA"/>
    <w:rsid w:val="3B01135E"/>
    <w:rsid w:val="3B0514AB"/>
    <w:rsid w:val="3B126AD6"/>
    <w:rsid w:val="3B182E8C"/>
    <w:rsid w:val="3B1958B3"/>
    <w:rsid w:val="3B1C1C31"/>
    <w:rsid w:val="3B220D8E"/>
    <w:rsid w:val="3B270F10"/>
    <w:rsid w:val="3B2F05FB"/>
    <w:rsid w:val="3B2F46A3"/>
    <w:rsid w:val="3B317128"/>
    <w:rsid w:val="3B421984"/>
    <w:rsid w:val="3B446DEE"/>
    <w:rsid w:val="3B446E99"/>
    <w:rsid w:val="3B5379D5"/>
    <w:rsid w:val="3B56053D"/>
    <w:rsid w:val="3B762B5E"/>
    <w:rsid w:val="3B834908"/>
    <w:rsid w:val="3B895926"/>
    <w:rsid w:val="3BB13666"/>
    <w:rsid w:val="3BCC5F70"/>
    <w:rsid w:val="3BD007C5"/>
    <w:rsid w:val="3BDB7B9B"/>
    <w:rsid w:val="3BE66505"/>
    <w:rsid w:val="3BE82E2F"/>
    <w:rsid w:val="3BF179E9"/>
    <w:rsid w:val="3BF8316B"/>
    <w:rsid w:val="3BFA1B76"/>
    <w:rsid w:val="3C045655"/>
    <w:rsid w:val="3C281061"/>
    <w:rsid w:val="3C2C5289"/>
    <w:rsid w:val="3C2F69E5"/>
    <w:rsid w:val="3C3F1955"/>
    <w:rsid w:val="3C3F706C"/>
    <w:rsid w:val="3C420A82"/>
    <w:rsid w:val="3C5156B9"/>
    <w:rsid w:val="3C547500"/>
    <w:rsid w:val="3C614531"/>
    <w:rsid w:val="3C635E44"/>
    <w:rsid w:val="3C657D86"/>
    <w:rsid w:val="3C6C56DA"/>
    <w:rsid w:val="3C6E41AF"/>
    <w:rsid w:val="3C701DB6"/>
    <w:rsid w:val="3C756F87"/>
    <w:rsid w:val="3C7D50AE"/>
    <w:rsid w:val="3C944358"/>
    <w:rsid w:val="3C9906A1"/>
    <w:rsid w:val="3C9A7949"/>
    <w:rsid w:val="3C9F05A1"/>
    <w:rsid w:val="3C9F42BB"/>
    <w:rsid w:val="3CA52018"/>
    <w:rsid w:val="3CA65DFD"/>
    <w:rsid w:val="3CA824CA"/>
    <w:rsid w:val="3CB9678E"/>
    <w:rsid w:val="3CBA2F81"/>
    <w:rsid w:val="3CBA5740"/>
    <w:rsid w:val="3CBB67E6"/>
    <w:rsid w:val="3CD54237"/>
    <w:rsid w:val="3CD831D8"/>
    <w:rsid w:val="3CDA5D23"/>
    <w:rsid w:val="3CDC78C5"/>
    <w:rsid w:val="3CDF7241"/>
    <w:rsid w:val="3CE32951"/>
    <w:rsid w:val="3CFB042B"/>
    <w:rsid w:val="3CFB1FFD"/>
    <w:rsid w:val="3CFC0688"/>
    <w:rsid w:val="3D016277"/>
    <w:rsid w:val="3D062E52"/>
    <w:rsid w:val="3D0729FF"/>
    <w:rsid w:val="3D0A00A6"/>
    <w:rsid w:val="3D11650C"/>
    <w:rsid w:val="3D234E3D"/>
    <w:rsid w:val="3D495084"/>
    <w:rsid w:val="3D4F7AAF"/>
    <w:rsid w:val="3D6A411B"/>
    <w:rsid w:val="3D6D6E4F"/>
    <w:rsid w:val="3D803F10"/>
    <w:rsid w:val="3D8B65A9"/>
    <w:rsid w:val="3D956D9C"/>
    <w:rsid w:val="3D9D785A"/>
    <w:rsid w:val="3DA24CE3"/>
    <w:rsid w:val="3DAA1BD3"/>
    <w:rsid w:val="3DBA12D8"/>
    <w:rsid w:val="3DCE4247"/>
    <w:rsid w:val="3DCF73CB"/>
    <w:rsid w:val="3DE0663C"/>
    <w:rsid w:val="3DEA20A1"/>
    <w:rsid w:val="3DEA7C05"/>
    <w:rsid w:val="3E116B2D"/>
    <w:rsid w:val="3E120484"/>
    <w:rsid w:val="3E185551"/>
    <w:rsid w:val="3E19511B"/>
    <w:rsid w:val="3E1E112D"/>
    <w:rsid w:val="3E2B625D"/>
    <w:rsid w:val="3E395351"/>
    <w:rsid w:val="3E3E4540"/>
    <w:rsid w:val="3E404223"/>
    <w:rsid w:val="3E43291B"/>
    <w:rsid w:val="3E437141"/>
    <w:rsid w:val="3E450BA3"/>
    <w:rsid w:val="3E503D72"/>
    <w:rsid w:val="3E512C25"/>
    <w:rsid w:val="3E534CCF"/>
    <w:rsid w:val="3E544F8C"/>
    <w:rsid w:val="3E707BC4"/>
    <w:rsid w:val="3E743DCF"/>
    <w:rsid w:val="3E827F92"/>
    <w:rsid w:val="3E8E18CF"/>
    <w:rsid w:val="3E9409C7"/>
    <w:rsid w:val="3E9C24D8"/>
    <w:rsid w:val="3EA43CEB"/>
    <w:rsid w:val="3EA7196B"/>
    <w:rsid w:val="3EBC5E2D"/>
    <w:rsid w:val="3ECA39E6"/>
    <w:rsid w:val="3ECC7425"/>
    <w:rsid w:val="3ECE2B35"/>
    <w:rsid w:val="3ECE73C3"/>
    <w:rsid w:val="3ED555CC"/>
    <w:rsid w:val="3ED7682F"/>
    <w:rsid w:val="3EDA5C9A"/>
    <w:rsid w:val="3EE1224A"/>
    <w:rsid w:val="3EF33AE6"/>
    <w:rsid w:val="3EF5630E"/>
    <w:rsid w:val="3F01449A"/>
    <w:rsid w:val="3F026AFE"/>
    <w:rsid w:val="3F052EBB"/>
    <w:rsid w:val="3F0D0ADA"/>
    <w:rsid w:val="3F107A1C"/>
    <w:rsid w:val="3F113587"/>
    <w:rsid w:val="3F180BE3"/>
    <w:rsid w:val="3F1A027E"/>
    <w:rsid w:val="3F1A0529"/>
    <w:rsid w:val="3F2257D9"/>
    <w:rsid w:val="3F274323"/>
    <w:rsid w:val="3F2C1A2F"/>
    <w:rsid w:val="3F3A5439"/>
    <w:rsid w:val="3F3E59C6"/>
    <w:rsid w:val="3F455D4E"/>
    <w:rsid w:val="3F467934"/>
    <w:rsid w:val="3F4A3761"/>
    <w:rsid w:val="3F626381"/>
    <w:rsid w:val="3F6B324E"/>
    <w:rsid w:val="3F6E1012"/>
    <w:rsid w:val="3F6E3601"/>
    <w:rsid w:val="3F723355"/>
    <w:rsid w:val="3F753A00"/>
    <w:rsid w:val="3F7E5C2F"/>
    <w:rsid w:val="3F80645F"/>
    <w:rsid w:val="3F872F6F"/>
    <w:rsid w:val="3F88284E"/>
    <w:rsid w:val="3F9722F1"/>
    <w:rsid w:val="3FA50E7E"/>
    <w:rsid w:val="3FA715CB"/>
    <w:rsid w:val="3FAA0B0C"/>
    <w:rsid w:val="3FB9368D"/>
    <w:rsid w:val="3FBC0A0A"/>
    <w:rsid w:val="3FBE3C20"/>
    <w:rsid w:val="3FCC16B4"/>
    <w:rsid w:val="3FCF14B3"/>
    <w:rsid w:val="3FDD3A72"/>
    <w:rsid w:val="3FEC353D"/>
    <w:rsid w:val="3FFF4D23"/>
    <w:rsid w:val="40006BB4"/>
    <w:rsid w:val="4000709C"/>
    <w:rsid w:val="4003658E"/>
    <w:rsid w:val="4012332E"/>
    <w:rsid w:val="401276DA"/>
    <w:rsid w:val="401A0EE4"/>
    <w:rsid w:val="402566EC"/>
    <w:rsid w:val="40280407"/>
    <w:rsid w:val="403A3336"/>
    <w:rsid w:val="404071F1"/>
    <w:rsid w:val="40431C96"/>
    <w:rsid w:val="4046485C"/>
    <w:rsid w:val="4048107C"/>
    <w:rsid w:val="404A3912"/>
    <w:rsid w:val="40586393"/>
    <w:rsid w:val="40695E97"/>
    <w:rsid w:val="406A4BCA"/>
    <w:rsid w:val="40845D17"/>
    <w:rsid w:val="409123AC"/>
    <w:rsid w:val="40981403"/>
    <w:rsid w:val="40A34A52"/>
    <w:rsid w:val="40B80136"/>
    <w:rsid w:val="40B976A1"/>
    <w:rsid w:val="40C420CA"/>
    <w:rsid w:val="40CC1428"/>
    <w:rsid w:val="40CF7239"/>
    <w:rsid w:val="40D94943"/>
    <w:rsid w:val="40DC7339"/>
    <w:rsid w:val="40E0637B"/>
    <w:rsid w:val="40E27DD3"/>
    <w:rsid w:val="40E523E8"/>
    <w:rsid w:val="40E5690A"/>
    <w:rsid w:val="40E56961"/>
    <w:rsid w:val="40E84806"/>
    <w:rsid w:val="40EB198A"/>
    <w:rsid w:val="40F262AA"/>
    <w:rsid w:val="4104062D"/>
    <w:rsid w:val="410E19F7"/>
    <w:rsid w:val="41103D55"/>
    <w:rsid w:val="4110484D"/>
    <w:rsid w:val="411455A6"/>
    <w:rsid w:val="41286F56"/>
    <w:rsid w:val="41294CEE"/>
    <w:rsid w:val="413B0ECC"/>
    <w:rsid w:val="413B4BF0"/>
    <w:rsid w:val="413D4E0F"/>
    <w:rsid w:val="414E4A75"/>
    <w:rsid w:val="41547D40"/>
    <w:rsid w:val="4157204D"/>
    <w:rsid w:val="415B5B77"/>
    <w:rsid w:val="415E168B"/>
    <w:rsid w:val="41666394"/>
    <w:rsid w:val="41691B71"/>
    <w:rsid w:val="41741AFF"/>
    <w:rsid w:val="41794272"/>
    <w:rsid w:val="418375C5"/>
    <w:rsid w:val="41941A1A"/>
    <w:rsid w:val="41947600"/>
    <w:rsid w:val="419E00E2"/>
    <w:rsid w:val="419F7F39"/>
    <w:rsid w:val="41A96481"/>
    <w:rsid w:val="41AA5B9D"/>
    <w:rsid w:val="41B22EA4"/>
    <w:rsid w:val="41C1304C"/>
    <w:rsid w:val="41D1615E"/>
    <w:rsid w:val="41E0076F"/>
    <w:rsid w:val="41F651DD"/>
    <w:rsid w:val="4204085D"/>
    <w:rsid w:val="420D0EC6"/>
    <w:rsid w:val="420E3340"/>
    <w:rsid w:val="420F65B2"/>
    <w:rsid w:val="42113F23"/>
    <w:rsid w:val="421A5D4E"/>
    <w:rsid w:val="42217744"/>
    <w:rsid w:val="422A4C1C"/>
    <w:rsid w:val="422D1825"/>
    <w:rsid w:val="4236580F"/>
    <w:rsid w:val="423E4AEE"/>
    <w:rsid w:val="42444F2B"/>
    <w:rsid w:val="4257047D"/>
    <w:rsid w:val="42585D6E"/>
    <w:rsid w:val="426802C9"/>
    <w:rsid w:val="427B2A02"/>
    <w:rsid w:val="427E636A"/>
    <w:rsid w:val="4282434F"/>
    <w:rsid w:val="4289367F"/>
    <w:rsid w:val="428C4297"/>
    <w:rsid w:val="429D13F2"/>
    <w:rsid w:val="42A35BB1"/>
    <w:rsid w:val="42B22101"/>
    <w:rsid w:val="42C012A4"/>
    <w:rsid w:val="42C55E97"/>
    <w:rsid w:val="42C702F1"/>
    <w:rsid w:val="42CB67A6"/>
    <w:rsid w:val="42D66BC6"/>
    <w:rsid w:val="42DE3830"/>
    <w:rsid w:val="42E505B9"/>
    <w:rsid w:val="42E9412A"/>
    <w:rsid w:val="42EA43D0"/>
    <w:rsid w:val="42F51DD3"/>
    <w:rsid w:val="42F73930"/>
    <w:rsid w:val="43095D4F"/>
    <w:rsid w:val="43107DC8"/>
    <w:rsid w:val="43164B95"/>
    <w:rsid w:val="431B765C"/>
    <w:rsid w:val="43215A97"/>
    <w:rsid w:val="432662CB"/>
    <w:rsid w:val="43333C74"/>
    <w:rsid w:val="43425DA7"/>
    <w:rsid w:val="435B1D13"/>
    <w:rsid w:val="43610902"/>
    <w:rsid w:val="43651656"/>
    <w:rsid w:val="436A180A"/>
    <w:rsid w:val="436F16FC"/>
    <w:rsid w:val="436F2CC4"/>
    <w:rsid w:val="437530D9"/>
    <w:rsid w:val="437759B2"/>
    <w:rsid w:val="438536C9"/>
    <w:rsid w:val="43873602"/>
    <w:rsid w:val="43901C15"/>
    <w:rsid w:val="43934E5F"/>
    <w:rsid w:val="43953C9F"/>
    <w:rsid w:val="439F31C6"/>
    <w:rsid w:val="43A718F7"/>
    <w:rsid w:val="43AF49B5"/>
    <w:rsid w:val="43BC39DD"/>
    <w:rsid w:val="43C3163E"/>
    <w:rsid w:val="43CE56D4"/>
    <w:rsid w:val="43CF1599"/>
    <w:rsid w:val="43D47A6E"/>
    <w:rsid w:val="43DA4B56"/>
    <w:rsid w:val="43DD4CCB"/>
    <w:rsid w:val="43E855D6"/>
    <w:rsid w:val="43E95EAD"/>
    <w:rsid w:val="43FD66E7"/>
    <w:rsid w:val="43FF577E"/>
    <w:rsid w:val="44012DE2"/>
    <w:rsid w:val="440A792A"/>
    <w:rsid w:val="441E6449"/>
    <w:rsid w:val="44280BBA"/>
    <w:rsid w:val="442C5F41"/>
    <w:rsid w:val="443D4866"/>
    <w:rsid w:val="443E6157"/>
    <w:rsid w:val="443E7330"/>
    <w:rsid w:val="443F0640"/>
    <w:rsid w:val="444D3A3E"/>
    <w:rsid w:val="44530B02"/>
    <w:rsid w:val="445A1BE8"/>
    <w:rsid w:val="445A1EFF"/>
    <w:rsid w:val="447A65A4"/>
    <w:rsid w:val="4480125F"/>
    <w:rsid w:val="44826476"/>
    <w:rsid w:val="448C1C71"/>
    <w:rsid w:val="448E1105"/>
    <w:rsid w:val="448F345A"/>
    <w:rsid w:val="44906ADC"/>
    <w:rsid w:val="44977555"/>
    <w:rsid w:val="44B55AA6"/>
    <w:rsid w:val="44B6764B"/>
    <w:rsid w:val="44CB6092"/>
    <w:rsid w:val="44CE4C2C"/>
    <w:rsid w:val="44D16D43"/>
    <w:rsid w:val="44E41260"/>
    <w:rsid w:val="44E841B6"/>
    <w:rsid w:val="44F34AFE"/>
    <w:rsid w:val="44FC6B89"/>
    <w:rsid w:val="44FF2E04"/>
    <w:rsid w:val="450729B7"/>
    <w:rsid w:val="452A228A"/>
    <w:rsid w:val="452B346C"/>
    <w:rsid w:val="453112D0"/>
    <w:rsid w:val="453F0B89"/>
    <w:rsid w:val="45451164"/>
    <w:rsid w:val="45467D7D"/>
    <w:rsid w:val="4548374C"/>
    <w:rsid w:val="454D1907"/>
    <w:rsid w:val="45622EB4"/>
    <w:rsid w:val="45631810"/>
    <w:rsid w:val="456F4C15"/>
    <w:rsid w:val="45761743"/>
    <w:rsid w:val="457D509B"/>
    <w:rsid w:val="457F6B54"/>
    <w:rsid w:val="458A7D8F"/>
    <w:rsid w:val="458F3108"/>
    <w:rsid w:val="45A1192E"/>
    <w:rsid w:val="45A15338"/>
    <w:rsid w:val="45A32544"/>
    <w:rsid w:val="45A42683"/>
    <w:rsid w:val="45B34904"/>
    <w:rsid w:val="45BC4921"/>
    <w:rsid w:val="45C5308E"/>
    <w:rsid w:val="45CE2499"/>
    <w:rsid w:val="45E07162"/>
    <w:rsid w:val="45E44308"/>
    <w:rsid w:val="45F75F34"/>
    <w:rsid w:val="46005840"/>
    <w:rsid w:val="4603043C"/>
    <w:rsid w:val="460B4382"/>
    <w:rsid w:val="461502A5"/>
    <w:rsid w:val="46370F24"/>
    <w:rsid w:val="4640584A"/>
    <w:rsid w:val="46431FA9"/>
    <w:rsid w:val="46450FAB"/>
    <w:rsid w:val="464A5934"/>
    <w:rsid w:val="464F3167"/>
    <w:rsid w:val="465053CB"/>
    <w:rsid w:val="4662307A"/>
    <w:rsid w:val="46630ADA"/>
    <w:rsid w:val="469375D9"/>
    <w:rsid w:val="46964FCE"/>
    <w:rsid w:val="46A07A30"/>
    <w:rsid w:val="46A549F5"/>
    <w:rsid w:val="46B210FD"/>
    <w:rsid w:val="46B777C5"/>
    <w:rsid w:val="46BE38D2"/>
    <w:rsid w:val="46D35B95"/>
    <w:rsid w:val="46DD0F4E"/>
    <w:rsid w:val="46DE659C"/>
    <w:rsid w:val="46DF1E95"/>
    <w:rsid w:val="46E355B3"/>
    <w:rsid w:val="46E44FBD"/>
    <w:rsid w:val="46E61281"/>
    <w:rsid w:val="46F866BA"/>
    <w:rsid w:val="46FB3D83"/>
    <w:rsid w:val="470D005A"/>
    <w:rsid w:val="4718305F"/>
    <w:rsid w:val="47227787"/>
    <w:rsid w:val="4727342D"/>
    <w:rsid w:val="472D7391"/>
    <w:rsid w:val="472F0A54"/>
    <w:rsid w:val="47323F2C"/>
    <w:rsid w:val="47343882"/>
    <w:rsid w:val="47606496"/>
    <w:rsid w:val="4764035A"/>
    <w:rsid w:val="47835991"/>
    <w:rsid w:val="47881292"/>
    <w:rsid w:val="478A494E"/>
    <w:rsid w:val="479154AB"/>
    <w:rsid w:val="479244E8"/>
    <w:rsid w:val="479772B9"/>
    <w:rsid w:val="47986017"/>
    <w:rsid w:val="479D575D"/>
    <w:rsid w:val="47A30532"/>
    <w:rsid w:val="47AF3F44"/>
    <w:rsid w:val="47BB0C34"/>
    <w:rsid w:val="47CF1DB3"/>
    <w:rsid w:val="47DB2915"/>
    <w:rsid w:val="47E47F03"/>
    <w:rsid w:val="48082155"/>
    <w:rsid w:val="480A2C95"/>
    <w:rsid w:val="480E035A"/>
    <w:rsid w:val="480F3050"/>
    <w:rsid w:val="4816080C"/>
    <w:rsid w:val="481F43A0"/>
    <w:rsid w:val="48274221"/>
    <w:rsid w:val="482D2102"/>
    <w:rsid w:val="48377F16"/>
    <w:rsid w:val="483F712C"/>
    <w:rsid w:val="48496F3C"/>
    <w:rsid w:val="484D6DA8"/>
    <w:rsid w:val="484F6BFC"/>
    <w:rsid w:val="48524DD0"/>
    <w:rsid w:val="48543E4F"/>
    <w:rsid w:val="48594556"/>
    <w:rsid w:val="48641534"/>
    <w:rsid w:val="48681BC8"/>
    <w:rsid w:val="486A66E0"/>
    <w:rsid w:val="48723521"/>
    <w:rsid w:val="487309B5"/>
    <w:rsid w:val="48837119"/>
    <w:rsid w:val="48AA67F5"/>
    <w:rsid w:val="48B00948"/>
    <w:rsid w:val="48B413D7"/>
    <w:rsid w:val="48C044B6"/>
    <w:rsid w:val="48C56AB5"/>
    <w:rsid w:val="48C82B02"/>
    <w:rsid w:val="48CB21FE"/>
    <w:rsid w:val="48DE0A48"/>
    <w:rsid w:val="48E36A55"/>
    <w:rsid w:val="48E4154A"/>
    <w:rsid w:val="48E56484"/>
    <w:rsid w:val="48E67E1F"/>
    <w:rsid w:val="48F52D6A"/>
    <w:rsid w:val="48FC0715"/>
    <w:rsid w:val="4908667E"/>
    <w:rsid w:val="490F2961"/>
    <w:rsid w:val="491F0C7F"/>
    <w:rsid w:val="491F63E6"/>
    <w:rsid w:val="492A0773"/>
    <w:rsid w:val="494026C4"/>
    <w:rsid w:val="49460038"/>
    <w:rsid w:val="494C6D94"/>
    <w:rsid w:val="4951158E"/>
    <w:rsid w:val="495B5259"/>
    <w:rsid w:val="49606ECE"/>
    <w:rsid w:val="496979DA"/>
    <w:rsid w:val="4989179C"/>
    <w:rsid w:val="499E178E"/>
    <w:rsid w:val="49A31809"/>
    <w:rsid w:val="49A65717"/>
    <w:rsid w:val="49A92B46"/>
    <w:rsid w:val="49AA54D9"/>
    <w:rsid w:val="49B17918"/>
    <w:rsid w:val="49BF19DD"/>
    <w:rsid w:val="49C21A38"/>
    <w:rsid w:val="49D845DE"/>
    <w:rsid w:val="49E623FC"/>
    <w:rsid w:val="49ED109F"/>
    <w:rsid w:val="49FC74FD"/>
    <w:rsid w:val="4A1B3151"/>
    <w:rsid w:val="4A1B4A73"/>
    <w:rsid w:val="4A3054F3"/>
    <w:rsid w:val="4A42273A"/>
    <w:rsid w:val="4A4F26F7"/>
    <w:rsid w:val="4A5135F7"/>
    <w:rsid w:val="4A58089D"/>
    <w:rsid w:val="4A620407"/>
    <w:rsid w:val="4A674834"/>
    <w:rsid w:val="4A6E31A7"/>
    <w:rsid w:val="4A751511"/>
    <w:rsid w:val="4A790EAB"/>
    <w:rsid w:val="4A7B1376"/>
    <w:rsid w:val="4A983FE3"/>
    <w:rsid w:val="4A9C0BE6"/>
    <w:rsid w:val="4AA81058"/>
    <w:rsid w:val="4AB52B19"/>
    <w:rsid w:val="4ABB774F"/>
    <w:rsid w:val="4AC44768"/>
    <w:rsid w:val="4AC513CD"/>
    <w:rsid w:val="4AC54FAA"/>
    <w:rsid w:val="4AC7396B"/>
    <w:rsid w:val="4AF06201"/>
    <w:rsid w:val="4AF33F8F"/>
    <w:rsid w:val="4AF370A6"/>
    <w:rsid w:val="4B0F469E"/>
    <w:rsid w:val="4B157FD1"/>
    <w:rsid w:val="4B1945A4"/>
    <w:rsid w:val="4B2266D2"/>
    <w:rsid w:val="4B356145"/>
    <w:rsid w:val="4B367EBD"/>
    <w:rsid w:val="4B3C5B20"/>
    <w:rsid w:val="4B4557D0"/>
    <w:rsid w:val="4B465B91"/>
    <w:rsid w:val="4B4B0E81"/>
    <w:rsid w:val="4B4F5AAA"/>
    <w:rsid w:val="4B5365CF"/>
    <w:rsid w:val="4B5C5D50"/>
    <w:rsid w:val="4B740163"/>
    <w:rsid w:val="4B83468A"/>
    <w:rsid w:val="4B8F14E9"/>
    <w:rsid w:val="4B9758E7"/>
    <w:rsid w:val="4B9A0D92"/>
    <w:rsid w:val="4B9B423F"/>
    <w:rsid w:val="4BA35FBF"/>
    <w:rsid w:val="4BB15C56"/>
    <w:rsid w:val="4BB83C94"/>
    <w:rsid w:val="4BBC62C1"/>
    <w:rsid w:val="4BBD3FB5"/>
    <w:rsid w:val="4BC0060B"/>
    <w:rsid w:val="4BC36301"/>
    <w:rsid w:val="4BC77BEA"/>
    <w:rsid w:val="4BCB5792"/>
    <w:rsid w:val="4BD62F9B"/>
    <w:rsid w:val="4BE51585"/>
    <w:rsid w:val="4BE918A0"/>
    <w:rsid w:val="4BEE05A9"/>
    <w:rsid w:val="4BF03356"/>
    <w:rsid w:val="4BF8271E"/>
    <w:rsid w:val="4BF94CA6"/>
    <w:rsid w:val="4BFC59D2"/>
    <w:rsid w:val="4C0944CB"/>
    <w:rsid w:val="4C134A94"/>
    <w:rsid w:val="4C1D640B"/>
    <w:rsid w:val="4C2211DE"/>
    <w:rsid w:val="4C2973E9"/>
    <w:rsid w:val="4C2F4F22"/>
    <w:rsid w:val="4C3610BC"/>
    <w:rsid w:val="4C374999"/>
    <w:rsid w:val="4C3E64D0"/>
    <w:rsid w:val="4C402684"/>
    <w:rsid w:val="4C521883"/>
    <w:rsid w:val="4C5E1547"/>
    <w:rsid w:val="4C642E5D"/>
    <w:rsid w:val="4C781A36"/>
    <w:rsid w:val="4C7F619B"/>
    <w:rsid w:val="4C8831D7"/>
    <w:rsid w:val="4C8D1BE3"/>
    <w:rsid w:val="4C8F419E"/>
    <w:rsid w:val="4C95650D"/>
    <w:rsid w:val="4C9E17FC"/>
    <w:rsid w:val="4CA33768"/>
    <w:rsid w:val="4CAD02E8"/>
    <w:rsid w:val="4CAE3D6C"/>
    <w:rsid w:val="4CAF15CD"/>
    <w:rsid w:val="4CB04E3B"/>
    <w:rsid w:val="4CB21E57"/>
    <w:rsid w:val="4CBF0DC4"/>
    <w:rsid w:val="4CC30C94"/>
    <w:rsid w:val="4CC742D5"/>
    <w:rsid w:val="4CD916A6"/>
    <w:rsid w:val="4CD94C17"/>
    <w:rsid w:val="4CEC7904"/>
    <w:rsid w:val="4CF47EE0"/>
    <w:rsid w:val="4D075C78"/>
    <w:rsid w:val="4D090CAB"/>
    <w:rsid w:val="4D1478D7"/>
    <w:rsid w:val="4D1A2DB0"/>
    <w:rsid w:val="4D2B7F78"/>
    <w:rsid w:val="4D3007B6"/>
    <w:rsid w:val="4D3B522D"/>
    <w:rsid w:val="4D5778EA"/>
    <w:rsid w:val="4D5C42BD"/>
    <w:rsid w:val="4D623F50"/>
    <w:rsid w:val="4D6F7DAC"/>
    <w:rsid w:val="4D721E7C"/>
    <w:rsid w:val="4D7267D9"/>
    <w:rsid w:val="4D765D1A"/>
    <w:rsid w:val="4D7772FE"/>
    <w:rsid w:val="4D7F4BE6"/>
    <w:rsid w:val="4D9C3D71"/>
    <w:rsid w:val="4D9D5A61"/>
    <w:rsid w:val="4D9F25CE"/>
    <w:rsid w:val="4DA20CC4"/>
    <w:rsid w:val="4DA34623"/>
    <w:rsid w:val="4DAF70E4"/>
    <w:rsid w:val="4DAF73C2"/>
    <w:rsid w:val="4DB25B16"/>
    <w:rsid w:val="4DB425A2"/>
    <w:rsid w:val="4DBB3562"/>
    <w:rsid w:val="4DC10404"/>
    <w:rsid w:val="4DC80BAA"/>
    <w:rsid w:val="4DC856E9"/>
    <w:rsid w:val="4DD26D09"/>
    <w:rsid w:val="4DD45E56"/>
    <w:rsid w:val="4DD7554A"/>
    <w:rsid w:val="4DEA51C7"/>
    <w:rsid w:val="4DF91242"/>
    <w:rsid w:val="4DFA54F3"/>
    <w:rsid w:val="4DFF2686"/>
    <w:rsid w:val="4E135630"/>
    <w:rsid w:val="4E172BA7"/>
    <w:rsid w:val="4E266D87"/>
    <w:rsid w:val="4E30010F"/>
    <w:rsid w:val="4E663965"/>
    <w:rsid w:val="4E6E07B3"/>
    <w:rsid w:val="4E716510"/>
    <w:rsid w:val="4E725CE4"/>
    <w:rsid w:val="4E7F2C53"/>
    <w:rsid w:val="4E836DB7"/>
    <w:rsid w:val="4E8B1FAF"/>
    <w:rsid w:val="4E932EF9"/>
    <w:rsid w:val="4E995338"/>
    <w:rsid w:val="4EA03721"/>
    <w:rsid w:val="4EA87831"/>
    <w:rsid w:val="4EC00B12"/>
    <w:rsid w:val="4EC15D6B"/>
    <w:rsid w:val="4EC96C24"/>
    <w:rsid w:val="4ED72EC0"/>
    <w:rsid w:val="4EE07E73"/>
    <w:rsid w:val="4EE22497"/>
    <w:rsid w:val="4EF07FB8"/>
    <w:rsid w:val="4F0A5AB6"/>
    <w:rsid w:val="4F11686C"/>
    <w:rsid w:val="4F1A7ED0"/>
    <w:rsid w:val="4F2B04AF"/>
    <w:rsid w:val="4F39229C"/>
    <w:rsid w:val="4F434576"/>
    <w:rsid w:val="4F4B444B"/>
    <w:rsid w:val="4F576273"/>
    <w:rsid w:val="4F614284"/>
    <w:rsid w:val="4F63072B"/>
    <w:rsid w:val="4F650EF4"/>
    <w:rsid w:val="4F7807A1"/>
    <w:rsid w:val="4F923F16"/>
    <w:rsid w:val="4F942D28"/>
    <w:rsid w:val="4FA648DF"/>
    <w:rsid w:val="4FC93E66"/>
    <w:rsid w:val="4FD71790"/>
    <w:rsid w:val="4FDC4762"/>
    <w:rsid w:val="4FE81367"/>
    <w:rsid w:val="4FF14CC4"/>
    <w:rsid w:val="50000E86"/>
    <w:rsid w:val="50034222"/>
    <w:rsid w:val="50113DD6"/>
    <w:rsid w:val="502A56C1"/>
    <w:rsid w:val="50343D97"/>
    <w:rsid w:val="50402D59"/>
    <w:rsid w:val="5047408D"/>
    <w:rsid w:val="504B5591"/>
    <w:rsid w:val="504E54CE"/>
    <w:rsid w:val="50525B5B"/>
    <w:rsid w:val="5054022B"/>
    <w:rsid w:val="505E38D0"/>
    <w:rsid w:val="506E5A23"/>
    <w:rsid w:val="50712B26"/>
    <w:rsid w:val="50845E2A"/>
    <w:rsid w:val="508A1BBD"/>
    <w:rsid w:val="508C6F8B"/>
    <w:rsid w:val="508D7E36"/>
    <w:rsid w:val="508E0F71"/>
    <w:rsid w:val="509103B4"/>
    <w:rsid w:val="50983225"/>
    <w:rsid w:val="509B1E13"/>
    <w:rsid w:val="50C017E6"/>
    <w:rsid w:val="50D84904"/>
    <w:rsid w:val="50ED4A37"/>
    <w:rsid w:val="51004274"/>
    <w:rsid w:val="5106328B"/>
    <w:rsid w:val="51162F4A"/>
    <w:rsid w:val="511D3C8B"/>
    <w:rsid w:val="512044E4"/>
    <w:rsid w:val="51227CD8"/>
    <w:rsid w:val="51287E40"/>
    <w:rsid w:val="513E4747"/>
    <w:rsid w:val="515B4C82"/>
    <w:rsid w:val="515D4493"/>
    <w:rsid w:val="516D0024"/>
    <w:rsid w:val="518B7179"/>
    <w:rsid w:val="518C46DB"/>
    <w:rsid w:val="518E79D5"/>
    <w:rsid w:val="51974390"/>
    <w:rsid w:val="51A37C91"/>
    <w:rsid w:val="51B12B9D"/>
    <w:rsid w:val="51B561A8"/>
    <w:rsid w:val="51BD4E18"/>
    <w:rsid w:val="51D83D8B"/>
    <w:rsid w:val="51DE313A"/>
    <w:rsid w:val="51E23C87"/>
    <w:rsid w:val="51ED5C8E"/>
    <w:rsid w:val="51F15544"/>
    <w:rsid w:val="520063CE"/>
    <w:rsid w:val="521B5987"/>
    <w:rsid w:val="52214490"/>
    <w:rsid w:val="52241A10"/>
    <w:rsid w:val="52315C04"/>
    <w:rsid w:val="52333DAB"/>
    <w:rsid w:val="52340C82"/>
    <w:rsid w:val="52366F51"/>
    <w:rsid w:val="52391FEF"/>
    <w:rsid w:val="52532723"/>
    <w:rsid w:val="52533A06"/>
    <w:rsid w:val="52577799"/>
    <w:rsid w:val="525D2D9F"/>
    <w:rsid w:val="526C50E0"/>
    <w:rsid w:val="5273123C"/>
    <w:rsid w:val="52737306"/>
    <w:rsid w:val="527E5E71"/>
    <w:rsid w:val="5283386D"/>
    <w:rsid w:val="528B6D6B"/>
    <w:rsid w:val="528C1180"/>
    <w:rsid w:val="529C74C4"/>
    <w:rsid w:val="529F7A4F"/>
    <w:rsid w:val="52A37DA3"/>
    <w:rsid w:val="52A70F54"/>
    <w:rsid w:val="52AC5E60"/>
    <w:rsid w:val="52B06F7C"/>
    <w:rsid w:val="52B804BA"/>
    <w:rsid w:val="52BF0137"/>
    <w:rsid w:val="52C465B9"/>
    <w:rsid w:val="52C80C5D"/>
    <w:rsid w:val="52CE3EE5"/>
    <w:rsid w:val="52CF24FA"/>
    <w:rsid w:val="52D51165"/>
    <w:rsid w:val="52E522B3"/>
    <w:rsid w:val="52E71AAC"/>
    <w:rsid w:val="52EF28DA"/>
    <w:rsid w:val="53007163"/>
    <w:rsid w:val="530F7DDE"/>
    <w:rsid w:val="53110B46"/>
    <w:rsid w:val="532078E8"/>
    <w:rsid w:val="53210878"/>
    <w:rsid w:val="532833D8"/>
    <w:rsid w:val="5334135C"/>
    <w:rsid w:val="5339214D"/>
    <w:rsid w:val="533A442F"/>
    <w:rsid w:val="5342134A"/>
    <w:rsid w:val="53454E48"/>
    <w:rsid w:val="53561748"/>
    <w:rsid w:val="5357332D"/>
    <w:rsid w:val="535C5E81"/>
    <w:rsid w:val="53630293"/>
    <w:rsid w:val="53663281"/>
    <w:rsid w:val="536E5F2C"/>
    <w:rsid w:val="536F3D86"/>
    <w:rsid w:val="5375511D"/>
    <w:rsid w:val="537D69F3"/>
    <w:rsid w:val="537F4A73"/>
    <w:rsid w:val="538523AC"/>
    <w:rsid w:val="53955EC0"/>
    <w:rsid w:val="539E4C0D"/>
    <w:rsid w:val="53A32E53"/>
    <w:rsid w:val="53A904AD"/>
    <w:rsid w:val="53AE119B"/>
    <w:rsid w:val="53B81AD3"/>
    <w:rsid w:val="53CB029F"/>
    <w:rsid w:val="53DA0E27"/>
    <w:rsid w:val="53DE7E4A"/>
    <w:rsid w:val="53EB1835"/>
    <w:rsid w:val="54040B6A"/>
    <w:rsid w:val="54173E7D"/>
    <w:rsid w:val="54174A76"/>
    <w:rsid w:val="541939F2"/>
    <w:rsid w:val="542653AB"/>
    <w:rsid w:val="542B5A73"/>
    <w:rsid w:val="54415A91"/>
    <w:rsid w:val="544D4BB7"/>
    <w:rsid w:val="54574D40"/>
    <w:rsid w:val="54590535"/>
    <w:rsid w:val="5459506F"/>
    <w:rsid w:val="54616332"/>
    <w:rsid w:val="54624BBC"/>
    <w:rsid w:val="54641AA9"/>
    <w:rsid w:val="547C4133"/>
    <w:rsid w:val="547E1E5A"/>
    <w:rsid w:val="548651BB"/>
    <w:rsid w:val="548D6DF5"/>
    <w:rsid w:val="548E1E4B"/>
    <w:rsid w:val="548F0D2F"/>
    <w:rsid w:val="54935AE7"/>
    <w:rsid w:val="54937E2A"/>
    <w:rsid w:val="54A360E3"/>
    <w:rsid w:val="54A6553E"/>
    <w:rsid w:val="54A74507"/>
    <w:rsid w:val="54AE6CBC"/>
    <w:rsid w:val="54C11FB0"/>
    <w:rsid w:val="54C17A99"/>
    <w:rsid w:val="54CE4D37"/>
    <w:rsid w:val="54CF7160"/>
    <w:rsid w:val="54DA43B7"/>
    <w:rsid w:val="54E859F0"/>
    <w:rsid w:val="54ED0C46"/>
    <w:rsid w:val="54FB1D87"/>
    <w:rsid w:val="5507461F"/>
    <w:rsid w:val="55091CF0"/>
    <w:rsid w:val="55176BC4"/>
    <w:rsid w:val="5518332C"/>
    <w:rsid w:val="552C1FF9"/>
    <w:rsid w:val="553F529F"/>
    <w:rsid w:val="555107AF"/>
    <w:rsid w:val="555D20BD"/>
    <w:rsid w:val="555E70D0"/>
    <w:rsid w:val="5565684F"/>
    <w:rsid w:val="55760E47"/>
    <w:rsid w:val="55775E7C"/>
    <w:rsid w:val="557B1B2D"/>
    <w:rsid w:val="557E1C0E"/>
    <w:rsid w:val="557F3FCE"/>
    <w:rsid w:val="5592014D"/>
    <w:rsid w:val="559F37B4"/>
    <w:rsid w:val="55A1752D"/>
    <w:rsid w:val="55A24294"/>
    <w:rsid w:val="55AE5BBB"/>
    <w:rsid w:val="55B518DD"/>
    <w:rsid w:val="55BB2C0E"/>
    <w:rsid w:val="55CE0DA2"/>
    <w:rsid w:val="55D921BB"/>
    <w:rsid w:val="55EC01F9"/>
    <w:rsid w:val="55ED4BE3"/>
    <w:rsid w:val="55EF3813"/>
    <w:rsid w:val="55EF6172"/>
    <w:rsid w:val="55F155BA"/>
    <w:rsid w:val="55F65073"/>
    <w:rsid w:val="560A3619"/>
    <w:rsid w:val="560C1159"/>
    <w:rsid w:val="561304F6"/>
    <w:rsid w:val="56195D39"/>
    <w:rsid w:val="56255AD2"/>
    <w:rsid w:val="562D0929"/>
    <w:rsid w:val="562F3C65"/>
    <w:rsid w:val="56330B89"/>
    <w:rsid w:val="56461040"/>
    <w:rsid w:val="564E32D1"/>
    <w:rsid w:val="56740CF5"/>
    <w:rsid w:val="567516D4"/>
    <w:rsid w:val="567766B4"/>
    <w:rsid w:val="56941B8D"/>
    <w:rsid w:val="5694306C"/>
    <w:rsid w:val="56AE7F78"/>
    <w:rsid w:val="56D14664"/>
    <w:rsid w:val="56DA7673"/>
    <w:rsid w:val="56E71F6F"/>
    <w:rsid w:val="56E87B59"/>
    <w:rsid w:val="56ED4561"/>
    <w:rsid w:val="56EF7128"/>
    <w:rsid w:val="56FB6407"/>
    <w:rsid w:val="570E0633"/>
    <w:rsid w:val="57191AC7"/>
    <w:rsid w:val="571A5AA9"/>
    <w:rsid w:val="573203A9"/>
    <w:rsid w:val="5740250E"/>
    <w:rsid w:val="574108CA"/>
    <w:rsid w:val="574376D5"/>
    <w:rsid w:val="574B64E2"/>
    <w:rsid w:val="574F3816"/>
    <w:rsid w:val="57525520"/>
    <w:rsid w:val="575D174C"/>
    <w:rsid w:val="5761493D"/>
    <w:rsid w:val="5772739B"/>
    <w:rsid w:val="577F1985"/>
    <w:rsid w:val="577F28F0"/>
    <w:rsid w:val="5788752A"/>
    <w:rsid w:val="579813B0"/>
    <w:rsid w:val="57990BBF"/>
    <w:rsid w:val="579E742C"/>
    <w:rsid w:val="57A23508"/>
    <w:rsid w:val="57A30735"/>
    <w:rsid w:val="57A52BDD"/>
    <w:rsid w:val="57A74AF6"/>
    <w:rsid w:val="57B907D3"/>
    <w:rsid w:val="57C06D93"/>
    <w:rsid w:val="57DE7622"/>
    <w:rsid w:val="57F033F3"/>
    <w:rsid w:val="57F1206F"/>
    <w:rsid w:val="57F7203E"/>
    <w:rsid w:val="57FB67EE"/>
    <w:rsid w:val="58046D1E"/>
    <w:rsid w:val="58101039"/>
    <w:rsid w:val="58110CEE"/>
    <w:rsid w:val="58123144"/>
    <w:rsid w:val="58133876"/>
    <w:rsid w:val="581C29DD"/>
    <w:rsid w:val="582B2340"/>
    <w:rsid w:val="582B559B"/>
    <w:rsid w:val="583F5AEF"/>
    <w:rsid w:val="58475FA7"/>
    <w:rsid w:val="584827F5"/>
    <w:rsid w:val="584A3AF5"/>
    <w:rsid w:val="584C7F27"/>
    <w:rsid w:val="584E31F9"/>
    <w:rsid w:val="58555AAE"/>
    <w:rsid w:val="585B1821"/>
    <w:rsid w:val="58617AD6"/>
    <w:rsid w:val="586A272A"/>
    <w:rsid w:val="58747A4A"/>
    <w:rsid w:val="589C223C"/>
    <w:rsid w:val="58B049B2"/>
    <w:rsid w:val="58B224B5"/>
    <w:rsid w:val="58B438D0"/>
    <w:rsid w:val="58C156EC"/>
    <w:rsid w:val="58C954D3"/>
    <w:rsid w:val="58CD2CFF"/>
    <w:rsid w:val="58D145B1"/>
    <w:rsid w:val="58D459FC"/>
    <w:rsid w:val="58DD491B"/>
    <w:rsid w:val="58E244ED"/>
    <w:rsid w:val="58F07DA2"/>
    <w:rsid w:val="58F71664"/>
    <w:rsid w:val="59020EB6"/>
    <w:rsid w:val="59094406"/>
    <w:rsid w:val="59097B98"/>
    <w:rsid w:val="590C0CF2"/>
    <w:rsid w:val="590E5890"/>
    <w:rsid w:val="591A745E"/>
    <w:rsid w:val="592068D8"/>
    <w:rsid w:val="59232191"/>
    <w:rsid w:val="59287A6F"/>
    <w:rsid w:val="592D0C76"/>
    <w:rsid w:val="59397111"/>
    <w:rsid w:val="593A0CFD"/>
    <w:rsid w:val="593F2CBC"/>
    <w:rsid w:val="593F7DC6"/>
    <w:rsid w:val="59480998"/>
    <w:rsid w:val="594E03AD"/>
    <w:rsid w:val="594F46C9"/>
    <w:rsid w:val="59510426"/>
    <w:rsid w:val="595D1DC7"/>
    <w:rsid w:val="595D72D5"/>
    <w:rsid w:val="595D790F"/>
    <w:rsid w:val="59617B4D"/>
    <w:rsid w:val="59622A8A"/>
    <w:rsid w:val="59627D47"/>
    <w:rsid w:val="596A3402"/>
    <w:rsid w:val="596B2037"/>
    <w:rsid w:val="596B619E"/>
    <w:rsid w:val="596D0004"/>
    <w:rsid w:val="59742DAA"/>
    <w:rsid w:val="59750616"/>
    <w:rsid w:val="598041A7"/>
    <w:rsid w:val="59877D96"/>
    <w:rsid w:val="59885973"/>
    <w:rsid w:val="598D6A2B"/>
    <w:rsid w:val="59971B28"/>
    <w:rsid w:val="59A11B88"/>
    <w:rsid w:val="59A67917"/>
    <w:rsid w:val="59C261F7"/>
    <w:rsid w:val="59C27FAA"/>
    <w:rsid w:val="59C81435"/>
    <w:rsid w:val="59E066B1"/>
    <w:rsid w:val="59FC75E0"/>
    <w:rsid w:val="5A0C1333"/>
    <w:rsid w:val="5A264FF8"/>
    <w:rsid w:val="5A302BAD"/>
    <w:rsid w:val="5A4B0354"/>
    <w:rsid w:val="5A4C18AE"/>
    <w:rsid w:val="5A6633BD"/>
    <w:rsid w:val="5A6B35ED"/>
    <w:rsid w:val="5A6F1C50"/>
    <w:rsid w:val="5A7200F3"/>
    <w:rsid w:val="5A880463"/>
    <w:rsid w:val="5A905C27"/>
    <w:rsid w:val="5AB212F4"/>
    <w:rsid w:val="5AB9579B"/>
    <w:rsid w:val="5AC54C48"/>
    <w:rsid w:val="5AC90532"/>
    <w:rsid w:val="5AD42D9F"/>
    <w:rsid w:val="5AD515CB"/>
    <w:rsid w:val="5AE77F5F"/>
    <w:rsid w:val="5AEB77DF"/>
    <w:rsid w:val="5AF121EF"/>
    <w:rsid w:val="5AF664F4"/>
    <w:rsid w:val="5B0D505F"/>
    <w:rsid w:val="5B122654"/>
    <w:rsid w:val="5B1B72C7"/>
    <w:rsid w:val="5B1B78F2"/>
    <w:rsid w:val="5B1F6734"/>
    <w:rsid w:val="5B2E7066"/>
    <w:rsid w:val="5B356799"/>
    <w:rsid w:val="5B3926D8"/>
    <w:rsid w:val="5B3946BB"/>
    <w:rsid w:val="5B3A1BF0"/>
    <w:rsid w:val="5B3A4DC3"/>
    <w:rsid w:val="5B460F22"/>
    <w:rsid w:val="5B470125"/>
    <w:rsid w:val="5B527C12"/>
    <w:rsid w:val="5B555E19"/>
    <w:rsid w:val="5B6343F7"/>
    <w:rsid w:val="5B640C4D"/>
    <w:rsid w:val="5B6721BC"/>
    <w:rsid w:val="5B6B6594"/>
    <w:rsid w:val="5B6E2C12"/>
    <w:rsid w:val="5B706D8B"/>
    <w:rsid w:val="5B73558A"/>
    <w:rsid w:val="5B905275"/>
    <w:rsid w:val="5B983BB9"/>
    <w:rsid w:val="5BAF5C5D"/>
    <w:rsid w:val="5BB22678"/>
    <w:rsid w:val="5BB43209"/>
    <w:rsid w:val="5BB529F2"/>
    <w:rsid w:val="5BCF05A2"/>
    <w:rsid w:val="5BD60E7B"/>
    <w:rsid w:val="5BDB35BE"/>
    <w:rsid w:val="5BDD5B90"/>
    <w:rsid w:val="5BE70BD6"/>
    <w:rsid w:val="5BE76C4E"/>
    <w:rsid w:val="5BF826C3"/>
    <w:rsid w:val="5BFF49EC"/>
    <w:rsid w:val="5C111BDB"/>
    <w:rsid w:val="5C1F2EB4"/>
    <w:rsid w:val="5C2F39EB"/>
    <w:rsid w:val="5C3255FC"/>
    <w:rsid w:val="5C392F98"/>
    <w:rsid w:val="5C49791F"/>
    <w:rsid w:val="5C5C1E43"/>
    <w:rsid w:val="5C5E1D07"/>
    <w:rsid w:val="5C6653F9"/>
    <w:rsid w:val="5C7E2312"/>
    <w:rsid w:val="5C8F22AC"/>
    <w:rsid w:val="5C9171FF"/>
    <w:rsid w:val="5C9401BB"/>
    <w:rsid w:val="5C970285"/>
    <w:rsid w:val="5CA33910"/>
    <w:rsid w:val="5CA413C5"/>
    <w:rsid w:val="5CB5079B"/>
    <w:rsid w:val="5CB619E6"/>
    <w:rsid w:val="5CCD5A4D"/>
    <w:rsid w:val="5CDB1044"/>
    <w:rsid w:val="5CDD6594"/>
    <w:rsid w:val="5CEA2647"/>
    <w:rsid w:val="5CEB67A5"/>
    <w:rsid w:val="5CEF1AE3"/>
    <w:rsid w:val="5D067E33"/>
    <w:rsid w:val="5D0E1E04"/>
    <w:rsid w:val="5D277ECD"/>
    <w:rsid w:val="5D320BB6"/>
    <w:rsid w:val="5D3A48E2"/>
    <w:rsid w:val="5D411DCC"/>
    <w:rsid w:val="5D5C6DD4"/>
    <w:rsid w:val="5D605A42"/>
    <w:rsid w:val="5D653428"/>
    <w:rsid w:val="5D663B6C"/>
    <w:rsid w:val="5D6F4DF1"/>
    <w:rsid w:val="5D8631DD"/>
    <w:rsid w:val="5D87019D"/>
    <w:rsid w:val="5D882F58"/>
    <w:rsid w:val="5D8969A7"/>
    <w:rsid w:val="5D972A4F"/>
    <w:rsid w:val="5D9A0600"/>
    <w:rsid w:val="5DA62504"/>
    <w:rsid w:val="5DCD0208"/>
    <w:rsid w:val="5DDD4E75"/>
    <w:rsid w:val="5DF06F5E"/>
    <w:rsid w:val="5DF33848"/>
    <w:rsid w:val="5DFB45B8"/>
    <w:rsid w:val="5E0D60AC"/>
    <w:rsid w:val="5E1616BF"/>
    <w:rsid w:val="5E18696B"/>
    <w:rsid w:val="5E243AA2"/>
    <w:rsid w:val="5E2613D4"/>
    <w:rsid w:val="5E2F1E9D"/>
    <w:rsid w:val="5E370983"/>
    <w:rsid w:val="5E3D234A"/>
    <w:rsid w:val="5E441FE8"/>
    <w:rsid w:val="5E59725F"/>
    <w:rsid w:val="5E6336E9"/>
    <w:rsid w:val="5E733F3B"/>
    <w:rsid w:val="5E8E31A8"/>
    <w:rsid w:val="5E965565"/>
    <w:rsid w:val="5EA25652"/>
    <w:rsid w:val="5EA81AD1"/>
    <w:rsid w:val="5EB37C18"/>
    <w:rsid w:val="5EBA01CF"/>
    <w:rsid w:val="5EC31CFC"/>
    <w:rsid w:val="5ECA0C68"/>
    <w:rsid w:val="5ECB1B2D"/>
    <w:rsid w:val="5EDD789F"/>
    <w:rsid w:val="5EE317AB"/>
    <w:rsid w:val="5EEB5A36"/>
    <w:rsid w:val="5EEB7DA3"/>
    <w:rsid w:val="5EF0060E"/>
    <w:rsid w:val="5F0C701D"/>
    <w:rsid w:val="5F0D669B"/>
    <w:rsid w:val="5F184008"/>
    <w:rsid w:val="5F2061DC"/>
    <w:rsid w:val="5F53615E"/>
    <w:rsid w:val="5F5476E0"/>
    <w:rsid w:val="5F5A5865"/>
    <w:rsid w:val="5F5A6F03"/>
    <w:rsid w:val="5F5D43D9"/>
    <w:rsid w:val="5F6524EB"/>
    <w:rsid w:val="5F7C46C3"/>
    <w:rsid w:val="5F854D35"/>
    <w:rsid w:val="5FAE0798"/>
    <w:rsid w:val="5FB37ED0"/>
    <w:rsid w:val="5FBD70E8"/>
    <w:rsid w:val="5FCE2AAA"/>
    <w:rsid w:val="5FD96922"/>
    <w:rsid w:val="5FEF1CBC"/>
    <w:rsid w:val="5FF1010B"/>
    <w:rsid w:val="6002345D"/>
    <w:rsid w:val="600448F3"/>
    <w:rsid w:val="601B59B2"/>
    <w:rsid w:val="601E1C5C"/>
    <w:rsid w:val="602F27FF"/>
    <w:rsid w:val="60375A5D"/>
    <w:rsid w:val="60400B34"/>
    <w:rsid w:val="604153FB"/>
    <w:rsid w:val="60480065"/>
    <w:rsid w:val="6049186B"/>
    <w:rsid w:val="606C76D6"/>
    <w:rsid w:val="60760AA4"/>
    <w:rsid w:val="607E712A"/>
    <w:rsid w:val="6081528E"/>
    <w:rsid w:val="608273E6"/>
    <w:rsid w:val="6084785F"/>
    <w:rsid w:val="608519DA"/>
    <w:rsid w:val="608B6029"/>
    <w:rsid w:val="609A1FEB"/>
    <w:rsid w:val="609D50BE"/>
    <w:rsid w:val="609E2095"/>
    <w:rsid w:val="60B46A4C"/>
    <w:rsid w:val="60C225B0"/>
    <w:rsid w:val="60C90025"/>
    <w:rsid w:val="60CC7CE3"/>
    <w:rsid w:val="60D7314B"/>
    <w:rsid w:val="60D873BD"/>
    <w:rsid w:val="60DB342D"/>
    <w:rsid w:val="60DD4987"/>
    <w:rsid w:val="60DE3A72"/>
    <w:rsid w:val="60E37359"/>
    <w:rsid w:val="60E459AB"/>
    <w:rsid w:val="60F002C6"/>
    <w:rsid w:val="60F93F54"/>
    <w:rsid w:val="61175B10"/>
    <w:rsid w:val="612914BE"/>
    <w:rsid w:val="612A3EFA"/>
    <w:rsid w:val="61371347"/>
    <w:rsid w:val="61387DDF"/>
    <w:rsid w:val="613A3C1E"/>
    <w:rsid w:val="613A4430"/>
    <w:rsid w:val="61564788"/>
    <w:rsid w:val="615653D2"/>
    <w:rsid w:val="6170489C"/>
    <w:rsid w:val="6177192A"/>
    <w:rsid w:val="6177553C"/>
    <w:rsid w:val="617C31B5"/>
    <w:rsid w:val="61884059"/>
    <w:rsid w:val="619A4A66"/>
    <w:rsid w:val="61A47D0F"/>
    <w:rsid w:val="61B904AE"/>
    <w:rsid w:val="61BB7FE7"/>
    <w:rsid w:val="61BE535E"/>
    <w:rsid w:val="61C815A8"/>
    <w:rsid w:val="61CC48EA"/>
    <w:rsid w:val="61CD44AE"/>
    <w:rsid w:val="61D1773F"/>
    <w:rsid w:val="61D25B35"/>
    <w:rsid w:val="61D81DEA"/>
    <w:rsid w:val="61E50AEA"/>
    <w:rsid w:val="61E56DC2"/>
    <w:rsid w:val="61FA1D34"/>
    <w:rsid w:val="622240AB"/>
    <w:rsid w:val="622D4BCF"/>
    <w:rsid w:val="622E48D2"/>
    <w:rsid w:val="622E51BE"/>
    <w:rsid w:val="622F0DE5"/>
    <w:rsid w:val="623A500A"/>
    <w:rsid w:val="623C0EF5"/>
    <w:rsid w:val="62472E67"/>
    <w:rsid w:val="62581BCC"/>
    <w:rsid w:val="626A54A2"/>
    <w:rsid w:val="626B0E62"/>
    <w:rsid w:val="6272329F"/>
    <w:rsid w:val="628020E2"/>
    <w:rsid w:val="62815428"/>
    <w:rsid w:val="62856618"/>
    <w:rsid w:val="628E06C0"/>
    <w:rsid w:val="62906411"/>
    <w:rsid w:val="6297239E"/>
    <w:rsid w:val="62A01115"/>
    <w:rsid w:val="62AF388D"/>
    <w:rsid w:val="62B37F87"/>
    <w:rsid w:val="62C30822"/>
    <w:rsid w:val="62C63AF0"/>
    <w:rsid w:val="62CC4210"/>
    <w:rsid w:val="62D30436"/>
    <w:rsid w:val="62D73B65"/>
    <w:rsid w:val="62E31DBF"/>
    <w:rsid w:val="62EC52EB"/>
    <w:rsid w:val="62F41519"/>
    <w:rsid w:val="62F74F4B"/>
    <w:rsid w:val="62F84082"/>
    <w:rsid w:val="62FD5170"/>
    <w:rsid w:val="63042162"/>
    <w:rsid w:val="63097ED6"/>
    <w:rsid w:val="630E3A07"/>
    <w:rsid w:val="63241C43"/>
    <w:rsid w:val="632A4F29"/>
    <w:rsid w:val="63307418"/>
    <w:rsid w:val="63336DF1"/>
    <w:rsid w:val="63347978"/>
    <w:rsid w:val="634124A5"/>
    <w:rsid w:val="63422EA7"/>
    <w:rsid w:val="6342524D"/>
    <w:rsid w:val="63582B60"/>
    <w:rsid w:val="63692494"/>
    <w:rsid w:val="637C7238"/>
    <w:rsid w:val="63824F93"/>
    <w:rsid w:val="63844EE7"/>
    <w:rsid w:val="638A0E2A"/>
    <w:rsid w:val="63912C53"/>
    <w:rsid w:val="639278FE"/>
    <w:rsid w:val="63AF1E75"/>
    <w:rsid w:val="63B93C40"/>
    <w:rsid w:val="63D045C5"/>
    <w:rsid w:val="63E31981"/>
    <w:rsid w:val="63E572CD"/>
    <w:rsid w:val="63EB2161"/>
    <w:rsid w:val="63F07599"/>
    <w:rsid w:val="63F4315E"/>
    <w:rsid w:val="63F6264B"/>
    <w:rsid w:val="64066D75"/>
    <w:rsid w:val="640D063F"/>
    <w:rsid w:val="640E3E40"/>
    <w:rsid w:val="640E5478"/>
    <w:rsid w:val="64134F78"/>
    <w:rsid w:val="641B5904"/>
    <w:rsid w:val="641D0B3B"/>
    <w:rsid w:val="64232033"/>
    <w:rsid w:val="644068F6"/>
    <w:rsid w:val="644C5684"/>
    <w:rsid w:val="64510200"/>
    <w:rsid w:val="64514457"/>
    <w:rsid w:val="64593671"/>
    <w:rsid w:val="645C3794"/>
    <w:rsid w:val="646319DF"/>
    <w:rsid w:val="64652D25"/>
    <w:rsid w:val="6466423A"/>
    <w:rsid w:val="648435BF"/>
    <w:rsid w:val="648930D8"/>
    <w:rsid w:val="64916358"/>
    <w:rsid w:val="64AD198E"/>
    <w:rsid w:val="64AE359A"/>
    <w:rsid w:val="64B867C2"/>
    <w:rsid w:val="64C9566A"/>
    <w:rsid w:val="64D21163"/>
    <w:rsid w:val="64D8627D"/>
    <w:rsid w:val="64EC70A2"/>
    <w:rsid w:val="64F549FB"/>
    <w:rsid w:val="6519522F"/>
    <w:rsid w:val="65203B98"/>
    <w:rsid w:val="652D03F4"/>
    <w:rsid w:val="65476512"/>
    <w:rsid w:val="655D7CE5"/>
    <w:rsid w:val="6564115D"/>
    <w:rsid w:val="656630B9"/>
    <w:rsid w:val="65677196"/>
    <w:rsid w:val="65731BA7"/>
    <w:rsid w:val="6578453B"/>
    <w:rsid w:val="65863DFE"/>
    <w:rsid w:val="659157D8"/>
    <w:rsid w:val="65A163B3"/>
    <w:rsid w:val="65AB0BE8"/>
    <w:rsid w:val="65B67D62"/>
    <w:rsid w:val="65B80487"/>
    <w:rsid w:val="65CD16E4"/>
    <w:rsid w:val="65D61D93"/>
    <w:rsid w:val="65E5279F"/>
    <w:rsid w:val="65E52C46"/>
    <w:rsid w:val="65E856AD"/>
    <w:rsid w:val="65E90AD7"/>
    <w:rsid w:val="65ED7937"/>
    <w:rsid w:val="65F45200"/>
    <w:rsid w:val="65F71333"/>
    <w:rsid w:val="66033980"/>
    <w:rsid w:val="660B67C4"/>
    <w:rsid w:val="660D16CA"/>
    <w:rsid w:val="660D76C0"/>
    <w:rsid w:val="66210DE0"/>
    <w:rsid w:val="662D1F1B"/>
    <w:rsid w:val="66354FF3"/>
    <w:rsid w:val="66391C48"/>
    <w:rsid w:val="664734CE"/>
    <w:rsid w:val="664F2E87"/>
    <w:rsid w:val="6658290F"/>
    <w:rsid w:val="665A30AF"/>
    <w:rsid w:val="66682307"/>
    <w:rsid w:val="66690201"/>
    <w:rsid w:val="666C3E49"/>
    <w:rsid w:val="666F6C6D"/>
    <w:rsid w:val="66703033"/>
    <w:rsid w:val="667F1DA6"/>
    <w:rsid w:val="668E3934"/>
    <w:rsid w:val="66904F85"/>
    <w:rsid w:val="66911329"/>
    <w:rsid w:val="66A4318E"/>
    <w:rsid w:val="66BC6686"/>
    <w:rsid w:val="66BE4F28"/>
    <w:rsid w:val="66C04AA6"/>
    <w:rsid w:val="66C071DC"/>
    <w:rsid w:val="66C12C69"/>
    <w:rsid w:val="66C83594"/>
    <w:rsid w:val="66CA0A1A"/>
    <w:rsid w:val="66CB0B32"/>
    <w:rsid w:val="66E57FCC"/>
    <w:rsid w:val="66E93DB3"/>
    <w:rsid w:val="66EB22AB"/>
    <w:rsid w:val="66ED1E15"/>
    <w:rsid w:val="66F07CD4"/>
    <w:rsid w:val="66F12D0D"/>
    <w:rsid w:val="66FC4A22"/>
    <w:rsid w:val="67021D34"/>
    <w:rsid w:val="670525F1"/>
    <w:rsid w:val="671A1B75"/>
    <w:rsid w:val="67214263"/>
    <w:rsid w:val="67434334"/>
    <w:rsid w:val="67465510"/>
    <w:rsid w:val="6747270C"/>
    <w:rsid w:val="67570E4D"/>
    <w:rsid w:val="676D5D6B"/>
    <w:rsid w:val="677752FD"/>
    <w:rsid w:val="6778524E"/>
    <w:rsid w:val="678B05A0"/>
    <w:rsid w:val="678B2AFF"/>
    <w:rsid w:val="678B355C"/>
    <w:rsid w:val="6795689F"/>
    <w:rsid w:val="679A6604"/>
    <w:rsid w:val="679D2642"/>
    <w:rsid w:val="67A51254"/>
    <w:rsid w:val="67AC5BF2"/>
    <w:rsid w:val="67BA7B73"/>
    <w:rsid w:val="67BB45D6"/>
    <w:rsid w:val="67BC660F"/>
    <w:rsid w:val="67BD5F2B"/>
    <w:rsid w:val="67BE238D"/>
    <w:rsid w:val="67C142E5"/>
    <w:rsid w:val="67CD4631"/>
    <w:rsid w:val="67CF5056"/>
    <w:rsid w:val="67D35AC2"/>
    <w:rsid w:val="67D414F9"/>
    <w:rsid w:val="67EA60FE"/>
    <w:rsid w:val="67EC764C"/>
    <w:rsid w:val="67ED01CB"/>
    <w:rsid w:val="67F51B98"/>
    <w:rsid w:val="67F604AE"/>
    <w:rsid w:val="67FE539D"/>
    <w:rsid w:val="68061ADE"/>
    <w:rsid w:val="680E0A0F"/>
    <w:rsid w:val="6811298B"/>
    <w:rsid w:val="68120D01"/>
    <w:rsid w:val="681A3404"/>
    <w:rsid w:val="68300B60"/>
    <w:rsid w:val="684D6765"/>
    <w:rsid w:val="68536E8C"/>
    <w:rsid w:val="68573DDE"/>
    <w:rsid w:val="685741C6"/>
    <w:rsid w:val="68585A8C"/>
    <w:rsid w:val="68654EB9"/>
    <w:rsid w:val="686E35B2"/>
    <w:rsid w:val="68706CC4"/>
    <w:rsid w:val="687961B6"/>
    <w:rsid w:val="68807854"/>
    <w:rsid w:val="68854E8B"/>
    <w:rsid w:val="688D0EE3"/>
    <w:rsid w:val="68967024"/>
    <w:rsid w:val="689E00EF"/>
    <w:rsid w:val="689F2D6A"/>
    <w:rsid w:val="68A03201"/>
    <w:rsid w:val="68A925A7"/>
    <w:rsid w:val="68C64513"/>
    <w:rsid w:val="68C66EE7"/>
    <w:rsid w:val="68D42E08"/>
    <w:rsid w:val="68D62705"/>
    <w:rsid w:val="68D76C8A"/>
    <w:rsid w:val="68DA65A8"/>
    <w:rsid w:val="68DB42B7"/>
    <w:rsid w:val="68E30F56"/>
    <w:rsid w:val="68E453E3"/>
    <w:rsid w:val="68E95028"/>
    <w:rsid w:val="68F11395"/>
    <w:rsid w:val="68F16A3D"/>
    <w:rsid w:val="68F314A7"/>
    <w:rsid w:val="690A0F98"/>
    <w:rsid w:val="690F1EF2"/>
    <w:rsid w:val="690F7D6C"/>
    <w:rsid w:val="6910227D"/>
    <w:rsid w:val="691B0849"/>
    <w:rsid w:val="69206628"/>
    <w:rsid w:val="692165FB"/>
    <w:rsid w:val="692339F3"/>
    <w:rsid w:val="692C3B46"/>
    <w:rsid w:val="692E3C41"/>
    <w:rsid w:val="692F3863"/>
    <w:rsid w:val="69307A6A"/>
    <w:rsid w:val="69394F5A"/>
    <w:rsid w:val="694E3D42"/>
    <w:rsid w:val="695124BC"/>
    <w:rsid w:val="69547FC5"/>
    <w:rsid w:val="695A4457"/>
    <w:rsid w:val="69685D94"/>
    <w:rsid w:val="696A5B9D"/>
    <w:rsid w:val="696D6470"/>
    <w:rsid w:val="69757AB3"/>
    <w:rsid w:val="69817CE9"/>
    <w:rsid w:val="6982662F"/>
    <w:rsid w:val="698C08CA"/>
    <w:rsid w:val="698F5D19"/>
    <w:rsid w:val="69A61052"/>
    <w:rsid w:val="69A95CB3"/>
    <w:rsid w:val="69AD3A8C"/>
    <w:rsid w:val="69C26E3F"/>
    <w:rsid w:val="69C83F0C"/>
    <w:rsid w:val="69E34EFA"/>
    <w:rsid w:val="69E60DA5"/>
    <w:rsid w:val="69F63A66"/>
    <w:rsid w:val="69FC21F6"/>
    <w:rsid w:val="6A18157A"/>
    <w:rsid w:val="6A192E99"/>
    <w:rsid w:val="6A303898"/>
    <w:rsid w:val="6A332BC0"/>
    <w:rsid w:val="6A381D13"/>
    <w:rsid w:val="6A446EB9"/>
    <w:rsid w:val="6A481A04"/>
    <w:rsid w:val="6A500BCC"/>
    <w:rsid w:val="6A591370"/>
    <w:rsid w:val="6A64364D"/>
    <w:rsid w:val="6A6F053E"/>
    <w:rsid w:val="6A7C214D"/>
    <w:rsid w:val="6A883FE6"/>
    <w:rsid w:val="6A8B3BE4"/>
    <w:rsid w:val="6A8B5218"/>
    <w:rsid w:val="6A955643"/>
    <w:rsid w:val="6A981117"/>
    <w:rsid w:val="6A9A43A8"/>
    <w:rsid w:val="6AA03CD6"/>
    <w:rsid w:val="6AA50160"/>
    <w:rsid w:val="6AC663F7"/>
    <w:rsid w:val="6ACA7E14"/>
    <w:rsid w:val="6AD42CA8"/>
    <w:rsid w:val="6ADC3BEB"/>
    <w:rsid w:val="6ADD354A"/>
    <w:rsid w:val="6ADE1962"/>
    <w:rsid w:val="6AE41585"/>
    <w:rsid w:val="6B263D57"/>
    <w:rsid w:val="6B35193B"/>
    <w:rsid w:val="6B352903"/>
    <w:rsid w:val="6B355CA8"/>
    <w:rsid w:val="6B3E6221"/>
    <w:rsid w:val="6B4E23F8"/>
    <w:rsid w:val="6B546C88"/>
    <w:rsid w:val="6B60264F"/>
    <w:rsid w:val="6B683E60"/>
    <w:rsid w:val="6B7C43A7"/>
    <w:rsid w:val="6B936BFA"/>
    <w:rsid w:val="6BA765CB"/>
    <w:rsid w:val="6BB0285D"/>
    <w:rsid w:val="6BB8578C"/>
    <w:rsid w:val="6BC7446C"/>
    <w:rsid w:val="6BD65A25"/>
    <w:rsid w:val="6BDC3D55"/>
    <w:rsid w:val="6BE476F4"/>
    <w:rsid w:val="6BEA5D5B"/>
    <w:rsid w:val="6BEC7263"/>
    <w:rsid w:val="6BEF3F3D"/>
    <w:rsid w:val="6BF01BC6"/>
    <w:rsid w:val="6BF37840"/>
    <w:rsid w:val="6BF81865"/>
    <w:rsid w:val="6BFB7FC0"/>
    <w:rsid w:val="6BFD79E2"/>
    <w:rsid w:val="6C167EBA"/>
    <w:rsid w:val="6C190CAF"/>
    <w:rsid w:val="6C197EF1"/>
    <w:rsid w:val="6C2979F4"/>
    <w:rsid w:val="6C2A67A0"/>
    <w:rsid w:val="6C2F058A"/>
    <w:rsid w:val="6C310519"/>
    <w:rsid w:val="6C312879"/>
    <w:rsid w:val="6C391337"/>
    <w:rsid w:val="6C6937DB"/>
    <w:rsid w:val="6C6A3499"/>
    <w:rsid w:val="6C6C6371"/>
    <w:rsid w:val="6C7E1A7D"/>
    <w:rsid w:val="6C850602"/>
    <w:rsid w:val="6C8D313D"/>
    <w:rsid w:val="6CA22F14"/>
    <w:rsid w:val="6CA31B94"/>
    <w:rsid w:val="6CBE4C67"/>
    <w:rsid w:val="6CC206E4"/>
    <w:rsid w:val="6CDB6EA2"/>
    <w:rsid w:val="6CE82E3F"/>
    <w:rsid w:val="6CE94133"/>
    <w:rsid w:val="6CF428D7"/>
    <w:rsid w:val="6CFF00D3"/>
    <w:rsid w:val="6D1F64DD"/>
    <w:rsid w:val="6D2F332A"/>
    <w:rsid w:val="6D300DFA"/>
    <w:rsid w:val="6D345A23"/>
    <w:rsid w:val="6D362E94"/>
    <w:rsid w:val="6D3808BE"/>
    <w:rsid w:val="6D394B3A"/>
    <w:rsid w:val="6D4106F6"/>
    <w:rsid w:val="6D4C6264"/>
    <w:rsid w:val="6D4E1025"/>
    <w:rsid w:val="6D657F84"/>
    <w:rsid w:val="6D6B6C0D"/>
    <w:rsid w:val="6DA11656"/>
    <w:rsid w:val="6DB4035F"/>
    <w:rsid w:val="6DB55C4D"/>
    <w:rsid w:val="6DC30FDA"/>
    <w:rsid w:val="6DC93394"/>
    <w:rsid w:val="6DCD0503"/>
    <w:rsid w:val="6DE216F4"/>
    <w:rsid w:val="6DE84FB6"/>
    <w:rsid w:val="6DED5DB1"/>
    <w:rsid w:val="6DED7DC5"/>
    <w:rsid w:val="6DEF3D1E"/>
    <w:rsid w:val="6E0554DB"/>
    <w:rsid w:val="6E1855BF"/>
    <w:rsid w:val="6E1B697B"/>
    <w:rsid w:val="6E223620"/>
    <w:rsid w:val="6E2C242B"/>
    <w:rsid w:val="6E4768D6"/>
    <w:rsid w:val="6E5375E2"/>
    <w:rsid w:val="6E546E21"/>
    <w:rsid w:val="6E6223EB"/>
    <w:rsid w:val="6E82287B"/>
    <w:rsid w:val="6E841789"/>
    <w:rsid w:val="6E9450EB"/>
    <w:rsid w:val="6E9F301A"/>
    <w:rsid w:val="6EA068D7"/>
    <w:rsid w:val="6EA46627"/>
    <w:rsid w:val="6EB74A2A"/>
    <w:rsid w:val="6EC007AD"/>
    <w:rsid w:val="6EC54C20"/>
    <w:rsid w:val="6ED640B8"/>
    <w:rsid w:val="6EE62D41"/>
    <w:rsid w:val="6EEB3B86"/>
    <w:rsid w:val="6EEB7FB0"/>
    <w:rsid w:val="6EEC7DCC"/>
    <w:rsid w:val="6EEF22A2"/>
    <w:rsid w:val="6EEF486A"/>
    <w:rsid w:val="6EF87193"/>
    <w:rsid w:val="6F0A1AEB"/>
    <w:rsid w:val="6F0B4D10"/>
    <w:rsid w:val="6F117F55"/>
    <w:rsid w:val="6F265398"/>
    <w:rsid w:val="6F315265"/>
    <w:rsid w:val="6F371A67"/>
    <w:rsid w:val="6F387B6E"/>
    <w:rsid w:val="6F3C2DDE"/>
    <w:rsid w:val="6F543C48"/>
    <w:rsid w:val="6F546CD9"/>
    <w:rsid w:val="6F5B3400"/>
    <w:rsid w:val="6F60367F"/>
    <w:rsid w:val="6F6A5193"/>
    <w:rsid w:val="6F7510E5"/>
    <w:rsid w:val="6F771E77"/>
    <w:rsid w:val="6F786CFF"/>
    <w:rsid w:val="6F7D30C9"/>
    <w:rsid w:val="6F8632EC"/>
    <w:rsid w:val="6F8E0D30"/>
    <w:rsid w:val="6F8E2CC5"/>
    <w:rsid w:val="6FAB3AB4"/>
    <w:rsid w:val="6FAB77F0"/>
    <w:rsid w:val="6FB22372"/>
    <w:rsid w:val="6FB51250"/>
    <w:rsid w:val="6FB552D0"/>
    <w:rsid w:val="6FC56FA0"/>
    <w:rsid w:val="6FCD6AA8"/>
    <w:rsid w:val="6FCF7027"/>
    <w:rsid w:val="6FD137BC"/>
    <w:rsid w:val="6FD978FB"/>
    <w:rsid w:val="6FE31729"/>
    <w:rsid w:val="6FE55DBB"/>
    <w:rsid w:val="6FED66F0"/>
    <w:rsid w:val="6FF006DD"/>
    <w:rsid w:val="6FF83932"/>
    <w:rsid w:val="70035622"/>
    <w:rsid w:val="70063DAE"/>
    <w:rsid w:val="701060FE"/>
    <w:rsid w:val="70191FCC"/>
    <w:rsid w:val="701A2E57"/>
    <w:rsid w:val="70261AFB"/>
    <w:rsid w:val="70271C27"/>
    <w:rsid w:val="70373BCC"/>
    <w:rsid w:val="703C312C"/>
    <w:rsid w:val="70447D99"/>
    <w:rsid w:val="707036DC"/>
    <w:rsid w:val="70783500"/>
    <w:rsid w:val="70785B0A"/>
    <w:rsid w:val="7080385B"/>
    <w:rsid w:val="70894AC0"/>
    <w:rsid w:val="708C2D3F"/>
    <w:rsid w:val="708C74DB"/>
    <w:rsid w:val="709204B3"/>
    <w:rsid w:val="7094793B"/>
    <w:rsid w:val="709C20F5"/>
    <w:rsid w:val="709C39CD"/>
    <w:rsid w:val="70A60192"/>
    <w:rsid w:val="70AD6690"/>
    <w:rsid w:val="70AF3826"/>
    <w:rsid w:val="70CC3108"/>
    <w:rsid w:val="70D023B5"/>
    <w:rsid w:val="70D510A5"/>
    <w:rsid w:val="70D568E3"/>
    <w:rsid w:val="70E4104E"/>
    <w:rsid w:val="70EF1194"/>
    <w:rsid w:val="70F03202"/>
    <w:rsid w:val="710913F2"/>
    <w:rsid w:val="710F1C46"/>
    <w:rsid w:val="71112A26"/>
    <w:rsid w:val="711D5AB5"/>
    <w:rsid w:val="71226622"/>
    <w:rsid w:val="7124032F"/>
    <w:rsid w:val="7124125F"/>
    <w:rsid w:val="7143693B"/>
    <w:rsid w:val="71491B21"/>
    <w:rsid w:val="714F5B87"/>
    <w:rsid w:val="715D2FF4"/>
    <w:rsid w:val="71610EAE"/>
    <w:rsid w:val="7164669D"/>
    <w:rsid w:val="71760D36"/>
    <w:rsid w:val="717C0DB5"/>
    <w:rsid w:val="7181634C"/>
    <w:rsid w:val="7186405D"/>
    <w:rsid w:val="718E4D43"/>
    <w:rsid w:val="719678FB"/>
    <w:rsid w:val="719A5988"/>
    <w:rsid w:val="719B66E6"/>
    <w:rsid w:val="719C0DF5"/>
    <w:rsid w:val="71A415A2"/>
    <w:rsid w:val="71A630BA"/>
    <w:rsid w:val="71A75905"/>
    <w:rsid w:val="71C4067A"/>
    <w:rsid w:val="71CA1BBC"/>
    <w:rsid w:val="71CA5D0F"/>
    <w:rsid w:val="71D21EE9"/>
    <w:rsid w:val="71D5442B"/>
    <w:rsid w:val="71DA58BD"/>
    <w:rsid w:val="71E6481C"/>
    <w:rsid w:val="71EB259A"/>
    <w:rsid w:val="71EC7FCB"/>
    <w:rsid w:val="71F4100B"/>
    <w:rsid w:val="72170F7A"/>
    <w:rsid w:val="72227C6E"/>
    <w:rsid w:val="72372482"/>
    <w:rsid w:val="72443667"/>
    <w:rsid w:val="72492CF0"/>
    <w:rsid w:val="72556EF6"/>
    <w:rsid w:val="725A3462"/>
    <w:rsid w:val="725C1911"/>
    <w:rsid w:val="72621714"/>
    <w:rsid w:val="7269235D"/>
    <w:rsid w:val="72731B78"/>
    <w:rsid w:val="72774F77"/>
    <w:rsid w:val="72866F70"/>
    <w:rsid w:val="728C4514"/>
    <w:rsid w:val="7297281C"/>
    <w:rsid w:val="72A92D17"/>
    <w:rsid w:val="72D530B1"/>
    <w:rsid w:val="72D7341A"/>
    <w:rsid w:val="72DB0834"/>
    <w:rsid w:val="72DC7FDC"/>
    <w:rsid w:val="72E82FBA"/>
    <w:rsid w:val="72ED338C"/>
    <w:rsid w:val="72ED3E78"/>
    <w:rsid w:val="731314D9"/>
    <w:rsid w:val="731373C5"/>
    <w:rsid w:val="73137DE5"/>
    <w:rsid w:val="731774ED"/>
    <w:rsid w:val="73177CF1"/>
    <w:rsid w:val="73212A5D"/>
    <w:rsid w:val="732248B6"/>
    <w:rsid w:val="732B0096"/>
    <w:rsid w:val="732C19B2"/>
    <w:rsid w:val="732D30B2"/>
    <w:rsid w:val="732D6324"/>
    <w:rsid w:val="733A645C"/>
    <w:rsid w:val="73414A05"/>
    <w:rsid w:val="73431777"/>
    <w:rsid w:val="7362362E"/>
    <w:rsid w:val="73627F38"/>
    <w:rsid w:val="737A01F7"/>
    <w:rsid w:val="739649CB"/>
    <w:rsid w:val="73967AC3"/>
    <w:rsid w:val="73A246DF"/>
    <w:rsid w:val="73A4410C"/>
    <w:rsid w:val="73A61D59"/>
    <w:rsid w:val="73B6791C"/>
    <w:rsid w:val="73C66457"/>
    <w:rsid w:val="73CC5868"/>
    <w:rsid w:val="73D451FA"/>
    <w:rsid w:val="73F0516D"/>
    <w:rsid w:val="73F93139"/>
    <w:rsid w:val="74056C4D"/>
    <w:rsid w:val="741B76A3"/>
    <w:rsid w:val="741B76C6"/>
    <w:rsid w:val="741D4302"/>
    <w:rsid w:val="74265D4C"/>
    <w:rsid w:val="742831DA"/>
    <w:rsid w:val="743044FB"/>
    <w:rsid w:val="74356FEC"/>
    <w:rsid w:val="74375AC7"/>
    <w:rsid w:val="74414F99"/>
    <w:rsid w:val="744810C4"/>
    <w:rsid w:val="744A766C"/>
    <w:rsid w:val="74552BDD"/>
    <w:rsid w:val="74616D1E"/>
    <w:rsid w:val="746A7DFE"/>
    <w:rsid w:val="746D3AD0"/>
    <w:rsid w:val="7470017F"/>
    <w:rsid w:val="7473375A"/>
    <w:rsid w:val="74790556"/>
    <w:rsid w:val="747D166A"/>
    <w:rsid w:val="74BE3948"/>
    <w:rsid w:val="74C64030"/>
    <w:rsid w:val="74C77CA0"/>
    <w:rsid w:val="74CB0E1D"/>
    <w:rsid w:val="74CE474F"/>
    <w:rsid w:val="74D41816"/>
    <w:rsid w:val="74D8564F"/>
    <w:rsid w:val="74E1585B"/>
    <w:rsid w:val="74E3678F"/>
    <w:rsid w:val="74EC4152"/>
    <w:rsid w:val="74F939B1"/>
    <w:rsid w:val="75074D63"/>
    <w:rsid w:val="75130481"/>
    <w:rsid w:val="751E7085"/>
    <w:rsid w:val="751F6F3B"/>
    <w:rsid w:val="75200785"/>
    <w:rsid w:val="75256899"/>
    <w:rsid w:val="752568AE"/>
    <w:rsid w:val="752C3E87"/>
    <w:rsid w:val="752F4F9D"/>
    <w:rsid w:val="75307A8B"/>
    <w:rsid w:val="753B1257"/>
    <w:rsid w:val="75473FFC"/>
    <w:rsid w:val="755A7C33"/>
    <w:rsid w:val="755D52EA"/>
    <w:rsid w:val="755E2BC4"/>
    <w:rsid w:val="7561449F"/>
    <w:rsid w:val="7562597D"/>
    <w:rsid w:val="75636B6E"/>
    <w:rsid w:val="757A75D7"/>
    <w:rsid w:val="75932149"/>
    <w:rsid w:val="7594575E"/>
    <w:rsid w:val="75946293"/>
    <w:rsid w:val="75996378"/>
    <w:rsid w:val="759A6A27"/>
    <w:rsid w:val="759F2D94"/>
    <w:rsid w:val="75A76967"/>
    <w:rsid w:val="75B715FD"/>
    <w:rsid w:val="75C32703"/>
    <w:rsid w:val="75C87F33"/>
    <w:rsid w:val="75D14162"/>
    <w:rsid w:val="75DB7337"/>
    <w:rsid w:val="75DC0C53"/>
    <w:rsid w:val="75E354E2"/>
    <w:rsid w:val="760027AF"/>
    <w:rsid w:val="76097260"/>
    <w:rsid w:val="760D32B2"/>
    <w:rsid w:val="76141B93"/>
    <w:rsid w:val="76154832"/>
    <w:rsid w:val="76155047"/>
    <w:rsid w:val="761B506C"/>
    <w:rsid w:val="761B59DD"/>
    <w:rsid w:val="76207098"/>
    <w:rsid w:val="76225130"/>
    <w:rsid w:val="763524AB"/>
    <w:rsid w:val="7637119C"/>
    <w:rsid w:val="763B2462"/>
    <w:rsid w:val="764263DF"/>
    <w:rsid w:val="76444DE7"/>
    <w:rsid w:val="765F53A6"/>
    <w:rsid w:val="76621404"/>
    <w:rsid w:val="7666203F"/>
    <w:rsid w:val="767A29FC"/>
    <w:rsid w:val="767D40BD"/>
    <w:rsid w:val="76832C35"/>
    <w:rsid w:val="768413AF"/>
    <w:rsid w:val="76882D38"/>
    <w:rsid w:val="768F2462"/>
    <w:rsid w:val="769E4087"/>
    <w:rsid w:val="76A323E7"/>
    <w:rsid w:val="76A70649"/>
    <w:rsid w:val="76A7232B"/>
    <w:rsid w:val="76B86B7D"/>
    <w:rsid w:val="76B879B9"/>
    <w:rsid w:val="76BC785D"/>
    <w:rsid w:val="76C740C6"/>
    <w:rsid w:val="76CA097D"/>
    <w:rsid w:val="76D8580D"/>
    <w:rsid w:val="76E34FA9"/>
    <w:rsid w:val="76EA4B34"/>
    <w:rsid w:val="76EC2187"/>
    <w:rsid w:val="76F103E3"/>
    <w:rsid w:val="76F11939"/>
    <w:rsid w:val="76F443CE"/>
    <w:rsid w:val="76FA735B"/>
    <w:rsid w:val="77023DB2"/>
    <w:rsid w:val="770722EB"/>
    <w:rsid w:val="770B0EC8"/>
    <w:rsid w:val="771250A8"/>
    <w:rsid w:val="7719060D"/>
    <w:rsid w:val="772E4C19"/>
    <w:rsid w:val="773118E8"/>
    <w:rsid w:val="773D1E23"/>
    <w:rsid w:val="773F12D5"/>
    <w:rsid w:val="7748156C"/>
    <w:rsid w:val="774A08A4"/>
    <w:rsid w:val="775933BD"/>
    <w:rsid w:val="77627351"/>
    <w:rsid w:val="77657463"/>
    <w:rsid w:val="776872EE"/>
    <w:rsid w:val="77696F09"/>
    <w:rsid w:val="776C6817"/>
    <w:rsid w:val="77793D66"/>
    <w:rsid w:val="77794C6D"/>
    <w:rsid w:val="777A78B2"/>
    <w:rsid w:val="77841001"/>
    <w:rsid w:val="77856743"/>
    <w:rsid w:val="77860CF9"/>
    <w:rsid w:val="778D49EB"/>
    <w:rsid w:val="778D54D1"/>
    <w:rsid w:val="7798559D"/>
    <w:rsid w:val="779A7942"/>
    <w:rsid w:val="779C341F"/>
    <w:rsid w:val="77A06BC9"/>
    <w:rsid w:val="77B0658D"/>
    <w:rsid w:val="77BB593F"/>
    <w:rsid w:val="77C11A77"/>
    <w:rsid w:val="77D13AB7"/>
    <w:rsid w:val="77D1458C"/>
    <w:rsid w:val="77D22A95"/>
    <w:rsid w:val="77DD0D49"/>
    <w:rsid w:val="77E36192"/>
    <w:rsid w:val="780B6C56"/>
    <w:rsid w:val="782057D4"/>
    <w:rsid w:val="78250B5E"/>
    <w:rsid w:val="783D2336"/>
    <w:rsid w:val="784C2665"/>
    <w:rsid w:val="785919DD"/>
    <w:rsid w:val="785F33BB"/>
    <w:rsid w:val="786D57A2"/>
    <w:rsid w:val="786D774A"/>
    <w:rsid w:val="78A04DFC"/>
    <w:rsid w:val="78B223DC"/>
    <w:rsid w:val="78B85E08"/>
    <w:rsid w:val="78BF05E5"/>
    <w:rsid w:val="78BF211D"/>
    <w:rsid w:val="78C116EC"/>
    <w:rsid w:val="78D3388D"/>
    <w:rsid w:val="78DA7EFA"/>
    <w:rsid w:val="78DF308C"/>
    <w:rsid w:val="78ED17CE"/>
    <w:rsid w:val="78F3291F"/>
    <w:rsid w:val="79012EF7"/>
    <w:rsid w:val="79161F9F"/>
    <w:rsid w:val="791D2178"/>
    <w:rsid w:val="79317ACB"/>
    <w:rsid w:val="79525D49"/>
    <w:rsid w:val="79527F8C"/>
    <w:rsid w:val="79543657"/>
    <w:rsid w:val="79571540"/>
    <w:rsid w:val="79630A54"/>
    <w:rsid w:val="797055D8"/>
    <w:rsid w:val="79734DB3"/>
    <w:rsid w:val="79742036"/>
    <w:rsid w:val="79891F88"/>
    <w:rsid w:val="79967727"/>
    <w:rsid w:val="799A7F58"/>
    <w:rsid w:val="799E5762"/>
    <w:rsid w:val="79C01919"/>
    <w:rsid w:val="79C22F07"/>
    <w:rsid w:val="79C3476E"/>
    <w:rsid w:val="79C575A2"/>
    <w:rsid w:val="79CD22E1"/>
    <w:rsid w:val="79D06085"/>
    <w:rsid w:val="79D34EA8"/>
    <w:rsid w:val="79DE6389"/>
    <w:rsid w:val="79E74170"/>
    <w:rsid w:val="79EC5909"/>
    <w:rsid w:val="79F82DFE"/>
    <w:rsid w:val="7A125A0D"/>
    <w:rsid w:val="7A126D0C"/>
    <w:rsid w:val="7A157C9D"/>
    <w:rsid w:val="7A19204D"/>
    <w:rsid w:val="7A197D81"/>
    <w:rsid w:val="7A1B0E83"/>
    <w:rsid w:val="7A1B1B38"/>
    <w:rsid w:val="7A2A75CC"/>
    <w:rsid w:val="7A387519"/>
    <w:rsid w:val="7A3E5A9A"/>
    <w:rsid w:val="7A535A83"/>
    <w:rsid w:val="7A5E5271"/>
    <w:rsid w:val="7A616045"/>
    <w:rsid w:val="7A6B370C"/>
    <w:rsid w:val="7A7038F8"/>
    <w:rsid w:val="7A7474E8"/>
    <w:rsid w:val="7A77285C"/>
    <w:rsid w:val="7A7A2080"/>
    <w:rsid w:val="7A7A2D50"/>
    <w:rsid w:val="7A7B031F"/>
    <w:rsid w:val="7A7F614C"/>
    <w:rsid w:val="7A89680F"/>
    <w:rsid w:val="7A8A4827"/>
    <w:rsid w:val="7A912097"/>
    <w:rsid w:val="7AAD665F"/>
    <w:rsid w:val="7AB80984"/>
    <w:rsid w:val="7ABF2CDC"/>
    <w:rsid w:val="7ABF3647"/>
    <w:rsid w:val="7ACD431C"/>
    <w:rsid w:val="7ACE33A0"/>
    <w:rsid w:val="7ACE56F4"/>
    <w:rsid w:val="7AD12279"/>
    <w:rsid w:val="7AEB528C"/>
    <w:rsid w:val="7AF00122"/>
    <w:rsid w:val="7AF37CEC"/>
    <w:rsid w:val="7AF75F98"/>
    <w:rsid w:val="7AFA7214"/>
    <w:rsid w:val="7B005E79"/>
    <w:rsid w:val="7B0D671F"/>
    <w:rsid w:val="7B0F6FD1"/>
    <w:rsid w:val="7B140054"/>
    <w:rsid w:val="7B1444F5"/>
    <w:rsid w:val="7B15510B"/>
    <w:rsid w:val="7B270C75"/>
    <w:rsid w:val="7B3414CE"/>
    <w:rsid w:val="7B395FE1"/>
    <w:rsid w:val="7B3F0F42"/>
    <w:rsid w:val="7B473193"/>
    <w:rsid w:val="7B56079A"/>
    <w:rsid w:val="7B5B7A8F"/>
    <w:rsid w:val="7B6467CC"/>
    <w:rsid w:val="7B700464"/>
    <w:rsid w:val="7B770B7F"/>
    <w:rsid w:val="7B781A92"/>
    <w:rsid w:val="7B8332F2"/>
    <w:rsid w:val="7B942A25"/>
    <w:rsid w:val="7B992E6C"/>
    <w:rsid w:val="7BA510DB"/>
    <w:rsid w:val="7BA9768F"/>
    <w:rsid w:val="7BB24A06"/>
    <w:rsid w:val="7BB857CF"/>
    <w:rsid w:val="7BB94E0D"/>
    <w:rsid w:val="7BBA2106"/>
    <w:rsid w:val="7BC45B7A"/>
    <w:rsid w:val="7BC63354"/>
    <w:rsid w:val="7BDB4F3D"/>
    <w:rsid w:val="7BFB15DB"/>
    <w:rsid w:val="7C047BD8"/>
    <w:rsid w:val="7C0E6B68"/>
    <w:rsid w:val="7C244ABB"/>
    <w:rsid w:val="7C250E0C"/>
    <w:rsid w:val="7C470785"/>
    <w:rsid w:val="7C4A4577"/>
    <w:rsid w:val="7C4D6944"/>
    <w:rsid w:val="7C512BBE"/>
    <w:rsid w:val="7C516D20"/>
    <w:rsid w:val="7C58611C"/>
    <w:rsid w:val="7C760968"/>
    <w:rsid w:val="7C7B514F"/>
    <w:rsid w:val="7C824762"/>
    <w:rsid w:val="7C8365AE"/>
    <w:rsid w:val="7C8A6315"/>
    <w:rsid w:val="7C9B61AE"/>
    <w:rsid w:val="7CA33B0A"/>
    <w:rsid w:val="7CA86653"/>
    <w:rsid w:val="7CA92E01"/>
    <w:rsid w:val="7CB0479B"/>
    <w:rsid w:val="7CB748AC"/>
    <w:rsid w:val="7CB94F33"/>
    <w:rsid w:val="7CC11224"/>
    <w:rsid w:val="7CC3324B"/>
    <w:rsid w:val="7CCC0759"/>
    <w:rsid w:val="7CCD0BDF"/>
    <w:rsid w:val="7CCD40D3"/>
    <w:rsid w:val="7CCF5542"/>
    <w:rsid w:val="7CD5791B"/>
    <w:rsid w:val="7CDF750A"/>
    <w:rsid w:val="7CE27431"/>
    <w:rsid w:val="7CEB006E"/>
    <w:rsid w:val="7CF7664B"/>
    <w:rsid w:val="7D033CB2"/>
    <w:rsid w:val="7D0A35F3"/>
    <w:rsid w:val="7D0A6670"/>
    <w:rsid w:val="7D102862"/>
    <w:rsid w:val="7D1203CE"/>
    <w:rsid w:val="7D1D7CE7"/>
    <w:rsid w:val="7D2864CF"/>
    <w:rsid w:val="7D2956CB"/>
    <w:rsid w:val="7D5B0BB4"/>
    <w:rsid w:val="7D6029C5"/>
    <w:rsid w:val="7D636AA3"/>
    <w:rsid w:val="7D69477A"/>
    <w:rsid w:val="7D6D1BB6"/>
    <w:rsid w:val="7D6F6049"/>
    <w:rsid w:val="7D7050F0"/>
    <w:rsid w:val="7D73584A"/>
    <w:rsid w:val="7D797182"/>
    <w:rsid w:val="7D7B5CB2"/>
    <w:rsid w:val="7D7D40B7"/>
    <w:rsid w:val="7D806BD7"/>
    <w:rsid w:val="7D8C4241"/>
    <w:rsid w:val="7D950B68"/>
    <w:rsid w:val="7D9A188F"/>
    <w:rsid w:val="7D9E5A3D"/>
    <w:rsid w:val="7D9E648A"/>
    <w:rsid w:val="7DA00904"/>
    <w:rsid w:val="7DAF6AAE"/>
    <w:rsid w:val="7DB12D02"/>
    <w:rsid w:val="7DB83A1B"/>
    <w:rsid w:val="7DBC5508"/>
    <w:rsid w:val="7DCB6AF7"/>
    <w:rsid w:val="7DCC563A"/>
    <w:rsid w:val="7DD1466E"/>
    <w:rsid w:val="7DDD3910"/>
    <w:rsid w:val="7DEF51CD"/>
    <w:rsid w:val="7DF7448E"/>
    <w:rsid w:val="7DF93C2A"/>
    <w:rsid w:val="7DFA4DDD"/>
    <w:rsid w:val="7DFC566C"/>
    <w:rsid w:val="7E1F0E87"/>
    <w:rsid w:val="7E26070E"/>
    <w:rsid w:val="7E2F1763"/>
    <w:rsid w:val="7E390A63"/>
    <w:rsid w:val="7E395B71"/>
    <w:rsid w:val="7E3F4998"/>
    <w:rsid w:val="7E533193"/>
    <w:rsid w:val="7E5D1D2A"/>
    <w:rsid w:val="7E5D22DA"/>
    <w:rsid w:val="7E6A011E"/>
    <w:rsid w:val="7E6C4F4C"/>
    <w:rsid w:val="7E6F71C4"/>
    <w:rsid w:val="7E7565DD"/>
    <w:rsid w:val="7E763FFB"/>
    <w:rsid w:val="7E7A1B6E"/>
    <w:rsid w:val="7E852382"/>
    <w:rsid w:val="7E863AA0"/>
    <w:rsid w:val="7E9B2132"/>
    <w:rsid w:val="7E9C3109"/>
    <w:rsid w:val="7EA169EC"/>
    <w:rsid w:val="7EA26049"/>
    <w:rsid w:val="7EA5115B"/>
    <w:rsid w:val="7EBB2879"/>
    <w:rsid w:val="7ECD0A24"/>
    <w:rsid w:val="7ECD760E"/>
    <w:rsid w:val="7EE35DFC"/>
    <w:rsid w:val="7EE515C6"/>
    <w:rsid w:val="7EE90FB2"/>
    <w:rsid w:val="7EF226F3"/>
    <w:rsid w:val="7EF375C1"/>
    <w:rsid w:val="7EF73EB0"/>
    <w:rsid w:val="7F041084"/>
    <w:rsid w:val="7F210831"/>
    <w:rsid w:val="7F2C430C"/>
    <w:rsid w:val="7F2C5676"/>
    <w:rsid w:val="7F2F6910"/>
    <w:rsid w:val="7F3724BD"/>
    <w:rsid w:val="7F3D0DBD"/>
    <w:rsid w:val="7F3D5FAC"/>
    <w:rsid w:val="7F3F0A1F"/>
    <w:rsid w:val="7F4B62A4"/>
    <w:rsid w:val="7F4E2E7A"/>
    <w:rsid w:val="7F5305AE"/>
    <w:rsid w:val="7F59284E"/>
    <w:rsid w:val="7F5C39C0"/>
    <w:rsid w:val="7F646697"/>
    <w:rsid w:val="7F735F2F"/>
    <w:rsid w:val="7F762CF5"/>
    <w:rsid w:val="7F875311"/>
    <w:rsid w:val="7F940278"/>
    <w:rsid w:val="7F947660"/>
    <w:rsid w:val="7F955F5B"/>
    <w:rsid w:val="7FA377D8"/>
    <w:rsid w:val="7FA5707C"/>
    <w:rsid w:val="7FA77E68"/>
    <w:rsid w:val="7FAE6362"/>
    <w:rsid w:val="7FB458D1"/>
    <w:rsid w:val="7FB54C31"/>
    <w:rsid w:val="7FB727C8"/>
    <w:rsid w:val="7FBA51A1"/>
    <w:rsid w:val="7FBF7E46"/>
    <w:rsid w:val="7FC40692"/>
    <w:rsid w:val="7FD22C75"/>
    <w:rsid w:val="7FEC2373"/>
    <w:rsid w:val="7FEC3398"/>
    <w:rsid w:val="7FEF2D14"/>
    <w:rsid w:val="7FF11240"/>
    <w:rsid w:val="7FF45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0DFAA9E"/>
  <w15:docId w15:val="{0DCA33EB-EE5E-4449-9B72-332F71CF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annotation text" w:qFormat="1"/>
    <w:lsdException w:name="header" w:qFormat="1"/>
    <w:lsdException w:name="footer" w:qFormat="1"/>
    <w:lsdException w:name="caption" w:qFormat="1"/>
    <w:lsdException w:name="annotation reference" w:qFormat="1"/>
    <w:lsdException w:name="page number" w:qFormat="1"/>
    <w:lsdException w:name="endnote text" w:qFormat="1"/>
    <w:lsdException w:name="Title" w:qFormat="1"/>
    <w:lsdException w:name="Default Paragraph Font" w:uiPriority="1" w:unhideWhenUsed="1"/>
    <w:lsdException w:name="Subtitle" w:qFormat="1"/>
    <w:lsdException w:name="Body Text Indent 2" w:qFormat="1"/>
    <w:lsdException w:name="Hyperlink" w:uiPriority="99"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hAnsi="宋体" w:cs="宋体"/>
      <w:sz w:val="24"/>
      <w:szCs w:val="24"/>
    </w:rPr>
  </w:style>
  <w:style w:type="paragraph" w:styleId="1">
    <w:name w:val="heading 1"/>
    <w:basedOn w:val="a"/>
    <w:next w:val="a"/>
    <w:qFormat/>
    <w:pPr>
      <w:keepNext/>
      <w:numPr>
        <w:numId w:val="1"/>
      </w:numPr>
      <w:adjustRightInd w:val="0"/>
      <w:snapToGrid w:val="0"/>
      <w:spacing w:before="120" w:after="120"/>
      <w:outlineLvl w:val="0"/>
    </w:pPr>
    <w:rPr>
      <w:rFonts w:ascii="Arial" w:eastAsia="仿宋_GB2312" w:hAnsi="Arial" w:cs="Times New Roman"/>
      <w:b/>
      <w:bCs/>
      <w:kern w:val="44"/>
      <w:sz w:val="32"/>
      <w:szCs w:val="44"/>
    </w:rPr>
  </w:style>
  <w:style w:type="paragraph" w:styleId="2">
    <w:name w:val="heading 2"/>
    <w:basedOn w:val="a"/>
    <w:next w:val="a"/>
    <w:qFormat/>
    <w:pPr>
      <w:keepNext/>
      <w:numPr>
        <w:ilvl w:val="1"/>
        <w:numId w:val="1"/>
      </w:numPr>
      <w:spacing w:before="240" w:after="120"/>
      <w:outlineLvl w:val="1"/>
    </w:pPr>
    <w:rPr>
      <w:rFonts w:ascii="Arial" w:hAnsi="Arial" w:cs="Arial"/>
      <w:b/>
      <w:bCs/>
      <w:szCs w:val="28"/>
      <w:lang w:eastAsia="en-US"/>
    </w:rPr>
  </w:style>
  <w:style w:type="paragraph" w:styleId="3">
    <w:name w:val="heading 3"/>
    <w:basedOn w:val="a"/>
    <w:next w:val="a"/>
    <w:qFormat/>
    <w:pPr>
      <w:keepNext/>
      <w:numPr>
        <w:ilvl w:val="2"/>
        <w:numId w:val="1"/>
      </w:numPr>
      <w:spacing w:before="240" w:after="60"/>
      <w:outlineLvl w:val="2"/>
    </w:pPr>
    <w:rPr>
      <w:rFonts w:ascii="Arial" w:hAnsi="Arial" w:cs="Arial"/>
      <w:b/>
      <w:bCs/>
      <w:sz w:val="20"/>
      <w:szCs w:val="26"/>
      <w:lang w:eastAsia="en-US"/>
    </w:rPr>
  </w:style>
  <w:style w:type="paragraph" w:styleId="4">
    <w:name w:val="heading 4"/>
    <w:basedOn w:val="a"/>
    <w:next w:val="a"/>
    <w:link w:val="40"/>
    <w:qFormat/>
    <w:pPr>
      <w:keepNext/>
      <w:numPr>
        <w:ilvl w:val="3"/>
        <w:numId w:val="1"/>
      </w:numPr>
      <w:tabs>
        <w:tab w:val="left" w:pos="432"/>
      </w:tabs>
      <w:spacing w:before="240" w:after="60"/>
      <w:outlineLvl w:val="3"/>
    </w:pPr>
    <w:rPr>
      <w:rFonts w:ascii="Arial" w:hAnsi="Arial" w:cs="Times New Roman"/>
      <w:b/>
      <w:bCs/>
      <w:sz w:val="20"/>
      <w:szCs w:val="28"/>
      <w:lang w:eastAsia="en-US"/>
    </w:rPr>
  </w:style>
  <w:style w:type="paragraph" w:styleId="5">
    <w:name w:val="heading 5"/>
    <w:basedOn w:val="a"/>
    <w:next w:val="a"/>
    <w:qFormat/>
    <w:pPr>
      <w:numPr>
        <w:ilvl w:val="4"/>
        <w:numId w:val="1"/>
      </w:numPr>
      <w:tabs>
        <w:tab w:val="left" w:pos="432"/>
      </w:tabs>
      <w:spacing w:before="240" w:after="60"/>
      <w:outlineLvl w:val="4"/>
    </w:pPr>
    <w:rPr>
      <w:rFonts w:ascii="Arial" w:hAnsi="Arial" w:cs="Times New Roman"/>
      <w:b/>
      <w:bCs/>
      <w:i/>
      <w:iCs/>
      <w:sz w:val="26"/>
      <w:szCs w:val="26"/>
      <w:lang w:eastAsia="en-US"/>
    </w:rPr>
  </w:style>
  <w:style w:type="paragraph" w:styleId="6">
    <w:name w:val="heading 6"/>
    <w:next w:val="a"/>
    <w:qFormat/>
    <w:pPr>
      <w:numPr>
        <w:ilvl w:val="5"/>
        <w:numId w:val="2"/>
      </w:numPr>
      <w:tabs>
        <w:tab w:val="left" w:pos="432"/>
      </w:tabs>
      <w:spacing w:before="240" w:after="60"/>
      <w:outlineLvl w:val="5"/>
    </w:pPr>
    <w:rPr>
      <w:rFonts w:ascii="Arial" w:hAnsi="Arial"/>
      <w:b/>
      <w:bCs/>
      <w:sz w:val="18"/>
      <w:szCs w:val="22"/>
      <w:lang w:eastAsia="en-US"/>
    </w:rPr>
  </w:style>
  <w:style w:type="paragraph" w:styleId="7">
    <w:name w:val="heading 7"/>
    <w:next w:val="a"/>
    <w:qFormat/>
    <w:pPr>
      <w:numPr>
        <w:ilvl w:val="6"/>
        <w:numId w:val="2"/>
      </w:numPr>
      <w:tabs>
        <w:tab w:val="left" w:pos="432"/>
      </w:tabs>
      <w:spacing w:before="240" w:after="60"/>
      <w:outlineLvl w:val="6"/>
    </w:pPr>
    <w:rPr>
      <w:rFonts w:ascii="Arial" w:hAnsi="Arial"/>
      <w:b/>
      <w:szCs w:val="24"/>
      <w:lang w:eastAsia="en-US"/>
    </w:rPr>
  </w:style>
  <w:style w:type="paragraph" w:styleId="8">
    <w:name w:val="heading 8"/>
    <w:basedOn w:val="a"/>
    <w:next w:val="a"/>
    <w:qFormat/>
    <w:pPr>
      <w:numPr>
        <w:ilvl w:val="7"/>
        <w:numId w:val="1"/>
      </w:numPr>
      <w:spacing w:before="240" w:after="60"/>
      <w:outlineLvl w:val="7"/>
    </w:pPr>
    <w:rPr>
      <w:rFonts w:ascii="Arial" w:hAnsi="Arial" w:cs="Times New Roman"/>
      <w:i/>
      <w:iCs/>
      <w:lang w:eastAsia="en-US"/>
    </w:rPr>
  </w:style>
  <w:style w:type="paragraph" w:styleId="9">
    <w:name w:val="heading 9"/>
    <w:basedOn w:val="a"/>
    <w:next w:val="a"/>
    <w:qFormat/>
    <w:pPr>
      <w:numPr>
        <w:ilvl w:val="8"/>
        <w:numId w:val="1"/>
      </w:numPr>
      <w:spacing w:before="240" w:after="60"/>
      <w:outlineLvl w:val="8"/>
    </w:pPr>
    <w:rPr>
      <w:rFonts w:ascii="Arial" w:hAnsi="Arial" w:cs="Arial"/>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260"/>
    </w:pPr>
    <w:rPr>
      <w:rFonts w:ascii="Times New Roman" w:hAnsi="Times New Roman" w:cs="Times New Roman"/>
      <w:sz w:val="18"/>
      <w:szCs w:val="18"/>
    </w:rPr>
  </w:style>
  <w:style w:type="paragraph" w:styleId="a3">
    <w:name w:val="caption"/>
    <w:basedOn w:val="a"/>
    <w:next w:val="a"/>
    <w:qFormat/>
    <w:rPr>
      <w:rFonts w:ascii="Arial" w:eastAsia="黑体" w:hAnsi="Arial" w:cs="Arial"/>
      <w:sz w:val="20"/>
      <w:szCs w:val="20"/>
    </w:rPr>
  </w:style>
  <w:style w:type="paragraph" w:styleId="a4">
    <w:name w:val="Document Map"/>
    <w:basedOn w:val="a"/>
    <w:qFormat/>
    <w:pPr>
      <w:shd w:val="clear" w:color="auto" w:fill="000080"/>
    </w:pPr>
    <w:rPr>
      <w:rFonts w:ascii="微软雅黑" w:eastAsia="微软雅黑" w:cs="Times New Roman"/>
    </w:rPr>
  </w:style>
  <w:style w:type="paragraph" w:styleId="a5">
    <w:name w:val="annotation text"/>
    <w:basedOn w:val="a"/>
    <w:qFormat/>
    <w:rPr>
      <w:rFonts w:ascii="Times New Roman" w:hAnsi="Times New Roman" w:cs="Times New Roman"/>
    </w:rPr>
  </w:style>
  <w:style w:type="paragraph" w:styleId="TOC5">
    <w:name w:val="toc 5"/>
    <w:basedOn w:val="a"/>
    <w:next w:val="a"/>
    <w:qFormat/>
    <w:pPr>
      <w:ind w:left="840"/>
    </w:pPr>
    <w:rPr>
      <w:rFonts w:ascii="Times New Roman" w:hAnsi="Times New Roman" w:cs="Times New Roman"/>
      <w:sz w:val="18"/>
      <w:szCs w:val="18"/>
    </w:rPr>
  </w:style>
  <w:style w:type="paragraph" w:styleId="TOC3">
    <w:name w:val="toc 3"/>
    <w:basedOn w:val="a"/>
    <w:next w:val="a"/>
    <w:uiPriority w:val="39"/>
    <w:qFormat/>
    <w:pPr>
      <w:ind w:left="420"/>
    </w:pPr>
    <w:rPr>
      <w:rFonts w:ascii="Times New Roman" w:hAnsi="Times New Roman" w:cs="Times New Roman"/>
      <w:i/>
      <w:iCs/>
      <w:sz w:val="20"/>
      <w:szCs w:val="20"/>
    </w:rPr>
  </w:style>
  <w:style w:type="paragraph" w:styleId="TOC8">
    <w:name w:val="toc 8"/>
    <w:basedOn w:val="a"/>
    <w:next w:val="a"/>
    <w:qFormat/>
    <w:pPr>
      <w:ind w:left="1470"/>
    </w:pPr>
    <w:rPr>
      <w:rFonts w:ascii="Times New Roman" w:hAnsi="Times New Roman" w:cs="Times New Roman"/>
      <w:sz w:val="18"/>
      <w:szCs w:val="18"/>
    </w:rPr>
  </w:style>
  <w:style w:type="paragraph" w:styleId="20">
    <w:name w:val="Body Text Indent 2"/>
    <w:basedOn w:val="a"/>
    <w:qFormat/>
    <w:pPr>
      <w:spacing w:after="120" w:line="480" w:lineRule="auto"/>
      <w:ind w:leftChars="200" w:left="200"/>
    </w:pPr>
    <w:rPr>
      <w:rFonts w:ascii="Times New Roman" w:hAnsi="Times New Roman" w:cs="Times New Roman"/>
    </w:rPr>
  </w:style>
  <w:style w:type="paragraph" w:styleId="a6">
    <w:name w:val="endnote text"/>
    <w:basedOn w:val="a"/>
    <w:link w:val="a7"/>
    <w:qFormat/>
    <w:pPr>
      <w:snapToGrid w:val="0"/>
    </w:pPr>
  </w:style>
  <w:style w:type="paragraph" w:styleId="a8">
    <w:name w:val="Balloon Text"/>
    <w:basedOn w:val="a"/>
    <w:qFormat/>
    <w:rPr>
      <w:sz w:val="18"/>
      <w:szCs w:val="18"/>
    </w:rPr>
  </w:style>
  <w:style w:type="paragraph" w:styleId="a9">
    <w:name w:val="footer"/>
    <w:basedOn w:val="a"/>
    <w:qFormat/>
    <w:pPr>
      <w:tabs>
        <w:tab w:val="center" w:pos="4153"/>
        <w:tab w:val="right" w:pos="8306"/>
      </w:tabs>
      <w:snapToGrid w:val="0"/>
    </w:pPr>
    <w:rPr>
      <w:rFonts w:ascii="Times New Roman" w:hAnsi="Times New Roman" w:cs="Times New Roman"/>
      <w:sz w:val="18"/>
      <w:szCs w:val="18"/>
    </w:rPr>
  </w:style>
  <w:style w:type="paragraph" w:styleId="aa">
    <w:name w:val="header"/>
    <w:basedOn w:val="a"/>
    <w:qFormat/>
    <w:pPr>
      <w:tabs>
        <w:tab w:val="center" w:pos="4320"/>
        <w:tab w:val="right" w:pos="8640"/>
      </w:tabs>
    </w:pPr>
    <w:rPr>
      <w:rFonts w:ascii="Palatino-Roman 12.0pt" w:hAnsi="Palatino-Roman 12.0pt" w:cs="Times New Roman"/>
      <w:szCs w:val="20"/>
      <w:lang w:eastAsia="en-US"/>
    </w:rPr>
  </w:style>
  <w:style w:type="paragraph" w:styleId="TOC1">
    <w:name w:val="toc 1"/>
    <w:basedOn w:val="a"/>
    <w:next w:val="a"/>
    <w:uiPriority w:val="39"/>
    <w:qFormat/>
    <w:pPr>
      <w:spacing w:before="120" w:after="120"/>
    </w:pPr>
    <w:rPr>
      <w:rFonts w:ascii="Times New Roman" w:hAnsi="Times New Roman" w:cs="Times New Roman"/>
      <w:b/>
      <w:bCs/>
      <w:caps/>
      <w:sz w:val="20"/>
      <w:szCs w:val="20"/>
    </w:rPr>
  </w:style>
  <w:style w:type="paragraph" w:styleId="TOC4">
    <w:name w:val="toc 4"/>
    <w:basedOn w:val="a"/>
    <w:next w:val="a"/>
    <w:qFormat/>
    <w:pPr>
      <w:ind w:left="630"/>
    </w:pPr>
    <w:rPr>
      <w:rFonts w:ascii="Times New Roman" w:hAnsi="Times New Roman" w:cs="Times New Roman"/>
      <w:sz w:val="18"/>
      <w:szCs w:val="18"/>
    </w:rPr>
  </w:style>
  <w:style w:type="paragraph" w:styleId="ab">
    <w:name w:val="Subtitle"/>
    <w:basedOn w:val="a"/>
    <w:qFormat/>
    <w:pPr>
      <w:spacing w:before="240" w:after="240"/>
      <w:jc w:val="center"/>
    </w:pPr>
    <w:rPr>
      <w:rFonts w:ascii="Arial" w:hAnsi="Arial" w:cs="Times New Roman"/>
      <w:b/>
      <w:sz w:val="44"/>
      <w:szCs w:val="20"/>
      <w:lang w:eastAsia="en-US"/>
    </w:rPr>
  </w:style>
  <w:style w:type="paragraph" w:styleId="TOC6">
    <w:name w:val="toc 6"/>
    <w:basedOn w:val="a"/>
    <w:next w:val="a"/>
    <w:qFormat/>
    <w:pPr>
      <w:ind w:left="1050"/>
    </w:pPr>
    <w:rPr>
      <w:rFonts w:ascii="Times New Roman" w:hAnsi="Times New Roman" w:cs="Times New Roman"/>
      <w:sz w:val="18"/>
      <w:szCs w:val="18"/>
    </w:rPr>
  </w:style>
  <w:style w:type="paragraph" w:styleId="TOC2">
    <w:name w:val="toc 2"/>
    <w:basedOn w:val="a"/>
    <w:next w:val="a"/>
    <w:uiPriority w:val="39"/>
    <w:qFormat/>
    <w:pPr>
      <w:ind w:left="210"/>
    </w:pPr>
    <w:rPr>
      <w:rFonts w:ascii="Times New Roman" w:hAnsi="Times New Roman" w:cs="Times New Roman"/>
      <w:smallCaps/>
      <w:sz w:val="20"/>
      <w:szCs w:val="20"/>
    </w:rPr>
  </w:style>
  <w:style w:type="paragraph" w:styleId="TOC9">
    <w:name w:val="toc 9"/>
    <w:basedOn w:val="a"/>
    <w:next w:val="a"/>
    <w:qFormat/>
    <w:pPr>
      <w:ind w:left="1680"/>
    </w:pPr>
    <w:rPr>
      <w:rFonts w:ascii="Times New Roman" w:hAnsi="Times New Roman" w:cs="Times New Roman"/>
      <w:sz w:val="18"/>
      <w:szCs w:val="18"/>
    </w:rPr>
  </w:style>
  <w:style w:type="paragraph" w:styleId="ac">
    <w:name w:val="Normal (Web)"/>
    <w:basedOn w:val="a"/>
    <w:qFormat/>
    <w:pPr>
      <w:spacing w:before="100" w:beforeAutospacing="1" w:after="100" w:afterAutospacing="1"/>
    </w:pPr>
  </w:style>
  <w:style w:type="character" w:styleId="ad">
    <w:name w:val="Strong"/>
    <w:qFormat/>
    <w:rPr>
      <w:rFonts w:ascii="Times New Roman" w:eastAsia="宋体" w:hAnsi="Times New Roman" w:cs="Times New Roman"/>
      <w:b/>
      <w:bCs/>
      <w:lang w:bidi="ar-SA"/>
    </w:rPr>
  </w:style>
  <w:style w:type="character" w:styleId="ae">
    <w:name w:val="page number"/>
    <w:qFormat/>
    <w:rPr>
      <w:rFonts w:ascii="Times New Roman" w:eastAsia="宋体" w:hAnsi="Times New Roman" w:cs="Times New Roman"/>
      <w:lang w:bidi="ar-SA"/>
    </w:rPr>
  </w:style>
  <w:style w:type="character" w:styleId="af">
    <w:name w:val="Emphasis"/>
    <w:qFormat/>
    <w:rPr>
      <w:rFonts w:ascii="Times New Roman" w:eastAsia="宋体" w:hAnsi="Times New Roman" w:cs="Times New Roman"/>
      <w:i/>
      <w:iCs/>
      <w:lang w:bidi="ar-SA"/>
    </w:rPr>
  </w:style>
  <w:style w:type="character" w:styleId="af0">
    <w:name w:val="Hyperlink"/>
    <w:uiPriority w:val="99"/>
    <w:qFormat/>
    <w:rPr>
      <w:color w:val="FF0000"/>
      <w:u w:val="single"/>
    </w:rPr>
  </w:style>
  <w:style w:type="character" w:styleId="af1">
    <w:name w:val="annotation reference"/>
    <w:basedOn w:val="a0"/>
    <w:qFormat/>
    <w:rPr>
      <w:sz w:val="21"/>
      <w:szCs w:val="21"/>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91">
    <w:name w:val="style91"/>
    <w:qFormat/>
    <w:rPr>
      <w:rFonts w:ascii="Times New Roman" w:eastAsia="宋体" w:hAnsi="Times New Roman" w:cs="Times New Roman"/>
      <w:b/>
      <w:bCs/>
      <w:color w:val="CC0000"/>
      <w:lang w:bidi="ar-SA"/>
    </w:rPr>
  </w:style>
  <w:style w:type="character" w:customStyle="1" w:styleId="font11">
    <w:name w:val="font11"/>
    <w:qFormat/>
    <w:rPr>
      <w:rFonts w:ascii="宋体" w:eastAsia="宋体" w:hAnsi="宋体" w:cs="宋体" w:hint="eastAsia"/>
      <w:color w:val="000000"/>
      <w:sz w:val="20"/>
      <w:szCs w:val="20"/>
      <w:u w:val="none"/>
      <w:lang w:bidi="ar-SA"/>
    </w:rPr>
  </w:style>
  <w:style w:type="character" w:customStyle="1" w:styleId="style101">
    <w:name w:val="style101"/>
    <w:qFormat/>
    <w:rPr>
      <w:rFonts w:ascii="Arial" w:eastAsia="宋体" w:hAnsi="Arial" w:cs="Arial"/>
      <w:color w:val="000000"/>
      <w:sz w:val="22"/>
      <w:szCs w:val="22"/>
      <w:lang w:bidi="ar-SA"/>
    </w:rPr>
  </w:style>
  <w:style w:type="character" w:customStyle="1" w:styleId="style31">
    <w:name w:val="style31"/>
    <w:qFormat/>
    <w:rPr>
      <w:rFonts w:ascii="Arial" w:eastAsia="宋体" w:hAnsi="Arial" w:cs="Arial"/>
      <w:sz w:val="22"/>
      <w:szCs w:val="22"/>
      <w:lang w:bidi="ar-SA"/>
    </w:rPr>
  </w:style>
  <w:style w:type="character" w:customStyle="1" w:styleId="style41">
    <w:name w:val="style41"/>
    <w:qFormat/>
    <w:rPr>
      <w:rFonts w:ascii="Times New Roman" w:eastAsia="宋体" w:hAnsi="Times New Roman" w:cs="Times New Roman"/>
      <w:b/>
      <w:bCs/>
      <w:i/>
      <w:iCs/>
      <w:color w:val="CC0000"/>
      <w:lang w:bidi="ar-SA"/>
    </w:rPr>
  </w:style>
  <w:style w:type="character" w:customStyle="1" w:styleId="font41">
    <w:name w:val="font41"/>
    <w:qFormat/>
    <w:rPr>
      <w:rFonts w:ascii="宋体" w:eastAsia="宋体" w:hAnsi="宋体" w:cs="宋体" w:hint="eastAsia"/>
      <w:color w:val="FF0000"/>
      <w:sz w:val="18"/>
      <w:szCs w:val="18"/>
      <w:u w:val="none"/>
      <w:lang w:bidi="ar-SA"/>
    </w:rPr>
  </w:style>
  <w:style w:type="character" w:customStyle="1" w:styleId="font21">
    <w:name w:val="font21"/>
    <w:qFormat/>
    <w:rPr>
      <w:rFonts w:ascii="宋体" w:eastAsia="宋体" w:hAnsi="宋体" w:cs="宋体" w:hint="eastAsia"/>
      <w:color w:val="000000"/>
      <w:sz w:val="21"/>
      <w:szCs w:val="21"/>
      <w:u w:val="none"/>
      <w:lang w:bidi="ar-SA"/>
    </w:rPr>
  </w:style>
  <w:style w:type="character" w:customStyle="1" w:styleId="font01">
    <w:name w:val="font01"/>
    <w:qFormat/>
    <w:rPr>
      <w:rFonts w:ascii="Times New Roman" w:eastAsia="宋体" w:hAnsi="Times New Roman" w:cs="Times New Roman" w:hint="default"/>
      <w:color w:val="000000"/>
      <w:sz w:val="21"/>
      <w:szCs w:val="21"/>
      <w:u w:val="none"/>
      <w:lang w:bidi="ar-SA"/>
    </w:rPr>
  </w:style>
  <w:style w:type="character" w:customStyle="1" w:styleId="style21">
    <w:name w:val="style21"/>
    <w:qFormat/>
    <w:rPr>
      <w:rFonts w:ascii="Arial" w:eastAsia="宋体" w:hAnsi="Arial" w:cs="Arial"/>
      <w:sz w:val="22"/>
      <w:szCs w:val="22"/>
      <w:lang w:bidi="ar-SA"/>
    </w:rPr>
  </w:style>
  <w:style w:type="character" w:customStyle="1" w:styleId="style121">
    <w:name w:val="style121"/>
    <w:qFormat/>
    <w:rPr>
      <w:rFonts w:ascii="Times New Roman" w:eastAsia="宋体" w:hAnsi="Times New Roman" w:cs="Times New Roman"/>
      <w:b/>
      <w:bCs/>
      <w:i/>
      <w:iCs/>
      <w:color w:val="000000"/>
      <w:lang w:bidi="ar-SA"/>
    </w:rPr>
  </w:style>
  <w:style w:type="character" w:customStyle="1" w:styleId="style111">
    <w:name w:val="style111"/>
    <w:qFormat/>
    <w:rPr>
      <w:rFonts w:ascii="Arial" w:eastAsia="宋体" w:hAnsi="Arial" w:cs="Arial"/>
      <w:sz w:val="22"/>
      <w:szCs w:val="22"/>
      <w:lang w:bidi="ar-SA"/>
    </w:rPr>
  </w:style>
  <w:style w:type="paragraph" w:customStyle="1" w:styleId="style2">
    <w:name w:val="style2"/>
    <w:basedOn w:val="a"/>
    <w:qFormat/>
    <w:pPr>
      <w:spacing w:before="100" w:beforeAutospacing="1" w:after="100" w:afterAutospacing="1"/>
    </w:pPr>
    <w:rPr>
      <w:rFonts w:ascii="Arial" w:hAnsi="Arial" w:cs="Arial"/>
      <w:b/>
      <w:bCs/>
      <w:i/>
      <w:iCs/>
      <w:color w:val="006600"/>
    </w:rPr>
  </w:style>
  <w:style w:type="paragraph" w:customStyle="1" w:styleId="style3">
    <w:name w:val="style3"/>
    <w:basedOn w:val="a"/>
    <w:qFormat/>
    <w:pPr>
      <w:spacing w:before="100" w:beforeAutospacing="1" w:after="100" w:afterAutospacing="1"/>
    </w:pPr>
    <w:rPr>
      <w:rFonts w:ascii="Arial" w:hAnsi="Arial" w:cs="Arial"/>
      <w:sz w:val="22"/>
      <w:szCs w:val="22"/>
    </w:rPr>
  </w:style>
  <w:style w:type="paragraph" w:customStyle="1" w:styleId="10">
    <w:name w:val="列表段落1"/>
    <w:basedOn w:val="a"/>
    <w:uiPriority w:val="34"/>
    <w:qFormat/>
    <w:pPr>
      <w:ind w:firstLineChars="200" w:firstLine="420"/>
    </w:pPr>
  </w:style>
  <w:style w:type="paragraph" w:customStyle="1" w:styleId="style11style13">
    <w:name w:val="style11 style13"/>
    <w:basedOn w:val="a"/>
    <w:qFormat/>
    <w:pPr>
      <w:spacing w:before="100" w:beforeAutospacing="1" w:after="100" w:afterAutospacing="1"/>
    </w:pPr>
  </w:style>
  <w:style w:type="paragraph" w:customStyle="1" w:styleId="style10style13">
    <w:name w:val="style10 style13"/>
    <w:basedOn w:val="a"/>
    <w:qFormat/>
    <w:pPr>
      <w:spacing w:before="100" w:beforeAutospacing="1" w:after="100" w:afterAutospacing="1"/>
    </w:pPr>
  </w:style>
  <w:style w:type="paragraph" w:customStyle="1" w:styleId="style13">
    <w:name w:val="style13"/>
    <w:basedOn w:val="a"/>
    <w:qFormat/>
    <w:pPr>
      <w:spacing w:before="100" w:beforeAutospacing="1" w:after="100" w:afterAutospacing="1"/>
    </w:pPr>
    <w:rPr>
      <w:rFonts w:ascii="Arial" w:hAnsi="Arial" w:cs="Arial"/>
      <w:color w:val="336633"/>
    </w:rPr>
  </w:style>
  <w:style w:type="paragraph" w:customStyle="1" w:styleId="tablehdg">
    <w:name w:val="table hdg"/>
    <w:next w:val="a"/>
    <w:qFormat/>
    <w:pPr>
      <w:widowControl w:val="0"/>
      <w:spacing w:before="60" w:after="60" w:line="220" w:lineRule="atLeast"/>
      <w:jc w:val="center"/>
    </w:pPr>
    <w:rPr>
      <w:rFonts w:ascii="Arial" w:eastAsia="PMingLiU" w:hAnsi="Arial"/>
      <w:b/>
      <w:lang w:eastAsia="en-US"/>
    </w:rPr>
  </w:style>
  <w:style w:type="paragraph" w:customStyle="1" w:styleId="style10">
    <w:name w:val="style10"/>
    <w:basedOn w:val="a"/>
    <w:qFormat/>
    <w:pPr>
      <w:spacing w:before="100" w:beforeAutospacing="1" w:after="100" w:afterAutospacing="1"/>
    </w:pPr>
    <w:rPr>
      <w:rFonts w:ascii="Arial" w:hAnsi="Arial" w:cs="Arial"/>
      <w:color w:val="000000"/>
      <w:sz w:val="22"/>
      <w:szCs w:val="22"/>
    </w:rPr>
  </w:style>
  <w:style w:type="paragraph" w:customStyle="1" w:styleId="style11">
    <w:name w:val="style11"/>
    <w:basedOn w:val="a"/>
    <w:qFormat/>
    <w:pPr>
      <w:spacing w:before="100" w:beforeAutospacing="1" w:after="100" w:afterAutospacing="1"/>
    </w:pPr>
    <w:rPr>
      <w:b/>
      <w:bCs/>
      <w:i/>
      <w:iCs/>
      <w:color w:val="0000FF"/>
    </w:rPr>
  </w:style>
  <w:style w:type="paragraph" w:customStyle="1" w:styleId="11">
    <w:name w:val="样式 1 小二"/>
    <w:qFormat/>
    <w:pPr>
      <w:outlineLvl w:val="0"/>
    </w:pPr>
    <w:rPr>
      <w:rFonts w:ascii="Times New Roman" w:hAnsi="Times New Roman"/>
      <w:color w:val="000000"/>
      <w:kern w:val="24"/>
      <w:sz w:val="36"/>
      <w:szCs w:val="36"/>
    </w:rPr>
  </w:style>
  <w:style w:type="paragraph" w:customStyle="1" w:styleId="bullet">
    <w:name w:val="bullet"/>
    <w:basedOn w:val="a"/>
    <w:qFormat/>
    <w:pPr>
      <w:spacing w:before="100" w:beforeAutospacing="1" w:after="100" w:afterAutospacing="1"/>
    </w:pPr>
  </w:style>
  <w:style w:type="paragraph" w:customStyle="1" w:styleId="CharCharCharCharCharCharCharCharCharCharCharCharCharCharCharChar">
    <w:name w:val="Char Char Char Char Char Char Char Char Char Char Char Char Char Char Char Char"/>
    <w:basedOn w:val="a"/>
    <w:qFormat/>
    <w:pPr>
      <w:tabs>
        <w:tab w:val="left" w:pos="360"/>
      </w:tabs>
      <w:spacing w:line="360" w:lineRule="auto"/>
      <w:ind w:firstLineChars="200" w:firstLine="200"/>
    </w:pPr>
    <w:rPr>
      <w:rFonts w:cs="Times New Roman"/>
    </w:rPr>
  </w:style>
  <w:style w:type="paragraph" w:customStyle="1" w:styleId="TitleDate">
    <w:name w:val="TitleDate"/>
    <w:basedOn w:val="ab"/>
    <w:qFormat/>
    <w:rPr>
      <w:rFonts w:ascii="Times New Roman" w:hAnsi="Times New Roman"/>
      <w:b w:val="0"/>
      <w:i/>
      <w:sz w:val="24"/>
    </w:rPr>
  </w:style>
  <w:style w:type="paragraph" w:customStyle="1" w:styleId="105">
    <w:name w:val="样式 标题 1 + 段前: 0.5 行"/>
    <w:basedOn w:val="1"/>
    <w:next w:val="a"/>
    <w:qFormat/>
    <w:pPr>
      <w:numPr>
        <w:numId w:val="0"/>
      </w:numPr>
      <w:spacing w:beforeLines="50" w:before="50" w:afterLines="50" w:after="50"/>
      <w:jc w:val="center"/>
    </w:pPr>
    <w:rPr>
      <w:rFonts w:ascii="Times New Roman" w:eastAsia="黑体" w:hAnsi="Times New Roman" w:cs="宋体"/>
      <w:szCs w:val="20"/>
    </w:rPr>
  </w:style>
  <w:style w:type="paragraph" w:customStyle="1" w:styleId="af3">
    <w:name w:val="样式 小二"/>
    <w:qFormat/>
    <w:pPr>
      <w:outlineLvl w:val="0"/>
    </w:pPr>
    <w:rPr>
      <w:rFonts w:ascii="Times New Roman" w:hAnsi="Times New Roman"/>
      <w:color w:val="000000"/>
      <w:kern w:val="24"/>
      <w:sz w:val="36"/>
      <w:szCs w:val="36"/>
    </w:rPr>
  </w:style>
  <w:style w:type="paragraph" w:customStyle="1" w:styleId="style16">
    <w:name w:val="style16"/>
    <w:basedOn w:val="a"/>
    <w:qFormat/>
    <w:pPr>
      <w:spacing w:before="100" w:beforeAutospacing="1" w:after="100" w:afterAutospacing="1"/>
    </w:pPr>
    <w:rPr>
      <w:rFonts w:ascii="Arial" w:hAnsi="Arial" w:cs="Arial"/>
      <w:b/>
      <w:bCs/>
      <w:color w:val="FF0000"/>
    </w:rPr>
  </w:style>
  <w:style w:type="paragraph" w:customStyle="1" w:styleId="12">
    <w:name w:val="修订1"/>
    <w:uiPriority w:val="99"/>
    <w:unhideWhenUsed/>
    <w:qFormat/>
    <w:rPr>
      <w:rFonts w:ascii="宋体" w:hAnsi="Times New Roman"/>
      <w:kern w:val="2"/>
    </w:rPr>
  </w:style>
  <w:style w:type="paragraph" w:customStyle="1" w:styleId="infoblue">
    <w:name w:val="infoblue"/>
    <w:basedOn w:val="a"/>
    <w:qFormat/>
    <w:pPr>
      <w:spacing w:after="120" w:line="240" w:lineRule="atLeast"/>
      <w:ind w:left="720"/>
    </w:pPr>
    <w:rPr>
      <w:rFonts w:ascii="Times New Roman" w:hAnsi="Times New Roman" w:cs="Times New Roman"/>
      <w:i/>
      <w:iCs/>
      <w:color w:val="0000FF"/>
      <w:sz w:val="20"/>
      <w:szCs w:val="20"/>
    </w:rPr>
  </w:style>
  <w:style w:type="paragraph" w:customStyle="1" w:styleId="13">
    <w:name w:val="正文1"/>
    <w:next w:val="a6"/>
    <w:qFormat/>
    <w:pPr>
      <w:widowControl w:val="0"/>
      <w:jc w:val="both"/>
    </w:pPr>
    <w:rPr>
      <w:rFonts w:ascii="Arial Unicode MS" w:eastAsia="Times New Roman" w:hAnsi="Arial Unicode MS" w:cs="Arial Unicode MS"/>
      <w:color w:val="000000"/>
      <w:kern w:val="2"/>
      <w:sz w:val="21"/>
      <w:szCs w:val="21"/>
      <w:u w:color="000000"/>
    </w:rPr>
  </w:style>
  <w:style w:type="paragraph" w:customStyle="1" w:styleId="ListParagraph2">
    <w:name w:val="List Paragraph2"/>
    <w:basedOn w:val="a"/>
    <w:qFormat/>
    <w:pPr>
      <w:ind w:left="720"/>
      <w:contextualSpacing/>
    </w:pPr>
    <w:rPr>
      <w:rFonts w:ascii="Times New Roman" w:eastAsia="Times New Roman" w:hAnsi="Times New Roman" w:cs="Times New Roman"/>
    </w:rPr>
  </w:style>
  <w:style w:type="paragraph" w:customStyle="1" w:styleId="21">
    <w:name w:val="列表段落2"/>
    <w:basedOn w:val="a"/>
    <w:uiPriority w:val="34"/>
    <w:qFormat/>
    <w:pPr>
      <w:ind w:firstLineChars="200" w:firstLine="420"/>
    </w:pPr>
  </w:style>
  <w:style w:type="character" w:customStyle="1" w:styleId="font31">
    <w:name w:val="font31"/>
    <w:basedOn w:val="a0"/>
    <w:qFormat/>
    <w:rPr>
      <w:rFonts w:ascii="宋体" w:eastAsia="宋体" w:hAnsi="宋体" w:cs="宋体" w:hint="eastAsia"/>
      <w:color w:val="000000"/>
      <w:sz w:val="20"/>
      <w:szCs w:val="20"/>
      <w:u w:val="none"/>
    </w:rPr>
  </w:style>
  <w:style w:type="character" w:customStyle="1" w:styleId="40">
    <w:name w:val="标题 4 字符"/>
    <w:basedOn w:val="a0"/>
    <w:link w:val="4"/>
    <w:qFormat/>
    <w:rPr>
      <w:rFonts w:ascii="Arial" w:hAnsi="Arial"/>
      <w:b/>
      <w:bCs/>
      <w:szCs w:val="28"/>
      <w:lang w:eastAsia="en-US"/>
    </w:rPr>
  </w:style>
  <w:style w:type="paragraph" w:customStyle="1" w:styleId="22">
    <w:name w:val="修订2"/>
    <w:hidden/>
    <w:uiPriority w:val="99"/>
    <w:semiHidden/>
    <w:qFormat/>
    <w:rPr>
      <w:rFonts w:ascii="宋体" w:hAnsi="宋体" w:cs="宋体"/>
      <w:sz w:val="24"/>
      <w:szCs w:val="24"/>
    </w:rPr>
  </w:style>
  <w:style w:type="paragraph" w:customStyle="1" w:styleId="23">
    <w:name w:val="列表段落2"/>
    <w:basedOn w:val="a"/>
    <w:uiPriority w:val="34"/>
    <w:qFormat/>
    <w:pPr>
      <w:ind w:firstLineChars="200" w:firstLine="420"/>
    </w:pPr>
  </w:style>
  <w:style w:type="character" w:customStyle="1" w:styleId="a7">
    <w:name w:val="尾注文本 字符"/>
    <w:basedOn w:val="a0"/>
    <w:link w:val="a6"/>
    <w:qFormat/>
    <w:rsid w:val="00133AD4"/>
    <w:rPr>
      <w:rFonts w:ascii="宋体" w:hAnsi="宋体" w:cs="宋体"/>
      <w:sz w:val="24"/>
      <w:szCs w:val="24"/>
    </w:rPr>
  </w:style>
  <w:style w:type="paragraph" w:styleId="af4">
    <w:name w:val="Revision"/>
    <w:hidden/>
    <w:uiPriority w:val="99"/>
    <w:semiHidden/>
    <w:rsid w:val="00352795"/>
    <w:rPr>
      <w:rFonts w:ascii="宋体" w:hAnsi="宋体" w:cs="宋体"/>
      <w:sz w:val="24"/>
      <w:szCs w:val="24"/>
    </w:rPr>
  </w:style>
  <w:style w:type="paragraph" w:styleId="af5">
    <w:name w:val="List Paragraph"/>
    <w:basedOn w:val="a"/>
    <w:uiPriority w:val="34"/>
    <w:qFormat/>
    <w:rsid w:val="00160E3B"/>
    <w:pPr>
      <w:widowControl w:val="0"/>
      <w:ind w:firstLineChars="200" w:firstLine="420"/>
      <w:jc w:val="both"/>
    </w:pPr>
    <w:rPr>
      <w:rFonts w:asciiTheme="minorHAnsi" w:eastAsiaTheme="minorEastAsia" w:hAnsiTheme="minorHAnsi" w:cstheme="minorBidi"/>
      <w:kern w:val="2"/>
      <w:sz w:val="21"/>
    </w:rPr>
  </w:style>
  <w:style w:type="paragraph" w:customStyle="1" w:styleId="30">
    <w:name w:val="列表段落3"/>
    <w:basedOn w:val="a"/>
    <w:uiPriority w:val="99"/>
    <w:qFormat/>
    <w:rsid w:val="00A653A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tif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tiff"/><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tif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tiff"/><Relationship Id="rId12" Type="http://schemas.openxmlformats.org/officeDocument/2006/relationships/image" Target="media/image2.png"/><Relationship Id="rId17" Type="http://schemas.openxmlformats.org/officeDocument/2006/relationships/image" Target="media/image7.tif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tiff"/><Relationship Id="rId88" Type="http://schemas.openxmlformats.org/officeDocument/2006/relationships/image" Target="media/image78.tiff"/><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tif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tiff"/><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tiff"/><Relationship Id="rId92" Type="http://schemas.openxmlformats.org/officeDocument/2006/relationships/image" Target="media/image82.tiff"/><Relationship Id="rId2" Type="http://schemas.openxmlformats.org/officeDocument/2006/relationships/numbering" Target="numbering.xml"/><Relationship Id="rId29" Type="http://schemas.openxmlformats.org/officeDocument/2006/relationships/image" Target="media/image19.tiff"/><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tiff"/><Relationship Id="rId61" Type="http://schemas.openxmlformats.org/officeDocument/2006/relationships/image" Target="media/image51.png"/><Relationship Id="rId82" Type="http://schemas.openxmlformats.org/officeDocument/2006/relationships/image" Target="media/image72.tiff"/><Relationship Id="rId19" Type="http://schemas.openxmlformats.org/officeDocument/2006/relationships/image" Target="media/image9.png"/><Relationship Id="rId14" Type="http://schemas.openxmlformats.org/officeDocument/2006/relationships/image" Target="media/image4.tiff"/><Relationship Id="rId30" Type="http://schemas.openxmlformats.org/officeDocument/2006/relationships/image" Target="media/image20.png"/><Relationship Id="rId35" Type="http://schemas.openxmlformats.org/officeDocument/2006/relationships/image" Target="media/image25.tif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tif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110</Pages>
  <Words>7178</Words>
  <Characters>40920</Characters>
  <Application>Microsoft Office Word</Application>
  <DocSecurity>0</DocSecurity>
  <Lines>341</Lines>
  <Paragraphs>96</Paragraphs>
  <ScaleCrop>false</ScaleCrop>
  <Company>Firsttech</Company>
  <LinksUpToDate>false</LinksUpToDate>
  <CharactersWithSpaces>48002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jinjie</dc:creator>
  <cp:lastModifiedBy>tian zhi</cp:lastModifiedBy>
  <cp:revision>9</cp:revision>
  <dcterms:created xsi:type="dcterms:W3CDTF">2020-09-07T07:22:00Z</dcterms:created>
  <dcterms:modified xsi:type="dcterms:W3CDTF">2020-09-18T09:13:00Z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A4KM35APZ2ZE-22-95</vt:lpwstr>
  </property>
  <property fmtid="{D5CDD505-2E9C-101B-9397-08002B2CF9AE}" pid="3" name="_dlc_DocIdItemGuid">
    <vt:lpwstr>74f7b098-2d51-40d9-b8df-de15a5bfc68f</vt:lpwstr>
  </property>
  <property fmtid="{D5CDD505-2E9C-101B-9397-08002B2CF9AE}" pid="4" name="_dlc_DocIdUrl">
    <vt:lpwstr>http://10.1.104.31/fsc/ProjectLibrary/_layouts/DocIdRedir.aspx?ID=A4KM35APZ2ZE-22-95, A4KM35APZ2ZE-22-95</vt:lpwstr>
  </property>
  <property fmtid="{D5CDD505-2E9C-101B-9397-08002B2CF9AE}" pid="5" name="KSOProductBuildVer">
    <vt:lpwstr>2052-10.8.0.6206</vt:lpwstr>
  </property>
</Properties>
</file>